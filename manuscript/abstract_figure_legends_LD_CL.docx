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7F49E" w14:textId="49AB357E" w:rsidR="00DE3B59" w:rsidRPr="00A06850" w:rsidRDefault="00DE3B59">
      <w:pPr>
        <w:jc w:val="center"/>
        <w:rPr>
          <w:ins w:id="0" w:author="Chen Liao" w:date="2021-02-25T12:14:00Z"/>
          <w:rFonts w:ascii="Times New Roman" w:hAnsi="Times New Roman" w:cs="Times New Roman"/>
          <w:b/>
          <w:bCs/>
          <w:color w:val="2A2A2A"/>
          <w:szCs w:val="21"/>
          <w:shd w:val="clear" w:color="auto" w:fill="FFFFFF"/>
          <w:rPrChange w:id="1" w:author="Chen Liao" w:date="2021-02-25T12:15:00Z">
            <w:rPr>
              <w:ins w:id="2" w:author="Chen Liao" w:date="2021-02-25T12:14:00Z"/>
              <w:rFonts w:ascii="Times New Roman" w:hAnsi="Times New Roman" w:cs="Times New Roman"/>
              <w:color w:val="2A2A2A"/>
              <w:szCs w:val="21"/>
              <w:shd w:val="clear" w:color="auto" w:fill="FFFFFF"/>
            </w:rPr>
          </w:rPrChange>
        </w:rPr>
        <w:pPrChange w:id="3" w:author="Chen Liao" w:date="2021-02-25T12:20:00Z">
          <w:pPr/>
        </w:pPrChange>
      </w:pPr>
      <w:ins w:id="4" w:author="Chen Liao" w:date="2021-02-25T12:14:00Z">
        <w:r w:rsidRPr="00A06850">
          <w:rPr>
            <w:rFonts w:ascii="Times New Roman" w:hAnsi="Times New Roman" w:cs="Times New Roman"/>
            <w:b/>
            <w:bCs/>
            <w:color w:val="2A2A2A"/>
            <w:szCs w:val="21"/>
            <w:shd w:val="clear" w:color="auto" w:fill="FFFFFF"/>
            <w:rPrChange w:id="5" w:author="Chen Liao" w:date="2021-02-25T12:15:00Z">
              <w:rPr>
                <w:rFonts w:ascii="Times New Roman" w:hAnsi="Times New Roman" w:cs="Times New Roman"/>
                <w:color w:val="2A2A2A"/>
                <w:szCs w:val="21"/>
                <w:shd w:val="clear" w:color="auto" w:fill="FFFFFF"/>
              </w:rPr>
            </w:rPrChange>
          </w:rPr>
          <w:t>Dietary fibers induce</w:t>
        </w:r>
      </w:ins>
      <w:ins w:id="6" w:author="Chen Liao" w:date="2021-02-25T12:15:00Z">
        <w:r w:rsidR="00F30CC6">
          <w:rPr>
            <w:rFonts w:ascii="Times New Roman" w:hAnsi="Times New Roman" w:cs="Times New Roman"/>
            <w:b/>
            <w:bCs/>
            <w:color w:val="2A2A2A"/>
            <w:szCs w:val="21"/>
            <w:shd w:val="clear" w:color="auto" w:fill="FFFFFF"/>
          </w:rPr>
          <w:t xml:space="preserve"> baseline-dependent</w:t>
        </w:r>
      </w:ins>
      <w:ins w:id="7" w:author="Chen Liao" w:date="2021-02-25T12:17:00Z">
        <w:r w:rsidR="00F30CC6">
          <w:rPr>
            <w:rFonts w:ascii="Times New Roman" w:hAnsi="Times New Roman" w:cs="Times New Roman"/>
            <w:b/>
            <w:bCs/>
            <w:color w:val="2A2A2A"/>
            <w:szCs w:val="21"/>
            <w:shd w:val="clear" w:color="auto" w:fill="FFFFFF"/>
          </w:rPr>
          <w:t>, ecology-driven</w:t>
        </w:r>
      </w:ins>
      <w:ins w:id="8" w:author="Chen Liao" w:date="2021-02-25T12:15:00Z">
        <w:r w:rsidR="00F30CC6">
          <w:rPr>
            <w:rFonts w:ascii="Times New Roman" w:hAnsi="Times New Roman" w:cs="Times New Roman"/>
            <w:b/>
            <w:bCs/>
            <w:color w:val="2A2A2A"/>
            <w:szCs w:val="21"/>
            <w:shd w:val="clear" w:color="auto" w:fill="FFFFFF"/>
          </w:rPr>
          <w:t xml:space="preserve"> </w:t>
        </w:r>
      </w:ins>
      <w:ins w:id="9" w:author="Chen Liao" w:date="2021-02-25T12:20:00Z">
        <w:r w:rsidR="00F30CC6">
          <w:rPr>
            <w:rFonts w:ascii="Times New Roman" w:hAnsi="Times New Roman" w:cs="Times New Roman"/>
            <w:b/>
            <w:bCs/>
            <w:color w:val="2A2A2A"/>
            <w:szCs w:val="21"/>
            <w:shd w:val="clear" w:color="auto" w:fill="FFFFFF"/>
          </w:rPr>
          <w:t>dynamics of</w:t>
        </w:r>
      </w:ins>
      <w:ins w:id="10" w:author="Chen Liao" w:date="2021-02-25T12:14:00Z">
        <w:r w:rsidRPr="00A06850">
          <w:rPr>
            <w:rFonts w:ascii="Times New Roman" w:hAnsi="Times New Roman" w:cs="Times New Roman"/>
            <w:b/>
            <w:bCs/>
            <w:color w:val="2A2A2A"/>
            <w:szCs w:val="21"/>
            <w:shd w:val="clear" w:color="auto" w:fill="FFFFFF"/>
            <w:rPrChange w:id="11" w:author="Chen Liao" w:date="2021-02-25T12:15:00Z">
              <w:rPr>
                <w:rFonts w:ascii="Times New Roman" w:hAnsi="Times New Roman" w:cs="Times New Roman"/>
                <w:color w:val="2A2A2A"/>
                <w:szCs w:val="21"/>
                <w:shd w:val="clear" w:color="auto" w:fill="FFFFFF"/>
              </w:rPr>
            </w:rPrChange>
          </w:rPr>
          <w:t xml:space="preserve"> murine gut microbiota and short-chain fatty acids</w:t>
        </w:r>
      </w:ins>
    </w:p>
    <w:p w14:paraId="0B803C53" w14:textId="77777777" w:rsidR="00DE3B59" w:rsidRPr="00F30CC6" w:rsidRDefault="00DE3B59" w:rsidP="00DE3B59">
      <w:pPr>
        <w:rPr>
          <w:ins w:id="12" w:author="Chen Liao" w:date="2021-02-25T12:14:00Z"/>
          <w:rFonts w:ascii="Times New Roman" w:hAnsi="Times New Roman" w:cs="Times New Roman"/>
          <w:b/>
          <w:bCs/>
          <w:color w:val="2A2A2A"/>
          <w:sz w:val="22"/>
          <w:shd w:val="clear" w:color="auto" w:fill="FFFFFF"/>
        </w:rPr>
      </w:pPr>
    </w:p>
    <w:p w14:paraId="5196F758" w14:textId="0413B270" w:rsidR="00DE3B59" w:rsidRPr="00F30CC6" w:rsidRDefault="00DE3B59" w:rsidP="00DE3B59">
      <w:pPr>
        <w:pStyle w:val="paragraph"/>
        <w:rPr>
          <w:ins w:id="13" w:author="Chen Liao" w:date="2021-02-25T12:14:00Z"/>
          <w:rFonts w:ascii="Times New Roman" w:hAnsi="Times New Roman" w:cs="Times New Roman"/>
          <w:b/>
          <w:bCs/>
          <w:color w:val="2A2A2A"/>
          <w:sz w:val="22"/>
          <w:szCs w:val="22"/>
          <w:shd w:val="clear" w:color="auto" w:fill="FFFFFF"/>
        </w:rPr>
      </w:pPr>
      <w:bookmarkStart w:id="14" w:name="OLE_LINK26"/>
      <w:ins w:id="15" w:author="Chen Liao" w:date="2021-02-25T12:14:00Z">
        <w:r w:rsidRPr="00F30CC6">
          <w:rPr>
            <w:rFonts w:ascii="Times New Roman" w:hAnsi="Times New Roman" w:cs="Times New Roman"/>
            <w:b/>
            <w:bCs/>
            <w:color w:val="2A2A2A"/>
            <w:sz w:val="22"/>
            <w:szCs w:val="22"/>
            <w:shd w:val="clear" w:color="auto" w:fill="FFFFFF"/>
          </w:rPr>
          <w:t>Abstract</w:t>
        </w:r>
      </w:ins>
    </w:p>
    <w:p w14:paraId="6206A81A" w14:textId="074ED0D1" w:rsidR="00DE3B59" w:rsidRPr="00213C10" w:rsidRDefault="00DE3B59">
      <w:pPr>
        <w:pStyle w:val="CommentText"/>
        <w:jc w:val="both"/>
        <w:rPr>
          <w:ins w:id="16" w:author="Chen Liao" w:date="2021-02-25T12:14:00Z"/>
          <w:rFonts w:ascii="Times New Roman" w:hAnsi="Times New Roman" w:cs="Times New Roman"/>
          <w:sz w:val="22"/>
          <w:shd w:val="clear" w:color="auto" w:fill="FFFFFF"/>
          <w:rPrChange w:id="17" w:author="Chen Liao" w:date="2021-02-25T12:29:00Z">
            <w:rPr>
              <w:ins w:id="18" w:author="Chen Liao" w:date="2021-02-25T12:14:00Z"/>
              <w:rFonts w:ascii="Times New Roman" w:hAnsi="Times New Roman" w:cs="Times New Roman"/>
              <w:b/>
              <w:bCs/>
            </w:rPr>
          </w:rPrChange>
        </w:rPr>
        <w:pPrChange w:id="19" w:author="Chen Liao" w:date="2021-02-25T12:29:00Z">
          <w:pPr>
            <w:jc w:val="both"/>
          </w:pPr>
        </w:pPrChange>
      </w:pPr>
      <w:ins w:id="20" w:author="Chen Liao" w:date="2021-02-25T12:14:00Z">
        <w:r w:rsidRPr="00F30CC6">
          <w:rPr>
            <w:rFonts w:ascii="Times New Roman" w:hAnsi="Times New Roman" w:cs="Times New Roman"/>
            <w:sz w:val="22"/>
            <w:shd w:val="clear" w:color="auto" w:fill="FFFFFF"/>
          </w:rPr>
          <w:t xml:space="preserve">Dietary fibers are commonly used as an intervention of gut microbiota to promote the production of short-chain fatty acids (SCFA), which are important for host health. </w:t>
        </w:r>
      </w:ins>
      <w:ins w:id="21" w:author="Chen Liao" w:date="2021-02-25T12:22:00Z">
        <w:r w:rsidR="004574E4">
          <w:rPr>
            <w:rFonts w:ascii="Times New Roman" w:hAnsi="Times New Roman" w:cs="Times New Roman"/>
            <w:sz w:val="22"/>
            <w:shd w:val="clear" w:color="auto" w:fill="FFFFFF"/>
          </w:rPr>
          <w:t>Despite</w:t>
        </w:r>
      </w:ins>
      <w:ins w:id="22" w:author="Chen Liao" w:date="2021-02-25T12:27:00Z">
        <w:r w:rsidR="00213C10">
          <w:rPr>
            <w:rFonts w:ascii="Times New Roman" w:hAnsi="Times New Roman" w:cs="Times New Roman"/>
            <w:sz w:val="22"/>
            <w:shd w:val="clear" w:color="auto" w:fill="FFFFFF"/>
          </w:rPr>
          <w:t xml:space="preserve"> </w:t>
        </w:r>
      </w:ins>
      <w:ins w:id="23" w:author="Chen Liao" w:date="2021-02-25T12:47:00Z">
        <w:r w:rsidR="00163031">
          <w:rPr>
            <w:rFonts w:ascii="Times New Roman" w:hAnsi="Times New Roman" w:cs="Times New Roman"/>
            <w:sz w:val="22"/>
            <w:shd w:val="clear" w:color="auto" w:fill="FFFFFF"/>
          </w:rPr>
          <w:t xml:space="preserve">the functional roles of </w:t>
        </w:r>
      </w:ins>
      <w:ins w:id="24" w:author="Chen Liao" w:date="2021-02-25T13:43:00Z">
        <w:r w:rsidR="00347E77">
          <w:rPr>
            <w:rFonts w:ascii="Times New Roman" w:hAnsi="Times New Roman" w:cs="Times New Roman"/>
            <w:sz w:val="22"/>
            <w:shd w:val="clear" w:color="auto" w:fill="FFFFFF"/>
          </w:rPr>
          <w:t>gut</w:t>
        </w:r>
      </w:ins>
      <w:ins w:id="25" w:author="Chen Liao" w:date="2021-02-25T12:47:00Z">
        <w:r w:rsidR="00163031">
          <w:rPr>
            <w:rFonts w:ascii="Times New Roman" w:hAnsi="Times New Roman" w:cs="Times New Roman"/>
            <w:sz w:val="22"/>
            <w:shd w:val="clear" w:color="auto" w:fill="FFFFFF"/>
          </w:rPr>
          <w:t xml:space="preserve"> bacteria </w:t>
        </w:r>
      </w:ins>
      <w:ins w:id="26" w:author="Chen Liao" w:date="2021-02-25T12:44:00Z">
        <w:r w:rsidR="00163031">
          <w:rPr>
            <w:rFonts w:ascii="Times New Roman" w:hAnsi="Times New Roman" w:cs="Times New Roman"/>
            <w:sz w:val="22"/>
            <w:shd w:val="clear" w:color="auto" w:fill="FFFFFF"/>
          </w:rPr>
          <w:t xml:space="preserve">key to </w:t>
        </w:r>
      </w:ins>
      <w:ins w:id="27" w:author="Chen Liao" w:date="2021-02-25T12:45:00Z">
        <w:r w:rsidR="00163031">
          <w:rPr>
            <w:rFonts w:ascii="Times New Roman" w:hAnsi="Times New Roman" w:cs="Times New Roman"/>
            <w:sz w:val="22"/>
            <w:shd w:val="clear" w:color="auto" w:fill="FFFFFF"/>
          </w:rPr>
          <w:t>dietary fiber responses have b</w:t>
        </w:r>
      </w:ins>
      <w:ins w:id="28" w:author="Chen Liao" w:date="2021-02-25T12:47:00Z">
        <w:r w:rsidR="00163031">
          <w:rPr>
            <w:rFonts w:ascii="Times New Roman" w:hAnsi="Times New Roman" w:cs="Times New Roman"/>
            <w:sz w:val="22"/>
            <w:shd w:val="clear" w:color="auto" w:fill="FFFFFF"/>
          </w:rPr>
          <w:t>ee</w:t>
        </w:r>
      </w:ins>
      <w:ins w:id="29" w:author="Chen Liao" w:date="2021-02-25T12:45:00Z">
        <w:r w:rsidR="00163031">
          <w:rPr>
            <w:rFonts w:ascii="Times New Roman" w:hAnsi="Times New Roman" w:cs="Times New Roman"/>
            <w:sz w:val="22"/>
            <w:shd w:val="clear" w:color="auto" w:fill="FFFFFF"/>
          </w:rPr>
          <w:t xml:space="preserve">n </w:t>
        </w:r>
      </w:ins>
      <w:ins w:id="30" w:author="Chen Liao" w:date="2021-02-25T13:43:00Z">
        <w:r w:rsidR="00347E77">
          <w:rPr>
            <w:rFonts w:ascii="Times New Roman" w:hAnsi="Times New Roman" w:cs="Times New Roman"/>
            <w:sz w:val="22"/>
            <w:shd w:val="clear" w:color="auto" w:fill="FFFFFF"/>
          </w:rPr>
          <w:t>catalogued</w:t>
        </w:r>
      </w:ins>
      <w:ins w:id="31" w:author="Chen Liao" w:date="2021-02-25T12:45:00Z">
        <w:r w:rsidR="00163031">
          <w:rPr>
            <w:rFonts w:ascii="Times New Roman" w:hAnsi="Times New Roman" w:cs="Times New Roman"/>
            <w:sz w:val="22"/>
            <w:shd w:val="clear" w:color="auto" w:fill="FFFFFF"/>
          </w:rPr>
          <w:t>,</w:t>
        </w:r>
      </w:ins>
      <w:ins w:id="32" w:author="Chen Liao" w:date="2021-02-25T12:42:00Z">
        <w:r w:rsidR="00163031">
          <w:rPr>
            <w:rFonts w:ascii="Times New Roman" w:hAnsi="Times New Roman" w:cs="Times New Roman"/>
            <w:sz w:val="22"/>
            <w:shd w:val="clear" w:color="auto" w:fill="FFFFFF"/>
          </w:rPr>
          <w:t xml:space="preserve"> </w:t>
        </w:r>
      </w:ins>
      <w:ins w:id="33" w:author="Chen Liao" w:date="2021-02-25T12:56:00Z">
        <w:r w:rsidR="00DC1F3C">
          <w:rPr>
            <w:rFonts w:ascii="Times New Roman" w:hAnsi="Times New Roman" w:cs="Times New Roman"/>
            <w:sz w:val="22"/>
            <w:shd w:val="clear" w:color="auto" w:fill="FFFFFF"/>
          </w:rPr>
          <w:t xml:space="preserve">our understanding of </w:t>
        </w:r>
      </w:ins>
      <w:ins w:id="34" w:author="Chen Liao" w:date="2021-02-25T13:50:00Z">
        <w:r w:rsidR="00347E77">
          <w:rPr>
            <w:rFonts w:ascii="Times New Roman" w:hAnsi="Times New Roman" w:cs="Times New Roman"/>
            <w:sz w:val="22"/>
            <w:shd w:val="clear" w:color="auto" w:fill="FFFFFF"/>
          </w:rPr>
          <w:t xml:space="preserve">the response dynamics and </w:t>
        </w:r>
      </w:ins>
      <w:ins w:id="35" w:author="Chen Liao" w:date="2021-02-25T13:51:00Z">
        <w:r w:rsidR="00347E77">
          <w:rPr>
            <w:rFonts w:ascii="Times New Roman" w:hAnsi="Times New Roman" w:cs="Times New Roman"/>
            <w:sz w:val="22"/>
            <w:shd w:val="clear" w:color="auto" w:fill="FFFFFF"/>
          </w:rPr>
          <w:t>its</w:t>
        </w:r>
      </w:ins>
      <w:ins w:id="36" w:author="Chen Liao" w:date="2021-02-25T13:52:00Z">
        <w:r w:rsidR="00347E77">
          <w:rPr>
            <w:rFonts w:ascii="Times New Roman" w:hAnsi="Times New Roman" w:cs="Times New Roman"/>
            <w:sz w:val="22"/>
            <w:shd w:val="clear" w:color="auto" w:fill="FFFFFF"/>
          </w:rPr>
          <w:t xml:space="preserve"> </w:t>
        </w:r>
      </w:ins>
      <w:ins w:id="37" w:author="Chen Liao" w:date="2021-02-25T13:51:00Z">
        <w:r w:rsidR="00347E77">
          <w:rPr>
            <w:rFonts w:ascii="Times New Roman" w:hAnsi="Times New Roman" w:cs="Times New Roman"/>
            <w:sz w:val="22"/>
            <w:shd w:val="clear" w:color="auto" w:fill="FFFFFF"/>
          </w:rPr>
          <w:t xml:space="preserve">individuality </w:t>
        </w:r>
      </w:ins>
      <w:ins w:id="38" w:author="Chen Liao" w:date="2021-02-25T13:52:00Z">
        <w:r w:rsidR="00347E77">
          <w:rPr>
            <w:rFonts w:ascii="Times New Roman" w:hAnsi="Times New Roman" w:cs="Times New Roman"/>
            <w:sz w:val="22"/>
            <w:shd w:val="clear" w:color="auto" w:fill="FFFFFF"/>
          </w:rPr>
          <w:t xml:space="preserve">across microbiomes </w:t>
        </w:r>
      </w:ins>
      <w:commentRangeStart w:id="39"/>
      <w:ins w:id="40" w:author="Chen Liao" w:date="2021-02-25T12:56:00Z">
        <w:r w:rsidR="00DC1F3C">
          <w:rPr>
            <w:rFonts w:ascii="Times New Roman" w:hAnsi="Times New Roman" w:cs="Times New Roman"/>
            <w:color w:val="2A2A2A"/>
            <w:sz w:val="22"/>
            <w:szCs w:val="22"/>
            <w:highlight w:val="yellow"/>
            <w:shd w:val="clear" w:color="auto" w:fill="FFFFFF"/>
          </w:rPr>
          <w:t>remain limited</w:t>
        </w:r>
      </w:ins>
      <w:ins w:id="41" w:author="Chen Liao" w:date="2021-02-25T12:14:00Z">
        <w:r w:rsidRPr="00F30CC6">
          <w:rPr>
            <w:rFonts w:ascii="Times New Roman" w:hAnsi="Times New Roman" w:cs="Times New Roman"/>
            <w:color w:val="2A2A2A"/>
            <w:sz w:val="22"/>
            <w:szCs w:val="22"/>
            <w:highlight w:val="yellow"/>
            <w:shd w:val="clear" w:color="auto" w:fill="FFFFFF"/>
          </w:rPr>
          <w:t xml:space="preserve"> due to the </w:t>
        </w:r>
      </w:ins>
      <w:ins w:id="42" w:author="Chen Liao" w:date="2021-02-25T12:31:00Z">
        <w:r w:rsidR="00D00773">
          <w:rPr>
            <w:rFonts w:ascii="Times New Roman" w:hAnsi="Times New Roman" w:cs="Times New Roman"/>
            <w:color w:val="2A2A2A"/>
            <w:sz w:val="22"/>
            <w:szCs w:val="22"/>
            <w:highlight w:val="yellow"/>
            <w:shd w:val="clear" w:color="auto" w:fill="FFFFFF"/>
          </w:rPr>
          <w:t xml:space="preserve">lack of time series data and </w:t>
        </w:r>
      </w:ins>
      <w:ins w:id="43" w:author="Chen Liao" w:date="2021-02-25T13:53:00Z">
        <w:r w:rsidR="00236B65">
          <w:rPr>
            <w:rFonts w:ascii="Times New Roman" w:hAnsi="Times New Roman" w:cs="Times New Roman"/>
            <w:color w:val="2A2A2A"/>
            <w:sz w:val="22"/>
            <w:szCs w:val="22"/>
            <w:highlight w:val="yellow"/>
            <w:shd w:val="clear" w:color="auto" w:fill="FFFFFF"/>
          </w:rPr>
          <w:t>system</w:t>
        </w:r>
      </w:ins>
      <w:ins w:id="44" w:author="Chen Liao" w:date="2021-02-25T13:55:00Z">
        <w:r w:rsidR="00530913">
          <w:rPr>
            <w:rFonts w:ascii="Times New Roman" w:hAnsi="Times New Roman" w:cs="Times New Roman"/>
            <w:color w:val="2A2A2A"/>
            <w:sz w:val="22"/>
            <w:szCs w:val="22"/>
            <w:highlight w:val="yellow"/>
            <w:shd w:val="clear" w:color="auto" w:fill="FFFFFF"/>
          </w:rPr>
          <w:t>s</w:t>
        </w:r>
      </w:ins>
      <w:ins w:id="45" w:author="Chen Liao" w:date="2021-02-25T13:53:00Z">
        <w:r w:rsidR="00236B65">
          <w:rPr>
            <w:rFonts w:ascii="Times New Roman" w:hAnsi="Times New Roman" w:cs="Times New Roman"/>
            <w:color w:val="2A2A2A"/>
            <w:sz w:val="22"/>
            <w:szCs w:val="22"/>
            <w:highlight w:val="yellow"/>
            <w:shd w:val="clear" w:color="auto" w:fill="FFFFFF"/>
          </w:rPr>
          <w:t xml:space="preserve"> approaches for longitudinal data </w:t>
        </w:r>
      </w:ins>
      <w:ins w:id="46" w:author="Chen Liao" w:date="2021-02-25T13:54:00Z">
        <w:r w:rsidR="00292CEE">
          <w:rPr>
            <w:rFonts w:ascii="Times New Roman" w:hAnsi="Times New Roman" w:cs="Times New Roman"/>
            <w:color w:val="2A2A2A"/>
            <w:sz w:val="22"/>
            <w:szCs w:val="22"/>
            <w:highlight w:val="yellow"/>
            <w:shd w:val="clear" w:color="auto" w:fill="FFFFFF"/>
          </w:rPr>
          <w:t>a</w:t>
        </w:r>
      </w:ins>
      <w:ins w:id="47" w:author="Chen Liao" w:date="2021-02-25T12:31:00Z">
        <w:r w:rsidR="00D00773">
          <w:rPr>
            <w:rFonts w:ascii="Times New Roman" w:hAnsi="Times New Roman" w:cs="Times New Roman"/>
            <w:color w:val="2A2A2A"/>
            <w:sz w:val="22"/>
            <w:szCs w:val="22"/>
            <w:highlight w:val="yellow"/>
            <w:shd w:val="clear" w:color="auto" w:fill="FFFFFF"/>
          </w:rPr>
          <w:t>nalysi</w:t>
        </w:r>
      </w:ins>
      <w:ins w:id="48" w:author="Chen Liao" w:date="2021-02-25T12:57:00Z">
        <w:r w:rsidR="00DC1F3C">
          <w:rPr>
            <w:rFonts w:ascii="Times New Roman" w:hAnsi="Times New Roman" w:cs="Times New Roman"/>
            <w:color w:val="2A2A2A"/>
            <w:sz w:val="22"/>
            <w:szCs w:val="22"/>
            <w:highlight w:val="yellow"/>
            <w:shd w:val="clear" w:color="auto" w:fill="FFFFFF"/>
          </w:rPr>
          <w:t>s</w:t>
        </w:r>
      </w:ins>
      <w:ins w:id="49" w:author="Chen Liao" w:date="2021-02-25T12:14:00Z">
        <w:r w:rsidRPr="00F30CC6">
          <w:rPr>
            <w:rFonts w:ascii="Times New Roman" w:hAnsi="Times New Roman" w:cs="Times New Roman"/>
            <w:color w:val="2A2A2A"/>
            <w:sz w:val="22"/>
            <w:szCs w:val="22"/>
            <w:highlight w:val="yellow"/>
            <w:shd w:val="clear" w:color="auto" w:fill="FFFFFF"/>
          </w:rPr>
          <w:t>.</w:t>
        </w:r>
        <w:r w:rsidRPr="00F30CC6">
          <w:rPr>
            <w:rFonts w:ascii="Times New Roman" w:hAnsi="Times New Roman" w:cs="Times New Roman"/>
            <w:color w:val="2A2A2A"/>
            <w:sz w:val="22"/>
            <w:szCs w:val="22"/>
            <w:shd w:val="clear" w:color="auto" w:fill="FFFFFF"/>
          </w:rPr>
          <w:t xml:space="preserve"> </w:t>
        </w:r>
        <w:commentRangeEnd w:id="39"/>
        <w:r w:rsidRPr="00A06850">
          <w:rPr>
            <w:rStyle w:val="CommentReference"/>
            <w:rFonts w:ascii="Times New Roman" w:hAnsi="Times New Roman" w:cs="Times New Roman"/>
            <w:kern w:val="2"/>
            <w:rPrChange w:id="50" w:author="Chen Liao" w:date="2021-02-25T12:14:00Z">
              <w:rPr>
                <w:rStyle w:val="CommentReference"/>
                <w:kern w:val="2"/>
              </w:rPr>
            </w:rPrChange>
          </w:rPr>
          <w:commentReference w:id="39"/>
        </w:r>
        <w:r w:rsidRPr="00A06850">
          <w:rPr>
            <w:rFonts w:ascii="Times New Roman" w:hAnsi="Times New Roman" w:cs="Times New Roman"/>
            <w:color w:val="2A2A2A"/>
            <w:sz w:val="22"/>
            <w:szCs w:val="22"/>
            <w:shd w:val="clear" w:color="auto" w:fill="FFFFFF"/>
          </w:rPr>
          <w:t>To address the challenge</w:t>
        </w:r>
      </w:ins>
      <w:ins w:id="51" w:author="Chen Liao" w:date="2021-02-25T14:00:00Z">
        <w:r w:rsidR="001E51A9">
          <w:rPr>
            <w:rFonts w:ascii="Times New Roman" w:hAnsi="Times New Roman" w:cs="Times New Roman"/>
            <w:color w:val="2A2A2A"/>
            <w:sz w:val="22"/>
            <w:szCs w:val="22"/>
            <w:shd w:val="clear" w:color="auto" w:fill="FFFFFF"/>
          </w:rPr>
          <w:t xml:space="preserve"> in a controlled setting</w:t>
        </w:r>
      </w:ins>
      <w:ins w:id="52" w:author="Chen Liao" w:date="2021-02-25T12:14:00Z">
        <w:r w:rsidRPr="00A06850">
          <w:rPr>
            <w:rFonts w:ascii="Times New Roman" w:hAnsi="Times New Roman" w:cs="Times New Roman"/>
            <w:color w:val="2A2A2A"/>
            <w:sz w:val="22"/>
            <w:szCs w:val="22"/>
            <w:shd w:val="clear" w:color="auto" w:fill="FFFFFF"/>
          </w:rPr>
          <w:t>, w</w:t>
        </w:r>
        <w:r w:rsidRPr="00F30CC6">
          <w:rPr>
            <w:rFonts w:ascii="Times New Roman" w:hAnsi="Times New Roman" w:cs="Times New Roman"/>
            <w:color w:val="2A2A2A"/>
            <w:sz w:val="22"/>
            <w:szCs w:val="22"/>
            <w:shd w:val="clear" w:color="auto" w:fill="FFFFFF"/>
          </w:rPr>
          <w:t xml:space="preserve">e </w:t>
        </w:r>
      </w:ins>
      <w:ins w:id="53" w:author="Chen Liao" w:date="2021-02-25T14:07:00Z">
        <w:r w:rsidR="00442785">
          <w:rPr>
            <w:rFonts w:ascii="Times New Roman" w:hAnsi="Times New Roman" w:cs="Times New Roman"/>
            <w:color w:val="2A2A2A"/>
            <w:sz w:val="22"/>
            <w:szCs w:val="22"/>
            <w:shd w:val="clear" w:color="auto" w:fill="FFFFFF"/>
          </w:rPr>
          <w:t xml:space="preserve">continuously </w:t>
        </w:r>
      </w:ins>
      <w:ins w:id="54" w:author="Chen Liao" w:date="2021-02-25T14:03:00Z">
        <w:r w:rsidR="001E51A9">
          <w:rPr>
            <w:rFonts w:ascii="Times New Roman" w:hAnsi="Times New Roman" w:cs="Times New Roman"/>
            <w:color w:val="2A2A2A"/>
            <w:sz w:val="22"/>
            <w:szCs w:val="22"/>
            <w:shd w:val="clear" w:color="auto" w:fill="FFFFFF"/>
          </w:rPr>
          <w:t>monitored</w:t>
        </w:r>
      </w:ins>
      <w:ins w:id="55" w:author="Chen Liao" w:date="2021-02-25T14:08:00Z">
        <w:r w:rsidR="00F110AD">
          <w:rPr>
            <w:rFonts w:ascii="Times New Roman" w:hAnsi="Times New Roman" w:cs="Times New Roman"/>
            <w:color w:val="2A2A2A"/>
            <w:sz w:val="22"/>
            <w:szCs w:val="22"/>
            <w:shd w:val="clear" w:color="auto" w:fill="FFFFFF"/>
          </w:rPr>
          <w:t xml:space="preserve"> </w:t>
        </w:r>
      </w:ins>
      <w:ins w:id="56" w:author="Chen Liao" w:date="2021-02-25T12:14:00Z">
        <w:r w:rsidRPr="00F30CC6">
          <w:rPr>
            <w:rFonts w:ascii="Times New Roman" w:hAnsi="Times New Roman" w:cs="Times New Roman"/>
            <w:color w:val="2A2A2A"/>
            <w:sz w:val="22"/>
            <w:szCs w:val="22"/>
            <w:shd w:val="clear" w:color="auto" w:fill="FFFFFF"/>
          </w:rPr>
          <w:t xml:space="preserve">microbiome </w:t>
        </w:r>
        <w:r w:rsidRPr="00213C10">
          <w:rPr>
            <w:rFonts w:ascii="Times New Roman" w:hAnsi="Times New Roman" w:cs="Times New Roman"/>
            <w:sz w:val="22"/>
            <w:shd w:val="clear" w:color="auto" w:fill="FFFFFF"/>
            <w:rPrChange w:id="57" w:author="Chen Liao" w:date="2021-02-25T12:29:00Z">
              <w:rPr>
                <w:rFonts w:ascii="Times New Roman" w:hAnsi="Times New Roman" w:cs="Times New Roman"/>
                <w:color w:val="2A2A2A"/>
                <w:sz w:val="22"/>
                <w:szCs w:val="22"/>
                <w:shd w:val="clear" w:color="auto" w:fill="FFFFFF"/>
              </w:rPr>
            </w:rPrChange>
          </w:rPr>
          <w:t xml:space="preserve">profiles </w:t>
        </w:r>
      </w:ins>
      <w:ins w:id="58" w:author="Chen Liao" w:date="2021-02-25T14:08:00Z">
        <w:r w:rsidR="00F110AD">
          <w:rPr>
            <w:rFonts w:ascii="Times New Roman" w:hAnsi="Times New Roman" w:cs="Times New Roman"/>
            <w:sz w:val="22"/>
            <w:shd w:val="clear" w:color="auto" w:fill="FFFFFF"/>
          </w:rPr>
          <w:t xml:space="preserve">(absolute abundance) </w:t>
        </w:r>
      </w:ins>
      <w:ins w:id="59" w:author="Chen Liao" w:date="2021-02-25T12:14:00Z">
        <w:r w:rsidRPr="00213C10">
          <w:rPr>
            <w:rFonts w:ascii="Times New Roman" w:hAnsi="Times New Roman" w:cs="Times New Roman"/>
            <w:sz w:val="22"/>
            <w:shd w:val="clear" w:color="auto" w:fill="FFFFFF"/>
            <w:rPrChange w:id="60" w:author="Chen Liao" w:date="2021-02-25T12:29:00Z">
              <w:rPr>
                <w:rFonts w:ascii="Times New Roman" w:hAnsi="Times New Roman" w:cs="Times New Roman"/>
                <w:color w:val="2A2A2A"/>
                <w:sz w:val="22"/>
                <w:szCs w:val="22"/>
                <w:shd w:val="clear" w:color="auto" w:fill="FFFFFF"/>
              </w:rPr>
            </w:rPrChange>
          </w:rPr>
          <w:t xml:space="preserve">and targeted metabolomics of adult mice with distinct baseline microbiota undergoing </w:t>
        </w:r>
        <w:r w:rsidRPr="00213C10">
          <w:rPr>
            <w:rFonts w:ascii="Times New Roman" w:hAnsi="Times New Roman" w:cs="Times New Roman"/>
            <w:sz w:val="22"/>
            <w:shd w:val="clear" w:color="auto" w:fill="FFFFFF"/>
            <w:rPrChange w:id="61" w:author="Chen Liao" w:date="2021-02-25T12:29:00Z">
              <w:rPr>
                <w:rFonts w:ascii="Times New Roman" w:hAnsi="Times New Roman" w:cs="Times New Roman"/>
                <w:color w:val="000000" w:themeColor="text1"/>
                <w:sz w:val="22"/>
                <w:szCs w:val="22"/>
                <w:shd w:val="clear" w:color="auto" w:fill="FFFFFF"/>
              </w:rPr>
            </w:rPrChange>
          </w:rPr>
          <w:t>intervention of inulin and resistant starch</w:t>
        </w:r>
      </w:ins>
      <w:ins w:id="62" w:author="Chen Liao" w:date="2021-02-25T14:03:00Z">
        <w:r w:rsidR="001E51A9">
          <w:rPr>
            <w:rFonts w:ascii="Times New Roman" w:hAnsi="Times New Roman" w:cs="Times New Roman"/>
            <w:sz w:val="22"/>
            <w:shd w:val="clear" w:color="auto" w:fill="FFFFFF"/>
          </w:rPr>
          <w:t xml:space="preserve"> over four weeks</w:t>
        </w:r>
      </w:ins>
      <w:ins w:id="63" w:author="Chen Liao" w:date="2021-02-25T12:14:00Z">
        <w:r w:rsidRPr="00213C10">
          <w:rPr>
            <w:rFonts w:ascii="Times New Roman" w:hAnsi="Times New Roman" w:cs="Times New Roman"/>
            <w:sz w:val="22"/>
            <w:shd w:val="clear" w:color="auto" w:fill="FFFFFF"/>
            <w:rPrChange w:id="64" w:author="Chen Liao" w:date="2021-02-25T12:29:00Z">
              <w:rPr>
                <w:rFonts w:ascii="Times New Roman" w:hAnsi="Times New Roman" w:cs="Times New Roman"/>
                <w:color w:val="000000" w:themeColor="text1"/>
                <w:sz w:val="22"/>
                <w:szCs w:val="22"/>
                <w:shd w:val="clear" w:color="auto" w:fill="FFFFFF"/>
              </w:rPr>
            </w:rPrChange>
          </w:rPr>
          <w:t xml:space="preserve">. </w:t>
        </w:r>
      </w:ins>
      <w:ins w:id="65" w:author="Chen Liao" w:date="2021-02-25T14:26:00Z">
        <w:r w:rsidR="002B6558">
          <w:rPr>
            <w:rFonts w:ascii="Times New Roman" w:hAnsi="Times New Roman" w:cs="Times New Roman"/>
            <w:sz w:val="22"/>
            <w:shd w:val="clear" w:color="auto" w:fill="FFFFFF"/>
          </w:rPr>
          <w:t>Generally</w:t>
        </w:r>
      </w:ins>
      <w:ins w:id="66" w:author="Chen Liao" w:date="2021-02-25T14:15:00Z">
        <w:r w:rsidR="00F521E0">
          <w:rPr>
            <w:rFonts w:ascii="Times New Roman" w:hAnsi="Times New Roman" w:cs="Times New Roman"/>
            <w:sz w:val="22"/>
            <w:shd w:val="clear" w:color="auto" w:fill="FFFFFF"/>
          </w:rPr>
          <w:t>, i</w:t>
        </w:r>
      </w:ins>
      <w:ins w:id="67" w:author="Chen Liao" w:date="2021-02-25T12:14:00Z">
        <w:r w:rsidRPr="00213C10">
          <w:rPr>
            <w:rFonts w:ascii="Times New Roman" w:hAnsi="Times New Roman" w:cs="Times New Roman"/>
            <w:sz w:val="22"/>
            <w:shd w:val="clear" w:color="auto" w:fill="FFFFFF"/>
            <w:rPrChange w:id="68" w:author="Chen Liao" w:date="2021-02-25T12:29:00Z">
              <w:rPr>
                <w:rFonts w:ascii="Times New Roman" w:hAnsi="Times New Roman" w:cs="Times New Roman"/>
                <w:color w:val="000000" w:themeColor="text1"/>
                <w:sz w:val="22"/>
                <w:szCs w:val="22"/>
                <w:shd w:val="clear" w:color="auto" w:fill="FFFFFF"/>
              </w:rPr>
            </w:rPrChange>
          </w:rPr>
          <w:t>nulin</w:t>
        </w:r>
      </w:ins>
      <w:ins w:id="69" w:author="Chen Liao" w:date="2021-02-25T14:17:00Z">
        <w:r w:rsidR="00F521E0">
          <w:rPr>
            <w:rFonts w:ascii="Times New Roman" w:hAnsi="Times New Roman" w:cs="Times New Roman"/>
            <w:sz w:val="22"/>
            <w:shd w:val="clear" w:color="auto" w:fill="FFFFFF"/>
          </w:rPr>
          <w:t xml:space="preserve"> stimulate</w:t>
        </w:r>
      </w:ins>
      <w:ins w:id="70" w:author="Chen Liao" w:date="2021-02-25T14:29:00Z">
        <w:r w:rsidR="002B6558">
          <w:rPr>
            <w:rFonts w:ascii="Times New Roman" w:hAnsi="Times New Roman" w:cs="Times New Roman"/>
            <w:sz w:val="22"/>
            <w:shd w:val="clear" w:color="auto" w:fill="FFFFFF"/>
          </w:rPr>
          <w:t>d</w:t>
        </w:r>
      </w:ins>
      <w:ins w:id="71" w:author="Chen Liao" w:date="2021-02-25T14:17:00Z">
        <w:r w:rsidR="00F521E0">
          <w:rPr>
            <w:rFonts w:ascii="Times New Roman" w:hAnsi="Times New Roman" w:cs="Times New Roman"/>
            <w:sz w:val="22"/>
            <w:shd w:val="clear" w:color="auto" w:fill="FFFFFF"/>
          </w:rPr>
          <w:t xml:space="preserve"> stronger</w:t>
        </w:r>
      </w:ins>
      <w:ins w:id="72" w:author="Chen Liao" w:date="2021-02-25T14:15:00Z">
        <w:r w:rsidR="00F521E0">
          <w:rPr>
            <w:rFonts w:ascii="Times New Roman" w:hAnsi="Times New Roman" w:cs="Times New Roman"/>
            <w:sz w:val="22"/>
            <w:shd w:val="clear" w:color="auto" w:fill="FFFFFF"/>
          </w:rPr>
          <w:t xml:space="preserve"> </w:t>
        </w:r>
      </w:ins>
      <w:ins w:id="73" w:author="Chen Liao" w:date="2021-02-25T14:21:00Z">
        <w:r w:rsidR="00F521E0">
          <w:rPr>
            <w:rFonts w:ascii="Times New Roman" w:hAnsi="Times New Roman" w:cs="Times New Roman"/>
            <w:sz w:val="22"/>
            <w:shd w:val="clear" w:color="auto" w:fill="FFFFFF"/>
          </w:rPr>
          <w:t xml:space="preserve">short-term </w:t>
        </w:r>
      </w:ins>
      <w:ins w:id="74" w:author="Chen Liao" w:date="2021-02-25T14:09:00Z">
        <w:r w:rsidR="00F110AD">
          <w:rPr>
            <w:rFonts w:ascii="Times New Roman" w:hAnsi="Times New Roman" w:cs="Times New Roman"/>
            <w:sz w:val="22"/>
            <w:shd w:val="clear" w:color="auto" w:fill="FFFFFF"/>
          </w:rPr>
          <w:t>responses</w:t>
        </w:r>
      </w:ins>
      <w:ins w:id="75" w:author="Chen Liao" w:date="2021-02-25T14:15:00Z">
        <w:r w:rsidR="00F521E0">
          <w:rPr>
            <w:rFonts w:ascii="Times New Roman" w:hAnsi="Times New Roman" w:cs="Times New Roman"/>
            <w:sz w:val="22"/>
            <w:shd w:val="clear" w:color="auto" w:fill="FFFFFF"/>
          </w:rPr>
          <w:t xml:space="preserve"> </w:t>
        </w:r>
      </w:ins>
      <w:ins w:id="76" w:author="Chen Liao" w:date="2021-02-25T14:27:00Z">
        <w:r w:rsidR="002B6558">
          <w:rPr>
            <w:rFonts w:ascii="Times New Roman" w:hAnsi="Times New Roman" w:cs="Times New Roman"/>
            <w:sz w:val="22"/>
            <w:shd w:val="clear" w:color="auto" w:fill="FFFFFF"/>
          </w:rPr>
          <w:t xml:space="preserve">than resistant starch </w:t>
        </w:r>
      </w:ins>
      <w:ins w:id="77" w:author="Chen Liao" w:date="2021-02-25T14:20:00Z">
        <w:r w:rsidR="00F521E0">
          <w:rPr>
            <w:rFonts w:ascii="Times New Roman" w:hAnsi="Times New Roman" w:cs="Times New Roman"/>
            <w:sz w:val="22"/>
            <w:shd w:val="clear" w:color="auto" w:fill="FFFFFF"/>
          </w:rPr>
          <w:t>and</w:t>
        </w:r>
      </w:ins>
      <w:ins w:id="78" w:author="Chen Liao" w:date="2021-02-25T12:14:00Z">
        <w:r w:rsidRPr="00213C10">
          <w:rPr>
            <w:rFonts w:ascii="Times New Roman" w:hAnsi="Times New Roman" w:cs="Times New Roman"/>
            <w:sz w:val="22"/>
            <w:shd w:val="clear" w:color="auto" w:fill="FFFFFF"/>
          </w:rPr>
          <w:t xml:space="preserve"> shift</w:t>
        </w:r>
      </w:ins>
      <w:ins w:id="79" w:author="Chen Liao" w:date="2021-02-25T14:29:00Z">
        <w:r w:rsidR="002B6558">
          <w:rPr>
            <w:rFonts w:ascii="Times New Roman" w:hAnsi="Times New Roman" w:cs="Times New Roman"/>
            <w:sz w:val="22"/>
            <w:shd w:val="clear" w:color="auto" w:fill="FFFFFF"/>
          </w:rPr>
          <w:t>ed</w:t>
        </w:r>
      </w:ins>
      <w:ins w:id="80" w:author="Chen Liao" w:date="2021-02-25T12:14:00Z">
        <w:r w:rsidRPr="00213C10">
          <w:rPr>
            <w:rFonts w:ascii="Times New Roman" w:hAnsi="Times New Roman" w:cs="Times New Roman"/>
            <w:sz w:val="22"/>
            <w:shd w:val="clear" w:color="auto" w:fill="FFFFFF"/>
          </w:rPr>
          <w:t xml:space="preserve"> both gut microbiota composition and SCFA concentration into new steady states after transient overshoot </w:t>
        </w:r>
      </w:ins>
      <w:ins w:id="81" w:author="Chen Liao" w:date="2021-02-25T14:22:00Z">
        <w:r w:rsidR="00F521E0">
          <w:rPr>
            <w:rFonts w:ascii="Times New Roman" w:hAnsi="Times New Roman" w:cs="Times New Roman"/>
            <w:sz w:val="22"/>
            <w:shd w:val="clear" w:color="auto" w:fill="FFFFFF"/>
          </w:rPr>
          <w:t>behavior</w:t>
        </w:r>
      </w:ins>
      <w:ins w:id="82" w:author="Chen Liao" w:date="2021-02-25T12:14:00Z">
        <w:r w:rsidRPr="00213C10">
          <w:rPr>
            <w:rFonts w:ascii="Times New Roman" w:hAnsi="Times New Roman" w:cs="Times New Roman"/>
            <w:sz w:val="22"/>
            <w:shd w:val="clear" w:color="auto" w:fill="FFFFFF"/>
          </w:rPr>
          <w:t xml:space="preserve">, which can be explained by initial rapid growth of several inulin responders (e.g., Bacteroides </w:t>
        </w:r>
        <w:proofErr w:type="spellStart"/>
        <w:r w:rsidRPr="00213C10">
          <w:rPr>
            <w:rFonts w:ascii="Times New Roman" w:hAnsi="Times New Roman" w:cs="Times New Roman"/>
            <w:sz w:val="22"/>
            <w:shd w:val="clear" w:color="auto" w:fill="FFFFFF"/>
          </w:rPr>
          <w:t>acidifaciens</w:t>
        </w:r>
        <w:proofErr w:type="spellEnd"/>
        <w:r w:rsidRPr="00213C10">
          <w:rPr>
            <w:rFonts w:ascii="Times New Roman" w:hAnsi="Times New Roman" w:cs="Times New Roman"/>
            <w:sz w:val="22"/>
            <w:shd w:val="clear" w:color="auto" w:fill="FFFFFF"/>
          </w:rPr>
          <w:t xml:space="preserve"> and unclassified </w:t>
        </w:r>
        <w:proofErr w:type="spellStart"/>
        <w:r w:rsidRPr="00213C10">
          <w:rPr>
            <w:rFonts w:ascii="Times New Roman" w:hAnsi="Times New Roman" w:cs="Times New Roman"/>
            <w:sz w:val="22"/>
            <w:shd w:val="clear" w:color="auto" w:fill="FFFFFF"/>
          </w:rPr>
          <w:t>Muribaculaceae</w:t>
        </w:r>
        <w:proofErr w:type="spellEnd"/>
        <w:r w:rsidRPr="00213C10">
          <w:rPr>
            <w:rFonts w:ascii="Times New Roman" w:hAnsi="Times New Roman" w:cs="Times New Roman"/>
            <w:sz w:val="22"/>
            <w:shd w:val="clear" w:color="auto" w:fill="FFFFFF"/>
          </w:rPr>
          <w:t>)</w:t>
        </w:r>
        <w:commentRangeStart w:id="83"/>
        <w:r w:rsidRPr="00213C10">
          <w:rPr>
            <w:rFonts w:ascii="Times New Roman" w:hAnsi="Times New Roman" w:cs="Times New Roman"/>
            <w:sz w:val="22"/>
            <w:shd w:val="clear" w:color="auto" w:fill="FFFFFF"/>
          </w:rPr>
          <w:t xml:space="preserve"> and their competitions </w:t>
        </w:r>
      </w:ins>
      <w:ins w:id="84" w:author="Chen Liao" w:date="2021-02-25T14:22:00Z">
        <w:r w:rsidR="00F521E0">
          <w:rPr>
            <w:rFonts w:ascii="Times New Roman" w:hAnsi="Times New Roman" w:cs="Times New Roman"/>
            <w:sz w:val="22"/>
            <w:shd w:val="clear" w:color="auto" w:fill="FFFFFF"/>
          </w:rPr>
          <w:t>near carrying capacity</w:t>
        </w:r>
      </w:ins>
      <w:bookmarkStart w:id="85" w:name="OLE_LINK27"/>
      <w:commentRangeEnd w:id="83"/>
      <w:ins w:id="86" w:author="Chen Liao" w:date="2021-02-25T12:14:00Z">
        <w:r w:rsidRPr="00213C10">
          <w:rPr>
            <w:sz w:val="22"/>
            <w:shd w:val="clear" w:color="auto" w:fill="FFFFFF"/>
            <w:rPrChange w:id="87" w:author="Chen Liao" w:date="2021-02-25T12:29:00Z">
              <w:rPr>
                <w:rStyle w:val="CommentReference"/>
                <w:kern w:val="2"/>
              </w:rPr>
            </w:rPrChange>
          </w:rPr>
          <w:commentReference w:id="83"/>
        </w:r>
        <w:r w:rsidRPr="00213C10">
          <w:rPr>
            <w:rFonts w:ascii="Times New Roman" w:hAnsi="Times New Roman" w:cs="Times New Roman"/>
            <w:sz w:val="22"/>
            <w:shd w:val="clear" w:color="auto" w:fill="FFFFFF"/>
          </w:rPr>
          <w:t>.</w:t>
        </w:r>
      </w:ins>
      <w:ins w:id="88" w:author="Chen Liao" w:date="2021-02-25T14:25:00Z">
        <w:r w:rsidR="002B6558">
          <w:rPr>
            <w:rFonts w:ascii="Times New Roman" w:hAnsi="Times New Roman" w:cs="Times New Roman"/>
            <w:sz w:val="22"/>
            <w:shd w:val="clear" w:color="auto" w:fill="FFFFFF"/>
          </w:rPr>
          <w:t xml:space="preserve"> </w:t>
        </w:r>
      </w:ins>
      <w:ins w:id="89" w:author="Chen Liao" w:date="2021-02-25T14:48:00Z">
        <w:r w:rsidR="007E2988">
          <w:rPr>
            <w:rFonts w:ascii="Times New Roman" w:hAnsi="Times New Roman" w:cs="Times New Roman"/>
            <w:sz w:val="22"/>
            <w:shd w:val="clear" w:color="auto" w:fill="FFFFFF"/>
          </w:rPr>
          <w:t>However</w:t>
        </w:r>
      </w:ins>
      <w:ins w:id="90" w:author="Chen Liao" w:date="2021-02-25T14:43:00Z">
        <w:r w:rsidR="007E2988">
          <w:rPr>
            <w:rFonts w:ascii="Times New Roman" w:hAnsi="Times New Roman" w:cs="Times New Roman"/>
            <w:sz w:val="22"/>
            <w:shd w:val="clear" w:color="auto" w:fill="FFFFFF"/>
          </w:rPr>
          <w:t xml:space="preserve">, </w:t>
        </w:r>
      </w:ins>
      <w:ins w:id="91" w:author="Chen Liao" w:date="2021-02-25T14:26:00Z">
        <w:r w:rsidR="002B6558">
          <w:rPr>
            <w:rFonts w:ascii="Times New Roman" w:hAnsi="Times New Roman" w:cs="Times New Roman"/>
            <w:sz w:val="22"/>
            <w:shd w:val="clear" w:color="auto" w:fill="FFFFFF"/>
          </w:rPr>
          <w:t>the</w:t>
        </w:r>
      </w:ins>
      <w:ins w:id="92" w:author="Chen Liao" w:date="2021-02-25T14:28:00Z">
        <w:r w:rsidR="002B6558">
          <w:rPr>
            <w:rFonts w:ascii="Times New Roman" w:hAnsi="Times New Roman" w:cs="Times New Roman"/>
            <w:sz w:val="22"/>
            <w:shd w:val="clear" w:color="auto" w:fill="FFFFFF"/>
          </w:rPr>
          <w:t xml:space="preserve"> dynamic</w:t>
        </w:r>
      </w:ins>
      <w:ins w:id="93" w:author="Chen Liao" w:date="2021-02-25T14:31:00Z">
        <w:r w:rsidR="002B6558">
          <w:rPr>
            <w:rFonts w:ascii="Times New Roman" w:hAnsi="Times New Roman" w:cs="Times New Roman"/>
            <w:sz w:val="22"/>
            <w:shd w:val="clear" w:color="auto" w:fill="FFFFFF"/>
          </w:rPr>
          <w:t>a</w:t>
        </w:r>
      </w:ins>
      <w:ins w:id="94" w:author="Chen Liao" w:date="2021-02-25T14:32:00Z">
        <w:r w:rsidR="002B6558">
          <w:rPr>
            <w:rFonts w:ascii="Times New Roman" w:hAnsi="Times New Roman" w:cs="Times New Roman"/>
            <w:sz w:val="22"/>
            <w:shd w:val="clear" w:color="auto" w:fill="FFFFFF"/>
          </w:rPr>
          <w:t>l</w:t>
        </w:r>
      </w:ins>
      <w:ins w:id="95" w:author="Chen Liao" w:date="2021-02-25T14:28:00Z">
        <w:r w:rsidR="002B6558">
          <w:rPr>
            <w:rFonts w:ascii="Times New Roman" w:hAnsi="Times New Roman" w:cs="Times New Roman"/>
            <w:sz w:val="22"/>
            <w:shd w:val="clear" w:color="auto" w:fill="FFFFFF"/>
          </w:rPr>
          <w:t xml:space="preserve"> responses </w:t>
        </w:r>
      </w:ins>
      <w:ins w:id="96" w:author="Chen Liao" w:date="2021-02-25T14:32:00Z">
        <w:r w:rsidR="002B6558">
          <w:rPr>
            <w:rFonts w:ascii="Times New Roman" w:hAnsi="Times New Roman" w:cs="Times New Roman"/>
            <w:sz w:val="22"/>
            <w:shd w:val="clear" w:color="auto" w:fill="FFFFFF"/>
          </w:rPr>
          <w:t>of</w:t>
        </w:r>
      </w:ins>
      <w:ins w:id="97" w:author="Chen Liao" w:date="2021-02-25T14:35:00Z">
        <w:r w:rsidR="006B4CA5">
          <w:rPr>
            <w:rFonts w:ascii="Times New Roman" w:hAnsi="Times New Roman" w:cs="Times New Roman"/>
            <w:sz w:val="22"/>
            <w:shd w:val="clear" w:color="auto" w:fill="FFFFFF"/>
          </w:rPr>
          <w:t xml:space="preserve"> </w:t>
        </w:r>
      </w:ins>
      <w:ins w:id="98" w:author="Chen Liao" w:date="2021-02-25T14:43:00Z">
        <w:r w:rsidR="007E2988">
          <w:rPr>
            <w:rFonts w:ascii="Times New Roman" w:hAnsi="Times New Roman" w:cs="Times New Roman"/>
            <w:sz w:val="22"/>
            <w:shd w:val="clear" w:color="auto" w:fill="FFFFFF"/>
          </w:rPr>
          <w:t>~</w:t>
        </w:r>
      </w:ins>
      <w:ins w:id="99" w:author="Chen Liao" w:date="2021-02-25T14:36:00Z">
        <w:r w:rsidR="00997406">
          <w:rPr>
            <w:rFonts w:ascii="Times New Roman" w:hAnsi="Times New Roman" w:cs="Times New Roman"/>
            <w:sz w:val="22"/>
            <w:shd w:val="clear" w:color="auto" w:fill="FFFFFF"/>
          </w:rPr>
          <w:t>1</w:t>
        </w:r>
      </w:ins>
      <w:ins w:id="100" w:author="Chen Liao" w:date="2021-02-25T14:37:00Z">
        <w:r w:rsidR="00997406">
          <w:rPr>
            <w:rFonts w:ascii="Times New Roman" w:hAnsi="Times New Roman" w:cs="Times New Roman"/>
            <w:sz w:val="22"/>
            <w:shd w:val="clear" w:color="auto" w:fill="FFFFFF"/>
          </w:rPr>
          <w:t xml:space="preserve">0% bacterial species </w:t>
        </w:r>
      </w:ins>
      <w:ins w:id="101" w:author="Chen Liao" w:date="2021-02-25T14:48:00Z">
        <w:r w:rsidR="007E2988">
          <w:rPr>
            <w:rFonts w:ascii="Times New Roman" w:hAnsi="Times New Roman" w:cs="Times New Roman"/>
            <w:sz w:val="22"/>
            <w:shd w:val="clear" w:color="auto" w:fill="FFFFFF"/>
          </w:rPr>
          <w:t xml:space="preserve">and the majority </w:t>
        </w:r>
      </w:ins>
      <w:ins w:id="102" w:author="Chen Liao" w:date="2021-02-25T14:49:00Z">
        <w:r w:rsidR="007E2988">
          <w:rPr>
            <w:rFonts w:ascii="Times New Roman" w:hAnsi="Times New Roman" w:cs="Times New Roman"/>
            <w:sz w:val="22"/>
            <w:shd w:val="clear" w:color="auto" w:fill="FFFFFF"/>
          </w:rPr>
          <w:t xml:space="preserve">of </w:t>
        </w:r>
      </w:ins>
      <w:ins w:id="103" w:author="Chen Liao" w:date="2021-02-25T14:35:00Z">
        <w:r w:rsidR="006B4CA5">
          <w:rPr>
            <w:rFonts w:ascii="Times New Roman" w:hAnsi="Times New Roman" w:cs="Times New Roman"/>
            <w:sz w:val="22"/>
            <w:shd w:val="clear" w:color="auto" w:fill="FFFFFF"/>
          </w:rPr>
          <w:t>SCFA</w:t>
        </w:r>
      </w:ins>
      <w:ins w:id="104" w:author="Chen Liao" w:date="2021-02-25T14:37:00Z">
        <w:r w:rsidR="00997406">
          <w:rPr>
            <w:rFonts w:ascii="Times New Roman" w:hAnsi="Times New Roman" w:cs="Times New Roman"/>
            <w:sz w:val="22"/>
            <w:shd w:val="clear" w:color="auto" w:fill="FFFFFF"/>
          </w:rPr>
          <w:t xml:space="preserve">s </w:t>
        </w:r>
      </w:ins>
      <w:ins w:id="105" w:author="Chen Liao" w:date="2021-02-25T14:38:00Z">
        <w:r w:rsidR="00EA3A08">
          <w:rPr>
            <w:rFonts w:ascii="Times New Roman" w:hAnsi="Times New Roman" w:cs="Times New Roman"/>
            <w:sz w:val="22"/>
            <w:shd w:val="clear" w:color="auto" w:fill="FFFFFF"/>
          </w:rPr>
          <w:t xml:space="preserve">exhibited </w:t>
        </w:r>
      </w:ins>
      <w:ins w:id="106" w:author="Chen Liao" w:date="2021-02-25T14:40:00Z">
        <w:r w:rsidR="004F3CF2">
          <w:rPr>
            <w:rFonts w:ascii="Times New Roman" w:hAnsi="Times New Roman" w:cs="Times New Roman"/>
            <w:sz w:val="22"/>
            <w:shd w:val="clear" w:color="auto" w:fill="FFFFFF"/>
          </w:rPr>
          <w:t xml:space="preserve">quantitative or even qualitative </w:t>
        </w:r>
      </w:ins>
      <w:ins w:id="107" w:author="Chen Liao" w:date="2021-02-25T14:38:00Z">
        <w:r w:rsidR="00EA3A08">
          <w:rPr>
            <w:rFonts w:ascii="Times New Roman" w:hAnsi="Times New Roman" w:cs="Times New Roman"/>
            <w:sz w:val="22"/>
            <w:shd w:val="clear" w:color="auto" w:fill="FFFFFF"/>
          </w:rPr>
          <w:t>baseline-dependency</w:t>
        </w:r>
      </w:ins>
      <w:bookmarkEnd w:id="85"/>
      <w:ins w:id="108" w:author="Chen Liao" w:date="2021-02-25T14:49:00Z">
        <w:r w:rsidR="007E2988">
          <w:rPr>
            <w:rFonts w:ascii="Times New Roman" w:hAnsi="Times New Roman" w:cs="Times New Roman"/>
            <w:sz w:val="22"/>
            <w:shd w:val="clear" w:color="auto" w:fill="FFFFFF"/>
          </w:rPr>
          <w:t xml:space="preserve"> after</w:t>
        </w:r>
      </w:ins>
      <w:ins w:id="109" w:author="Chen Liao" w:date="2021-02-25T14:50:00Z">
        <w:r w:rsidR="007E2988">
          <w:rPr>
            <w:rFonts w:ascii="Times New Roman" w:hAnsi="Times New Roman" w:cs="Times New Roman"/>
            <w:sz w:val="22"/>
            <w:shd w:val="clear" w:color="auto" w:fill="FFFFFF"/>
          </w:rPr>
          <w:t xml:space="preserve"> treatments of both fibers</w:t>
        </w:r>
      </w:ins>
      <w:ins w:id="110" w:author="Chen Liao" w:date="2021-02-25T14:40:00Z">
        <w:r w:rsidR="004F3CF2">
          <w:rPr>
            <w:rFonts w:ascii="Times New Roman" w:hAnsi="Times New Roman" w:cs="Times New Roman"/>
            <w:sz w:val="22"/>
            <w:shd w:val="clear" w:color="auto" w:fill="FFFFFF"/>
          </w:rPr>
          <w:t>.</w:t>
        </w:r>
      </w:ins>
      <w:ins w:id="111" w:author="Chen Liao" w:date="2021-02-25T14:38:00Z">
        <w:r w:rsidR="00997406">
          <w:rPr>
            <w:rFonts w:ascii="Times New Roman" w:hAnsi="Times New Roman" w:cs="Times New Roman"/>
            <w:sz w:val="22"/>
            <w:shd w:val="clear" w:color="auto" w:fill="FFFFFF"/>
          </w:rPr>
          <w:t xml:space="preserve"> </w:t>
        </w:r>
      </w:ins>
      <w:ins w:id="112" w:author="Chen Liao" w:date="2021-02-25T15:02:00Z">
        <w:r w:rsidR="00A721CB">
          <w:rPr>
            <w:rFonts w:ascii="Times New Roman" w:hAnsi="Times New Roman" w:cs="Times New Roman"/>
            <w:sz w:val="22"/>
            <w:shd w:val="clear" w:color="auto" w:fill="FFFFFF"/>
          </w:rPr>
          <w:t>I</w:t>
        </w:r>
        <w:r w:rsidR="00A721CB" w:rsidRPr="00841D80">
          <w:rPr>
            <w:rFonts w:ascii="Times New Roman" w:hAnsi="Times New Roman" w:cs="Times New Roman"/>
            <w:sz w:val="22"/>
            <w:shd w:val="clear" w:color="auto" w:fill="FFFFFF"/>
          </w:rPr>
          <w:t>n accordance with previous studies in humans</w:t>
        </w:r>
        <w:r w:rsidR="00A721CB">
          <w:rPr>
            <w:rFonts w:ascii="Times New Roman" w:hAnsi="Times New Roman" w:cs="Times New Roman"/>
            <w:sz w:val="22"/>
            <w:shd w:val="clear" w:color="auto" w:fill="FFFFFF"/>
          </w:rPr>
          <w:t>, t</w:t>
        </w:r>
      </w:ins>
      <w:ins w:id="113" w:author="Chen Liao" w:date="2021-02-25T15:00:00Z">
        <w:r w:rsidR="00537D81">
          <w:rPr>
            <w:rFonts w:ascii="Times New Roman" w:hAnsi="Times New Roman" w:cs="Times New Roman"/>
            <w:sz w:val="22"/>
            <w:shd w:val="clear" w:color="auto" w:fill="FFFFFF"/>
          </w:rPr>
          <w:t xml:space="preserve">he strong baseline-dependency poses a </w:t>
        </w:r>
      </w:ins>
      <w:ins w:id="114" w:author="Chen Liao" w:date="2021-02-25T15:01:00Z">
        <w:r w:rsidR="00537D81">
          <w:rPr>
            <w:rFonts w:ascii="Times New Roman" w:hAnsi="Times New Roman" w:cs="Times New Roman"/>
            <w:sz w:val="22"/>
            <w:shd w:val="clear" w:color="auto" w:fill="FFFFFF"/>
          </w:rPr>
          <w:t>great</w:t>
        </w:r>
      </w:ins>
      <w:ins w:id="115" w:author="Chen Liao" w:date="2021-02-25T15:00:00Z">
        <w:r w:rsidR="00537D81">
          <w:rPr>
            <w:rFonts w:ascii="Times New Roman" w:hAnsi="Times New Roman" w:cs="Times New Roman"/>
            <w:sz w:val="22"/>
            <w:shd w:val="clear" w:color="auto" w:fill="FFFFFF"/>
          </w:rPr>
          <w:t xml:space="preserve"> challenge </w:t>
        </w:r>
      </w:ins>
      <w:ins w:id="116" w:author="Chen Liao" w:date="2021-02-25T15:01:00Z">
        <w:r w:rsidR="00537D81">
          <w:rPr>
            <w:rFonts w:ascii="Times New Roman" w:hAnsi="Times New Roman" w:cs="Times New Roman"/>
            <w:sz w:val="22"/>
            <w:shd w:val="clear" w:color="auto" w:fill="FFFFFF"/>
          </w:rPr>
          <w:t xml:space="preserve">when extrapolating prediction of </w:t>
        </w:r>
      </w:ins>
      <w:ins w:id="117" w:author="Chen Liao" w:date="2021-02-25T12:29:00Z">
        <w:r w:rsidR="00213C10" w:rsidRPr="00213C10">
          <w:rPr>
            <w:rFonts w:ascii="Times New Roman" w:hAnsi="Times New Roman" w:cs="Times New Roman"/>
            <w:sz w:val="22"/>
            <w:shd w:val="clear" w:color="auto" w:fill="FFFFFF"/>
            <w:rPrChange w:id="118" w:author="Chen Liao" w:date="2021-02-25T12:29:00Z">
              <w:rPr/>
            </w:rPrChange>
          </w:rPr>
          <w:t xml:space="preserve">SCFA </w:t>
        </w:r>
      </w:ins>
      <w:ins w:id="119" w:author="Chen Liao" w:date="2021-02-25T14:44:00Z">
        <w:r w:rsidR="007E2988">
          <w:rPr>
            <w:rFonts w:ascii="Times New Roman" w:hAnsi="Times New Roman" w:cs="Times New Roman"/>
            <w:sz w:val="22"/>
            <w:shd w:val="clear" w:color="auto" w:fill="FFFFFF"/>
          </w:rPr>
          <w:t>concentration</w:t>
        </w:r>
      </w:ins>
      <w:ins w:id="120" w:author="Chen Liao" w:date="2021-02-25T12:29:00Z">
        <w:r w:rsidR="00213C10" w:rsidRPr="00213C10">
          <w:rPr>
            <w:rFonts w:ascii="Times New Roman" w:hAnsi="Times New Roman" w:cs="Times New Roman"/>
            <w:sz w:val="22"/>
            <w:shd w:val="clear" w:color="auto" w:fill="FFFFFF"/>
            <w:rPrChange w:id="121" w:author="Chen Liao" w:date="2021-02-25T12:29:00Z">
              <w:rPr/>
            </w:rPrChange>
          </w:rPr>
          <w:t xml:space="preserve"> from gut microbiota to unobserved baseline composition.</w:t>
        </w:r>
        <w:r w:rsidR="00213C10">
          <w:rPr>
            <w:rFonts w:ascii="Times New Roman" w:hAnsi="Times New Roman" w:cs="Times New Roman"/>
            <w:sz w:val="22"/>
            <w:shd w:val="clear" w:color="auto" w:fill="FFFFFF"/>
          </w:rPr>
          <w:t xml:space="preserve"> </w:t>
        </w:r>
      </w:ins>
      <w:ins w:id="122" w:author="Chen Liao" w:date="2021-02-25T12:14:00Z">
        <w:r w:rsidRPr="00213C10">
          <w:rPr>
            <w:rFonts w:ascii="Times New Roman" w:hAnsi="Times New Roman" w:cs="Times New Roman"/>
            <w:sz w:val="22"/>
            <w:shd w:val="clear" w:color="auto" w:fill="FFFFFF"/>
            <w:rPrChange w:id="123" w:author="Chen Liao" w:date="2021-02-25T12:29:00Z">
              <w:rPr>
                <w:rFonts w:ascii="Times New Roman" w:hAnsi="Times New Roman" w:cs="Times New Roman"/>
                <w:color w:val="2A2A2A"/>
                <w:sz w:val="22"/>
                <w:szCs w:val="22"/>
                <w:shd w:val="clear" w:color="auto" w:fill="FFFFFF"/>
              </w:rPr>
            </w:rPrChange>
          </w:rPr>
          <w:t xml:space="preserve">This work </w:t>
        </w:r>
      </w:ins>
      <w:ins w:id="124" w:author="Chen Liao" w:date="2021-02-25T15:05:00Z">
        <w:r w:rsidR="00B75D99">
          <w:rPr>
            <w:rFonts w:ascii="Times New Roman" w:hAnsi="Times New Roman" w:cs="Times New Roman"/>
            <w:sz w:val="22"/>
            <w:shd w:val="clear" w:color="auto" w:fill="FFFFFF"/>
          </w:rPr>
          <w:t>reveals</w:t>
        </w:r>
      </w:ins>
      <w:ins w:id="125" w:author="Chen Liao" w:date="2021-02-25T14:53:00Z">
        <w:r w:rsidR="00023E1D">
          <w:rPr>
            <w:rFonts w:ascii="Times New Roman" w:hAnsi="Times New Roman" w:cs="Times New Roman"/>
            <w:sz w:val="22"/>
            <w:shd w:val="clear" w:color="auto" w:fill="FFFFFF"/>
          </w:rPr>
          <w:t xml:space="preserve"> </w:t>
        </w:r>
      </w:ins>
      <w:ins w:id="126" w:author="Chen Liao" w:date="2021-02-25T15:03:00Z">
        <w:r w:rsidR="00D02994">
          <w:rPr>
            <w:rFonts w:ascii="Times New Roman" w:hAnsi="Times New Roman" w:cs="Times New Roman"/>
            <w:sz w:val="22"/>
            <w:shd w:val="clear" w:color="auto" w:fill="FFFFFF"/>
          </w:rPr>
          <w:t>time- and baseline-</w:t>
        </w:r>
      </w:ins>
      <w:ins w:id="127" w:author="Chen Liao" w:date="2021-02-25T15:04:00Z">
        <w:r w:rsidR="00B75D99">
          <w:rPr>
            <w:rFonts w:ascii="Times New Roman" w:hAnsi="Times New Roman" w:cs="Times New Roman"/>
            <w:sz w:val="22"/>
            <w:shd w:val="clear" w:color="auto" w:fill="FFFFFF"/>
          </w:rPr>
          <w:t>dependency</w:t>
        </w:r>
      </w:ins>
      <w:ins w:id="128" w:author="Chen Liao" w:date="2021-02-25T15:03:00Z">
        <w:r w:rsidR="00D02994">
          <w:rPr>
            <w:rFonts w:ascii="Times New Roman" w:hAnsi="Times New Roman" w:cs="Times New Roman"/>
            <w:sz w:val="22"/>
            <w:shd w:val="clear" w:color="auto" w:fill="FFFFFF"/>
          </w:rPr>
          <w:t xml:space="preserve"> of dietary fiber respo</w:t>
        </w:r>
      </w:ins>
      <w:ins w:id="129" w:author="Chen Liao" w:date="2021-02-25T15:04:00Z">
        <w:r w:rsidR="00D02994">
          <w:rPr>
            <w:rFonts w:ascii="Times New Roman" w:hAnsi="Times New Roman" w:cs="Times New Roman"/>
            <w:sz w:val="22"/>
            <w:shd w:val="clear" w:color="auto" w:fill="FFFFFF"/>
          </w:rPr>
          <w:t>nses</w:t>
        </w:r>
      </w:ins>
      <w:ins w:id="130" w:author="Chen Liao" w:date="2021-02-25T12:14:00Z">
        <w:r w:rsidRPr="00213C10">
          <w:rPr>
            <w:rFonts w:ascii="Times New Roman" w:hAnsi="Times New Roman" w:cs="Times New Roman"/>
            <w:sz w:val="22"/>
            <w:shd w:val="clear" w:color="auto" w:fill="FFFFFF"/>
            <w:rPrChange w:id="131" w:author="Chen Liao" w:date="2021-02-25T12:29:00Z">
              <w:rPr>
                <w:rFonts w:ascii="Times New Roman" w:hAnsi="Times New Roman" w:cs="Times New Roman"/>
                <w:color w:val="2A2A2A"/>
                <w:sz w:val="22"/>
                <w:szCs w:val="22"/>
                <w:shd w:val="clear" w:color="auto" w:fill="FFFFFF"/>
              </w:rPr>
            </w:rPrChange>
          </w:rPr>
          <w:t xml:space="preserve"> as major </w:t>
        </w:r>
      </w:ins>
      <w:ins w:id="132" w:author="Chen Liao" w:date="2021-02-25T14:56:00Z">
        <w:r w:rsidR="00023E1D">
          <w:rPr>
            <w:rFonts w:ascii="Times New Roman" w:hAnsi="Times New Roman" w:cs="Times New Roman"/>
            <w:sz w:val="22"/>
            <w:shd w:val="clear" w:color="auto" w:fill="FFFFFF"/>
          </w:rPr>
          <w:t>challenges</w:t>
        </w:r>
      </w:ins>
      <w:ins w:id="133" w:author="Chen Liao" w:date="2021-02-25T12:14:00Z">
        <w:r w:rsidRPr="00213C10">
          <w:rPr>
            <w:rFonts w:ascii="Times New Roman" w:hAnsi="Times New Roman" w:cs="Times New Roman"/>
            <w:sz w:val="22"/>
            <w:shd w:val="clear" w:color="auto" w:fill="FFFFFF"/>
            <w:rPrChange w:id="134" w:author="Chen Liao" w:date="2021-02-25T12:29:00Z">
              <w:rPr>
                <w:rFonts w:ascii="Times New Roman" w:hAnsi="Times New Roman" w:cs="Times New Roman"/>
                <w:color w:val="2A2A2A"/>
                <w:sz w:val="22"/>
                <w:szCs w:val="22"/>
                <w:shd w:val="clear" w:color="auto" w:fill="FFFFFF"/>
              </w:rPr>
            </w:rPrChange>
          </w:rPr>
          <w:t xml:space="preserve"> for personalized nutritional therapies </w:t>
        </w:r>
      </w:ins>
      <w:ins w:id="135" w:author="Chen Liao" w:date="2021-02-25T14:44:00Z">
        <w:r w:rsidR="007E2988">
          <w:rPr>
            <w:rFonts w:ascii="Times New Roman" w:hAnsi="Times New Roman" w:cs="Times New Roman"/>
            <w:sz w:val="22"/>
            <w:shd w:val="clear" w:color="auto" w:fill="FFFFFF"/>
          </w:rPr>
          <w:t xml:space="preserve">and </w:t>
        </w:r>
      </w:ins>
      <w:ins w:id="136" w:author="Chen Liao" w:date="2021-02-25T14:45:00Z">
        <w:r w:rsidR="007E2988">
          <w:rPr>
            <w:rFonts w:ascii="Times New Roman" w:hAnsi="Times New Roman" w:cs="Times New Roman"/>
            <w:sz w:val="22"/>
            <w:shd w:val="clear" w:color="auto" w:fill="FFFFFF"/>
          </w:rPr>
          <w:t xml:space="preserve">the necessity to </w:t>
        </w:r>
      </w:ins>
      <w:ins w:id="137" w:author="Chen Liao" w:date="2021-02-25T14:56:00Z">
        <w:r w:rsidR="00023E1D">
          <w:rPr>
            <w:rFonts w:ascii="Times New Roman" w:hAnsi="Times New Roman" w:cs="Times New Roman"/>
            <w:sz w:val="22"/>
            <w:shd w:val="clear" w:color="auto" w:fill="FFFFFF"/>
          </w:rPr>
          <w:t>search for predictive microbiota</w:t>
        </w:r>
      </w:ins>
      <w:ins w:id="138" w:author="Chen Liao" w:date="2021-02-25T14:45:00Z">
        <w:r w:rsidR="007E2988">
          <w:rPr>
            <w:rFonts w:ascii="Times New Roman" w:hAnsi="Times New Roman" w:cs="Times New Roman"/>
            <w:sz w:val="22"/>
            <w:shd w:val="clear" w:color="auto" w:fill="FFFFFF"/>
          </w:rPr>
          <w:t xml:space="preserve"> </w:t>
        </w:r>
      </w:ins>
      <w:ins w:id="139" w:author="Chen Liao" w:date="2021-02-25T14:57:00Z">
        <w:r w:rsidR="004B6B90">
          <w:rPr>
            <w:rFonts w:ascii="Times New Roman" w:hAnsi="Times New Roman" w:cs="Times New Roman"/>
            <w:sz w:val="22"/>
            <w:shd w:val="clear" w:color="auto" w:fill="FFFFFF"/>
          </w:rPr>
          <w:t>variables other than composition</w:t>
        </w:r>
      </w:ins>
      <w:ins w:id="140" w:author="Chen Liao" w:date="2021-02-25T12:14:00Z">
        <w:r w:rsidRPr="00213C10">
          <w:rPr>
            <w:rFonts w:ascii="Times New Roman" w:hAnsi="Times New Roman" w:cs="Times New Roman"/>
            <w:sz w:val="22"/>
            <w:shd w:val="clear" w:color="auto" w:fill="FFFFFF"/>
            <w:rPrChange w:id="141" w:author="Chen Liao" w:date="2021-02-25T12:29:00Z">
              <w:rPr>
                <w:rFonts w:ascii="Times New Roman" w:hAnsi="Times New Roman" w:cs="Times New Roman"/>
                <w:color w:val="2A2A2A"/>
                <w:sz w:val="22"/>
                <w:szCs w:val="22"/>
                <w:shd w:val="clear" w:color="auto" w:fill="FFFFFF"/>
              </w:rPr>
            </w:rPrChange>
          </w:rPr>
          <w:t>.</w:t>
        </w:r>
        <w:bookmarkEnd w:id="14"/>
      </w:ins>
    </w:p>
    <w:p w14:paraId="27CB960B" w14:textId="77777777" w:rsidR="00DE3B59" w:rsidRPr="00A06850" w:rsidRDefault="00DE3B59" w:rsidP="005E0AD8">
      <w:pPr>
        <w:jc w:val="both"/>
        <w:rPr>
          <w:ins w:id="142" w:author="Chen Liao" w:date="2021-02-25T12:14:00Z"/>
          <w:rFonts w:ascii="Times New Roman" w:hAnsi="Times New Roman" w:cs="Times New Roman"/>
          <w:b/>
          <w:bCs/>
        </w:rPr>
      </w:pPr>
    </w:p>
    <w:p w14:paraId="18CBC96B" w14:textId="346BD4B3" w:rsidR="00006A9E" w:rsidRPr="00F30CC6" w:rsidRDefault="00006A9E" w:rsidP="005E0AD8">
      <w:pPr>
        <w:jc w:val="both"/>
        <w:rPr>
          <w:rFonts w:ascii="Times New Roman" w:hAnsi="Times New Roman" w:cs="Times New Roman"/>
          <w:b/>
          <w:bCs/>
        </w:rPr>
      </w:pPr>
      <w:r w:rsidRPr="00F30CC6">
        <w:rPr>
          <w:rFonts w:ascii="Times New Roman" w:hAnsi="Times New Roman" w:cs="Times New Roman"/>
          <w:b/>
          <w:bCs/>
        </w:rPr>
        <w:t>Main text figures:</w:t>
      </w:r>
    </w:p>
    <w:p w14:paraId="6C9EB221" w14:textId="1F248F4E" w:rsidR="00006A9E" w:rsidRPr="00F30CC6" w:rsidRDefault="00006A9E" w:rsidP="005E0AD8">
      <w:pPr>
        <w:jc w:val="both"/>
        <w:rPr>
          <w:rFonts w:ascii="Times New Roman" w:hAnsi="Times New Roman" w:cs="Times New Roman"/>
          <w:b/>
          <w:bCs/>
          <w:sz w:val="20"/>
          <w:szCs w:val="20"/>
        </w:rPr>
      </w:pPr>
    </w:p>
    <w:p w14:paraId="589A6BCA" w14:textId="37261706" w:rsidR="00006A9E" w:rsidRPr="00F30CC6" w:rsidRDefault="00006A9E" w:rsidP="005E0AD8">
      <w:pPr>
        <w:jc w:val="both"/>
        <w:rPr>
          <w:rFonts w:ascii="Times New Roman" w:hAnsi="Times New Roman" w:cs="Times New Roman"/>
          <w:b/>
          <w:bCs/>
          <w:sz w:val="20"/>
          <w:szCs w:val="20"/>
        </w:rPr>
      </w:pPr>
    </w:p>
    <w:p w14:paraId="4B4E1792" w14:textId="77777777" w:rsidR="00006A9E" w:rsidRPr="00F30CC6" w:rsidRDefault="00006A9E" w:rsidP="005E0AD8">
      <w:pPr>
        <w:jc w:val="both"/>
        <w:rPr>
          <w:rFonts w:ascii="Times New Roman" w:hAnsi="Times New Roman" w:cs="Times New Roman"/>
          <w:b/>
          <w:bCs/>
          <w:sz w:val="20"/>
          <w:szCs w:val="20"/>
        </w:rPr>
      </w:pPr>
    </w:p>
    <w:p w14:paraId="22E4FE38" w14:textId="0B241FF2" w:rsidR="003F3C68" w:rsidRPr="00F30CC6" w:rsidRDefault="009335C6" w:rsidP="005E0AD8">
      <w:pPr>
        <w:jc w:val="both"/>
        <w:rPr>
          <w:rFonts w:ascii="Times New Roman" w:hAnsi="Times New Roman" w:cs="Times New Roman"/>
          <w:sz w:val="20"/>
          <w:szCs w:val="20"/>
        </w:rPr>
      </w:pPr>
    </w:p>
    <w:p w14:paraId="57136324" w14:textId="43AFFB66" w:rsidR="00C9657D" w:rsidRPr="00A06850" w:rsidRDefault="00F37203" w:rsidP="008936C4">
      <w:pPr>
        <w:jc w:val="center"/>
        <w:rPr>
          <w:ins w:id="143" w:author="Chen Liao" w:date="2021-02-25T07:58:00Z"/>
          <w:rFonts w:ascii="Times New Roman" w:hAnsi="Times New Roman" w:cs="Times New Roman"/>
          <w:sz w:val="20"/>
          <w:szCs w:val="20"/>
        </w:rPr>
      </w:pPr>
      <w:commentRangeStart w:id="144"/>
      <w:r w:rsidRPr="00A06850">
        <w:rPr>
          <w:rFonts w:ascii="Times New Roman" w:hAnsi="Times New Roman" w:cs="Times New Roman"/>
          <w:noProof/>
          <w:sz w:val="20"/>
          <w:szCs w:val="20"/>
        </w:rPr>
        <w:drawing>
          <wp:inline distT="0" distB="0" distL="0" distR="0" wp14:anchorId="0788F70A" wp14:editId="1F353087">
            <wp:extent cx="4519188" cy="3066592"/>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5923" cy="3077948"/>
                    </a:xfrm>
                    <a:prstGeom prst="rect">
                      <a:avLst/>
                    </a:prstGeom>
                  </pic:spPr>
                </pic:pic>
              </a:graphicData>
            </a:graphic>
          </wp:inline>
        </w:drawing>
      </w:r>
      <w:commentRangeEnd w:id="144"/>
      <w:r w:rsidR="00F32FAC" w:rsidRPr="00A06850">
        <w:rPr>
          <w:rStyle w:val="CommentReference"/>
          <w:rFonts w:ascii="Times New Roman" w:hAnsi="Times New Roman" w:cs="Times New Roman"/>
          <w:rPrChange w:id="145" w:author="Chen Liao" w:date="2021-02-25T12:14:00Z">
            <w:rPr>
              <w:rStyle w:val="CommentReference"/>
            </w:rPr>
          </w:rPrChange>
        </w:rPr>
        <w:commentReference w:id="144"/>
      </w:r>
    </w:p>
    <w:p w14:paraId="514C53D7" w14:textId="4938ABD5" w:rsidR="00387BA9" w:rsidRPr="00A06850" w:rsidRDefault="00387BA9" w:rsidP="008936C4">
      <w:pPr>
        <w:jc w:val="center"/>
        <w:rPr>
          <w:rFonts w:ascii="Times New Roman" w:hAnsi="Times New Roman" w:cs="Times New Roman"/>
          <w:sz w:val="20"/>
          <w:szCs w:val="20"/>
        </w:rPr>
      </w:pPr>
      <w:ins w:id="146" w:author="Chen Liao" w:date="2021-02-25T07:58:00Z">
        <w:r w:rsidRPr="00A06850">
          <w:rPr>
            <w:rFonts w:ascii="Times New Roman" w:hAnsi="Times New Roman" w:cs="Times New Roman"/>
            <w:noProof/>
            <w:sz w:val="20"/>
            <w:szCs w:val="20"/>
          </w:rPr>
          <w:lastRenderedPageBreak/>
          <w:drawing>
            <wp:inline distT="0" distB="0" distL="0" distR="0" wp14:anchorId="1E24E26C" wp14:editId="1A2F1AD5">
              <wp:extent cx="4436828" cy="2999254"/>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63164" cy="3017057"/>
                      </a:xfrm>
                      <a:prstGeom prst="rect">
                        <a:avLst/>
                      </a:prstGeom>
                    </pic:spPr>
                  </pic:pic>
                </a:graphicData>
              </a:graphic>
            </wp:inline>
          </w:drawing>
        </w:r>
      </w:ins>
    </w:p>
    <w:p w14:paraId="2F634C79" w14:textId="77777777" w:rsidR="00F37203" w:rsidRPr="00F30CC6" w:rsidRDefault="00F37203" w:rsidP="005E0AD8">
      <w:pPr>
        <w:jc w:val="both"/>
        <w:rPr>
          <w:rFonts w:ascii="Times New Roman" w:hAnsi="Times New Roman" w:cs="Times New Roman"/>
          <w:sz w:val="20"/>
          <w:szCs w:val="20"/>
        </w:rPr>
      </w:pPr>
    </w:p>
    <w:p w14:paraId="70421CD7" w14:textId="69651991" w:rsidR="001627DE" w:rsidRPr="00F30CC6" w:rsidRDefault="00C9657D" w:rsidP="005E0AD8">
      <w:pPr>
        <w:pStyle w:val="paragraph"/>
        <w:spacing w:before="0" w:beforeAutospacing="0" w:after="0" w:afterAutospacing="0"/>
        <w:jc w:val="both"/>
        <w:rPr>
          <w:rFonts w:ascii="Times New Roman" w:hAnsi="Times New Roman" w:cs="Times New Roman"/>
          <w:sz w:val="20"/>
          <w:szCs w:val="20"/>
        </w:rPr>
      </w:pPr>
      <w:r w:rsidRPr="00F30CC6">
        <w:rPr>
          <w:rFonts w:ascii="Times New Roman" w:hAnsi="Times New Roman" w:cs="Times New Roman"/>
          <w:b/>
          <w:bCs/>
          <w:color w:val="242021"/>
          <w:sz w:val="20"/>
          <w:szCs w:val="20"/>
        </w:rPr>
        <w:t>Figure 1.</w:t>
      </w:r>
      <w:r w:rsidRPr="00F30CC6">
        <w:rPr>
          <w:rFonts w:ascii="Times New Roman" w:hAnsi="Times New Roman" w:cs="Times New Roman"/>
          <w:color w:val="242021"/>
          <w:sz w:val="20"/>
          <w:szCs w:val="20"/>
        </w:rPr>
        <w:t xml:space="preserve"> </w:t>
      </w:r>
      <w:r w:rsidRPr="00A06850">
        <w:rPr>
          <w:rFonts w:ascii="Times New Roman" w:hAnsi="Times New Roman" w:cs="Times New Roman"/>
          <w:b/>
          <w:bCs/>
          <w:color w:val="242021"/>
          <w:sz w:val="20"/>
          <w:szCs w:val="20"/>
          <w:highlight w:val="yellow"/>
          <w:rPrChange w:id="147" w:author="Chen Liao" w:date="2021-02-25T12:14:00Z">
            <w:rPr>
              <w:rFonts w:ascii="Times New Roman" w:hAnsi="Times New Roman" w:cs="Times New Roman"/>
              <w:b/>
              <w:bCs/>
              <w:color w:val="242021"/>
              <w:sz w:val="20"/>
              <w:szCs w:val="20"/>
            </w:rPr>
          </w:rPrChange>
        </w:rPr>
        <w:t xml:space="preserve">Experimental design and </w:t>
      </w:r>
      <w:r w:rsidR="007E4291" w:rsidRPr="00A06850">
        <w:rPr>
          <w:rFonts w:ascii="Times New Roman" w:hAnsi="Times New Roman" w:cs="Times New Roman"/>
          <w:b/>
          <w:bCs/>
          <w:color w:val="242021"/>
          <w:sz w:val="20"/>
          <w:szCs w:val="20"/>
          <w:highlight w:val="yellow"/>
          <w:rPrChange w:id="148" w:author="Chen Liao" w:date="2021-02-25T12:14:00Z">
            <w:rPr>
              <w:rFonts w:ascii="Times New Roman" w:hAnsi="Times New Roman" w:cs="Times New Roman"/>
              <w:b/>
              <w:bCs/>
              <w:color w:val="242021"/>
              <w:sz w:val="20"/>
              <w:szCs w:val="20"/>
            </w:rPr>
          </w:rPrChange>
        </w:rPr>
        <w:t>computational</w:t>
      </w:r>
      <w:r w:rsidRPr="00A06850">
        <w:rPr>
          <w:rFonts w:ascii="Times New Roman" w:hAnsi="Times New Roman" w:cs="Times New Roman"/>
          <w:b/>
          <w:bCs/>
          <w:color w:val="242021"/>
          <w:sz w:val="20"/>
          <w:szCs w:val="20"/>
          <w:highlight w:val="yellow"/>
          <w:rPrChange w:id="149" w:author="Chen Liao" w:date="2021-02-25T12:14:00Z">
            <w:rPr>
              <w:rFonts w:ascii="Times New Roman" w:hAnsi="Times New Roman" w:cs="Times New Roman"/>
              <w:b/>
              <w:bCs/>
              <w:color w:val="242021"/>
              <w:sz w:val="20"/>
              <w:szCs w:val="20"/>
            </w:rPr>
          </w:rPrChange>
        </w:rPr>
        <w:t xml:space="preserve"> framework </w:t>
      </w:r>
      <w:del w:id="150" w:author="Chen Liao" w:date="2021-02-25T07:59:00Z">
        <w:r w:rsidRPr="00A06850" w:rsidDel="00F73798">
          <w:rPr>
            <w:rFonts w:ascii="Times New Roman" w:hAnsi="Times New Roman" w:cs="Times New Roman"/>
            <w:b/>
            <w:bCs/>
            <w:color w:val="242021"/>
            <w:sz w:val="20"/>
            <w:szCs w:val="20"/>
            <w:highlight w:val="yellow"/>
            <w:rPrChange w:id="151" w:author="Chen Liao" w:date="2021-02-25T12:14:00Z">
              <w:rPr>
                <w:rFonts w:ascii="Times New Roman" w:hAnsi="Times New Roman" w:cs="Times New Roman"/>
                <w:b/>
                <w:bCs/>
                <w:color w:val="242021"/>
                <w:sz w:val="20"/>
                <w:szCs w:val="20"/>
              </w:rPr>
            </w:rPrChange>
          </w:rPr>
          <w:delText xml:space="preserve">to study the </w:delText>
        </w:r>
        <w:r w:rsidR="00F37203" w:rsidRPr="00A06850" w:rsidDel="00F73798">
          <w:rPr>
            <w:rFonts w:ascii="Times New Roman" w:hAnsi="Times New Roman" w:cs="Times New Roman"/>
            <w:b/>
            <w:bCs/>
            <w:color w:val="242021"/>
            <w:sz w:val="20"/>
            <w:szCs w:val="20"/>
            <w:highlight w:val="yellow"/>
            <w:rPrChange w:id="152" w:author="Chen Liao" w:date="2021-02-25T12:14:00Z">
              <w:rPr>
                <w:rFonts w:ascii="Times New Roman" w:hAnsi="Times New Roman" w:cs="Times New Roman"/>
                <w:b/>
                <w:bCs/>
                <w:color w:val="242021"/>
                <w:sz w:val="20"/>
                <w:szCs w:val="20"/>
              </w:rPr>
            </w:rPrChange>
          </w:rPr>
          <w:delText>dynamic</w:delText>
        </w:r>
      </w:del>
      <w:ins w:id="153" w:author="戴 磊" w:date="2021-02-19T13:07:00Z">
        <w:del w:id="154" w:author="Chen Liao" w:date="2021-02-25T07:59:00Z">
          <w:r w:rsidR="006B708B" w:rsidRPr="00A06850" w:rsidDel="00F73798">
            <w:rPr>
              <w:rFonts w:ascii="Times New Roman" w:hAnsi="Times New Roman" w:cs="Times New Roman"/>
              <w:b/>
              <w:bCs/>
              <w:color w:val="242021"/>
              <w:sz w:val="20"/>
              <w:szCs w:val="20"/>
              <w:highlight w:val="yellow"/>
              <w:rPrChange w:id="155" w:author="Chen Liao" w:date="2021-02-25T12:14:00Z">
                <w:rPr>
                  <w:rFonts w:ascii="Times New Roman" w:hAnsi="Times New Roman" w:cs="Times New Roman"/>
                  <w:b/>
                  <w:bCs/>
                  <w:color w:val="242021"/>
                  <w:sz w:val="20"/>
                  <w:szCs w:val="20"/>
                </w:rPr>
              </w:rPrChange>
            </w:rPr>
            <w:delText>al</w:delText>
          </w:r>
        </w:del>
      </w:ins>
      <w:del w:id="156" w:author="Chen Liao" w:date="2021-02-25T07:59:00Z">
        <w:r w:rsidR="00F37203" w:rsidRPr="00A06850" w:rsidDel="00F73798">
          <w:rPr>
            <w:rFonts w:ascii="Times New Roman" w:hAnsi="Times New Roman" w:cs="Times New Roman"/>
            <w:b/>
            <w:bCs/>
            <w:color w:val="242021"/>
            <w:sz w:val="20"/>
            <w:szCs w:val="20"/>
            <w:highlight w:val="yellow"/>
            <w:rPrChange w:id="157" w:author="Chen Liao" w:date="2021-02-25T12:14:00Z">
              <w:rPr>
                <w:rFonts w:ascii="Times New Roman" w:hAnsi="Times New Roman" w:cs="Times New Roman"/>
                <w:b/>
                <w:bCs/>
                <w:color w:val="242021"/>
                <w:sz w:val="20"/>
                <w:szCs w:val="20"/>
              </w:rPr>
            </w:rPrChange>
          </w:rPr>
          <w:delText xml:space="preserve"> and </w:delText>
        </w:r>
        <w:r w:rsidR="006E5740" w:rsidRPr="00A06850" w:rsidDel="00F73798">
          <w:rPr>
            <w:rFonts w:ascii="Times New Roman" w:hAnsi="Times New Roman" w:cs="Times New Roman"/>
            <w:b/>
            <w:bCs/>
            <w:color w:val="242021"/>
            <w:sz w:val="20"/>
            <w:szCs w:val="20"/>
            <w:highlight w:val="yellow"/>
            <w:rPrChange w:id="158" w:author="Chen Liao" w:date="2021-02-25T12:14:00Z">
              <w:rPr>
                <w:rFonts w:ascii="Times New Roman" w:hAnsi="Times New Roman" w:cs="Times New Roman"/>
                <w:b/>
                <w:bCs/>
                <w:color w:val="242021"/>
                <w:sz w:val="20"/>
                <w:szCs w:val="20"/>
              </w:rPr>
            </w:rPrChange>
          </w:rPr>
          <w:delText xml:space="preserve">individualized </w:delText>
        </w:r>
        <w:r w:rsidRPr="00A06850" w:rsidDel="00F73798">
          <w:rPr>
            <w:rFonts w:ascii="Times New Roman" w:hAnsi="Times New Roman" w:cs="Times New Roman"/>
            <w:b/>
            <w:bCs/>
            <w:color w:val="242021"/>
            <w:sz w:val="20"/>
            <w:szCs w:val="20"/>
            <w:highlight w:val="yellow"/>
            <w:rPrChange w:id="159" w:author="Chen Liao" w:date="2021-02-25T12:14:00Z">
              <w:rPr>
                <w:rFonts w:ascii="Times New Roman" w:hAnsi="Times New Roman" w:cs="Times New Roman"/>
                <w:b/>
                <w:bCs/>
                <w:color w:val="242021"/>
                <w:sz w:val="20"/>
                <w:szCs w:val="20"/>
              </w:rPr>
            </w:rPrChange>
          </w:rPr>
          <w:delText>response of mouse gut microbiome to dietary fiber intervention</w:delText>
        </w:r>
      </w:del>
      <w:ins w:id="160" w:author="Chen Liao" w:date="2021-02-25T07:59:00Z">
        <w:r w:rsidR="00F73798" w:rsidRPr="00A06850">
          <w:rPr>
            <w:rFonts w:ascii="Times New Roman" w:hAnsi="Times New Roman" w:cs="Times New Roman"/>
            <w:b/>
            <w:bCs/>
            <w:color w:val="242021"/>
            <w:sz w:val="20"/>
            <w:szCs w:val="20"/>
          </w:rPr>
          <w:t xml:space="preserve">for </w:t>
        </w:r>
      </w:ins>
      <w:ins w:id="161" w:author="Chen Liao" w:date="2021-02-25T08:01:00Z">
        <w:r w:rsidR="00D54857" w:rsidRPr="00F30CC6">
          <w:rPr>
            <w:rFonts w:ascii="Times New Roman" w:hAnsi="Times New Roman" w:cs="Times New Roman"/>
            <w:b/>
            <w:bCs/>
            <w:color w:val="242021"/>
            <w:sz w:val="20"/>
            <w:szCs w:val="20"/>
          </w:rPr>
          <w:t>this</w:t>
        </w:r>
      </w:ins>
      <w:ins w:id="162" w:author="Chen Liao" w:date="2021-02-25T07:59:00Z">
        <w:r w:rsidR="00F73798" w:rsidRPr="00F30CC6">
          <w:rPr>
            <w:rFonts w:ascii="Times New Roman" w:hAnsi="Times New Roman" w:cs="Times New Roman"/>
            <w:b/>
            <w:bCs/>
            <w:color w:val="242021"/>
            <w:sz w:val="20"/>
            <w:szCs w:val="20"/>
          </w:rPr>
          <w:t xml:space="preserve"> study</w:t>
        </w:r>
      </w:ins>
      <w:r w:rsidRPr="00F30CC6">
        <w:rPr>
          <w:rFonts w:ascii="Times New Roman" w:hAnsi="Times New Roman" w:cs="Times New Roman"/>
          <w:b/>
          <w:bCs/>
          <w:color w:val="242021"/>
          <w:sz w:val="20"/>
          <w:szCs w:val="20"/>
        </w:rPr>
        <w:t>.</w:t>
      </w:r>
      <w:r w:rsidR="007155CD" w:rsidRPr="00F30CC6">
        <w:rPr>
          <w:rFonts w:ascii="Times New Roman" w:hAnsi="Times New Roman" w:cs="Times New Roman"/>
          <w:b/>
          <w:bCs/>
          <w:color w:val="242021"/>
          <w:sz w:val="20"/>
          <w:szCs w:val="20"/>
        </w:rPr>
        <w:t xml:space="preserve"> </w:t>
      </w:r>
      <w:r w:rsidRPr="00F30CC6">
        <w:rPr>
          <w:rFonts w:ascii="Times New Roman" w:hAnsi="Times New Roman" w:cs="Times New Roman"/>
          <w:b/>
          <w:bCs/>
          <w:sz w:val="20"/>
          <w:szCs w:val="20"/>
        </w:rPr>
        <w:t>A</w:t>
      </w:r>
      <w:r w:rsidR="003D5E87" w:rsidRPr="00F30CC6">
        <w:rPr>
          <w:rFonts w:ascii="Times New Roman" w:hAnsi="Times New Roman" w:cs="Times New Roman"/>
          <w:b/>
          <w:bCs/>
          <w:sz w:val="20"/>
          <w:szCs w:val="20"/>
        </w:rPr>
        <w:t>.</w:t>
      </w:r>
      <w:r w:rsidR="007155CD" w:rsidRPr="00F30CC6">
        <w:rPr>
          <w:rFonts w:ascii="Times New Roman" w:hAnsi="Times New Roman" w:cs="Times New Roman"/>
          <w:sz w:val="20"/>
          <w:szCs w:val="20"/>
        </w:rPr>
        <w:t xml:space="preserve"> </w:t>
      </w:r>
      <w:del w:id="163" w:author="Chen Liao" w:date="2021-02-25T08:19:00Z">
        <w:r w:rsidR="00983BE7" w:rsidRPr="00F30CC6" w:rsidDel="00E374A1">
          <w:rPr>
            <w:rFonts w:ascii="Times New Roman" w:hAnsi="Times New Roman" w:cs="Times New Roman"/>
            <w:sz w:val="20"/>
            <w:szCs w:val="20"/>
          </w:rPr>
          <w:delText>A s</w:delText>
        </w:r>
        <w:r w:rsidRPr="00F30CC6" w:rsidDel="00E374A1">
          <w:rPr>
            <w:rFonts w:ascii="Times New Roman" w:hAnsi="Times New Roman" w:cs="Times New Roman"/>
            <w:sz w:val="20"/>
            <w:szCs w:val="20"/>
          </w:rPr>
          <w:delText xml:space="preserve">chematic </w:delText>
        </w:r>
        <w:r w:rsidR="00EA0F85" w:rsidRPr="00F30CC6" w:rsidDel="00E374A1">
          <w:rPr>
            <w:rFonts w:ascii="Times New Roman" w:hAnsi="Times New Roman" w:cs="Times New Roman"/>
            <w:sz w:val="20"/>
            <w:szCs w:val="20"/>
          </w:rPr>
          <w:delText>view</w:delText>
        </w:r>
      </w:del>
      <w:ins w:id="164" w:author="Chen Liao" w:date="2021-02-25T08:19:00Z">
        <w:r w:rsidR="00E374A1" w:rsidRPr="00F30CC6">
          <w:rPr>
            <w:rFonts w:ascii="Times New Roman" w:hAnsi="Times New Roman" w:cs="Times New Roman"/>
            <w:sz w:val="20"/>
            <w:szCs w:val="20"/>
          </w:rPr>
          <w:t>S</w:t>
        </w:r>
        <w:r w:rsidR="00E374A1" w:rsidRPr="00A06850">
          <w:rPr>
            <w:rFonts w:ascii="Times New Roman" w:hAnsi="Times New Roman" w:cs="Times New Roman"/>
            <w:sz w:val="20"/>
            <w:szCs w:val="20"/>
          </w:rPr>
          <w:t>chematics</w:t>
        </w:r>
      </w:ins>
      <w:r w:rsidRPr="00A06850">
        <w:rPr>
          <w:rFonts w:ascii="Times New Roman" w:hAnsi="Times New Roman" w:cs="Times New Roman"/>
          <w:sz w:val="20"/>
          <w:szCs w:val="20"/>
        </w:rPr>
        <w:t xml:space="preserve"> of </w:t>
      </w:r>
      <w:r w:rsidR="00EA0F85" w:rsidRPr="00F30CC6">
        <w:rPr>
          <w:rFonts w:ascii="Times New Roman" w:hAnsi="Times New Roman" w:cs="Times New Roman"/>
          <w:sz w:val="20"/>
          <w:szCs w:val="20"/>
        </w:rPr>
        <w:t>the experiments performed on a mouse model</w:t>
      </w:r>
      <w:r w:rsidRPr="00F30CC6">
        <w:rPr>
          <w:rFonts w:ascii="Times New Roman" w:hAnsi="Times New Roman" w:cs="Times New Roman"/>
          <w:sz w:val="20"/>
          <w:szCs w:val="20"/>
        </w:rPr>
        <w:t xml:space="preserve">. </w:t>
      </w:r>
      <w:r w:rsidR="00956185" w:rsidRPr="00F30CC6">
        <w:rPr>
          <w:rFonts w:ascii="Times New Roman" w:hAnsi="Times New Roman" w:cs="Times New Roman"/>
          <w:sz w:val="20"/>
          <w:szCs w:val="20"/>
        </w:rPr>
        <w:t xml:space="preserve">Gray </w:t>
      </w:r>
      <w:r w:rsidR="00AE7BC2" w:rsidRPr="00F30CC6">
        <w:rPr>
          <w:rFonts w:ascii="Times New Roman" w:hAnsi="Times New Roman" w:cs="Times New Roman"/>
          <w:sz w:val="20"/>
          <w:szCs w:val="20"/>
        </w:rPr>
        <w:t>dots</w:t>
      </w:r>
      <w:r w:rsidRPr="00F30CC6">
        <w:rPr>
          <w:rFonts w:ascii="Times New Roman" w:hAnsi="Times New Roman" w:cs="Times New Roman"/>
          <w:sz w:val="20"/>
          <w:szCs w:val="20"/>
        </w:rPr>
        <w:t xml:space="preserve"> indicate the days on which longitudinal fecal samples, microbiome </w:t>
      </w:r>
      <w:r w:rsidR="00590DA8" w:rsidRPr="00F30CC6">
        <w:rPr>
          <w:rFonts w:ascii="Times New Roman" w:hAnsi="Times New Roman" w:cs="Times New Roman"/>
          <w:sz w:val="20"/>
          <w:szCs w:val="20"/>
        </w:rPr>
        <w:t>and metabolomics data</w:t>
      </w:r>
      <w:r w:rsidR="00F37203" w:rsidRPr="00F30CC6">
        <w:rPr>
          <w:rFonts w:ascii="Times New Roman" w:hAnsi="Times New Roman" w:cs="Times New Roman"/>
          <w:sz w:val="20"/>
          <w:szCs w:val="20"/>
        </w:rPr>
        <w:t xml:space="preserve"> </w:t>
      </w:r>
      <w:r w:rsidRPr="00F30CC6">
        <w:rPr>
          <w:rFonts w:ascii="Times New Roman" w:hAnsi="Times New Roman" w:cs="Times New Roman"/>
          <w:sz w:val="20"/>
          <w:szCs w:val="20"/>
        </w:rPr>
        <w:t>were collected.</w:t>
      </w:r>
      <w:r w:rsidR="007155CD" w:rsidRPr="00F30CC6">
        <w:rPr>
          <w:rFonts w:ascii="Times New Roman" w:hAnsi="Times New Roman" w:cs="Times New Roman"/>
          <w:sz w:val="20"/>
          <w:szCs w:val="20"/>
        </w:rPr>
        <w:t xml:space="preserve"> </w:t>
      </w:r>
      <w:r w:rsidR="00590DA8" w:rsidRPr="00F30CC6">
        <w:rPr>
          <w:rFonts w:ascii="Times New Roman" w:hAnsi="Times New Roman" w:cs="Times New Roman"/>
          <w:sz w:val="20"/>
          <w:szCs w:val="20"/>
        </w:rPr>
        <w:t xml:space="preserve">SCFA: short-chain fatty acid. </w:t>
      </w:r>
      <w:ins w:id="165" w:author="Chen Liao" w:date="2021-02-25T08:00:00Z">
        <w:r w:rsidR="004B615C" w:rsidRPr="00F30CC6">
          <w:rPr>
            <w:rFonts w:ascii="Times New Roman" w:hAnsi="Times New Roman" w:cs="Times New Roman"/>
            <w:b/>
            <w:bCs/>
            <w:sz w:val="20"/>
            <w:szCs w:val="20"/>
          </w:rPr>
          <w:t>B.</w:t>
        </w:r>
        <w:r w:rsidR="004B615C" w:rsidRPr="00F30CC6">
          <w:rPr>
            <w:rFonts w:ascii="Times New Roman" w:hAnsi="Times New Roman" w:cs="Times New Roman"/>
            <w:sz w:val="20"/>
            <w:szCs w:val="20"/>
          </w:rPr>
          <w:t xml:space="preserve"> </w:t>
        </w:r>
      </w:ins>
      <w:ins w:id="166" w:author="Chen Liao" w:date="2021-02-25T08:15:00Z">
        <w:r w:rsidR="00E374A1" w:rsidRPr="00F30CC6">
          <w:rPr>
            <w:rFonts w:ascii="Times New Roman" w:hAnsi="Times New Roman" w:cs="Times New Roman"/>
            <w:sz w:val="20"/>
            <w:szCs w:val="20"/>
          </w:rPr>
          <w:t>An ec</w:t>
        </w:r>
      </w:ins>
      <w:ins w:id="167" w:author="Chen Liao" w:date="2021-02-25T08:20:00Z">
        <w:r w:rsidR="00273227" w:rsidRPr="00F30CC6">
          <w:rPr>
            <w:rFonts w:ascii="Times New Roman" w:hAnsi="Times New Roman" w:cs="Times New Roman"/>
            <w:sz w:val="20"/>
            <w:szCs w:val="20"/>
          </w:rPr>
          <w:t xml:space="preserve">ology-centric </w:t>
        </w:r>
      </w:ins>
      <w:ins w:id="168" w:author="Chen Liao" w:date="2021-02-25T08:15:00Z">
        <w:r w:rsidR="00E374A1" w:rsidRPr="00F30CC6">
          <w:rPr>
            <w:rFonts w:ascii="Times New Roman" w:hAnsi="Times New Roman" w:cs="Times New Roman"/>
            <w:sz w:val="20"/>
            <w:szCs w:val="20"/>
          </w:rPr>
          <w:t xml:space="preserve">view of </w:t>
        </w:r>
      </w:ins>
      <w:ins w:id="169" w:author="Chen Liao" w:date="2021-02-25T08:20:00Z">
        <w:r w:rsidR="008C6BE1" w:rsidRPr="00F30CC6">
          <w:rPr>
            <w:rFonts w:ascii="Times New Roman" w:hAnsi="Times New Roman" w:cs="Times New Roman"/>
            <w:sz w:val="20"/>
            <w:szCs w:val="20"/>
          </w:rPr>
          <w:t xml:space="preserve">baseline-dependent dynamical fiber responses. </w:t>
        </w:r>
      </w:ins>
      <w:ins w:id="170" w:author="Chen Liao" w:date="2021-02-25T08:00:00Z">
        <w:r w:rsidR="004B615C" w:rsidRPr="00F30CC6">
          <w:rPr>
            <w:rFonts w:ascii="Times New Roman" w:hAnsi="Times New Roman" w:cs="Times New Roman"/>
            <w:sz w:val="20"/>
            <w:szCs w:val="20"/>
          </w:rPr>
          <w:t xml:space="preserve">We used </w:t>
        </w:r>
      </w:ins>
      <w:ins w:id="171" w:author="Chen Liao" w:date="2021-02-25T08:23:00Z">
        <w:r w:rsidR="008E7FFD" w:rsidRPr="00F30CC6">
          <w:rPr>
            <w:rFonts w:ascii="Times New Roman" w:hAnsi="Times New Roman" w:cs="Times New Roman"/>
            <w:sz w:val="20"/>
            <w:szCs w:val="20"/>
          </w:rPr>
          <w:t xml:space="preserve">mathematical </w:t>
        </w:r>
      </w:ins>
      <w:ins w:id="172" w:author="Chen Liao" w:date="2021-02-25T08:00:00Z">
        <w:r w:rsidR="004B615C" w:rsidRPr="00F30CC6">
          <w:rPr>
            <w:rFonts w:ascii="Times New Roman" w:hAnsi="Times New Roman" w:cs="Times New Roman"/>
            <w:sz w:val="20"/>
            <w:szCs w:val="20"/>
          </w:rPr>
          <w:t xml:space="preserve">modeling to infer </w:t>
        </w:r>
      </w:ins>
      <w:ins w:id="173" w:author="Chen Liao" w:date="2021-02-25T08:21:00Z">
        <w:r w:rsidR="006147FA" w:rsidRPr="00F30CC6">
          <w:rPr>
            <w:rFonts w:ascii="Times New Roman" w:hAnsi="Times New Roman" w:cs="Times New Roman"/>
            <w:sz w:val="20"/>
            <w:szCs w:val="20"/>
          </w:rPr>
          <w:t xml:space="preserve">ecological network under diet selection and </w:t>
        </w:r>
      </w:ins>
      <w:ins w:id="174" w:author="Chen Liao" w:date="2021-02-25T08:00:00Z">
        <w:r w:rsidR="004B615C" w:rsidRPr="00F30CC6">
          <w:rPr>
            <w:rFonts w:ascii="Times New Roman" w:hAnsi="Times New Roman" w:cs="Times New Roman"/>
            <w:sz w:val="20"/>
            <w:szCs w:val="20"/>
          </w:rPr>
          <w:t>key fiber responders</w:t>
        </w:r>
      </w:ins>
      <w:ins w:id="175" w:author="Chen Liao" w:date="2021-02-25T08:21:00Z">
        <w:r w:rsidR="006147FA" w:rsidRPr="00F30CC6">
          <w:rPr>
            <w:rFonts w:ascii="Times New Roman" w:hAnsi="Times New Roman" w:cs="Times New Roman"/>
            <w:sz w:val="20"/>
            <w:szCs w:val="20"/>
          </w:rPr>
          <w:t xml:space="preserve"> </w:t>
        </w:r>
      </w:ins>
      <w:ins w:id="176" w:author="Chen Liao" w:date="2021-02-25T08:22:00Z">
        <w:r w:rsidR="006147FA" w:rsidRPr="00F30CC6">
          <w:rPr>
            <w:rFonts w:ascii="Times New Roman" w:hAnsi="Times New Roman" w:cs="Times New Roman"/>
            <w:sz w:val="20"/>
            <w:szCs w:val="20"/>
          </w:rPr>
          <w:t>that determine baseline</w:t>
        </w:r>
      </w:ins>
      <w:ins w:id="177" w:author="Chen Liao" w:date="2021-02-25T08:23:00Z">
        <w:r w:rsidR="00DE2F8A" w:rsidRPr="00F30CC6">
          <w:rPr>
            <w:rFonts w:ascii="Times New Roman" w:hAnsi="Times New Roman" w:cs="Times New Roman"/>
            <w:sz w:val="20"/>
            <w:szCs w:val="20"/>
          </w:rPr>
          <w:t xml:space="preserve"> dependency</w:t>
        </w:r>
      </w:ins>
      <w:ins w:id="178" w:author="Chen Liao" w:date="2021-02-25T08:00:00Z">
        <w:r w:rsidR="004B615C" w:rsidRPr="00F30CC6">
          <w:rPr>
            <w:rFonts w:ascii="Times New Roman" w:hAnsi="Times New Roman" w:cs="Times New Roman"/>
            <w:sz w:val="20"/>
            <w:szCs w:val="20"/>
          </w:rPr>
          <w:t xml:space="preserve"> of both microbiome and SCFA</w:t>
        </w:r>
      </w:ins>
      <w:ins w:id="179" w:author="Chen Liao" w:date="2021-02-25T08:23:00Z">
        <w:r w:rsidR="00DE2F8A" w:rsidRPr="00F30CC6">
          <w:rPr>
            <w:rFonts w:ascii="Times New Roman" w:hAnsi="Times New Roman" w:cs="Times New Roman"/>
            <w:sz w:val="20"/>
            <w:szCs w:val="20"/>
          </w:rPr>
          <w:t xml:space="preserve"> </w:t>
        </w:r>
      </w:ins>
      <w:ins w:id="180" w:author="Chen Liao" w:date="2021-02-25T08:24:00Z">
        <w:r w:rsidR="00EF1C35" w:rsidRPr="00F30CC6">
          <w:rPr>
            <w:rFonts w:ascii="Times New Roman" w:hAnsi="Times New Roman" w:cs="Times New Roman"/>
            <w:sz w:val="20"/>
            <w:szCs w:val="20"/>
          </w:rPr>
          <w:t>dynamics</w:t>
        </w:r>
      </w:ins>
      <w:ins w:id="181" w:author="Chen Liao" w:date="2021-02-25T08:00:00Z">
        <w:r w:rsidR="004B615C" w:rsidRPr="00F30CC6">
          <w:rPr>
            <w:rFonts w:ascii="Times New Roman" w:hAnsi="Times New Roman" w:cs="Times New Roman"/>
            <w:sz w:val="20"/>
            <w:szCs w:val="20"/>
          </w:rPr>
          <w:t xml:space="preserve">. </w:t>
        </w:r>
        <w:r w:rsidR="00D96FBF" w:rsidRPr="00F30CC6">
          <w:rPr>
            <w:rFonts w:ascii="Times New Roman" w:hAnsi="Times New Roman" w:cs="Times New Roman"/>
            <w:b/>
            <w:bCs/>
            <w:color w:val="333333"/>
            <w:sz w:val="20"/>
            <w:szCs w:val="20"/>
            <w:shd w:val="clear" w:color="auto" w:fill="FFFFFF"/>
          </w:rPr>
          <w:t>C</w:t>
        </w:r>
      </w:ins>
      <w:del w:id="182" w:author="Chen Liao" w:date="2021-02-25T08:00:00Z">
        <w:r w:rsidR="006E5740" w:rsidRPr="00F30CC6" w:rsidDel="00D96FBF">
          <w:rPr>
            <w:rFonts w:ascii="Times New Roman" w:hAnsi="Times New Roman" w:cs="Times New Roman"/>
            <w:b/>
            <w:bCs/>
            <w:color w:val="333333"/>
            <w:sz w:val="20"/>
            <w:szCs w:val="20"/>
            <w:shd w:val="clear" w:color="auto" w:fill="FFFFFF"/>
          </w:rPr>
          <w:delText>B</w:delText>
        </w:r>
      </w:del>
      <w:r w:rsidR="003D5E87" w:rsidRPr="00F30CC6">
        <w:rPr>
          <w:rFonts w:ascii="Times New Roman" w:hAnsi="Times New Roman" w:cs="Times New Roman"/>
          <w:b/>
          <w:bCs/>
          <w:color w:val="333333"/>
          <w:sz w:val="20"/>
          <w:szCs w:val="20"/>
          <w:shd w:val="clear" w:color="auto" w:fill="FFFFFF"/>
        </w:rPr>
        <w:t>.</w:t>
      </w:r>
      <w:r w:rsidR="00F7487F" w:rsidRPr="00F30CC6">
        <w:rPr>
          <w:rFonts w:ascii="Times New Roman" w:hAnsi="Times New Roman" w:cs="Times New Roman"/>
          <w:b/>
          <w:bCs/>
          <w:color w:val="333333"/>
          <w:sz w:val="20"/>
          <w:szCs w:val="20"/>
          <w:shd w:val="clear" w:color="auto" w:fill="FFFFFF"/>
        </w:rPr>
        <w:t xml:space="preserve"> </w:t>
      </w:r>
      <w:bookmarkStart w:id="183" w:name="OLE_LINK28"/>
      <w:bookmarkStart w:id="184" w:name="OLE_LINK29"/>
      <w:r w:rsidR="00F7487F" w:rsidRPr="00F30CC6">
        <w:rPr>
          <w:rFonts w:ascii="Times New Roman" w:hAnsi="Times New Roman" w:cs="Times New Roman"/>
          <w:color w:val="333333"/>
          <w:sz w:val="20"/>
          <w:szCs w:val="20"/>
          <w:shd w:val="clear" w:color="auto" w:fill="FFFFFF"/>
        </w:rPr>
        <w:t xml:space="preserve">Baseline gut microbiota composition of </w:t>
      </w:r>
      <w:r w:rsidR="00F7487F" w:rsidRPr="00F30CC6">
        <w:rPr>
          <w:rFonts w:ascii="Times New Roman" w:hAnsi="Times New Roman" w:cs="Times New Roman"/>
          <w:color w:val="000000"/>
          <w:sz w:val="20"/>
          <w:szCs w:val="20"/>
          <w:shd w:val="clear" w:color="auto" w:fill="FFFFFF"/>
        </w:rPr>
        <w:t>i</w:t>
      </w:r>
      <w:r w:rsidR="00F7487F" w:rsidRPr="00F30CC6">
        <w:rPr>
          <w:rFonts w:ascii="Times New Roman" w:hAnsi="Times New Roman" w:cs="Times New Roman"/>
          <w:color w:val="000000"/>
          <w:sz w:val="20"/>
          <w:szCs w:val="20"/>
        </w:rPr>
        <w:t xml:space="preserve">sogenic </w:t>
      </w:r>
      <w:r w:rsidR="00F7487F" w:rsidRPr="00F30CC6">
        <w:rPr>
          <w:rFonts w:ascii="Times New Roman" w:hAnsi="Times New Roman" w:cs="Times New Roman"/>
          <w:color w:val="333333"/>
          <w:sz w:val="20"/>
          <w:szCs w:val="20"/>
          <w:shd w:val="clear" w:color="auto" w:fill="FFFFFF"/>
        </w:rPr>
        <w:t xml:space="preserve">mice </w:t>
      </w:r>
      <w:r w:rsidR="00F7487F" w:rsidRPr="00F30CC6">
        <w:rPr>
          <w:rFonts w:ascii="Times New Roman" w:hAnsi="Times New Roman" w:cs="Times New Roman"/>
          <w:color w:val="000000"/>
          <w:sz w:val="20"/>
          <w:szCs w:val="20"/>
        </w:rPr>
        <w:t>purchased from four different vendors</w:t>
      </w:r>
      <w:ins w:id="185" w:author="戴 磊" w:date="2021-02-19T12:31:00Z">
        <w:r w:rsidR="0071697F" w:rsidRPr="00F30CC6">
          <w:rPr>
            <w:rFonts w:ascii="Times New Roman" w:hAnsi="Times New Roman" w:cs="Times New Roman"/>
            <w:color w:val="333333"/>
            <w:sz w:val="20"/>
            <w:szCs w:val="20"/>
            <w:shd w:val="clear" w:color="auto" w:fill="FFFFFF"/>
          </w:rPr>
          <w:t>, labelled as Beijing, Guangdong, Hunan and Shanghai.</w:t>
        </w:r>
      </w:ins>
      <w:del w:id="186" w:author="戴 磊" w:date="2021-02-19T12:31:00Z">
        <w:r w:rsidR="00F7487F" w:rsidRPr="00F30CC6" w:rsidDel="0071697F">
          <w:rPr>
            <w:rFonts w:ascii="Times New Roman" w:hAnsi="Times New Roman" w:cs="Times New Roman"/>
            <w:color w:val="333333"/>
            <w:sz w:val="20"/>
            <w:szCs w:val="20"/>
            <w:shd w:val="clear" w:color="auto" w:fill="FFFFFF"/>
          </w:rPr>
          <w:delText>.</w:delText>
        </w:r>
      </w:del>
      <w:r w:rsidR="00F7487F" w:rsidRPr="00F30CC6">
        <w:rPr>
          <w:rFonts w:ascii="Times New Roman" w:hAnsi="Times New Roman" w:cs="Times New Roman"/>
          <w:color w:val="333333"/>
          <w:sz w:val="20"/>
          <w:szCs w:val="20"/>
          <w:shd w:val="clear" w:color="auto" w:fill="FFFFFF"/>
        </w:rPr>
        <w:t xml:space="preserve"> </w:t>
      </w:r>
      <w:ins w:id="187" w:author="Chen Liao" w:date="2021-02-25T08:00:00Z">
        <w:r w:rsidR="00D96FBF" w:rsidRPr="00F30CC6">
          <w:rPr>
            <w:rFonts w:ascii="Times New Roman" w:hAnsi="Times New Roman" w:cs="Times New Roman"/>
            <w:b/>
            <w:bCs/>
            <w:color w:val="333333"/>
            <w:sz w:val="20"/>
            <w:szCs w:val="20"/>
            <w:shd w:val="clear" w:color="auto" w:fill="FFFFFF"/>
          </w:rPr>
          <w:t>D</w:t>
        </w:r>
      </w:ins>
      <w:del w:id="188" w:author="Chen Liao" w:date="2021-02-25T08:00:00Z">
        <w:r w:rsidR="00F7487F" w:rsidRPr="00F30CC6" w:rsidDel="00D96FBF">
          <w:rPr>
            <w:rFonts w:ascii="Times New Roman" w:hAnsi="Times New Roman" w:cs="Times New Roman"/>
            <w:b/>
            <w:bCs/>
            <w:color w:val="333333"/>
            <w:sz w:val="20"/>
            <w:szCs w:val="20"/>
            <w:shd w:val="clear" w:color="auto" w:fill="FFFFFF"/>
          </w:rPr>
          <w:delText>C</w:delText>
        </w:r>
      </w:del>
      <w:r w:rsidR="003D5E87" w:rsidRPr="00F30CC6">
        <w:rPr>
          <w:rFonts w:ascii="Times New Roman" w:hAnsi="Times New Roman" w:cs="Times New Roman"/>
          <w:b/>
          <w:bCs/>
          <w:color w:val="333333"/>
          <w:sz w:val="20"/>
          <w:szCs w:val="20"/>
          <w:shd w:val="clear" w:color="auto" w:fill="FFFFFF"/>
        </w:rPr>
        <w:t>.</w:t>
      </w:r>
      <w:r w:rsidR="00F7487F" w:rsidRPr="00F30CC6">
        <w:rPr>
          <w:rFonts w:ascii="Times New Roman" w:hAnsi="Times New Roman" w:cs="Times New Roman"/>
          <w:color w:val="333333"/>
          <w:sz w:val="20"/>
          <w:szCs w:val="20"/>
          <w:shd w:val="clear" w:color="auto" w:fill="FFFFFF"/>
        </w:rPr>
        <w:t xml:space="preserve"> </w:t>
      </w:r>
      <w:proofErr w:type="spellStart"/>
      <w:r w:rsidR="00C12191" w:rsidRPr="00F30CC6">
        <w:rPr>
          <w:rFonts w:ascii="Times New Roman" w:hAnsi="Times New Roman" w:cs="Times New Roman"/>
          <w:color w:val="333333"/>
          <w:sz w:val="20"/>
          <w:szCs w:val="20"/>
          <w:shd w:val="clear" w:color="auto" w:fill="FFFFFF"/>
        </w:rPr>
        <w:t>PCoA</w:t>
      </w:r>
      <w:proofErr w:type="spellEnd"/>
      <w:r w:rsidR="00C12191" w:rsidRPr="00F30CC6">
        <w:rPr>
          <w:rFonts w:ascii="Times New Roman" w:hAnsi="Times New Roman" w:cs="Times New Roman"/>
          <w:color w:val="333333"/>
          <w:sz w:val="20"/>
          <w:szCs w:val="20"/>
          <w:shd w:val="clear" w:color="auto" w:fill="FFFFFF"/>
        </w:rPr>
        <w:t xml:space="preserve"> (</w:t>
      </w:r>
      <w:r w:rsidR="00F7487F" w:rsidRPr="00F30CC6">
        <w:rPr>
          <w:rFonts w:ascii="Times New Roman" w:hAnsi="Times New Roman" w:cs="Times New Roman"/>
          <w:color w:val="333333"/>
          <w:sz w:val="20"/>
          <w:szCs w:val="20"/>
          <w:shd w:val="clear" w:color="auto" w:fill="FFFFFF"/>
        </w:rPr>
        <w:t>principal</w:t>
      </w:r>
      <w:r w:rsidR="00C12191" w:rsidRPr="00F30CC6">
        <w:rPr>
          <w:rFonts w:ascii="Times New Roman" w:hAnsi="Times New Roman" w:cs="Times New Roman"/>
          <w:color w:val="333333"/>
          <w:sz w:val="20"/>
          <w:szCs w:val="20"/>
          <w:shd w:val="clear" w:color="auto" w:fill="FFFFFF"/>
        </w:rPr>
        <w:t xml:space="preserve"> coordinate analysis) </w:t>
      </w:r>
      <w:del w:id="189" w:author="戴 磊" w:date="2021-02-19T12:32:00Z">
        <w:r w:rsidR="00C12191" w:rsidRPr="00F30CC6" w:rsidDel="0071697F">
          <w:rPr>
            <w:rFonts w:ascii="Times New Roman" w:hAnsi="Times New Roman" w:cs="Times New Roman"/>
            <w:color w:val="333333"/>
            <w:sz w:val="20"/>
            <w:szCs w:val="20"/>
            <w:shd w:val="clear" w:color="auto" w:fill="FFFFFF"/>
          </w:rPr>
          <w:delText>b</w:delText>
        </w:r>
        <w:r w:rsidR="00590DA8" w:rsidRPr="00F30CC6" w:rsidDel="0071697F">
          <w:rPr>
            <w:rFonts w:ascii="Times New Roman" w:hAnsi="Times New Roman" w:cs="Times New Roman"/>
            <w:color w:val="333333"/>
            <w:sz w:val="20"/>
            <w:szCs w:val="20"/>
            <w:shd w:val="clear" w:color="auto" w:fill="FFFFFF"/>
          </w:rPr>
          <w:delText>i</w:delText>
        </w:r>
      </w:del>
      <w:r w:rsidR="00590DA8" w:rsidRPr="00F30CC6">
        <w:rPr>
          <w:rFonts w:ascii="Times New Roman" w:hAnsi="Times New Roman" w:cs="Times New Roman"/>
          <w:color w:val="333333"/>
          <w:sz w:val="20"/>
          <w:szCs w:val="20"/>
          <w:shd w:val="clear" w:color="auto" w:fill="FFFFFF"/>
        </w:rPr>
        <w:t xml:space="preserve">plot of </w:t>
      </w:r>
      <w:bookmarkEnd w:id="183"/>
      <w:bookmarkEnd w:id="184"/>
      <w:r w:rsidR="00F7487F" w:rsidRPr="00F30CC6">
        <w:rPr>
          <w:rFonts w:ascii="Times New Roman" w:hAnsi="Times New Roman" w:cs="Times New Roman"/>
          <w:color w:val="333333"/>
          <w:sz w:val="20"/>
          <w:szCs w:val="20"/>
          <w:shd w:val="clear" w:color="auto" w:fill="FFFFFF"/>
        </w:rPr>
        <w:t>the baseline microbiota</w:t>
      </w:r>
      <w:ins w:id="190" w:author="戴 磊" w:date="2021-02-19T12:32:00Z">
        <w:r w:rsidR="0071697F" w:rsidRPr="00F30CC6">
          <w:rPr>
            <w:rFonts w:ascii="Times New Roman" w:hAnsi="Times New Roman" w:cs="Times New Roman"/>
            <w:color w:val="333333"/>
            <w:sz w:val="20"/>
            <w:szCs w:val="20"/>
            <w:shd w:val="clear" w:color="auto" w:fill="FFFFFF"/>
          </w:rPr>
          <w:t xml:space="preserve"> composition</w:t>
        </w:r>
      </w:ins>
      <w:del w:id="191" w:author="戴 磊" w:date="2021-02-19T12:32:00Z">
        <w:r w:rsidR="00F7487F" w:rsidRPr="00F30CC6" w:rsidDel="0071697F">
          <w:rPr>
            <w:rFonts w:ascii="Times New Roman" w:hAnsi="Times New Roman" w:cs="Times New Roman"/>
            <w:color w:val="333333"/>
            <w:sz w:val="20"/>
            <w:szCs w:val="20"/>
            <w:shd w:val="clear" w:color="auto" w:fill="FFFFFF"/>
          </w:rPr>
          <w:delText xml:space="preserve"> in </w:delText>
        </w:r>
        <w:r w:rsidR="00AE7BC2" w:rsidRPr="00F30CC6" w:rsidDel="0071697F">
          <w:rPr>
            <w:rFonts w:ascii="Times New Roman" w:hAnsi="Times New Roman" w:cs="Times New Roman"/>
            <w:color w:val="333333"/>
            <w:sz w:val="20"/>
            <w:szCs w:val="20"/>
            <w:shd w:val="clear" w:color="auto" w:fill="FFFFFF"/>
          </w:rPr>
          <w:delText xml:space="preserve">penal </w:delText>
        </w:r>
        <w:r w:rsidR="00F7487F" w:rsidRPr="00F30CC6" w:rsidDel="0071697F">
          <w:rPr>
            <w:rFonts w:ascii="Times New Roman" w:hAnsi="Times New Roman" w:cs="Times New Roman"/>
            <w:b/>
            <w:bCs/>
            <w:color w:val="333333"/>
            <w:sz w:val="20"/>
            <w:szCs w:val="20"/>
            <w:shd w:val="clear" w:color="auto" w:fill="FFFFFF"/>
          </w:rPr>
          <w:delText>B</w:delText>
        </w:r>
      </w:del>
      <w:r w:rsidR="00F7487F" w:rsidRPr="00F30CC6">
        <w:rPr>
          <w:rFonts w:ascii="Times New Roman" w:hAnsi="Times New Roman" w:cs="Times New Roman"/>
          <w:color w:val="333333"/>
          <w:sz w:val="20"/>
          <w:szCs w:val="20"/>
          <w:shd w:val="clear" w:color="auto" w:fill="FFFFFF"/>
        </w:rPr>
        <w:t xml:space="preserve">. </w:t>
      </w:r>
      <w:r w:rsidR="00F754FB" w:rsidRPr="00F30CC6">
        <w:rPr>
          <w:rFonts w:ascii="Times New Roman" w:hAnsi="Times New Roman" w:cs="Times New Roman"/>
          <w:sz w:val="20"/>
          <w:szCs w:val="20"/>
        </w:rPr>
        <w:t>Dots</w:t>
      </w:r>
      <w:r w:rsidR="00C12191" w:rsidRPr="00F30CC6">
        <w:rPr>
          <w:rFonts w:ascii="Times New Roman" w:hAnsi="Times New Roman" w:cs="Times New Roman"/>
          <w:sz w:val="20"/>
          <w:szCs w:val="20"/>
        </w:rPr>
        <w:t xml:space="preserve"> represent baseline samples and gray arrows represent </w:t>
      </w:r>
      <w:r w:rsidR="00F7487F" w:rsidRPr="00F30CC6">
        <w:rPr>
          <w:rFonts w:ascii="Times New Roman" w:hAnsi="Times New Roman" w:cs="Times New Roman"/>
          <w:sz w:val="20"/>
          <w:szCs w:val="20"/>
        </w:rPr>
        <w:t xml:space="preserve">dominant </w:t>
      </w:r>
      <w:r w:rsidR="00C12191" w:rsidRPr="00F30CC6">
        <w:rPr>
          <w:rFonts w:ascii="Times New Roman" w:hAnsi="Times New Roman" w:cs="Times New Roman"/>
          <w:sz w:val="20"/>
          <w:szCs w:val="20"/>
        </w:rPr>
        <w:t>bacterial species</w:t>
      </w:r>
      <w:r w:rsidR="00F7487F" w:rsidRPr="00F30CC6">
        <w:rPr>
          <w:rFonts w:ascii="Times New Roman" w:hAnsi="Times New Roman" w:cs="Times New Roman"/>
          <w:sz w:val="20"/>
          <w:szCs w:val="20"/>
        </w:rPr>
        <w:t xml:space="preserve"> in the samples</w:t>
      </w:r>
      <w:r w:rsidR="00C12191" w:rsidRPr="00F30CC6">
        <w:rPr>
          <w:rFonts w:ascii="Times New Roman" w:hAnsi="Times New Roman" w:cs="Times New Roman"/>
          <w:sz w:val="20"/>
          <w:szCs w:val="20"/>
        </w:rPr>
        <w:t xml:space="preserve">. The sample </w:t>
      </w:r>
      <w:r w:rsidR="00F7487F" w:rsidRPr="00F30CC6">
        <w:rPr>
          <w:rFonts w:ascii="Times New Roman" w:hAnsi="Times New Roman" w:cs="Times New Roman"/>
          <w:sz w:val="20"/>
          <w:szCs w:val="20"/>
        </w:rPr>
        <w:t xml:space="preserve">whose </w:t>
      </w:r>
      <w:r w:rsidR="006123DF" w:rsidRPr="00F30CC6">
        <w:rPr>
          <w:rFonts w:ascii="Times New Roman" w:hAnsi="Times New Roman" w:cs="Times New Roman"/>
          <w:sz w:val="20"/>
          <w:szCs w:val="20"/>
        </w:rPr>
        <w:t>dot</w:t>
      </w:r>
      <w:r w:rsidR="00F7487F" w:rsidRPr="00F30CC6">
        <w:rPr>
          <w:rFonts w:ascii="Times New Roman" w:hAnsi="Times New Roman" w:cs="Times New Roman"/>
          <w:sz w:val="20"/>
          <w:szCs w:val="20"/>
        </w:rPr>
        <w:t xml:space="preserve"> projects furthest in the direction of a species </w:t>
      </w:r>
      <w:r w:rsidR="00C12191" w:rsidRPr="00F30CC6">
        <w:rPr>
          <w:rFonts w:ascii="Times New Roman" w:hAnsi="Times New Roman" w:cs="Times New Roman"/>
          <w:sz w:val="20"/>
          <w:szCs w:val="20"/>
        </w:rPr>
        <w:t>ha</w:t>
      </w:r>
      <w:r w:rsidR="00F7487F" w:rsidRPr="00F30CC6">
        <w:rPr>
          <w:rFonts w:ascii="Times New Roman" w:hAnsi="Times New Roman" w:cs="Times New Roman"/>
          <w:sz w:val="20"/>
          <w:szCs w:val="20"/>
        </w:rPr>
        <w:t>s</w:t>
      </w:r>
      <w:r w:rsidR="00C12191" w:rsidRPr="00F30CC6">
        <w:rPr>
          <w:rFonts w:ascii="Times New Roman" w:hAnsi="Times New Roman" w:cs="Times New Roman"/>
          <w:sz w:val="20"/>
          <w:szCs w:val="20"/>
        </w:rPr>
        <w:t xml:space="preserve"> the </w:t>
      </w:r>
      <w:r w:rsidR="00F7487F" w:rsidRPr="00F30CC6">
        <w:rPr>
          <w:rFonts w:ascii="Times New Roman" w:hAnsi="Times New Roman" w:cs="Times New Roman"/>
          <w:sz w:val="20"/>
          <w:szCs w:val="20"/>
        </w:rPr>
        <w:t>highest relative abundance of that species</w:t>
      </w:r>
      <w:r w:rsidR="00C12191" w:rsidRPr="00F30CC6">
        <w:rPr>
          <w:rFonts w:ascii="Times New Roman" w:hAnsi="Times New Roman" w:cs="Times New Roman"/>
          <w:sz w:val="20"/>
          <w:szCs w:val="20"/>
        </w:rPr>
        <w:t xml:space="preserve">. </w:t>
      </w:r>
      <w:bookmarkStart w:id="192" w:name="OLE_LINK1"/>
      <w:bookmarkStart w:id="193" w:name="OLE_LINK2"/>
      <w:bookmarkStart w:id="194" w:name="OLE_LINK15"/>
      <w:r w:rsidR="00F7487F" w:rsidRPr="00F30CC6">
        <w:rPr>
          <w:rFonts w:ascii="Times New Roman" w:hAnsi="Times New Roman" w:cs="Times New Roman"/>
          <w:sz w:val="20"/>
          <w:szCs w:val="20"/>
        </w:rPr>
        <w:t>R</w:t>
      </w:r>
      <w:r w:rsidR="00F7487F" w:rsidRPr="00F30CC6">
        <w:rPr>
          <w:rFonts w:ascii="Times New Roman" w:hAnsi="Times New Roman" w:cs="Times New Roman"/>
          <w:sz w:val="20"/>
          <w:szCs w:val="20"/>
          <w:vertAlign w:val="superscript"/>
        </w:rPr>
        <w:t>2</w:t>
      </w:r>
      <w:r w:rsidR="00F7487F" w:rsidRPr="00F30CC6">
        <w:rPr>
          <w:rFonts w:ascii="Times New Roman" w:hAnsi="Times New Roman" w:cs="Times New Roman"/>
          <w:sz w:val="20"/>
          <w:szCs w:val="20"/>
        </w:rPr>
        <w:t xml:space="preserve"> and </w:t>
      </w:r>
      <w:r w:rsidR="00C12191" w:rsidRPr="00F30CC6">
        <w:rPr>
          <w:rFonts w:ascii="Times New Roman" w:hAnsi="Times New Roman" w:cs="Times New Roman"/>
          <w:sz w:val="20"/>
          <w:szCs w:val="20"/>
        </w:rPr>
        <w:t>P-value w</w:t>
      </w:r>
      <w:r w:rsidR="00EA0F85" w:rsidRPr="00F30CC6">
        <w:rPr>
          <w:rFonts w:ascii="Times New Roman" w:hAnsi="Times New Roman" w:cs="Times New Roman"/>
          <w:sz w:val="20"/>
          <w:szCs w:val="20"/>
        </w:rPr>
        <w:t>ere</w:t>
      </w:r>
      <w:r w:rsidR="00C12191" w:rsidRPr="00F30CC6">
        <w:rPr>
          <w:rFonts w:ascii="Times New Roman" w:hAnsi="Times New Roman" w:cs="Times New Roman"/>
          <w:sz w:val="20"/>
          <w:szCs w:val="20"/>
        </w:rPr>
        <w:t xml:space="preserve"> obtained from Adonis analysis, which tests for </w:t>
      </w:r>
      <w:r w:rsidR="00F7487F" w:rsidRPr="00F30CC6">
        <w:rPr>
          <w:rFonts w:ascii="Times New Roman" w:hAnsi="Times New Roman" w:cs="Times New Roman"/>
          <w:sz w:val="20"/>
          <w:szCs w:val="20"/>
        </w:rPr>
        <w:t>baseline differences across the four vendors.</w:t>
      </w:r>
      <w:r w:rsidR="00C12191" w:rsidRPr="00F30CC6">
        <w:rPr>
          <w:rFonts w:ascii="Times New Roman" w:hAnsi="Times New Roman" w:cs="Times New Roman"/>
          <w:sz w:val="20"/>
          <w:szCs w:val="20"/>
        </w:rPr>
        <w:t xml:space="preserve"> </w:t>
      </w:r>
      <w:bookmarkEnd w:id="192"/>
      <w:bookmarkEnd w:id="193"/>
      <w:bookmarkEnd w:id="194"/>
      <w:ins w:id="195" w:author="Chen Liao" w:date="2021-02-25T08:02:00Z">
        <w:r w:rsidR="00D54857" w:rsidRPr="00F30CC6">
          <w:rPr>
            <w:rFonts w:ascii="Times New Roman" w:hAnsi="Times New Roman" w:cs="Times New Roman"/>
            <w:sz w:val="20"/>
            <w:szCs w:val="20"/>
          </w:rPr>
          <w:t xml:space="preserve">For </w:t>
        </w:r>
      </w:ins>
      <w:ins w:id="196" w:author="Chen Liao" w:date="2021-02-25T08:56:00Z">
        <w:r w:rsidR="00C26179" w:rsidRPr="00F30CC6">
          <w:rPr>
            <w:rFonts w:ascii="Times New Roman" w:hAnsi="Times New Roman" w:cs="Times New Roman"/>
            <w:sz w:val="20"/>
            <w:szCs w:val="20"/>
          </w:rPr>
          <w:t xml:space="preserve">panels </w:t>
        </w:r>
      </w:ins>
      <w:ins w:id="197" w:author="Chen Liao" w:date="2021-02-25T08:02:00Z">
        <w:r w:rsidR="00D54857" w:rsidRPr="00F30CC6">
          <w:rPr>
            <w:rFonts w:ascii="Times New Roman" w:hAnsi="Times New Roman" w:cs="Times New Roman"/>
            <w:sz w:val="20"/>
            <w:szCs w:val="20"/>
          </w:rPr>
          <w:t>C</w:t>
        </w:r>
      </w:ins>
      <w:ins w:id="198" w:author="Chen Liao" w:date="2021-02-25T08:57:00Z">
        <w:r w:rsidR="00784995" w:rsidRPr="00F30CC6">
          <w:rPr>
            <w:rFonts w:ascii="Times New Roman" w:hAnsi="Times New Roman" w:cs="Times New Roman"/>
            <w:sz w:val="20"/>
            <w:szCs w:val="20"/>
          </w:rPr>
          <w:t>,</w:t>
        </w:r>
      </w:ins>
      <w:ins w:id="199" w:author="Chen Liao" w:date="2021-02-25T08:58:00Z">
        <w:r w:rsidR="00087539" w:rsidRPr="00F30CC6">
          <w:rPr>
            <w:rFonts w:ascii="Times New Roman" w:hAnsi="Times New Roman" w:cs="Times New Roman"/>
            <w:sz w:val="20"/>
            <w:szCs w:val="20"/>
          </w:rPr>
          <w:t xml:space="preserve"> </w:t>
        </w:r>
      </w:ins>
      <w:ins w:id="200" w:author="Chen Liao" w:date="2021-02-25T08:02:00Z">
        <w:r w:rsidR="00D54857" w:rsidRPr="00F30CC6">
          <w:rPr>
            <w:rFonts w:ascii="Times New Roman" w:hAnsi="Times New Roman" w:cs="Times New Roman"/>
            <w:sz w:val="20"/>
            <w:szCs w:val="20"/>
          </w:rPr>
          <w:t xml:space="preserve">D, </w:t>
        </w:r>
      </w:ins>
      <w:ins w:id="201" w:author="Chen Liao" w:date="2021-02-25T08:30:00Z">
        <w:r w:rsidR="002C65EF" w:rsidRPr="00F30CC6">
          <w:rPr>
            <w:rFonts w:ascii="Times New Roman" w:hAnsi="Times New Roman" w:cs="Times New Roman"/>
            <w:sz w:val="20"/>
            <w:szCs w:val="20"/>
          </w:rPr>
          <w:t>taxonom</w:t>
        </w:r>
      </w:ins>
      <w:ins w:id="202" w:author="Chen Liao" w:date="2021-02-25T08:31:00Z">
        <w:r w:rsidR="002C65EF" w:rsidRPr="00F30CC6">
          <w:rPr>
            <w:rFonts w:ascii="Times New Roman" w:hAnsi="Times New Roman" w:cs="Times New Roman"/>
            <w:sz w:val="20"/>
            <w:szCs w:val="20"/>
          </w:rPr>
          <w:t xml:space="preserve">ic </w:t>
        </w:r>
      </w:ins>
      <w:ins w:id="203" w:author="Chen Liao" w:date="2021-02-25T09:46:00Z">
        <w:r w:rsidR="00D4650E" w:rsidRPr="00F30CC6">
          <w:rPr>
            <w:rFonts w:ascii="Times New Roman" w:hAnsi="Times New Roman" w:cs="Times New Roman"/>
            <w:sz w:val="20"/>
            <w:szCs w:val="20"/>
          </w:rPr>
          <w:t>labels w/</w:t>
        </w:r>
      </w:ins>
      <w:ins w:id="204" w:author="Chen Liao" w:date="2021-02-25T08:33:00Z">
        <w:r w:rsidR="00500B4A" w:rsidRPr="00F30CC6">
          <w:rPr>
            <w:rFonts w:ascii="Times New Roman" w:hAnsi="Times New Roman" w:cs="Times New Roman"/>
            <w:sz w:val="20"/>
            <w:szCs w:val="20"/>
          </w:rPr>
          <w:t xml:space="preserve"> “Un.” </w:t>
        </w:r>
      </w:ins>
      <w:ins w:id="205" w:author="Chen Liao" w:date="2021-02-25T09:46:00Z">
        <w:r w:rsidR="00D4650E" w:rsidRPr="00F30CC6">
          <w:rPr>
            <w:rFonts w:ascii="Times New Roman" w:hAnsi="Times New Roman" w:cs="Times New Roman"/>
            <w:sz w:val="20"/>
            <w:szCs w:val="20"/>
          </w:rPr>
          <w:t xml:space="preserve">group bacteria </w:t>
        </w:r>
      </w:ins>
      <w:ins w:id="206" w:author="Chen Liao" w:date="2021-02-25T09:47:00Z">
        <w:r w:rsidR="00F90928" w:rsidRPr="00F30CC6">
          <w:rPr>
            <w:rFonts w:ascii="Times New Roman" w:hAnsi="Times New Roman" w:cs="Times New Roman"/>
            <w:sz w:val="20"/>
            <w:szCs w:val="20"/>
          </w:rPr>
          <w:t>that are unclassified or uncultured</w:t>
        </w:r>
      </w:ins>
      <w:ins w:id="207" w:author="Chen Liao" w:date="2021-02-25T08:30:00Z">
        <w:r w:rsidR="002C65EF" w:rsidRPr="00F30CC6">
          <w:rPr>
            <w:rFonts w:ascii="Times New Roman" w:hAnsi="Times New Roman" w:cs="Times New Roman"/>
            <w:sz w:val="20"/>
            <w:szCs w:val="20"/>
          </w:rPr>
          <w:t xml:space="preserve"> </w:t>
        </w:r>
      </w:ins>
      <w:ins w:id="208" w:author="Chen Liao" w:date="2021-02-25T09:47:00Z">
        <w:r w:rsidR="009C1DA7" w:rsidRPr="00F30CC6">
          <w:rPr>
            <w:rFonts w:ascii="Times New Roman" w:hAnsi="Times New Roman" w:cs="Times New Roman"/>
            <w:sz w:val="20"/>
            <w:szCs w:val="20"/>
          </w:rPr>
          <w:t xml:space="preserve">at </w:t>
        </w:r>
      </w:ins>
      <w:ins w:id="209" w:author="Chen Liao" w:date="2021-02-25T09:46:00Z">
        <w:r w:rsidR="00D4650E" w:rsidRPr="00F30CC6">
          <w:rPr>
            <w:rFonts w:ascii="Times New Roman" w:hAnsi="Times New Roman" w:cs="Times New Roman"/>
            <w:sz w:val="20"/>
            <w:szCs w:val="20"/>
          </w:rPr>
          <w:t>lower taxonomic ranks</w:t>
        </w:r>
      </w:ins>
      <w:ins w:id="210" w:author="Chen Liao" w:date="2021-02-25T08:30:00Z">
        <w:r w:rsidR="002C65EF" w:rsidRPr="00F30CC6">
          <w:rPr>
            <w:rFonts w:ascii="Times New Roman" w:hAnsi="Times New Roman" w:cs="Times New Roman"/>
            <w:sz w:val="20"/>
            <w:szCs w:val="20"/>
          </w:rPr>
          <w:t>.</w:t>
        </w:r>
      </w:ins>
      <w:ins w:id="211" w:author="Chen Liao" w:date="2021-02-25T08:02:00Z">
        <w:r w:rsidR="00D54857" w:rsidRPr="00F30CC6">
          <w:rPr>
            <w:rFonts w:ascii="Times New Roman" w:hAnsi="Times New Roman" w:cs="Times New Roman"/>
            <w:sz w:val="20"/>
            <w:szCs w:val="20"/>
          </w:rPr>
          <w:t xml:space="preserve"> </w:t>
        </w:r>
      </w:ins>
      <w:del w:id="212" w:author="Chen Liao" w:date="2021-02-25T08:00:00Z">
        <w:r w:rsidR="006E5740" w:rsidRPr="00F30CC6" w:rsidDel="004B615C">
          <w:rPr>
            <w:rFonts w:ascii="Times New Roman" w:hAnsi="Times New Roman" w:cs="Times New Roman"/>
            <w:b/>
            <w:bCs/>
            <w:sz w:val="20"/>
            <w:szCs w:val="20"/>
          </w:rPr>
          <w:delText>D</w:delText>
        </w:r>
        <w:r w:rsidR="003D5E87" w:rsidRPr="00F30CC6" w:rsidDel="004B615C">
          <w:rPr>
            <w:rFonts w:ascii="Times New Roman" w:hAnsi="Times New Roman" w:cs="Times New Roman"/>
            <w:b/>
            <w:bCs/>
            <w:sz w:val="20"/>
            <w:szCs w:val="20"/>
          </w:rPr>
          <w:delText>.</w:delText>
        </w:r>
        <w:r w:rsidR="006E5740" w:rsidRPr="00F30CC6" w:rsidDel="004B615C">
          <w:rPr>
            <w:rFonts w:ascii="Times New Roman" w:hAnsi="Times New Roman" w:cs="Times New Roman"/>
            <w:sz w:val="20"/>
            <w:szCs w:val="20"/>
          </w:rPr>
          <w:delText xml:space="preserve"> </w:delText>
        </w:r>
        <w:r w:rsidR="00983BE7" w:rsidRPr="00F30CC6" w:rsidDel="004B615C">
          <w:rPr>
            <w:rFonts w:ascii="Times New Roman" w:hAnsi="Times New Roman" w:cs="Times New Roman"/>
            <w:sz w:val="20"/>
            <w:szCs w:val="20"/>
          </w:rPr>
          <w:delText>An i</w:delText>
        </w:r>
        <w:r w:rsidR="00D14188" w:rsidRPr="00F30CC6" w:rsidDel="004B615C">
          <w:rPr>
            <w:rFonts w:ascii="Times New Roman" w:hAnsi="Times New Roman" w:cs="Times New Roman"/>
            <w:sz w:val="20"/>
            <w:szCs w:val="20"/>
          </w:rPr>
          <w:delText xml:space="preserve">llustrative overview of </w:delText>
        </w:r>
        <w:r w:rsidR="006E5740" w:rsidRPr="00F30CC6" w:rsidDel="004B615C">
          <w:rPr>
            <w:rFonts w:ascii="Times New Roman" w:hAnsi="Times New Roman" w:cs="Times New Roman"/>
            <w:sz w:val="20"/>
            <w:szCs w:val="20"/>
          </w:rPr>
          <w:delText xml:space="preserve">our </w:delText>
        </w:r>
        <w:r w:rsidR="00B428A6" w:rsidRPr="00F30CC6" w:rsidDel="004B615C">
          <w:rPr>
            <w:rFonts w:ascii="Times New Roman" w:hAnsi="Times New Roman" w:cs="Times New Roman"/>
            <w:sz w:val="20"/>
            <w:szCs w:val="20"/>
          </w:rPr>
          <w:delText>systems biology a</w:delText>
        </w:r>
        <w:r w:rsidR="006E5740" w:rsidRPr="00F30CC6" w:rsidDel="004B615C">
          <w:rPr>
            <w:rFonts w:ascii="Times New Roman" w:hAnsi="Times New Roman" w:cs="Times New Roman"/>
            <w:sz w:val="20"/>
            <w:szCs w:val="20"/>
          </w:rPr>
          <w:delText>pproaches</w:delText>
        </w:r>
        <w:r w:rsidR="00EA0F85" w:rsidRPr="00F30CC6" w:rsidDel="004B615C">
          <w:rPr>
            <w:rFonts w:ascii="Times New Roman" w:hAnsi="Times New Roman" w:cs="Times New Roman"/>
            <w:sz w:val="20"/>
            <w:szCs w:val="20"/>
          </w:rPr>
          <w:delText xml:space="preserve"> for data analysis</w:delText>
        </w:r>
        <w:r w:rsidR="00B428A6" w:rsidRPr="00F30CC6" w:rsidDel="004B615C">
          <w:rPr>
            <w:rFonts w:ascii="Times New Roman" w:hAnsi="Times New Roman" w:cs="Times New Roman"/>
            <w:sz w:val="20"/>
            <w:szCs w:val="20"/>
          </w:rPr>
          <w:delText xml:space="preserve">. </w:delText>
        </w:r>
        <w:r w:rsidR="00403073" w:rsidRPr="00F30CC6" w:rsidDel="004B615C">
          <w:rPr>
            <w:rFonts w:ascii="Times New Roman" w:hAnsi="Times New Roman" w:cs="Times New Roman"/>
            <w:sz w:val="20"/>
            <w:szCs w:val="20"/>
          </w:rPr>
          <w:delText>W</w:delText>
        </w:r>
        <w:r w:rsidR="00B428A6" w:rsidRPr="00F30CC6" w:rsidDel="004B615C">
          <w:rPr>
            <w:rFonts w:ascii="Times New Roman" w:hAnsi="Times New Roman" w:cs="Times New Roman"/>
            <w:sz w:val="20"/>
            <w:szCs w:val="20"/>
          </w:rPr>
          <w:delText xml:space="preserve">e used ecological modeling to infer </w:delText>
        </w:r>
        <w:r w:rsidR="00EA0F85" w:rsidRPr="00F30CC6" w:rsidDel="004B615C">
          <w:rPr>
            <w:rFonts w:ascii="Times New Roman" w:hAnsi="Times New Roman" w:cs="Times New Roman"/>
            <w:sz w:val="20"/>
            <w:szCs w:val="20"/>
          </w:rPr>
          <w:delText xml:space="preserve">key </w:delText>
        </w:r>
        <w:r w:rsidR="00B428A6" w:rsidRPr="00F30CC6" w:rsidDel="004B615C">
          <w:rPr>
            <w:rFonts w:ascii="Times New Roman" w:hAnsi="Times New Roman" w:cs="Times New Roman"/>
            <w:sz w:val="20"/>
            <w:szCs w:val="20"/>
          </w:rPr>
          <w:delText xml:space="preserve">dietary fiber responders, </w:delText>
        </w:r>
        <w:r w:rsidR="00EA0F85" w:rsidRPr="00F30CC6" w:rsidDel="004B615C">
          <w:rPr>
            <w:rFonts w:ascii="Times New Roman" w:hAnsi="Times New Roman" w:cs="Times New Roman"/>
            <w:sz w:val="20"/>
            <w:szCs w:val="20"/>
          </w:rPr>
          <w:delText xml:space="preserve">time series </w:delText>
        </w:r>
        <w:r w:rsidR="00B428A6" w:rsidRPr="00F30CC6" w:rsidDel="004B615C">
          <w:rPr>
            <w:rFonts w:ascii="Times New Roman" w:hAnsi="Times New Roman" w:cs="Times New Roman"/>
            <w:sz w:val="20"/>
            <w:szCs w:val="20"/>
          </w:rPr>
          <w:delText xml:space="preserve">factor analysis to </w:delText>
        </w:r>
        <w:r w:rsidR="00EA0F85" w:rsidRPr="00F30CC6" w:rsidDel="004B615C">
          <w:rPr>
            <w:rFonts w:ascii="Times New Roman" w:hAnsi="Times New Roman" w:cs="Times New Roman"/>
            <w:sz w:val="20"/>
            <w:szCs w:val="20"/>
          </w:rPr>
          <w:delText>visualize and</w:delText>
        </w:r>
        <w:r w:rsidR="00B428A6" w:rsidRPr="00F30CC6" w:rsidDel="004B615C">
          <w:rPr>
            <w:rFonts w:ascii="Times New Roman" w:hAnsi="Times New Roman" w:cs="Times New Roman"/>
            <w:sz w:val="20"/>
            <w:szCs w:val="20"/>
          </w:rPr>
          <w:delText xml:space="preserve"> test </w:delText>
        </w:r>
        <w:r w:rsidR="00534855" w:rsidRPr="00F30CC6" w:rsidDel="004B615C">
          <w:rPr>
            <w:rFonts w:ascii="Times New Roman" w:hAnsi="Times New Roman" w:cs="Times New Roman"/>
            <w:sz w:val="20"/>
            <w:szCs w:val="20"/>
          </w:rPr>
          <w:delText>statistical</w:delText>
        </w:r>
        <w:r w:rsidR="006123DF" w:rsidRPr="00F30CC6" w:rsidDel="004B615C">
          <w:rPr>
            <w:rFonts w:ascii="Times New Roman" w:hAnsi="Times New Roman" w:cs="Times New Roman"/>
            <w:sz w:val="20"/>
            <w:szCs w:val="20"/>
          </w:rPr>
          <w:delText xml:space="preserve"> </w:delText>
        </w:r>
        <w:r w:rsidR="00D14188" w:rsidRPr="00F30CC6" w:rsidDel="004B615C">
          <w:rPr>
            <w:rFonts w:ascii="Times New Roman" w:hAnsi="Times New Roman" w:cs="Times New Roman"/>
            <w:sz w:val="20"/>
            <w:szCs w:val="20"/>
          </w:rPr>
          <w:delText>significance of individualized response</w:delText>
        </w:r>
        <w:r w:rsidR="00034F34" w:rsidRPr="00F30CC6" w:rsidDel="004B615C">
          <w:rPr>
            <w:rFonts w:ascii="Times New Roman" w:hAnsi="Times New Roman" w:cs="Times New Roman"/>
            <w:sz w:val="20"/>
            <w:szCs w:val="20"/>
          </w:rPr>
          <w:delText>s of both microbiome and SCFA</w:delText>
        </w:r>
        <w:r w:rsidR="00D14188" w:rsidRPr="00F30CC6" w:rsidDel="004B615C">
          <w:rPr>
            <w:rFonts w:ascii="Times New Roman" w:hAnsi="Times New Roman" w:cs="Times New Roman"/>
            <w:sz w:val="20"/>
            <w:szCs w:val="20"/>
          </w:rPr>
          <w:delText xml:space="preserve"> (two P-values</w:delText>
        </w:r>
        <w:r w:rsidR="00C65097" w:rsidRPr="00F30CC6" w:rsidDel="004B615C">
          <w:rPr>
            <w:rFonts w:ascii="Times New Roman" w:hAnsi="Times New Roman" w:cs="Times New Roman"/>
            <w:sz w:val="20"/>
            <w:szCs w:val="20"/>
          </w:rPr>
          <w:delText xml:space="preserve">: </w:delText>
        </w:r>
        <w:r w:rsidR="00D14188" w:rsidRPr="00F30CC6" w:rsidDel="004B615C">
          <w:rPr>
            <w:rFonts w:ascii="Times New Roman" w:hAnsi="Times New Roman" w:cs="Times New Roman"/>
            <w:sz w:val="20"/>
            <w:szCs w:val="20"/>
          </w:rPr>
          <w:delText>Pr for responsiveness and Pi for individuality</w:delText>
        </w:r>
        <w:r w:rsidR="00B428A6" w:rsidRPr="00F30CC6" w:rsidDel="004B615C">
          <w:rPr>
            <w:rFonts w:ascii="Times New Roman" w:hAnsi="Times New Roman" w:cs="Times New Roman"/>
            <w:sz w:val="20"/>
            <w:szCs w:val="20"/>
          </w:rPr>
          <w:delText xml:space="preserve">), </w:delText>
        </w:r>
        <w:r w:rsidR="00EA0F85" w:rsidRPr="00F30CC6" w:rsidDel="004B615C">
          <w:rPr>
            <w:rFonts w:ascii="Times New Roman" w:hAnsi="Times New Roman" w:cs="Times New Roman"/>
            <w:sz w:val="20"/>
            <w:szCs w:val="20"/>
          </w:rPr>
          <w:delText xml:space="preserve">and </w:delText>
        </w:r>
        <w:r w:rsidR="00B428A6" w:rsidRPr="00F30CC6" w:rsidDel="004B615C">
          <w:rPr>
            <w:rFonts w:ascii="Times New Roman" w:hAnsi="Times New Roman" w:cs="Times New Roman"/>
            <w:sz w:val="20"/>
            <w:szCs w:val="20"/>
          </w:rPr>
          <w:delText>machine l</w:delText>
        </w:r>
        <w:r w:rsidR="00EA0F85" w:rsidRPr="00F30CC6" w:rsidDel="004B615C">
          <w:rPr>
            <w:rFonts w:ascii="Times New Roman" w:hAnsi="Times New Roman" w:cs="Times New Roman"/>
            <w:sz w:val="20"/>
            <w:szCs w:val="20"/>
          </w:rPr>
          <w:delText>earning</w:delText>
        </w:r>
        <w:r w:rsidR="00B428A6" w:rsidRPr="00F30CC6" w:rsidDel="004B615C">
          <w:rPr>
            <w:rFonts w:ascii="Times New Roman" w:hAnsi="Times New Roman" w:cs="Times New Roman"/>
            <w:sz w:val="20"/>
            <w:szCs w:val="20"/>
          </w:rPr>
          <w:delText xml:space="preserve"> models to </w:delText>
        </w:r>
        <w:bookmarkStart w:id="213" w:name="OLE_LINK33"/>
        <w:bookmarkStart w:id="214" w:name="OLE_LINK38"/>
        <w:r w:rsidR="00B428A6" w:rsidRPr="00F30CC6" w:rsidDel="004B615C">
          <w:rPr>
            <w:rFonts w:ascii="Times New Roman" w:hAnsi="Times New Roman" w:cs="Times New Roman"/>
            <w:sz w:val="20"/>
            <w:szCs w:val="20"/>
          </w:rPr>
          <w:delText>predict</w:delText>
        </w:r>
        <w:r w:rsidR="00EA0F85" w:rsidRPr="00F30CC6" w:rsidDel="004B615C">
          <w:rPr>
            <w:rFonts w:ascii="Times New Roman" w:hAnsi="Times New Roman" w:cs="Times New Roman"/>
            <w:sz w:val="20"/>
            <w:szCs w:val="20"/>
          </w:rPr>
          <w:delText xml:space="preserve"> </w:delText>
        </w:r>
      </w:del>
      <w:ins w:id="215" w:author="戴 磊" w:date="2021-02-19T12:38:00Z">
        <w:del w:id="216" w:author="Chen Liao" w:date="2021-02-25T08:00:00Z">
          <w:r w:rsidR="009208CE" w:rsidRPr="00F30CC6" w:rsidDel="004B615C">
            <w:rPr>
              <w:rFonts w:ascii="Times New Roman" w:hAnsi="Times New Roman" w:cs="Times New Roman"/>
              <w:sz w:val="20"/>
              <w:szCs w:val="20"/>
            </w:rPr>
            <w:delText xml:space="preserve">fecal </w:delText>
          </w:r>
        </w:del>
      </w:ins>
      <w:del w:id="217" w:author="Chen Liao" w:date="2021-02-25T08:00:00Z">
        <w:r w:rsidR="00EA0F85" w:rsidRPr="00F30CC6" w:rsidDel="004B615C">
          <w:rPr>
            <w:rFonts w:ascii="Times New Roman" w:hAnsi="Times New Roman" w:cs="Times New Roman"/>
            <w:sz w:val="20"/>
            <w:szCs w:val="20"/>
          </w:rPr>
          <w:delText>SCFA concentration</w:delText>
        </w:r>
        <w:r w:rsidR="00B428A6" w:rsidRPr="00F30CC6" w:rsidDel="004B615C">
          <w:rPr>
            <w:rFonts w:ascii="Times New Roman" w:hAnsi="Times New Roman" w:cs="Times New Roman"/>
            <w:sz w:val="20"/>
            <w:szCs w:val="20"/>
          </w:rPr>
          <w:delText xml:space="preserve"> from </w:delText>
        </w:r>
        <w:r w:rsidR="00EA0F85" w:rsidRPr="00F30CC6" w:rsidDel="004B615C">
          <w:rPr>
            <w:rFonts w:ascii="Times New Roman" w:hAnsi="Times New Roman" w:cs="Times New Roman"/>
            <w:sz w:val="20"/>
            <w:szCs w:val="20"/>
          </w:rPr>
          <w:delText>microbiome</w:delText>
        </w:r>
        <w:r w:rsidR="00B428A6" w:rsidRPr="00F30CC6" w:rsidDel="004B615C">
          <w:rPr>
            <w:rFonts w:ascii="Times New Roman" w:hAnsi="Times New Roman" w:cs="Times New Roman"/>
            <w:sz w:val="20"/>
            <w:szCs w:val="20"/>
          </w:rPr>
          <w:delText xml:space="preserve"> </w:delText>
        </w:r>
        <w:bookmarkEnd w:id="213"/>
        <w:bookmarkEnd w:id="214"/>
        <w:r w:rsidR="00D14188" w:rsidRPr="00F30CC6" w:rsidDel="004B615C">
          <w:rPr>
            <w:rFonts w:ascii="Times New Roman" w:hAnsi="Times New Roman" w:cs="Times New Roman"/>
            <w:sz w:val="20"/>
            <w:szCs w:val="20"/>
          </w:rPr>
          <w:delText xml:space="preserve">predictors </w:delText>
        </w:r>
      </w:del>
      <w:ins w:id="218" w:author="戴 磊" w:date="2021-02-19T12:37:00Z">
        <w:del w:id="219" w:author="Chen Liao" w:date="2021-02-25T08:00:00Z">
          <w:r w:rsidR="009208CE" w:rsidRPr="00F30CC6" w:rsidDel="004B615C">
            <w:rPr>
              <w:rFonts w:ascii="Times New Roman" w:hAnsi="Times New Roman" w:cs="Times New Roman"/>
              <w:sz w:val="20"/>
              <w:szCs w:val="20"/>
            </w:rPr>
            <w:delText xml:space="preserve">composition </w:delText>
          </w:r>
        </w:del>
      </w:ins>
      <w:del w:id="220" w:author="Chen Liao" w:date="2021-02-25T08:00:00Z">
        <w:r w:rsidR="00EA0F85" w:rsidRPr="00F30CC6" w:rsidDel="004B615C">
          <w:rPr>
            <w:rFonts w:ascii="Times New Roman" w:hAnsi="Times New Roman" w:cs="Times New Roman"/>
            <w:sz w:val="20"/>
            <w:szCs w:val="20"/>
          </w:rPr>
          <w:delText xml:space="preserve">and </w:delText>
        </w:r>
        <w:r w:rsidR="00B428A6" w:rsidRPr="00F30CC6" w:rsidDel="004B615C">
          <w:rPr>
            <w:rFonts w:ascii="Times New Roman" w:hAnsi="Times New Roman" w:cs="Times New Roman"/>
            <w:sz w:val="20"/>
            <w:szCs w:val="20"/>
          </w:rPr>
          <w:delText>infer SCFA producers.</w:delText>
        </w:r>
        <w:r w:rsidR="00EA0F85" w:rsidRPr="00F30CC6" w:rsidDel="004B615C">
          <w:rPr>
            <w:rFonts w:ascii="Times New Roman" w:hAnsi="Times New Roman" w:cs="Times New Roman"/>
            <w:sz w:val="20"/>
            <w:szCs w:val="20"/>
          </w:rPr>
          <w:delText xml:space="preserve"> </w:delText>
        </w:r>
      </w:del>
      <w:r w:rsidR="001627DE" w:rsidRPr="00F30CC6">
        <w:rPr>
          <w:rFonts w:ascii="Times New Roman" w:hAnsi="Times New Roman" w:cs="Times New Roman"/>
          <w:color w:val="333333"/>
          <w:sz w:val="20"/>
          <w:szCs w:val="20"/>
          <w:shd w:val="clear" w:color="auto" w:fill="FFFFFF"/>
        </w:rPr>
        <w:br w:type="page"/>
      </w:r>
    </w:p>
    <w:p w14:paraId="1E8F81C0" w14:textId="43974354" w:rsidR="00C9657D" w:rsidRPr="00A06850" w:rsidRDefault="00F174E9" w:rsidP="00D50D70">
      <w:pPr>
        <w:pStyle w:val="paragraph"/>
        <w:spacing w:before="0" w:beforeAutospacing="0" w:after="0" w:afterAutospacing="0"/>
        <w:jc w:val="center"/>
        <w:rPr>
          <w:rFonts w:ascii="Times New Roman" w:hAnsi="Times New Roman" w:cs="Times New Roman"/>
          <w:sz w:val="20"/>
          <w:szCs w:val="20"/>
        </w:rPr>
      </w:pPr>
      <w:commentRangeStart w:id="221"/>
      <w:r w:rsidRPr="00A06850">
        <w:rPr>
          <w:rFonts w:ascii="Times New Roman" w:hAnsi="Times New Roman" w:cs="Times New Roman"/>
          <w:noProof/>
          <w:sz w:val="20"/>
          <w:szCs w:val="20"/>
        </w:rPr>
        <w:lastRenderedPageBreak/>
        <w:drawing>
          <wp:inline distT="0" distB="0" distL="0" distR="0" wp14:anchorId="1CFED525" wp14:editId="6B2B594B">
            <wp:extent cx="4483125" cy="4264182"/>
            <wp:effectExtent l="0" t="0" r="0" b="3175"/>
            <wp:docPr id="2" name="Picture 2"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video gam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7820" cy="4287671"/>
                    </a:xfrm>
                    <a:prstGeom prst="rect">
                      <a:avLst/>
                    </a:prstGeom>
                  </pic:spPr>
                </pic:pic>
              </a:graphicData>
            </a:graphic>
          </wp:inline>
        </w:drawing>
      </w:r>
      <w:commentRangeEnd w:id="221"/>
      <w:r w:rsidR="00B83C5F" w:rsidRPr="00A06850">
        <w:rPr>
          <w:rStyle w:val="CommentReference"/>
          <w:rFonts w:ascii="Times New Roman" w:eastAsiaTheme="minorEastAsia" w:hAnsi="Times New Roman" w:cs="Times New Roman"/>
          <w:rPrChange w:id="222" w:author="Chen Liao" w:date="2021-02-25T12:14:00Z">
            <w:rPr>
              <w:rStyle w:val="CommentReference"/>
              <w:rFonts w:asciiTheme="minorHAnsi" w:eastAsiaTheme="minorEastAsia" w:hAnsiTheme="minorHAnsi" w:cstheme="minorBidi"/>
            </w:rPr>
          </w:rPrChange>
        </w:rPr>
        <w:commentReference w:id="221"/>
      </w:r>
    </w:p>
    <w:p w14:paraId="3314B5DF" w14:textId="526738D1" w:rsidR="00C9657D" w:rsidRPr="00F30CC6" w:rsidRDefault="00C9657D" w:rsidP="005E0AD8">
      <w:pPr>
        <w:jc w:val="both"/>
        <w:rPr>
          <w:ins w:id="223" w:author="Chen Liao" w:date="2021-02-25T08:33:00Z"/>
          <w:rFonts w:ascii="Times New Roman" w:hAnsi="Times New Roman" w:cs="Times New Roman"/>
          <w:sz w:val="20"/>
          <w:szCs w:val="20"/>
        </w:rPr>
      </w:pPr>
    </w:p>
    <w:p w14:paraId="5CFB99B8" w14:textId="28B5F468" w:rsidR="00863D10" w:rsidRPr="00A06850" w:rsidRDefault="00AF53E4">
      <w:pPr>
        <w:jc w:val="center"/>
        <w:rPr>
          <w:rFonts w:ascii="Times New Roman" w:hAnsi="Times New Roman" w:cs="Times New Roman"/>
          <w:sz w:val="20"/>
          <w:szCs w:val="20"/>
        </w:rPr>
        <w:pPrChange w:id="224" w:author="Chen Liao" w:date="2021-02-25T08:34:00Z">
          <w:pPr>
            <w:jc w:val="both"/>
          </w:pPr>
        </w:pPrChange>
      </w:pPr>
      <w:ins w:id="225" w:author="Chen Liao" w:date="2021-02-25T08:47:00Z">
        <w:r w:rsidRPr="00A06850">
          <w:rPr>
            <w:rFonts w:ascii="Times New Roman" w:hAnsi="Times New Roman" w:cs="Times New Roman"/>
            <w:noProof/>
            <w:sz w:val="20"/>
            <w:szCs w:val="20"/>
          </w:rPr>
          <w:lastRenderedPageBreak/>
          <w:drawing>
            <wp:inline distT="0" distB="0" distL="0" distR="0" wp14:anchorId="676E0F59" wp14:editId="00B1C3F3">
              <wp:extent cx="4000500" cy="6273800"/>
              <wp:effectExtent l="0" t="0" r="0" b="0"/>
              <wp:docPr id="19" name="Picture 19" descr="A picture containing lit,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t, light, dark&#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0500" cy="6273800"/>
                      </a:xfrm>
                      <a:prstGeom prst="rect">
                        <a:avLst/>
                      </a:prstGeom>
                    </pic:spPr>
                  </pic:pic>
                </a:graphicData>
              </a:graphic>
            </wp:inline>
          </w:drawing>
        </w:r>
      </w:ins>
    </w:p>
    <w:p w14:paraId="63D2E208" w14:textId="7F1E2D1E" w:rsidR="001E0C1B" w:rsidRPr="00F30CC6" w:rsidRDefault="003F7598" w:rsidP="005E0AD8">
      <w:pPr>
        <w:pStyle w:val="paragraph"/>
        <w:spacing w:before="0" w:beforeAutospacing="0" w:after="0" w:afterAutospacing="0"/>
        <w:jc w:val="both"/>
        <w:rPr>
          <w:rFonts w:ascii="Times New Roman" w:hAnsi="Times New Roman" w:cs="Times New Roman"/>
          <w:color w:val="000000"/>
          <w:sz w:val="20"/>
          <w:szCs w:val="20"/>
        </w:rPr>
      </w:pPr>
      <w:r w:rsidRPr="00F30CC6">
        <w:rPr>
          <w:rFonts w:ascii="Times New Roman" w:hAnsi="Times New Roman" w:cs="Times New Roman"/>
          <w:b/>
          <w:bCs/>
          <w:color w:val="000000"/>
          <w:sz w:val="20"/>
          <w:szCs w:val="20"/>
        </w:rPr>
        <w:t>Figure 2.</w:t>
      </w:r>
      <w:r w:rsidRPr="00F30CC6">
        <w:rPr>
          <w:rFonts w:ascii="Times New Roman" w:hAnsi="Times New Roman" w:cs="Times New Roman"/>
          <w:color w:val="000000"/>
          <w:sz w:val="20"/>
          <w:szCs w:val="20"/>
        </w:rPr>
        <w:t xml:space="preserve"> </w:t>
      </w:r>
      <w:r w:rsidRPr="00F30CC6">
        <w:rPr>
          <w:rFonts w:ascii="Times New Roman" w:hAnsi="Times New Roman" w:cs="Times New Roman"/>
          <w:b/>
          <w:bCs/>
          <w:color w:val="000000"/>
          <w:sz w:val="20"/>
          <w:szCs w:val="20"/>
        </w:rPr>
        <w:t xml:space="preserve">Dynamical responses of </w:t>
      </w:r>
      <w:r w:rsidR="006F4D87" w:rsidRPr="00F30CC6">
        <w:rPr>
          <w:rFonts w:ascii="Times New Roman" w:hAnsi="Times New Roman" w:cs="Times New Roman"/>
          <w:b/>
          <w:bCs/>
          <w:color w:val="000000"/>
          <w:sz w:val="20"/>
          <w:szCs w:val="20"/>
        </w:rPr>
        <w:t>short-chain fatty acid (</w:t>
      </w:r>
      <w:r w:rsidRPr="00F30CC6">
        <w:rPr>
          <w:rFonts w:ascii="Times New Roman" w:hAnsi="Times New Roman" w:cs="Times New Roman"/>
          <w:b/>
          <w:bCs/>
          <w:color w:val="000000"/>
          <w:sz w:val="20"/>
          <w:szCs w:val="20"/>
        </w:rPr>
        <w:t>SCFA</w:t>
      </w:r>
      <w:r w:rsidR="006F4D87" w:rsidRPr="00F30CC6">
        <w:rPr>
          <w:rFonts w:ascii="Times New Roman" w:hAnsi="Times New Roman" w:cs="Times New Roman"/>
          <w:b/>
          <w:bCs/>
          <w:color w:val="000000"/>
          <w:sz w:val="20"/>
          <w:szCs w:val="20"/>
        </w:rPr>
        <w:t>)</w:t>
      </w:r>
      <w:r w:rsidRPr="00F30CC6">
        <w:rPr>
          <w:rFonts w:ascii="Times New Roman" w:hAnsi="Times New Roman" w:cs="Times New Roman"/>
          <w:b/>
          <w:bCs/>
          <w:color w:val="000000"/>
          <w:sz w:val="20"/>
          <w:szCs w:val="20"/>
        </w:rPr>
        <w:t xml:space="preserve"> metabolism </w:t>
      </w:r>
      <w:r w:rsidR="003D3D55" w:rsidRPr="00F30CC6">
        <w:rPr>
          <w:rFonts w:ascii="Times New Roman" w:hAnsi="Times New Roman" w:cs="Times New Roman"/>
          <w:b/>
          <w:bCs/>
          <w:color w:val="000000"/>
          <w:sz w:val="20"/>
          <w:szCs w:val="20"/>
        </w:rPr>
        <w:t xml:space="preserve">and </w:t>
      </w:r>
      <w:ins w:id="226" w:author="戴 磊" w:date="2021-02-19T12:54:00Z">
        <w:r w:rsidR="00B83C5F" w:rsidRPr="00F30CC6">
          <w:rPr>
            <w:rFonts w:ascii="Times New Roman" w:hAnsi="Times New Roman" w:cs="Times New Roman"/>
            <w:b/>
            <w:bCs/>
            <w:color w:val="000000"/>
            <w:sz w:val="20"/>
            <w:szCs w:val="20"/>
          </w:rPr>
          <w:t xml:space="preserve">murine </w:t>
        </w:r>
      </w:ins>
      <w:r w:rsidR="003D3D55" w:rsidRPr="00F30CC6">
        <w:rPr>
          <w:rFonts w:ascii="Times New Roman" w:hAnsi="Times New Roman" w:cs="Times New Roman"/>
          <w:b/>
          <w:bCs/>
          <w:color w:val="000000"/>
          <w:sz w:val="20"/>
          <w:szCs w:val="20"/>
        </w:rPr>
        <w:t xml:space="preserve">gut microbiome </w:t>
      </w:r>
      <w:r w:rsidRPr="00F30CC6">
        <w:rPr>
          <w:rFonts w:ascii="Times New Roman" w:hAnsi="Times New Roman" w:cs="Times New Roman"/>
          <w:b/>
          <w:bCs/>
          <w:color w:val="000000"/>
          <w:sz w:val="20"/>
          <w:szCs w:val="20"/>
        </w:rPr>
        <w:t>to dietary fiber intervention.</w:t>
      </w:r>
      <w:r w:rsidR="006535CD" w:rsidRPr="00F30CC6">
        <w:rPr>
          <w:rFonts w:ascii="Times New Roman" w:hAnsi="Times New Roman" w:cs="Times New Roman"/>
          <w:b/>
          <w:bCs/>
          <w:color w:val="000000"/>
          <w:sz w:val="20"/>
          <w:szCs w:val="20"/>
        </w:rPr>
        <w:t xml:space="preserve"> A</w:t>
      </w:r>
      <w:r w:rsidR="00045561" w:rsidRPr="00F30CC6">
        <w:rPr>
          <w:rFonts w:ascii="Times New Roman" w:hAnsi="Times New Roman" w:cs="Times New Roman"/>
          <w:color w:val="000000"/>
          <w:sz w:val="20"/>
          <w:szCs w:val="20"/>
        </w:rPr>
        <w:t>-</w:t>
      </w:r>
      <w:r w:rsidR="00045561" w:rsidRPr="00F30CC6">
        <w:rPr>
          <w:rFonts w:ascii="Times New Roman" w:hAnsi="Times New Roman" w:cs="Times New Roman"/>
          <w:b/>
          <w:bCs/>
          <w:color w:val="000000"/>
          <w:sz w:val="20"/>
          <w:szCs w:val="20"/>
        </w:rPr>
        <w:t>C</w:t>
      </w:r>
      <w:r w:rsidR="00FF0437" w:rsidRPr="00F30CC6">
        <w:rPr>
          <w:rFonts w:ascii="Times New Roman" w:hAnsi="Times New Roman" w:cs="Times New Roman"/>
          <w:b/>
          <w:bCs/>
          <w:color w:val="000000"/>
          <w:sz w:val="20"/>
          <w:szCs w:val="20"/>
        </w:rPr>
        <w:t>.</w:t>
      </w:r>
      <w:r w:rsidR="00045561" w:rsidRPr="00F30CC6">
        <w:rPr>
          <w:rFonts w:ascii="Times New Roman" w:hAnsi="Times New Roman" w:cs="Times New Roman"/>
          <w:color w:val="000000"/>
          <w:sz w:val="20"/>
          <w:szCs w:val="20"/>
        </w:rPr>
        <w:t xml:space="preserve"> </w:t>
      </w:r>
      <w:r w:rsidRPr="00F30CC6">
        <w:rPr>
          <w:rFonts w:ascii="Times New Roman" w:hAnsi="Times New Roman" w:cs="Times New Roman"/>
          <w:color w:val="000000"/>
          <w:sz w:val="20"/>
          <w:szCs w:val="20"/>
        </w:rPr>
        <w:t xml:space="preserve">Temporal </w:t>
      </w:r>
      <w:r w:rsidR="00045561" w:rsidRPr="00F30CC6">
        <w:rPr>
          <w:rFonts w:ascii="Times New Roman" w:hAnsi="Times New Roman" w:cs="Times New Roman"/>
          <w:color w:val="000000"/>
          <w:sz w:val="20"/>
          <w:szCs w:val="20"/>
        </w:rPr>
        <w:t>changes</w:t>
      </w:r>
      <w:r w:rsidRPr="00F30CC6">
        <w:rPr>
          <w:rFonts w:ascii="Times New Roman" w:hAnsi="Times New Roman" w:cs="Times New Roman"/>
          <w:color w:val="000000"/>
          <w:sz w:val="20"/>
          <w:szCs w:val="20"/>
        </w:rPr>
        <w:t xml:space="preserve"> in fecal concentration </w:t>
      </w:r>
      <w:r w:rsidR="00833776" w:rsidRPr="00F30CC6">
        <w:rPr>
          <w:rFonts w:ascii="Times New Roman" w:hAnsi="Times New Roman" w:cs="Times New Roman"/>
          <w:color w:val="000000"/>
          <w:sz w:val="20"/>
          <w:szCs w:val="20"/>
        </w:rPr>
        <w:t>of three major SCFA</w:t>
      </w:r>
      <w:r w:rsidR="00712CF1" w:rsidRPr="00F30CC6">
        <w:rPr>
          <w:rFonts w:ascii="Times New Roman" w:hAnsi="Times New Roman" w:cs="Times New Roman"/>
          <w:color w:val="000000"/>
          <w:sz w:val="20"/>
          <w:szCs w:val="20"/>
        </w:rPr>
        <w:t>s</w:t>
      </w:r>
      <w:r w:rsidR="00045561" w:rsidRPr="00F30CC6">
        <w:rPr>
          <w:rFonts w:ascii="Times New Roman" w:hAnsi="Times New Roman" w:cs="Times New Roman"/>
          <w:color w:val="000000"/>
          <w:sz w:val="20"/>
          <w:szCs w:val="20"/>
        </w:rPr>
        <w:t xml:space="preserve"> (A)</w:t>
      </w:r>
      <w:r w:rsidR="00F26FBD" w:rsidRPr="00F30CC6">
        <w:rPr>
          <w:rFonts w:ascii="Times New Roman" w:hAnsi="Times New Roman" w:cs="Times New Roman"/>
          <w:color w:val="000000"/>
          <w:sz w:val="20"/>
          <w:szCs w:val="20"/>
        </w:rPr>
        <w:t xml:space="preserve">, </w:t>
      </w:r>
      <w:r w:rsidR="00045561" w:rsidRPr="00F30CC6">
        <w:rPr>
          <w:rFonts w:ascii="Times New Roman" w:hAnsi="Times New Roman" w:cs="Times New Roman"/>
          <w:color w:val="000000"/>
          <w:sz w:val="20"/>
          <w:szCs w:val="20"/>
        </w:rPr>
        <w:t xml:space="preserve">microbiota </w:t>
      </w:r>
      <w:del w:id="227" w:author="Chen Liao" w:date="2021-02-25T08:43:00Z">
        <w:r w:rsidR="00045561" w:rsidRPr="00F30CC6" w:rsidDel="007A6A3F">
          <w:rPr>
            <w:rFonts w:ascii="Times New Roman" w:hAnsi="Times New Roman" w:cs="Times New Roman"/>
            <w:color w:val="000000"/>
            <w:sz w:val="20"/>
            <w:szCs w:val="20"/>
          </w:rPr>
          <w:delText>composition (B)</w:delText>
        </w:r>
        <w:r w:rsidR="00F26FBD" w:rsidRPr="00F30CC6" w:rsidDel="007A6A3F">
          <w:rPr>
            <w:rFonts w:ascii="Times New Roman" w:hAnsi="Times New Roman" w:cs="Times New Roman"/>
            <w:color w:val="000000"/>
            <w:sz w:val="20"/>
            <w:szCs w:val="20"/>
          </w:rPr>
          <w:delText>,</w:delText>
        </w:r>
        <w:r w:rsidR="00045561" w:rsidRPr="00F30CC6" w:rsidDel="007A6A3F">
          <w:rPr>
            <w:rFonts w:ascii="Times New Roman" w:hAnsi="Times New Roman" w:cs="Times New Roman"/>
            <w:color w:val="000000"/>
            <w:sz w:val="20"/>
            <w:szCs w:val="20"/>
          </w:rPr>
          <w:delText xml:space="preserve"> and </w:delText>
        </w:r>
        <w:r w:rsidR="00F26FBD" w:rsidRPr="00F30CC6" w:rsidDel="007A6A3F">
          <w:rPr>
            <w:rFonts w:ascii="Times New Roman" w:hAnsi="Times New Roman" w:cs="Times New Roman"/>
            <w:color w:val="000000"/>
            <w:sz w:val="20"/>
            <w:szCs w:val="20"/>
          </w:rPr>
          <w:delText xml:space="preserve">its compositional </w:delText>
        </w:r>
      </w:del>
      <w:r w:rsidR="00045561" w:rsidRPr="00F30CC6">
        <w:rPr>
          <w:rFonts w:ascii="Times New Roman" w:hAnsi="Times New Roman" w:cs="Times New Roman"/>
          <w:color w:val="000000"/>
          <w:sz w:val="20"/>
          <w:szCs w:val="20"/>
        </w:rPr>
        <w:t>alpha diversity (</w:t>
      </w:r>
      <w:ins w:id="228" w:author="Chen Liao" w:date="2021-02-25T08:43:00Z">
        <w:r w:rsidR="007A6A3F" w:rsidRPr="00F30CC6">
          <w:rPr>
            <w:rFonts w:ascii="Times New Roman" w:hAnsi="Times New Roman" w:cs="Times New Roman"/>
            <w:color w:val="000000"/>
            <w:sz w:val="20"/>
            <w:szCs w:val="20"/>
          </w:rPr>
          <w:t>B</w:t>
        </w:r>
      </w:ins>
      <w:del w:id="229" w:author="Chen Liao" w:date="2021-02-25T08:43:00Z">
        <w:r w:rsidR="00045561" w:rsidRPr="00F30CC6" w:rsidDel="007A6A3F">
          <w:rPr>
            <w:rFonts w:ascii="Times New Roman" w:hAnsi="Times New Roman" w:cs="Times New Roman"/>
            <w:color w:val="000000"/>
            <w:sz w:val="20"/>
            <w:szCs w:val="20"/>
          </w:rPr>
          <w:delText>C</w:delText>
        </w:r>
      </w:del>
      <w:r w:rsidR="00045561" w:rsidRPr="00F30CC6">
        <w:rPr>
          <w:rFonts w:ascii="Times New Roman" w:hAnsi="Times New Roman" w:cs="Times New Roman"/>
          <w:color w:val="000000"/>
          <w:sz w:val="20"/>
          <w:szCs w:val="20"/>
        </w:rPr>
        <w:t>)</w:t>
      </w:r>
      <w:ins w:id="230" w:author="Chen Liao" w:date="2021-02-25T08:43:00Z">
        <w:r w:rsidR="007A6A3F" w:rsidRPr="00F30CC6">
          <w:rPr>
            <w:rFonts w:ascii="Times New Roman" w:hAnsi="Times New Roman" w:cs="Times New Roman"/>
            <w:color w:val="000000"/>
            <w:sz w:val="20"/>
            <w:szCs w:val="20"/>
          </w:rPr>
          <w:t xml:space="preserve">, and </w:t>
        </w:r>
      </w:ins>
      <w:ins w:id="231" w:author="Chen Liao" w:date="2021-02-25T08:44:00Z">
        <w:r w:rsidR="00AF53E4" w:rsidRPr="00F30CC6">
          <w:rPr>
            <w:rFonts w:ascii="Times New Roman" w:hAnsi="Times New Roman" w:cs="Times New Roman"/>
            <w:color w:val="000000"/>
            <w:sz w:val="20"/>
            <w:szCs w:val="20"/>
          </w:rPr>
          <w:t>gene abundances of mice gut metagenome (C)</w:t>
        </w:r>
      </w:ins>
      <w:r w:rsidR="00833776" w:rsidRPr="00F30CC6">
        <w:rPr>
          <w:rFonts w:ascii="Times New Roman" w:hAnsi="Times New Roman" w:cs="Times New Roman"/>
          <w:color w:val="000000"/>
          <w:sz w:val="20"/>
          <w:szCs w:val="20"/>
        </w:rPr>
        <w:t xml:space="preserve"> </w:t>
      </w:r>
      <w:ins w:id="232" w:author="戴 磊" w:date="2021-02-19T12:41:00Z">
        <w:r w:rsidR="004327C4" w:rsidRPr="00F30CC6">
          <w:rPr>
            <w:rFonts w:ascii="Times New Roman" w:hAnsi="Times New Roman" w:cs="Times New Roman"/>
            <w:color w:val="000000"/>
            <w:sz w:val="20"/>
            <w:szCs w:val="20"/>
          </w:rPr>
          <w:t>during</w:t>
        </w:r>
      </w:ins>
      <w:del w:id="233" w:author="戴 磊" w:date="2021-02-19T12:41:00Z">
        <w:r w:rsidRPr="00F30CC6" w:rsidDel="004327C4">
          <w:rPr>
            <w:rFonts w:ascii="Times New Roman" w:hAnsi="Times New Roman" w:cs="Times New Roman"/>
            <w:color w:val="000000"/>
            <w:sz w:val="20"/>
            <w:szCs w:val="20"/>
          </w:rPr>
          <w:delText>within</w:delText>
        </w:r>
      </w:del>
      <w:r w:rsidRPr="00F30CC6">
        <w:rPr>
          <w:rFonts w:ascii="Times New Roman" w:hAnsi="Times New Roman" w:cs="Times New Roman"/>
          <w:color w:val="000000"/>
          <w:sz w:val="20"/>
          <w:szCs w:val="20"/>
        </w:rPr>
        <w:t xml:space="preserve"> </w:t>
      </w:r>
      <w:r w:rsidR="007F0262" w:rsidRPr="00F30CC6">
        <w:rPr>
          <w:rFonts w:ascii="Times New Roman" w:hAnsi="Times New Roman" w:cs="Times New Roman"/>
          <w:color w:val="000000"/>
          <w:sz w:val="20"/>
          <w:szCs w:val="20"/>
        </w:rPr>
        <w:t>four weeks’</w:t>
      </w:r>
      <w:r w:rsidRPr="00F30CC6">
        <w:rPr>
          <w:rFonts w:ascii="Times New Roman" w:hAnsi="Times New Roman" w:cs="Times New Roman"/>
          <w:color w:val="000000"/>
          <w:sz w:val="20"/>
          <w:szCs w:val="20"/>
        </w:rPr>
        <w:t xml:space="preserve"> </w:t>
      </w:r>
      <w:ins w:id="234" w:author="Chen Liao" w:date="2021-02-25T08:47:00Z">
        <w:r w:rsidR="00BF2489" w:rsidRPr="00F30CC6">
          <w:rPr>
            <w:rFonts w:ascii="Times New Roman" w:hAnsi="Times New Roman" w:cs="Times New Roman"/>
            <w:color w:val="000000"/>
            <w:sz w:val="20"/>
            <w:szCs w:val="20"/>
          </w:rPr>
          <w:t xml:space="preserve">dietary fiber </w:t>
        </w:r>
      </w:ins>
      <w:r w:rsidRPr="00F30CC6">
        <w:rPr>
          <w:rFonts w:ascii="Times New Roman" w:hAnsi="Times New Roman" w:cs="Times New Roman"/>
          <w:color w:val="000000"/>
          <w:sz w:val="20"/>
          <w:szCs w:val="20"/>
        </w:rPr>
        <w:t>intervention</w:t>
      </w:r>
      <w:del w:id="235" w:author="Chen Liao" w:date="2021-02-25T08:47:00Z">
        <w:r w:rsidRPr="00F30CC6" w:rsidDel="00BF2489">
          <w:rPr>
            <w:rFonts w:ascii="Times New Roman" w:hAnsi="Times New Roman" w:cs="Times New Roman"/>
            <w:color w:val="000000"/>
            <w:sz w:val="20"/>
            <w:szCs w:val="20"/>
          </w:rPr>
          <w:delText xml:space="preserve"> of two dietary fiber</w:delText>
        </w:r>
        <w:r w:rsidR="00833776" w:rsidRPr="00F30CC6" w:rsidDel="00BF2489">
          <w:rPr>
            <w:rFonts w:ascii="Times New Roman" w:hAnsi="Times New Roman" w:cs="Times New Roman"/>
            <w:color w:val="000000"/>
            <w:sz w:val="20"/>
            <w:szCs w:val="20"/>
          </w:rPr>
          <w:delText>s</w:delText>
        </w:r>
        <w:r w:rsidR="00DD57F6" w:rsidRPr="00F30CC6" w:rsidDel="00BF2489">
          <w:rPr>
            <w:rFonts w:ascii="Times New Roman" w:hAnsi="Times New Roman" w:cs="Times New Roman"/>
            <w:color w:val="000000"/>
            <w:sz w:val="20"/>
            <w:szCs w:val="20"/>
          </w:rPr>
          <w:delText xml:space="preserve"> (inulin and resistant starch)</w:delText>
        </w:r>
      </w:del>
      <w:r w:rsidRPr="00F30CC6">
        <w:rPr>
          <w:rFonts w:ascii="Times New Roman" w:hAnsi="Times New Roman" w:cs="Times New Roman"/>
          <w:color w:val="000000"/>
          <w:sz w:val="20"/>
          <w:szCs w:val="20"/>
        </w:rPr>
        <w:t xml:space="preserve">. </w:t>
      </w:r>
      <w:r w:rsidR="00712CF1" w:rsidRPr="00F30CC6">
        <w:rPr>
          <w:rFonts w:ascii="Times New Roman" w:hAnsi="Times New Roman" w:cs="Times New Roman"/>
          <w:color w:val="000000"/>
          <w:sz w:val="20"/>
          <w:szCs w:val="20"/>
        </w:rPr>
        <w:t xml:space="preserve">Both SCFA concentration and microbiota diversity show short-term overshoot and long-term steady-state responses to inulin treatment. </w:t>
      </w:r>
      <w:ins w:id="236" w:author="Chen Liao" w:date="2021-02-25T09:48:00Z">
        <w:r w:rsidR="00DF00B8" w:rsidRPr="00F30CC6">
          <w:rPr>
            <w:rFonts w:ascii="Times New Roman" w:hAnsi="Times New Roman" w:cs="Times New Roman"/>
            <w:color w:val="000000"/>
            <w:sz w:val="20"/>
            <w:szCs w:val="20"/>
          </w:rPr>
          <w:t>For</w:t>
        </w:r>
        <w:r w:rsidR="009526AE" w:rsidRPr="00F30CC6">
          <w:rPr>
            <w:rFonts w:ascii="Times New Roman" w:hAnsi="Times New Roman" w:cs="Times New Roman"/>
            <w:color w:val="000000"/>
            <w:sz w:val="20"/>
            <w:szCs w:val="20"/>
          </w:rPr>
          <w:t xml:space="preserve"> panel B, </w:t>
        </w:r>
        <w:r w:rsidR="009526AE" w:rsidRPr="00F30CC6">
          <w:rPr>
            <w:rFonts w:ascii="Times New Roman" w:hAnsi="Times New Roman" w:cs="Times New Roman"/>
            <w:sz w:val="20"/>
            <w:szCs w:val="20"/>
          </w:rPr>
          <w:t xml:space="preserve">taxonomic labels w/ “Un.” group bacteria that are unclassified or uncultured at lower taxonomic ranks. </w:t>
        </w:r>
      </w:ins>
      <w:ins w:id="237" w:author="Chen Liao" w:date="2021-02-25T09:49:00Z">
        <w:r w:rsidR="00DF00B8" w:rsidRPr="00F30CC6">
          <w:rPr>
            <w:rFonts w:ascii="Times New Roman" w:hAnsi="Times New Roman" w:cs="Times New Roman"/>
            <w:sz w:val="20"/>
            <w:szCs w:val="20"/>
          </w:rPr>
          <w:t>For</w:t>
        </w:r>
      </w:ins>
      <w:ins w:id="238" w:author="Chen Liao" w:date="2021-02-25T09:48:00Z">
        <w:r w:rsidR="009526AE" w:rsidRPr="00F30CC6">
          <w:rPr>
            <w:rFonts w:ascii="Times New Roman" w:hAnsi="Times New Roman" w:cs="Times New Roman"/>
            <w:sz w:val="20"/>
            <w:szCs w:val="20"/>
          </w:rPr>
          <w:t xml:space="preserve"> panel C, </w:t>
        </w:r>
      </w:ins>
      <w:ins w:id="239" w:author="Chen Liao" w:date="2021-02-25T08:56:00Z">
        <w:r w:rsidR="00505628" w:rsidRPr="00F30CC6">
          <w:rPr>
            <w:rFonts w:ascii="Times New Roman" w:hAnsi="Times New Roman" w:cs="Times New Roman"/>
            <w:sz w:val="20"/>
            <w:szCs w:val="20"/>
          </w:rPr>
          <w:t>R</w:t>
        </w:r>
        <w:r w:rsidR="00505628" w:rsidRPr="00F30CC6">
          <w:rPr>
            <w:rFonts w:ascii="Times New Roman" w:hAnsi="Times New Roman" w:cs="Times New Roman"/>
            <w:sz w:val="20"/>
            <w:szCs w:val="20"/>
            <w:vertAlign w:val="superscript"/>
          </w:rPr>
          <w:t>2</w:t>
        </w:r>
        <w:r w:rsidR="00505628" w:rsidRPr="00F30CC6">
          <w:rPr>
            <w:rFonts w:ascii="Times New Roman" w:hAnsi="Times New Roman" w:cs="Times New Roman"/>
            <w:sz w:val="20"/>
            <w:szCs w:val="20"/>
          </w:rPr>
          <w:t xml:space="preserve"> and P-value were obtained from Adonis analysis, which tests for the difference in gene abundances during intervention (day 0: baseline, day 5: short-term response, day 31: long-term response). </w:t>
        </w:r>
      </w:ins>
      <w:proofErr w:type="gramStart"/>
      <w:r w:rsidR="007F0262" w:rsidRPr="00F30CC6">
        <w:rPr>
          <w:rFonts w:ascii="Times New Roman" w:hAnsi="Times New Roman" w:cs="Times New Roman"/>
          <w:b/>
          <w:bCs/>
          <w:color w:val="000000"/>
          <w:sz w:val="20"/>
          <w:szCs w:val="20"/>
        </w:rPr>
        <w:t>D</w:t>
      </w:r>
      <w:ins w:id="240" w:author="Chen Liao" w:date="2021-02-25T08:48:00Z">
        <w:r w:rsidR="001F5BC8" w:rsidRPr="00A06850">
          <w:rPr>
            <w:rFonts w:ascii="Times New Roman" w:hAnsi="Times New Roman" w:cs="Times New Roman"/>
            <w:color w:val="000000"/>
            <w:sz w:val="20"/>
            <w:szCs w:val="20"/>
            <w:rPrChange w:id="241" w:author="Chen Liao" w:date="2021-02-25T12:14:00Z">
              <w:rPr>
                <w:rFonts w:ascii="Times New Roman" w:hAnsi="Times New Roman" w:cs="Times New Roman"/>
                <w:b/>
                <w:bCs/>
                <w:color w:val="000000"/>
                <w:sz w:val="20"/>
                <w:szCs w:val="20"/>
              </w:rPr>
            </w:rPrChange>
          </w:rPr>
          <w:t>,</w:t>
        </w:r>
        <w:r w:rsidR="001F5BC8" w:rsidRPr="00A06850">
          <w:rPr>
            <w:rFonts w:ascii="Times New Roman" w:hAnsi="Times New Roman" w:cs="Times New Roman"/>
            <w:b/>
            <w:bCs/>
            <w:color w:val="000000"/>
            <w:sz w:val="20"/>
            <w:szCs w:val="20"/>
          </w:rPr>
          <w:t>E</w:t>
        </w:r>
      </w:ins>
      <w:r w:rsidR="00FF0437" w:rsidRPr="00F30CC6">
        <w:rPr>
          <w:rFonts w:ascii="Times New Roman" w:hAnsi="Times New Roman" w:cs="Times New Roman"/>
          <w:b/>
          <w:bCs/>
          <w:color w:val="000000"/>
          <w:sz w:val="20"/>
          <w:szCs w:val="20"/>
        </w:rPr>
        <w:t>.</w:t>
      </w:r>
      <w:proofErr w:type="gramEnd"/>
      <w:r w:rsidR="007F0262" w:rsidRPr="00F30CC6">
        <w:rPr>
          <w:rFonts w:ascii="Times New Roman" w:hAnsi="Times New Roman" w:cs="Times New Roman"/>
          <w:color w:val="000000"/>
          <w:sz w:val="20"/>
          <w:szCs w:val="20"/>
        </w:rPr>
        <w:t xml:space="preserve"> </w:t>
      </w:r>
      <w:bookmarkStart w:id="242" w:name="OLE_LINK22"/>
      <w:bookmarkStart w:id="243" w:name="OLE_LINK23"/>
      <w:r w:rsidR="0087177E" w:rsidRPr="00F30CC6">
        <w:rPr>
          <w:rFonts w:ascii="Times New Roman" w:hAnsi="Times New Roman" w:cs="Times New Roman"/>
          <w:color w:val="000000"/>
          <w:sz w:val="20"/>
          <w:szCs w:val="20"/>
        </w:rPr>
        <w:t xml:space="preserve">The </w:t>
      </w:r>
      <w:del w:id="244" w:author="戴 磊" w:date="2021-02-19T12:43:00Z">
        <w:r w:rsidR="0087177E" w:rsidRPr="00F30CC6" w:rsidDel="004327C4">
          <w:rPr>
            <w:rFonts w:ascii="Times New Roman" w:hAnsi="Times New Roman" w:cs="Times New Roman"/>
            <w:color w:val="000000"/>
            <w:sz w:val="20"/>
            <w:szCs w:val="20"/>
          </w:rPr>
          <w:delText xml:space="preserve">averaged </w:delText>
        </w:r>
      </w:del>
      <w:r w:rsidR="0087177E" w:rsidRPr="00F30CC6">
        <w:rPr>
          <w:rFonts w:ascii="Times New Roman" w:hAnsi="Times New Roman" w:cs="Times New Roman"/>
          <w:color w:val="000000"/>
          <w:sz w:val="20"/>
          <w:szCs w:val="20"/>
        </w:rPr>
        <w:t>r</w:t>
      </w:r>
      <w:r w:rsidR="00336C58" w:rsidRPr="00F30CC6">
        <w:rPr>
          <w:rFonts w:ascii="Times New Roman" w:hAnsi="Times New Roman" w:cs="Times New Roman"/>
          <w:color w:val="000000"/>
          <w:sz w:val="20"/>
          <w:szCs w:val="20"/>
        </w:rPr>
        <w:t>esponse t</w:t>
      </w:r>
      <w:r w:rsidR="0044164D" w:rsidRPr="00F30CC6">
        <w:rPr>
          <w:rFonts w:ascii="Times New Roman" w:hAnsi="Times New Roman" w:cs="Times New Roman"/>
          <w:color w:val="000000"/>
          <w:sz w:val="20"/>
          <w:szCs w:val="20"/>
        </w:rPr>
        <w:t>rajectories</w:t>
      </w:r>
      <w:r w:rsidR="00031299" w:rsidRPr="00F30CC6">
        <w:rPr>
          <w:rFonts w:ascii="Times New Roman" w:hAnsi="Times New Roman" w:cs="Times New Roman"/>
          <w:color w:val="000000"/>
          <w:sz w:val="20"/>
          <w:szCs w:val="20"/>
        </w:rPr>
        <w:t xml:space="preserve"> of </w:t>
      </w:r>
      <w:r w:rsidR="0002304F" w:rsidRPr="00F30CC6">
        <w:rPr>
          <w:rFonts w:ascii="Times New Roman" w:hAnsi="Times New Roman" w:cs="Times New Roman"/>
          <w:color w:val="000000"/>
          <w:sz w:val="20"/>
          <w:szCs w:val="20"/>
        </w:rPr>
        <w:t>gut microbiota</w:t>
      </w:r>
      <w:ins w:id="245" w:author="Chen Liao" w:date="2021-02-25T08:52:00Z">
        <w:r w:rsidR="00505628" w:rsidRPr="00F30CC6">
          <w:rPr>
            <w:rFonts w:ascii="Times New Roman" w:hAnsi="Times New Roman" w:cs="Times New Roman"/>
            <w:color w:val="000000"/>
            <w:sz w:val="20"/>
            <w:szCs w:val="20"/>
          </w:rPr>
          <w:t xml:space="preserve"> composition</w:t>
        </w:r>
      </w:ins>
      <w:r w:rsidR="0002304F" w:rsidRPr="00F30CC6">
        <w:rPr>
          <w:rFonts w:ascii="Times New Roman" w:hAnsi="Times New Roman" w:cs="Times New Roman"/>
          <w:color w:val="000000"/>
          <w:sz w:val="20"/>
          <w:szCs w:val="20"/>
        </w:rPr>
        <w:t xml:space="preserve"> </w:t>
      </w:r>
      <w:r w:rsidR="007C3B14" w:rsidRPr="00F30CC6">
        <w:rPr>
          <w:rFonts w:ascii="Times New Roman" w:hAnsi="Times New Roman" w:cs="Times New Roman"/>
          <w:color w:val="000000"/>
          <w:sz w:val="20"/>
          <w:szCs w:val="20"/>
        </w:rPr>
        <w:t>to inulin</w:t>
      </w:r>
      <w:ins w:id="246" w:author="Chen Liao" w:date="2021-02-25T08:53:00Z">
        <w:r w:rsidR="00505628" w:rsidRPr="00F30CC6">
          <w:rPr>
            <w:rFonts w:ascii="Times New Roman" w:hAnsi="Times New Roman" w:cs="Times New Roman"/>
            <w:color w:val="000000"/>
            <w:sz w:val="20"/>
            <w:szCs w:val="20"/>
          </w:rPr>
          <w:t xml:space="preserve"> as well as their </w:t>
        </w:r>
      </w:ins>
      <w:del w:id="247" w:author="Chen Liao" w:date="2021-02-25T08:53:00Z">
        <w:r w:rsidR="007C3B14" w:rsidRPr="00F30CC6" w:rsidDel="00505628">
          <w:rPr>
            <w:rFonts w:ascii="Times New Roman" w:hAnsi="Times New Roman" w:cs="Times New Roman"/>
            <w:color w:val="000000"/>
            <w:sz w:val="20"/>
            <w:szCs w:val="20"/>
          </w:rPr>
          <w:delText>, as shown</w:delText>
        </w:r>
        <w:r w:rsidR="0044164D" w:rsidRPr="00F30CC6" w:rsidDel="00505628">
          <w:rPr>
            <w:rFonts w:ascii="Times New Roman" w:hAnsi="Times New Roman" w:cs="Times New Roman"/>
            <w:color w:val="000000"/>
            <w:sz w:val="20"/>
            <w:szCs w:val="20"/>
          </w:rPr>
          <w:delText xml:space="preserve"> in </w:delText>
        </w:r>
      </w:del>
      <w:proofErr w:type="spellStart"/>
      <w:r w:rsidR="00045561" w:rsidRPr="00F30CC6">
        <w:rPr>
          <w:rFonts w:ascii="Times New Roman" w:hAnsi="Times New Roman" w:cs="Times New Roman"/>
          <w:color w:val="000000"/>
          <w:sz w:val="20"/>
          <w:szCs w:val="20"/>
        </w:rPr>
        <w:t>PCoA</w:t>
      </w:r>
      <w:proofErr w:type="spellEnd"/>
      <w:r w:rsidR="00045561" w:rsidRPr="00F30CC6">
        <w:rPr>
          <w:rFonts w:ascii="Times New Roman" w:hAnsi="Times New Roman" w:cs="Times New Roman"/>
          <w:color w:val="000000"/>
          <w:sz w:val="20"/>
          <w:szCs w:val="20"/>
        </w:rPr>
        <w:t xml:space="preserve"> (</w:t>
      </w:r>
      <w:r w:rsidR="00045561" w:rsidRPr="00F30CC6">
        <w:rPr>
          <w:rFonts w:ascii="Times New Roman" w:hAnsi="Times New Roman" w:cs="Times New Roman"/>
          <w:color w:val="333333"/>
          <w:sz w:val="20"/>
          <w:szCs w:val="20"/>
          <w:shd w:val="clear" w:color="auto" w:fill="FFFFFF"/>
        </w:rPr>
        <w:t>p</w:t>
      </w:r>
      <w:r w:rsidR="007F0262" w:rsidRPr="00F30CC6">
        <w:rPr>
          <w:rFonts w:ascii="Times New Roman" w:hAnsi="Times New Roman" w:cs="Times New Roman"/>
          <w:color w:val="333333"/>
          <w:sz w:val="20"/>
          <w:szCs w:val="20"/>
          <w:shd w:val="clear" w:color="auto" w:fill="FFFFFF"/>
        </w:rPr>
        <w:t>rincipal coordinate analysis</w:t>
      </w:r>
      <w:r w:rsidR="00045561" w:rsidRPr="00F30CC6">
        <w:rPr>
          <w:rFonts w:ascii="Times New Roman" w:hAnsi="Times New Roman" w:cs="Times New Roman"/>
          <w:color w:val="333333"/>
          <w:sz w:val="20"/>
          <w:szCs w:val="20"/>
          <w:shd w:val="clear" w:color="auto" w:fill="FFFFFF"/>
        </w:rPr>
        <w:t>)</w:t>
      </w:r>
      <w:r w:rsidR="0044164D" w:rsidRPr="00F30CC6">
        <w:rPr>
          <w:rFonts w:ascii="Times New Roman" w:hAnsi="Times New Roman" w:cs="Times New Roman"/>
          <w:color w:val="333333"/>
          <w:sz w:val="20"/>
          <w:szCs w:val="20"/>
          <w:shd w:val="clear" w:color="auto" w:fill="FFFFFF"/>
        </w:rPr>
        <w:t xml:space="preserve"> </w:t>
      </w:r>
      <w:del w:id="248" w:author="戴 磊" w:date="2021-02-19T12:43:00Z">
        <w:r w:rsidR="0044164D" w:rsidRPr="00F30CC6" w:rsidDel="004327C4">
          <w:rPr>
            <w:rFonts w:ascii="Times New Roman" w:hAnsi="Times New Roman" w:cs="Times New Roman"/>
            <w:color w:val="333333"/>
            <w:sz w:val="20"/>
            <w:szCs w:val="20"/>
            <w:shd w:val="clear" w:color="auto" w:fill="FFFFFF"/>
          </w:rPr>
          <w:delText xml:space="preserve">ordination scatter </w:delText>
        </w:r>
      </w:del>
      <w:r w:rsidR="0044164D" w:rsidRPr="00F30CC6">
        <w:rPr>
          <w:rFonts w:ascii="Times New Roman" w:hAnsi="Times New Roman" w:cs="Times New Roman"/>
          <w:color w:val="333333"/>
          <w:sz w:val="20"/>
          <w:szCs w:val="20"/>
          <w:shd w:val="clear" w:color="auto" w:fill="FFFFFF"/>
        </w:rPr>
        <w:t>plot</w:t>
      </w:r>
      <w:ins w:id="249" w:author="Chen Liao" w:date="2021-02-25T08:53:00Z">
        <w:r w:rsidR="00505628" w:rsidRPr="00F30CC6">
          <w:rPr>
            <w:rFonts w:ascii="Times New Roman" w:hAnsi="Times New Roman" w:cs="Times New Roman"/>
            <w:color w:val="333333"/>
            <w:sz w:val="20"/>
            <w:szCs w:val="20"/>
            <w:shd w:val="clear" w:color="auto" w:fill="FFFFFF"/>
          </w:rPr>
          <w:t>s (E)</w:t>
        </w:r>
      </w:ins>
      <w:del w:id="250" w:author="Chen Liao" w:date="2021-02-25T08:53:00Z">
        <w:r w:rsidR="007C3B14" w:rsidRPr="00F30CC6" w:rsidDel="00505628">
          <w:rPr>
            <w:rFonts w:ascii="Times New Roman" w:hAnsi="Times New Roman" w:cs="Times New Roman"/>
            <w:color w:val="333333"/>
            <w:sz w:val="20"/>
            <w:szCs w:val="20"/>
            <w:shd w:val="clear" w:color="auto" w:fill="FFFFFF"/>
          </w:rPr>
          <w:delText>,</w:delText>
        </w:r>
      </w:del>
      <w:r w:rsidR="00712CF1" w:rsidRPr="00F30CC6">
        <w:rPr>
          <w:rFonts w:ascii="Times New Roman" w:hAnsi="Times New Roman" w:cs="Times New Roman"/>
          <w:color w:val="333333"/>
          <w:sz w:val="20"/>
          <w:szCs w:val="20"/>
          <w:shd w:val="clear" w:color="auto" w:fill="FFFFFF"/>
        </w:rPr>
        <w:t xml:space="preserve"> </w:t>
      </w:r>
      <w:del w:id="251" w:author="戴 磊" w:date="2021-02-19T12:44:00Z">
        <w:r w:rsidR="00712CF1" w:rsidRPr="00F30CC6" w:rsidDel="004327C4">
          <w:rPr>
            <w:rFonts w:ascii="Times New Roman" w:hAnsi="Times New Roman" w:cs="Times New Roman"/>
            <w:color w:val="333333"/>
            <w:sz w:val="20"/>
            <w:szCs w:val="20"/>
            <w:shd w:val="clear" w:color="auto" w:fill="FFFFFF"/>
          </w:rPr>
          <w:delText>also</w:delText>
        </w:r>
      </w:del>
      <w:del w:id="252" w:author="戴 磊" w:date="2021-02-19T12:43:00Z">
        <w:r w:rsidR="00712CF1" w:rsidRPr="00F30CC6" w:rsidDel="004327C4">
          <w:rPr>
            <w:rFonts w:ascii="Times New Roman" w:hAnsi="Times New Roman" w:cs="Times New Roman"/>
            <w:color w:val="333333"/>
            <w:sz w:val="20"/>
            <w:szCs w:val="20"/>
            <w:shd w:val="clear" w:color="auto" w:fill="FFFFFF"/>
          </w:rPr>
          <w:delText xml:space="preserve"> </w:delText>
        </w:r>
      </w:del>
      <w:r w:rsidR="00712CF1" w:rsidRPr="00F30CC6">
        <w:rPr>
          <w:rFonts w:ascii="Times New Roman" w:hAnsi="Times New Roman" w:cs="Times New Roman"/>
          <w:color w:val="333333"/>
          <w:sz w:val="20"/>
          <w:szCs w:val="20"/>
          <w:shd w:val="clear" w:color="auto" w:fill="FFFFFF"/>
        </w:rPr>
        <w:t xml:space="preserve">indicate </w:t>
      </w:r>
      <w:r w:rsidR="00336C58" w:rsidRPr="00F30CC6">
        <w:rPr>
          <w:rFonts w:ascii="Times New Roman" w:hAnsi="Times New Roman" w:cs="Times New Roman"/>
          <w:color w:val="333333"/>
          <w:sz w:val="20"/>
          <w:szCs w:val="20"/>
          <w:shd w:val="clear" w:color="auto" w:fill="FFFFFF"/>
        </w:rPr>
        <w:t xml:space="preserve">compositional </w:t>
      </w:r>
      <w:r w:rsidR="001E0C1B" w:rsidRPr="00F30CC6">
        <w:rPr>
          <w:rFonts w:ascii="Times New Roman" w:hAnsi="Times New Roman" w:cs="Times New Roman"/>
          <w:color w:val="333333"/>
          <w:sz w:val="20"/>
          <w:szCs w:val="20"/>
          <w:shd w:val="clear" w:color="auto" w:fill="FFFFFF"/>
        </w:rPr>
        <w:t xml:space="preserve">transition and </w:t>
      </w:r>
      <w:r w:rsidR="00015BA8" w:rsidRPr="00F30CC6">
        <w:rPr>
          <w:rFonts w:ascii="Times New Roman" w:hAnsi="Times New Roman" w:cs="Times New Roman"/>
          <w:color w:val="333333"/>
          <w:sz w:val="20"/>
          <w:szCs w:val="20"/>
          <w:shd w:val="clear" w:color="auto" w:fill="FFFFFF"/>
        </w:rPr>
        <w:t>convergence</w:t>
      </w:r>
      <w:r w:rsidR="001321CF" w:rsidRPr="00F30CC6">
        <w:rPr>
          <w:rFonts w:ascii="Times New Roman" w:hAnsi="Times New Roman" w:cs="Times New Roman"/>
          <w:color w:val="333333"/>
          <w:sz w:val="20"/>
          <w:szCs w:val="20"/>
          <w:shd w:val="clear" w:color="auto" w:fill="FFFFFF"/>
        </w:rPr>
        <w:t xml:space="preserve"> </w:t>
      </w:r>
      <w:r w:rsidR="00015BA8" w:rsidRPr="00F30CC6">
        <w:rPr>
          <w:rFonts w:ascii="Times New Roman" w:hAnsi="Times New Roman" w:cs="Times New Roman"/>
          <w:color w:val="333333"/>
          <w:sz w:val="20"/>
          <w:szCs w:val="20"/>
          <w:shd w:val="clear" w:color="auto" w:fill="FFFFFF"/>
        </w:rPr>
        <w:t xml:space="preserve">to </w:t>
      </w:r>
      <w:ins w:id="253" w:author="戴 磊" w:date="2021-02-19T12:44:00Z">
        <w:r w:rsidR="004327C4" w:rsidRPr="00F30CC6">
          <w:rPr>
            <w:rFonts w:ascii="Times New Roman" w:hAnsi="Times New Roman" w:cs="Times New Roman"/>
            <w:color w:val="333333"/>
            <w:sz w:val="20"/>
            <w:szCs w:val="20"/>
            <w:shd w:val="clear" w:color="auto" w:fill="FFFFFF"/>
          </w:rPr>
          <w:t>a new</w:t>
        </w:r>
      </w:ins>
      <w:del w:id="254" w:author="戴 磊" w:date="2021-02-19T12:44:00Z">
        <w:r w:rsidR="00015BA8" w:rsidRPr="00F30CC6" w:rsidDel="004327C4">
          <w:rPr>
            <w:rFonts w:ascii="Times New Roman" w:hAnsi="Times New Roman" w:cs="Times New Roman"/>
            <w:color w:val="333333"/>
            <w:sz w:val="20"/>
            <w:szCs w:val="20"/>
            <w:shd w:val="clear" w:color="auto" w:fill="FFFFFF"/>
          </w:rPr>
          <w:delText>different</w:delText>
        </w:r>
      </w:del>
      <w:r w:rsidR="00015BA8" w:rsidRPr="00F30CC6">
        <w:rPr>
          <w:rFonts w:ascii="Times New Roman" w:hAnsi="Times New Roman" w:cs="Times New Roman"/>
          <w:color w:val="333333"/>
          <w:sz w:val="20"/>
          <w:szCs w:val="20"/>
          <w:shd w:val="clear" w:color="auto" w:fill="FFFFFF"/>
        </w:rPr>
        <w:t xml:space="preserve"> </w:t>
      </w:r>
      <w:r w:rsidR="00336C58" w:rsidRPr="00F30CC6">
        <w:rPr>
          <w:rFonts w:ascii="Times New Roman" w:hAnsi="Times New Roman" w:cs="Times New Roman"/>
          <w:color w:val="333333"/>
          <w:sz w:val="20"/>
          <w:szCs w:val="20"/>
          <w:shd w:val="clear" w:color="auto" w:fill="FFFFFF"/>
        </w:rPr>
        <w:t xml:space="preserve">steady </w:t>
      </w:r>
      <w:r w:rsidR="00015BA8" w:rsidRPr="00F30CC6">
        <w:rPr>
          <w:rFonts w:ascii="Times New Roman" w:hAnsi="Times New Roman" w:cs="Times New Roman"/>
          <w:color w:val="333333"/>
          <w:sz w:val="20"/>
          <w:szCs w:val="20"/>
          <w:shd w:val="clear" w:color="auto" w:fill="FFFFFF"/>
        </w:rPr>
        <w:t>state</w:t>
      </w:r>
      <w:del w:id="255" w:author="戴 磊" w:date="2021-02-19T12:44:00Z">
        <w:r w:rsidR="00015BA8" w:rsidRPr="00F30CC6" w:rsidDel="004327C4">
          <w:rPr>
            <w:rFonts w:ascii="Times New Roman" w:hAnsi="Times New Roman" w:cs="Times New Roman"/>
            <w:color w:val="333333"/>
            <w:sz w:val="20"/>
            <w:szCs w:val="20"/>
            <w:shd w:val="clear" w:color="auto" w:fill="FFFFFF"/>
          </w:rPr>
          <w:delText>s from the baseline</w:delText>
        </w:r>
      </w:del>
      <w:del w:id="256" w:author="Chen Liao" w:date="2021-02-25T08:56:00Z">
        <w:r w:rsidR="007F0262" w:rsidRPr="00F30CC6" w:rsidDel="00CD325B">
          <w:rPr>
            <w:rFonts w:ascii="Times New Roman" w:hAnsi="Times New Roman" w:cs="Times New Roman"/>
            <w:color w:val="000000"/>
            <w:sz w:val="20"/>
            <w:szCs w:val="20"/>
          </w:rPr>
          <w:delText>.</w:delText>
        </w:r>
      </w:del>
      <w:ins w:id="257" w:author="戴 磊" w:date="2021-02-19T12:44:00Z">
        <w:del w:id="258" w:author="Chen Liao" w:date="2021-02-25T08:56:00Z">
          <w:r w:rsidR="004327C4" w:rsidRPr="00F30CC6" w:rsidDel="00CD325B">
            <w:rPr>
              <w:rFonts w:ascii="Times New Roman" w:hAnsi="Times New Roman" w:cs="Times New Roman"/>
              <w:color w:val="000000"/>
              <w:sz w:val="20"/>
              <w:szCs w:val="20"/>
            </w:rPr>
            <w:delText xml:space="preserve"> </w:delText>
          </w:r>
          <w:commentRangeStart w:id="259"/>
          <w:r w:rsidR="004327C4" w:rsidRPr="00F30CC6" w:rsidDel="00CD325B">
            <w:rPr>
              <w:rFonts w:ascii="Times New Roman" w:hAnsi="Times New Roman" w:cs="Times New Roman"/>
              <w:color w:val="000000"/>
              <w:sz w:val="20"/>
              <w:szCs w:val="20"/>
            </w:rPr>
            <w:delText>average</w:delText>
          </w:r>
          <w:commentRangeEnd w:id="259"/>
          <w:r w:rsidR="004327C4" w:rsidRPr="00A06850" w:rsidDel="00CD325B">
            <w:rPr>
              <w:rStyle w:val="CommentReference"/>
              <w:rFonts w:ascii="Times New Roman" w:eastAsiaTheme="minorEastAsia" w:hAnsi="Times New Roman" w:cs="Times New Roman"/>
              <w:rPrChange w:id="260" w:author="Chen Liao" w:date="2021-02-25T12:14:00Z">
                <w:rPr>
                  <w:rStyle w:val="CommentReference"/>
                  <w:rFonts w:asciiTheme="minorHAnsi" w:eastAsiaTheme="minorEastAsia" w:hAnsiTheme="minorHAnsi" w:cstheme="minorBidi"/>
                </w:rPr>
              </w:rPrChange>
            </w:rPr>
            <w:commentReference w:id="259"/>
          </w:r>
        </w:del>
      </w:ins>
      <w:del w:id="261" w:author="Chen Liao" w:date="2021-02-25T08:56:00Z">
        <w:r w:rsidR="007F0262" w:rsidRPr="00F30CC6" w:rsidDel="00CD325B">
          <w:rPr>
            <w:rFonts w:ascii="Times New Roman" w:hAnsi="Times New Roman" w:cs="Times New Roman"/>
            <w:color w:val="000000"/>
            <w:sz w:val="20"/>
            <w:szCs w:val="20"/>
          </w:rPr>
          <w:delText xml:space="preserve"> </w:delText>
        </w:r>
      </w:del>
      <w:bookmarkEnd w:id="242"/>
      <w:bookmarkEnd w:id="243"/>
      <w:del w:id="262" w:author="Chen Liao" w:date="2021-02-25T08:48:00Z">
        <w:r w:rsidR="007F0262" w:rsidRPr="00F30CC6" w:rsidDel="00DE6CCA">
          <w:rPr>
            <w:rFonts w:ascii="Times New Roman" w:hAnsi="Times New Roman" w:cs="Times New Roman"/>
            <w:b/>
            <w:bCs/>
            <w:color w:val="000000"/>
            <w:sz w:val="20"/>
            <w:szCs w:val="20"/>
          </w:rPr>
          <w:delText>E</w:delText>
        </w:r>
      </w:del>
      <w:r w:rsidR="007F0262" w:rsidRPr="00F30CC6">
        <w:rPr>
          <w:rFonts w:ascii="Times New Roman" w:hAnsi="Times New Roman" w:cs="Times New Roman"/>
          <w:color w:val="000000"/>
          <w:sz w:val="20"/>
          <w:szCs w:val="20"/>
        </w:rPr>
        <w:t xml:space="preserve">. </w:t>
      </w:r>
      <w:ins w:id="263" w:author="Chen Liao" w:date="2021-02-25T08:56:00Z">
        <w:r w:rsidR="00CD325B" w:rsidRPr="00A06850">
          <w:rPr>
            <w:rFonts w:ascii="Times New Roman" w:hAnsi="Times New Roman" w:cs="Times New Roman"/>
            <w:b/>
            <w:bCs/>
            <w:color w:val="000000"/>
            <w:sz w:val="20"/>
            <w:szCs w:val="20"/>
            <w:rPrChange w:id="264" w:author="Chen Liao" w:date="2021-02-25T12:14:00Z">
              <w:rPr>
                <w:rFonts w:ascii="Times New Roman" w:hAnsi="Times New Roman" w:cs="Times New Roman"/>
                <w:color w:val="000000"/>
                <w:sz w:val="20"/>
                <w:szCs w:val="20"/>
              </w:rPr>
            </w:rPrChange>
          </w:rPr>
          <w:t>F</w:t>
        </w:r>
        <w:r w:rsidR="00CD325B" w:rsidRPr="00A06850">
          <w:rPr>
            <w:rFonts w:ascii="Times New Roman" w:hAnsi="Times New Roman" w:cs="Times New Roman"/>
            <w:color w:val="000000"/>
            <w:sz w:val="20"/>
            <w:szCs w:val="20"/>
          </w:rPr>
          <w:t xml:space="preserve">. </w:t>
        </w:r>
      </w:ins>
      <w:r w:rsidR="00DD57F6" w:rsidRPr="00F30CC6">
        <w:rPr>
          <w:rFonts w:ascii="Times New Roman" w:hAnsi="Times New Roman" w:cs="Times New Roman"/>
          <w:color w:val="000000"/>
          <w:sz w:val="20"/>
          <w:szCs w:val="20"/>
        </w:rPr>
        <w:t xml:space="preserve">Total bacterial density measured by quantitative PCR. </w:t>
      </w:r>
      <w:del w:id="265" w:author="Chen Liao" w:date="2021-02-25T08:56:00Z">
        <w:r w:rsidR="007F0262" w:rsidRPr="00F30CC6" w:rsidDel="00E2447B">
          <w:rPr>
            <w:rFonts w:ascii="Times New Roman" w:hAnsi="Times New Roman" w:cs="Times New Roman"/>
            <w:b/>
            <w:bCs/>
            <w:color w:val="000000"/>
            <w:sz w:val="20"/>
            <w:szCs w:val="20"/>
          </w:rPr>
          <w:delText>F</w:delText>
        </w:r>
        <w:r w:rsidR="007F0262" w:rsidRPr="00F30CC6" w:rsidDel="00E2447B">
          <w:rPr>
            <w:rFonts w:ascii="Times New Roman" w:hAnsi="Times New Roman" w:cs="Times New Roman"/>
            <w:color w:val="000000"/>
            <w:sz w:val="20"/>
            <w:szCs w:val="20"/>
          </w:rPr>
          <w:delText xml:space="preserve">. </w:delText>
        </w:r>
        <w:r w:rsidR="0044164D" w:rsidRPr="00F30CC6" w:rsidDel="00E2447B">
          <w:rPr>
            <w:rFonts w:ascii="Times New Roman" w:hAnsi="Times New Roman" w:cs="Times New Roman"/>
            <w:color w:val="242021"/>
            <w:sz w:val="20"/>
            <w:szCs w:val="20"/>
          </w:rPr>
          <w:delText xml:space="preserve">PCoA </w:delText>
        </w:r>
        <w:r w:rsidR="0044164D" w:rsidRPr="00A06850" w:rsidDel="00E2447B">
          <w:rPr>
            <w:rFonts w:ascii="Times New Roman" w:hAnsi="Times New Roman" w:cs="Times New Roman"/>
            <w:color w:val="242021"/>
            <w:sz w:val="20"/>
            <w:szCs w:val="20"/>
            <w:highlight w:val="yellow"/>
            <w:rPrChange w:id="266" w:author="Chen Liao" w:date="2021-02-25T12:14:00Z">
              <w:rPr>
                <w:rFonts w:ascii="Times New Roman" w:hAnsi="Times New Roman" w:cs="Times New Roman"/>
                <w:color w:val="242021"/>
                <w:sz w:val="20"/>
                <w:szCs w:val="20"/>
              </w:rPr>
            </w:rPrChange>
          </w:rPr>
          <w:delText>ordination scatter plot</w:delText>
        </w:r>
        <w:r w:rsidR="007F0262" w:rsidRPr="00A06850" w:rsidDel="00E2447B">
          <w:rPr>
            <w:rFonts w:ascii="Times New Roman" w:hAnsi="Times New Roman" w:cs="Times New Roman"/>
            <w:color w:val="242021"/>
            <w:sz w:val="20"/>
            <w:szCs w:val="20"/>
            <w:highlight w:val="yellow"/>
            <w:rPrChange w:id="267" w:author="Chen Liao" w:date="2021-02-25T12:14:00Z">
              <w:rPr>
                <w:rFonts w:ascii="Times New Roman" w:hAnsi="Times New Roman" w:cs="Times New Roman"/>
                <w:color w:val="242021"/>
                <w:sz w:val="20"/>
                <w:szCs w:val="20"/>
              </w:rPr>
            </w:rPrChange>
          </w:rPr>
          <w:delText xml:space="preserve"> of gene abundances</w:delText>
        </w:r>
      </w:del>
      <w:ins w:id="268" w:author="戴 磊" w:date="2021-02-19T12:47:00Z">
        <w:del w:id="269" w:author="Chen Liao" w:date="2021-02-25T08:56:00Z">
          <w:r w:rsidR="00DE1975" w:rsidRPr="00F30CC6" w:rsidDel="00E2447B">
            <w:rPr>
              <w:rFonts w:ascii="Times New Roman" w:hAnsi="Times New Roman" w:cs="Times New Roman"/>
              <w:color w:val="242021"/>
              <w:sz w:val="20"/>
              <w:szCs w:val="20"/>
            </w:rPr>
            <w:delText xml:space="preserve"> of </w:delText>
          </w:r>
        </w:del>
      </w:ins>
      <w:ins w:id="270" w:author="戴 磊" w:date="2021-02-19T12:53:00Z">
        <w:del w:id="271" w:author="Chen Liao" w:date="2021-02-25T08:56:00Z">
          <w:r w:rsidR="00B83C5F" w:rsidRPr="00F30CC6" w:rsidDel="00E2447B">
            <w:rPr>
              <w:rFonts w:ascii="Times New Roman" w:hAnsi="Times New Roman" w:cs="Times New Roman"/>
              <w:color w:val="242021"/>
              <w:sz w:val="20"/>
              <w:szCs w:val="20"/>
            </w:rPr>
            <w:delText xml:space="preserve">mice </w:delText>
          </w:r>
        </w:del>
      </w:ins>
      <w:ins w:id="272" w:author="戴 磊" w:date="2021-02-19T12:47:00Z">
        <w:del w:id="273" w:author="Chen Liao" w:date="2021-02-25T08:56:00Z">
          <w:r w:rsidR="00DE1975" w:rsidRPr="00F30CC6" w:rsidDel="00E2447B">
            <w:rPr>
              <w:rFonts w:ascii="Times New Roman" w:hAnsi="Times New Roman" w:cs="Times New Roman"/>
              <w:color w:val="242021"/>
              <w:sz w:val="20"/>
              <w:szCs w:val="20"/>
            </w:rPr>
            <w:delText>gut metagenome</w:delText>
          </w:r>
        </w:del>
      </w:ins>
      <w:del w:id="274" w:author="Chen Liao" w:date="2021-02-25T08:56:00Z">
        <w:r w:rsidR="007F0262" w:rsidRPr="00F30CC6" w:rsidDel="00E2447B">
          <w:rPr>
            <w:rFonts w:ascii="Times New Roman" w:hAnsi="Times New Roman" w:cs="Times New Roman"/>
            <w:color w:val="242021"/>
            <w:sz w:val="20"/>
            <w:szCs w:val="20"/>
          </w:rPr>
          <w:delText xml:space="preserve"> </w:delText>
        </w:r>
        <w:r w:rsidR="00301088" w:rsidRPr="00F30CC6" w:rsidDel="00E2447B">
          <w:rPr>
            <w:rFonts w:ascii="Times New Roman" w:hAnsi="Times New Roman" w:cs="Times New Roman"/>
            <w:color w:val="242021"/>
            <w:sz w:val="20"/>
            <w:szCs w:val="20"/>
          </w:rPr>
          <w:delText xml:space="preserve">in </w:delText>
        </w:r>
      </w:del>
      <w:ins w:id="275" w:author="戴 磊" w:date="2021-02-19T12:53:00Z">
        <w:del w:id="276" w:author="Chen Liao" w:date="2021-02-25T08:56:00Z">
          <w:r w:rsidR="00B83C5F" w:rsidRPr="00F30CC6" w:rsidDel="00E2447B">
            <w:rPr>
              <w:rFonts w:ascii="Times New Roman" w:hAnsi="Times New Roman" w:cs="Times New Roman"/>
              <w:color w:val="242021"/>
              <w:sz w:val="20"/>
              <w:szCs w:val="20"/>
            </w:rPr>
            <w:delText xml:space="preserve">the </w:delText>
          </w:r>
        </w:del>
      </w:ins>
      <w:del w:id="277" w:author="Chen Liao" w:date="2021-02-25T08:56:00Z">
        <w:r w:rsidR="007F0262" w:rsidRPr="00F30CC6" w:rsidDel="00E2447B">
          <w:rPr>
            <w:rFonts w:ascii="Times New Roman" w:hAnsi="Times New Roman" w:cs="Times New Roman"/>
            <w:color w:val="242021"/>
            <w:sz w:val="20"/>
            <w:szCs w:val="20"/>
          </w:rPr>
          <w:delText>inulin</w:delText>
        </w:r>
        <w:r w:rsidR="00031299" w:rsidRPr="00F30CC6" w:rsidDel="00E2447B">
          <w:rPr>
            <w:rFonts w:ascii="Times New Roman" w:hAnsi="Times New Roman" w:cs="Times New Roman"/>
            <w:color w:val="242021"/>
            <w:sz w:val="20"/>
            <w:szCs w:val="20"/>
          </w:rPr>
          <w:delText>-treated</w:delText>
        </w:r>
      </w:del>
      <w:ins w:id="278" w:author="戴 磊" w:date="2021-02-19T12:53:00Z">
        <w:del w:id="279" w:author="Chen Liao" w:date="2021-02-25T08:56:00Z">
          <w:r w:rsidR="00B83C5F" w:rsidRPr="00F30CC6" w:rsidDel="00E2447B">
            <w:rPr>
              <w:rFonts w:ascii="Times New Roman" w:hAnsi="Times New Roman" w:cs="Times New Roman"/>
              <w:color w:val="242021"/>
              <w:sz w:val="20"/>
              <w:szCs w:val="20"/>
            </w:rPr>
            <w:delText xml:space="preserve"> group</w:delText>
          </w:r>
        </w:del>
      </w:ins>
      <w:del w:id="280" w:author="Chen Liao" w:date="2021-02-25T08:56:00Z">
        <w:r w:rsidR="007F0262" w:rsidRPr="00F30CC6" w:rsidDel="00E2447B">
          <w:rPr>
            <w:rFonts w:ascii="Times New Roman" w:hAnsi="Times New Roman" w:cs="Times New Roman"/>
            <w:color w:val="242021"/>
            <w:sz w:val="20"/>
            <w:szCs w:val="20"/>
          </w:rPr>
          <w:delText xml:space="preserve"> mice</w:delText>
        </w:r>
        <w:r w:rsidR="00301088" w:rsidRPr="00F30CC6" w:rsidDel="00E2447B">
          <w:rPr>
            <w:rFonts w:ascii="Times New Roman" w:hAnsi="Times New Roman" w:cs="Times New Roman"/>
            <w:color w:val="242021"/>
            <w:sz w:val="20"/>
            <w:szCs w:val="20"/>
          </w:rPr>
          <w:delText xml:space="preserve"> metagenome. </w:delText>
        </w:r>
      </w:del>
      <w:del w:id="281" w:author="Chen Liao" w:date="2021-02-25T08:55:00Z">
        <w:r w:rsidR="0044164D" w:rsidRPr="00F30CC6" w:rsidDel="00505628">
          <w:rPr>
            <w:rFonts w:ascii="Times New Roman" w:hAnsi="Times New Roman" w:cs="Times New Roman"/>
            <w:sz w:val="20"/>
            <w:szCs w:val="20"/>
          </w:rPr>
          <w:delText>R</w:delText>
        </w:r>
        <w:r w:rsidR="0044164D" w:rsidRPr="00F30CC6" w:rsidDel="00505628">
          <w:rPr>
            <w:rFonts w:ascii="Times New Roman" w:hAnsi="Times New Roman" w:cs="Times New Roman"/>
            <w:sz w:val="20"/>
            <w:szCs w:val="20"/>
            <w:vertAlign w:val="superscript"/>
          </w:rPr>
          <w:delText>2</w:delText>
        </w:r>
        <w:r w:rsidR="0044164D" w:rsidRPr="00F30CC6" w:rsidDel="00505628">
          <w:rPr>
            <w:rFonts w:ascii="Times New Roman" w:hAnsi="Times New Roman" w:cs="Times New Roman"/>
            <w:sz w:val="20"/>
            <w:szCs w:val="20"/>
          </w:rPr>
          <w:delText xml:space="preserve"> and P-value were obtained from Adonis analysis, which tests for </w:delText>
        </w:r>
      </w:del>
      <w:ins w:id="282" w:author="戴 磊" w:date="2021-02-19T12:50:00Z">
        <w:del w:id="283" w:author="Chen Liao" w:date="2021-02-25T08:55:00Z">
          <w:r w:rsidR="00720226" w:rsidRPr="00F30CC6" w:rsidDel="00505628">
            <w:rPr>
              <w:rFonts w:ascii="Times New Roman" w:hAnsi="Times New Roman" w:cs="Times New Roman"/>
              <w:sz w:val="20"/>
              <w:szCs w:val="20"/>
            </w:rPr>
            <w:delText xml:space="preserve">the difference in </w:delText>
          </w:r>
        </w:del>
      </w:ins>
      <w:del w:id="284" w:author="Chen Liao" w:date="2021-02-25T08:55:00Z">
        <w:r w:rsidR="00336C58" w:rsidRPr="00F30CC6" w:rsidDel="00505628">
          <w:rPr>
            <w:rFonts w:ascii="Times New Roman" w:hAnsi="Times New Roman" w:cs="Times New Roman"/>
            <w:sz w:val="20"/>
            <w:szCs w:val="20"/>
          </w:rPr>
          <w:delText>gene abundance</w:delText>
        </w:r>
        <w:r w:rsidR="0044164D" w:rsidRPr="00F30CC6" w:rsidDel="00505628">
          <w:rPr>
            <w:rFonts w:ascii="Times New Roman" w:hAnsi="Times New Roman" w:cs="Times New Roman"/>
            <w:sz w:val="20"/>
            <w:szCs w:val="20"/>
          </w:rPr>
          <w:delText xml:space="preserve"> differences</w:delText>
        </w:r>
        <w:r w:rsidR="00336C58" w:rsidRPr="00F30CC6" w:rsidDel="00505628">
          <w:rPr>
            <w:rFonts w:ascii="Times New Roman" w:hAnsi="Times New Roman" w:cs="Times New Roman"/>
            <w:sz w:val="20"/>
            <w:szCs w:val="20"/>
          </w:rPr>
          <w:delText xml:space="preserve"> </w:delText>
        </w:r>
      </w:del>
      <w:ins w:id="285" w:author="戴 磊" w:date="2021-02-19T12:51:00Z">
        <w:del w:id="286" w:author="Chen Liao" w:date="2021-02-25T08:55:00Z">
          <w:r w:rsidR="00720226" w:rsidRPr="00F30CC6" w:rsidDel="00505628">
            <w:rPr>
              <w:rFonts w:ascii="Times New Roman" w:hAnsi="Times New Roman" w:cs="Times New Roman"/>
              <w:sz w:val="20"/>
              <w:szCs w:val="20"/>
            </w:rPr>
            <w:delText>during intervention</w:delText>
          </w:r>
        </w:del>
      </w:ins>
      <w:del w:id="287" w:author="Chen Liao" w:date="2021-02-25T08:55:00Z">
        <w:r w:rsidR="00336C58" w:rsidRPr="00F30CC6" w:rsidDel="00505628">
          <w:rPr>
            <w:rFonts w:ascii="Times New Roman" w:hAnsi="Times New Roman" w:cs="Times New Roman"/>
            <w:sz w:val="20"/>
            <w:szCs w:val="20"/>
          </w:rPr>
          <w:delText>among different response phases (day 0</w:delText>
        </w:r>
      </w:del>
      <w:ins w:id="288" w:author="戴 磊" w:date="2021-02-19T12:48:00Z">
        <w:del w:id="289" w:author="Chen Liao" w:date="2021-02-25T08:55:00Z">
          <w:r w:rsidR="00DE1975" w:rsidRPr="00F30CC6" w:rsidDel="00505628">
            <w:rPr>
              <w:rFonts w:ascii="Times New Roman" w:hAnsi="Times New Roman" w:cs="Times New Roman"/>
              <w:sz w:val="20"/>
              <w:szCs w:val="20"/>
            </w:rPr>
            <w:delText xml:space="preserve">: </w:delText>
          </w:r>
        </w:del>
      </w:ins>
      <w:del w:id="290" w:author="Chen Liao" w:date="2021-02-25T08:55:00Z">
        <w:r w:rsidR="00336C58" w:rsidRPr="00F30CC6" w:rsidDel="00505628">
          <w:rPr>
            <w:rFonts w:ascii="Times New Roman" w:hAnsi="Times New Roman" w:cs="Times New Roman"/>
            <w:sz w:val="20"/>
            <w:szCs w:val="20"/>
          </w:rPr>
          <w:delText xml:space="preserve"> for baseline, day 5</w:delText>
        </w:r>
      </w:del>
      <w:ins w:id="291" w:author="戴 磊" w:date="2021-02-19T12:48:00Z">
        <w:del w:id="292" w:author="Chen Liao" w:date="2021-02-25T08:55:00Z">
          <w:r w:rsidR="00DE1975" w:rsidRPr="00F30CC6" w:rsidDel="00505628">
            <w:rPr>
              <w:rFonts w:ascii="Times New Roman" w:hAnsi="Times New Roman" w:cs="Times New Roman"/>
              <w:sz w:val="20"/>
              <w:szCs w:val="20"/>
            </w:rPr>
            <w:delText xml:space="preserve">: </w:delText>
          </w:r>
        </w:del>
      </w:ins>
      <w:del w:id="293" w:author="Chen Liao" w:date="2021-02-25T08:55:00Z">
        <w:r w:rsidR="00336C58" w:rsidRPr="00F30CC6" w:rsidDel="00505628">
          <w:rPr>
            <w:rFonts w:ascii="Times New Roman" w:hAnsi="Times New Roman" w:cs="Times New Roman"/>
            <w:sz w:val="20"/>
            <w:szCs w:val="20"/>
          </w:rPr>
          <w:delText xml:space="preserve"> for short-term </w:delText>
        </w:r>
      </w:del>
      <w:ins w:id="294" w:author="戴 磊" w:date="2021-02-19T12:48:00Z">
        <w:del w:id="295" w:author="Chen Liao" w:date="2021-02-25T08:55:00Z">
          <w:r w:rsidR="00DE1975" w:rsidRPr="00F30CC6" w:rsidDel="00505628">
            <w:rPr>
              <w:rFonts w:ascii="Times New Roman" w:hAnsi="Times New Roman" w:cs="Times New Roman"/>
              <w:sz w:val="20"/>
              <w:szCs w:val="20"/>
            </w:rPr>
            <w:delText>response</w:delText>
          </w:r>
        </w:del>
      </w:ins>
      <w:del w:id="296" w:author="Chen Liao" w:date="2021-02-25T08:55:00Z">
        <w:r w:rsidR="00336C58" w:rsidRPr="00F30CC6" w:rsidDel="00505628">
          <w:rPr>
            <w:rFonts w:ascii="Times New Roman" w:hAnsi="Times New Roman" w:cs="Times New Roman"/>
            <w:sz w:val="20"/>
            <w:szCs w:val="20"/>
          </w:rPr>
          <w:delText>and</w:delText>
        </w:r>
        <w:r w:rsidR="005D5249" w:rsidRPr="00F30CC6" w:rsidDel="00505628">
          <w:rPr>
            <w:rFonts w:ascii="Times New Roman" w:hAnsi="Times New Roman" w:cs="Times New Roman"/>
            <w:sz w:val="20"/>
            <w:szCs w:val="20"/>
          </w:rPr>
          <w:delText>,</w:delText>
        </w:r>
        <w:r w:rsidR="00336C58" w:rsidRPr="00F30CC6" w:rsidDel="00505628">
          <w:rPr>
            <w:rFonts w:ascii="Times New Roman" w:hAnsi="Times New Roman" w:cs="Times New Roman"/>
            <w:sz w:val="20"/>
            <w:szCs w:val="20"/>
          </w:rPr>
          <w:delText xml:space="preserve"> day 31</w:delText>
        </w:r>
      </w:del>
      <w:ins w:id="297" w:author="戴 磊" w:date="2021-02-19T12:48:00Z">
        <w:del w:id="298" w:author="Chen Liao" w:date="2021-02-25T08:55:00Z">
          <w:r w:rsidR="00DE1975" w:rsidRPr="00F30CC6" w:rsidDel="00505628">
            <w:rPr>
              <w:rFonts w:ascii="Times New Roman" w:hAnsi="Times New Roman" w:cs="Times New Roman"/>
              <w:sz w:val="20"/>
              <w:szCs w:val="20"/>
            </w:rPr>
            <w:delText xml:space="preserve">: </w:delText>
          </w:r>
        </w:del>
      </w:ins>
      <w:del w:id="299" w:author="Chen Liao" w:date="2021-02-25T08:55:00Z">
        <w:r w:rsidR="00336C58" w:rsidRPr="00F30CC6" w:rsidDel="00505628">
          <w:rPr>
            <w:rFonts w:ascii="Times New Roman" w:hAnsi="Times New Roman" w:cs="Times New Roman"/>
            <w:sz w:val="20"/>
            <w:szCs w:val="20"/>
          </w:rPr>
          <w:delText xml:space="preserve"> for long-term</w:delText>
        </w:r>
      </w:del>
      <w:ins w:id="300" w:author="戴 磊" w:date="2021-02-19T12:48:00Z">
        <w:del w:id="301" w:author="Chen Liao" w:date="2021-02-25T08:55:00Z">
          <w:r w:rsidR="00DE1975" w:rsidRPr="00F30CC6" w:rsidDel="00505628">
            <w:rPr>
              <w:rFonts w:ascii="Times New Roman" w:hAnsi="Times New Roman" w:cs="Times New Roman"/>
              <w:sz w:val="20"/>
              <w:szCs w:val="20"/>
            </w:rPr>
            <w:delText xml:space="preserve"> response</w:delText>
          </w:r>
        </w:del>
      </w:ins>
      <w:del w:id="302" w:author="Chen Liao" w:date="2021-02-25T08:55:00Z">
        <w:r w:rsidR="00336C58" w:rsidRPr="00F30CC6" w:rsidDel="00505628">
          <w:rPr>
            <w:rFonts w:ascii="Times New Roman" w:hAnsi="Times New Roman" w:cs="Times New Roman"/>
            <w:sz w:val="20"/>
            <w:szCs w:val="20"/>
          </w:rPr>
          <w:delText xml:space="preserve">). </w:delText>
        </w:r>
      </w:del>
      <w:del w:id="303" w:author="Chen Liao" w:date="2021-02-25T09:01:00Z">
        <w:r w:rsidR="00045561" w:rsidRPr="00F30CC6" w:rsidDel="005A5F71">
          <w:rPr>
            <w:rFonts w:ascii="Times New Roman" w:hAnsi="Times New Roman" w:cs="Times New Roman"/>
            <w:color w:val="242021"/>
            <w:sz w:val="20"/>
            <w:szCs w:val="20"/>
          </w:rPr>
          <w:delText xml:space="preserve">For </w:delText>
        </w:r>
        <w:r w:rsidR="00850378" w:rsidRPr="00F30CC6" w:rsidDel="005A5F71">
          <w:rPr>
            <w:rFonts w:ascii="Times New Roman" w:hAnsi="Times New Roman" w:cs="Times New Roman"/>
            <w:color w:val="242021"/>
            <w:sz w:val="20"/>
            <w:szCs w:val="20"/>
          </w:rPr>
          <w:delText>p</w:delText>
        </w:r>
        <w:r w:rsidR="00C14FE0" w:rsidRPr="00F30CC6" w:rsidDel="005A5F71">
          <w:rPr>
            <w:rFonts w:ascii="Times New Roman" w:hAnsi="Times New Roman" w:cs="Times New Roman"/>
            <w:color w:val="242021"/>
            <w:sz w:val="20"/>
            <w:szCs w:val="20"/>
          </w:rPr>
          <w:delText>a</w:delText>
        </w:r>
        <w:r w:rsidR="00850378" w:rsidRPr="00F30CC6" w:rsidDel="005A5F71">
          <w:rPr>
            <w:rFonts w:ascii="Times New Roman" w:hAnsi="Times New Roman" w:cs="Times New Roman"/>
            <w:color w:val="242021"/>
            <w:sz w:val="20"/>
            <w:szCs w:val="20"/>
          </w:rPr>
          <w:delText>n</w:delText>
        </w:r>
        <w:r w:rsidR="00C14FE0" w:rsidRPr="00F30CC6" w:rsidDel="005A5F71">
          <w:rPr>
            <w:rFonts w:ascii="Times New Roman" w:hAnsi="Times New Roman" w:cs="Times New Roman"/>
            <w:color w:val="242021"/>
            <w:sz w:val="20"/>
            <w:szCs w:val="20"/>
          </w:rPr>
          <w:delText>e</w:delText>
        </w:r>
        <w:r w:rsidR="00850378" w:rsidRPr="00F30CC6" w:rsidDel="005A5F71">
          <w:rPr>
            <w:rFonts w:ascii="Times New Roman" w:hAnsi="Times New Roman" w:cs="Times New Roman"/>
            <w:color w:val="242021"/>
            <w:sz w:val="20"/>
            <w:szCs w:val="20"/>
          </w:rPr>
          <w:delText>l</w:delText>
        </w:r>
        <w:r w:rsidR="00C14FE0" w:rsidRPr="00F30CC6" w:rsidDel="005A5F71">
          <w:rPr>
            <w:rFonts w:ascii="Times New Roman" w:hAnsi="Times New Roman" w:cs="Times New Roman"/>
            <w:color w:val="242021"/>
            <w:sz w:val="20"/>
            <w:szCs w:val="20"/>
          </w:rPr>
          <w:delText>s</w:delText>
        </w:r>
        <w:r w:rsidR="00850378" w:rsidRPr="00F30CC6" w:rsidDel="005A5F71">
          <w:rPr>
            <w:rFonts w:ascii="Times New Roman" w:hAnsi="Times New Roman" w:cs="Times New Roman"/>
            <w:color w:val="242021"/>
            <w:sz w:val="20"/>
            <w:szCs w:val="20"/>
          </w:rPr>
          <w:delText xml:space="preserve"> </w:delText>
        </w:r>
        <w:r w:rsidR="00045561" w:rsidRPr="00F30CC6" w:rsidDel="005A5F71">
          <w:rPr>
            <w:rFonts w:ascii="Times New Roman" w:hAnsi="Times New Roman" w:cs="Times New Roman"/>
            <w:color w:val="242021"/>
            <w:sz w:val="20"/>
            <w:szCs w:val="20"/>
          </w:rPr>
          <w:delText>A</w:delText>
        </w:r>
      </w:del>
      <w:del w:id="304" w:author="Chen Liao" w:date="2021-02-25T08:57:00Z">
        <w:r w:rsidR="00045561" w:rsidRPr="00F30CC6" w:rsidDel="002B5950">
          <w:rPr>
            <w:rFonts w:ascii="Times New Roman" w:hAnsi="Times New Roman" w:cs="Times New Roman"/>
            <w:color w:val="242021"/>
            <w:sz w:val="20"/>
            <w:szCs w:val="20"/>
          </w:rPr>
          <w:delText xml:space="preserve"> and </w:delText>
        </w:r>
      </w:del>
      <w:del w:id="305" w:author="Chen Liao" w:date="2021-02-25T08:56:00Z">
        <w:r w:rsidR="00045561" w:rsidRPr="00F30CC6" w:rsidDel="00E2447B">
          <w:rPr>
            <w:rFonts w:ascii="Times New Roman" w:hAnsi="Times New Roman" w:cs="Times New Roman"/>
            <w:color w:val="242021"/>
            <w:sz w:val="20"/>
            <w:szCs w:val="20"/>
          </w:rPr>
          <w:delText>B</w:delText>
        </w:r>
      </w:del>
      <w:del w:id="306" w:author="Chen Liao" w:date="2021-02-25T09:01:00Z">
        <w:r w:rsidR="00045561" w:rsidRPr="00F30CC6" w:rsidDel="005A5F71">
          <w:rPr>
            <w:rFonts w:ascii="Times New Roman" w:hAnsi="Times New Roman" w:cs="Times New Roman"/>
            <w:color w:val="242021"/>
            <w:sz w:val="20"/>
            <w:szCs w:val="20"/>
          </w:rPr>
          <w:delText xml:space="preserve">, </w:delText>
        </w:r>
        <w:r w:rsidR="005D5249" w:rsidRPr="00F30CC6" w:rsidDel="005A5F71">
          <w:rPr>
            <w:rFonts w:ascii="Times New Roman" w:hAnsi="Times New Roman" w:cs="Times New Roman"/>
            <w:color w:val="242021"/>
            <w:sz w:val="20"/>
            <w:szCs w:val="20"/>
          </w:rPr>
          <w:delText>t</w:delText>
        </w:r>
      </w:del>
      <w:ins w:id="307" w:author="Chen Liao" w:date="2021-02-25T09:01:00Z">
        <w:r w:rsidR="005A5F71" w:rsidRPr="00F30CC6">
          <w:rPr>
            <w:rFonts w:ascii="Times New Roman" w:hAnsi="Times New Roman" w:cs="Times New Roman"/>
            <w:b/>
            <w:bCs/>
            <w:color w:val="000000"/>
            <w:sz w:val="20"/>
            <w:szCs w:val="20"/>
          </w:rPr>
          <w:t>T</w:t>
        </w:r>
      </w:ins>
      <w:r w:rsidR="005D5249" w:rsidRPr="00F30CC6">
        <w:rPr>
          <w:rFonts w:ascii="Times New Roman" w:hAnsi="Times New Roman" w:cs="Times New Roman"/>
          <w:color w:val="242021"/>
          <w:sz w:val="20"/>
          <w:szCs w:val="20"/>
        </w:rPr>
        <w:t xml:space="preserve">he heights of </w:t>
      </w:r>
      <w:r w:rsidR="00045561" w:rsidRPr="00F30CC6">
        <w:rPr>
          <w:rFonts w:ascii="Times New Roman" w:hAnsi="Times New Roman" w:cs="Times New Roman"/>
          <w:color w:val="000000"/>
          <w:sz w:val="20"/>
          <w:szCs w:val="20"/>
        </w:rPr>
        <w:t xml:space="preserve">stacked bands </w:t>
      </w:r>
      <w:ins w:id="308" w:author="Chen Liao" w:date="2021-02-25T09:01:00Z">
        <w:r w:rsidR="005A5F71" w:rsidRPr="00F30CC6">
          <w:rPr>
            <w:rFonts w:ascii="Times New Roman" w:hAnsi="Times New Roman" w:cs="Times New Roman"/>
            <w:color w:val="000000"/>
            <w:sz w:val="20"/>
            <w:szCs w:val="20"/>
          </w:rPr>
          <w:t>(</w:t>
        </w:r>
        <w:r w:rsidR="005A5F71" w:rsidRPr="00F30CC6">
          <w:rPr>
            <w:rFonts w:ascii="Times New Roman" w:hAnsi="Times New Roman" w:cs="Times New Roman"/>
            <w:color w:val="242021"/>
            <w:sz w:val="20"/>
            <w:szCs w:val="20"/>
          </w:rPr>
          <w:t xml:space="preserve">panels A, D), </w:t>
        </w:r>
        <w:r w:rsidR="005A5F71" w:rsidRPr="00F30CC6">
          <w:rPr>
            <w:rFonts w:ascii="Times New Roman" w:hAnsi="Times New Roman" w:cs="Times New Roman"/>
            <w:color w:val="000000"/>
            <w:sz w:val="20"/>
            <w:szCs w:val="20"/>
          </w:rPr>
          <w:t xml:space="preserve">lines (panel B, F) or dots (panel E) </w:t>
        </w:r>
      </w:ins>
      <w:r w:rsidR="00045561" w:rsidRPr="00F30CC6">
        <w:rPr>
          <w:rFonts w:ascii="Times New Roman" w:hAnsi="Times New Roman" w:cs="Times New Roman"/>
          <w:color w:val="000000"/>
          <w:sz w:val="20"/>
          <w:szCs w:val="20"/>
        </w:rPr>
        <w:t xml:space="preserve">represent </w:t>
      </w:r>
      <w:del w:id="309" w:author="Chen Liao" w:date="2021-02-25T09:02:00Z">
        <w:r w:rsidR="00045561" w:rsidRPr="00F30CC6" w:rsidDel="005A5F71">
          <w:rPr>
            <w:rFonts w:ascii="Times New Roman" w:hAnsi="Times New Roman" w:cs="Times New Roman"/>
            <w:color w:val="000000"/>
            <w:sz w:val="20"/>
            <w:szCs w:val="20"/>
          </w:rPr>
          <w:delText xml:space="preserve">averages </w:delText>
        </w:r>
      </w:del>
      <w:ins w:id="310" w:author="Chen Liao" w:date="2021-02-25T09:02:00Z">
        <w:r w:rsidR="005A5F71" w:rsidRPr="00F30CC6">
          <w:rPr>
            <w:rFonts w:ascii="Times New Roman" w:hAnsi="Times New Roman" w:cs="Times New Roman"/>
            <w:color w:val="000000"/>
            <w:sz w:val="20"/>
            <w:szCs w:val="20"/>
          </w:rPr>
          <w:t xml:space="preserve">the mean values </w:t>
        </w:r>
      </w:ins>
      <w:r w:rsidR="00045561" w:rsidRPr="00F30CC6">
        <w:rPr>
          <w:rFonts w:ascii="Times New Roman" w:hAnsi="Times New Roman" w:cs="Times New Roman"/>
          <w:color w:val="000000"/>
          <w:sz w:val="20"/>
          <w:szCs w:val="20"/>
        </w:rPr>
        <w:t xml:space="preserve">across </w:t>
      </w:r>
      <w:del w:id="311" w:author="Chen Liao" w:date="2021-02-25T09:00:00Z">
        <w:r w:rsidR="00045561" w:rsidRPr="00F30CC6" w:rsidDel="00087539">
          <w:rPr>
            <w:rFonts w:ascii="Times New Roman" w:hAnsi="Times New Roman" w:cs="Times New Roman"/>
            <w:color w:val="000000"/>
            <w:sz w:val="20"/>
            <w:szCs w:val="20"/>
          </w:rPr>
          <w:delText>individual mouse</w:delText>
        </w:r>
      </w:del>
      <w:ins w:id="312" w:author="Chen Liao" w:date="2021-02-25T09:00:00Z">
        <w:r w:rsidR="00087539" w:rsidRPr="00F30CC6">
          <w:rPr>
            <w:rFonts w:ascii="Times New Roman" w:hAnsi="Times New Roman" w:cs="Times New Roman"/>
            <w:color w:val="000000"/>
            <w:sz w:val="20"/>
            <w:szCs w:val="20"/>
          </w:rPr>
          <w:t>mice</w:t>
        </w:r>
      </w:ins>
      <w:ins w:id="313" w:author="Chen Liao" w:date="2021-02-25T08:59:00Z">
        <w:r w:rsidR="00087539" w:rsidRPr="00F30CC6">
          <w:rPr>
            <w:rFonts w:ascii="Times New Roman" w:hAnsi="Times New Roman" w:cs="Times New Roman"/>
            <w:color w:val="000000"/>
            <w:sz w:val="20"/>
            <w:szCs w:val="20"/>
          </w:rPr>
          <w:t xml:space="preserve"> within the same vendor</w:t>
        </w:r>
      </w:ins>
      <w:ins w:id="314" w:author="Chen Liao" w:date="2021-02-25T09:02:00Z">
        <w:r w:rsidR="005A5F71" w:rsidRPr="00F30CC6">
          <w:rPr>
            <w:rFonts w:ascii="Times New Roman" w:hAnsi="Times New Roman" w:cs="Times New Roman"/>
            <w:color w:val="000000"/>
            <w:sz w:val="20"/>
            <w:szCs w:val="20"/>
          </w:rPr>
          <w:t xml:space="preserve"> </w:t>
        </w:r>
      </w:ins>
      <w:del w:id="315" w:author="Chen Liao" w:date="2021-02-25T09:02:00Z">
        <w:r w:rsidR="00045561" w:rsidRPr="00F30CC6" w:rsidDel="005A5F71">
          <w:rPr>
            <w:rFonts w:ascii="Times New Roman" w:hAnsi="Times New Roman" w:cs="Times New Roman"/>
            <w:color w:val="000000"/>
            <w:sz w:val="20"/>
            <w:szCs w:val="20"/>
          </w:rPr>
          <w:delText xml:space="preserve">. </w:delText>
        </w:r>
        <w:r w:rsidR="00AF194A" w:rsidRPr="00F30CC6" w:rsidDel="005A5F71">
          <w:rPr>
            <w:rFonts w:ascii="Times New Roman" w:hAnsi="Times New Roman" w:cs="Times New Roman"/>
            <w:color w:val="242021"/>
            <w:sz w:val="20"/>
            <w:szCs w:val="20"/>
          </w:rPr>
          <w:delText xml:space="preserve">For </w:delText>
        </w:r>
      </w:del>
      <w:del w:id="316" w:author="Chen Liao" w:date="2021-02-25T08:57:00Z">
        <w:r w:rsidR="00AF194A" w:rsidRPr="00F30CC6" w:rsidDel="002B5950">
          <w:rPr>
            <w:rFonts w:ascii="Times New Roman" w:hAnsi="Times New Roman" w:cs="Times New Roman"/>
            <w:b/>
            <w:bCs/>
            <w:color w:val="242021"/>
            <w:sz w:val="20"/>
            <w:szCs w:val="20"/>
          </w:rPr>
          <w:delText>C-E</w:delText>
        </w:r>
        <w:r w:rsidR="00AF194A" w:rsidRPr="00F30CC6" w:rsidDel="002B5950">
          <w:rPr>
            <w:rFonts w:ascii="Times New Roman" w:hAnsi="Times New Roman" w:cs="Times New Roman"/>
            <w:color w:val="242021"/>
            <w:sz w:val="20"/>
            <w:szCs w:val="20"/>
          </w:rPr>
          <w:delText>,</w:delText>
        </w:r>
      </w:del>
      <w:del w:id="317" w:author="Chen Liao" w:date="2021-02-25T09:02:00Z">
        <w:r w:rsidR="00AF194A" w:rsidRPr="00F30CC6" w:rsidDel="005A5F71">
          <w:rPr>
            <w:rFonts w:ascii="Times New Roman" w:hAnsi="Times New Roman" w:cs="Times New Roman"/>
            <w:color w:val="242021"/>
            <w:sz w:val="20"/>
            <w:szCs w:val="20"/>
          </w:rPr>
          <w:delText xml:space="preserve"> </w:delText>
        </w:r>
        <w:r w:rsidR="00AF194A" w:rsidRPr="00F30CC6" w:rsidDel="005A5F71">
          <w:rPr>
            <w:rFonts w:ascii="Times New Roman" w:hAnsi="Times New Roman" w:cs="Times New Roman"/>
            <w:color w:val="000000"/>
            <w:sz w:val="20"/>
            <w:szCs w:val="20"/>
          </w:rPr>
          <w:delText>l</w:delText>
        </w:r>
        <w:r w:rsidR="00DD57F6" w:rsidRPr="00F30CC6" w:rsidDel="005A5F71">
          <w:rPr>
            <w:rFonts w:ascii="Times New Roman" w:hAnsi="Times New Roman" w:cs="Times New Roman"/>
            <w:color w:val="000000"/>
            <w:sz w:val="20"/>
            <w:szCs w:val="20"/>
          </w:rPr>
          <w:delText>ines</w:delText>
        </w:r>
        <w:r w:rsidR="00AF194A" w:rsidRPr="00F30CC6" w:rsidDel="005A5F71">
          <w:rPr>
            <w:rFonts w:ascii="Times New Roman" w:hAnsi="Times New Roman" w:cs="Times New Roman"/>
            <w:color w:val="000000"/>
            <w:sz w:val="20"/>
            <w:szCs w:val="20"/>
          </w:rPr>
          <w:delText xml:space="preserve"> or </w:delText>
        </w:r>
        <w:r w:rsidR="00B82C6D" w:rsidRPr="00F30CC6" w:rsidDel="005A5F71">
          <w:rPr>
            <w:rFonts w:ascii="Times New Roman" w:hAnsi="Times New Roman" w:cs="Times New Roman"/>
            <w:color w:val="000000"/>
            <w:sz w:val="20"/>
            <w:szCs w:val="20"/>
          </w:rPr>
          <w:delText>dot</w:delText>
        </w:r>
        <w:r w:rsidR="005D5249" w:rsidRPr="00F30CC6" w:rsidDel="005A5F71">
          <w:rPr>
            <w:rFonts w:ascii="Times New Roman" w:hAnsi="Times New Roman" w:cs="Times New Roman"/>
            <w:color w:val="000000"/>
            <w:sz w:val="20"/>
            <w:szCs w:val="20"/>
          </w:rPr>
          <w:delText>s</w:delText>
        </w:r>
        <w:r w:rsidR="00DD57F6" w:rsidRPr="00F30CC6" w:rsidDel="005A5F71">
          <w:rPr>
            <w:rFonts w:ascii="Times New Roman" w:hAnsi="Times New Roman" w:cs="Times New Roman"/>
            <w:color w:val="000000"/>
            <w:sz w:val="20"/>
            <w:szCs w:val="20"/>
          </w:rPr>
          <w:delText xml:space="preserve"> represent mean </w:delText>
        </w:r>
        <w:r w:rsidR="00B82C6D" w:rsidRPr="00F30CC6" w:rsidDel="005A5F71">
          <w:rPr>
            <w:rFonts w:ascii="Times New Roman" w:hAnsi="Times New Roman" w:cs="Times New Roman"/>
            <w:color w:val="000000"/>
            <w:sz w:val="20"/>
            <w:szCs w:val="20"/>
          </w:rPr>
          <w:delText xml:space="preserve">values </w:delText>
        </w:r>
      </w:del>
      <w:r w:rsidR="00DD57F6" w:rsidRPr="00F30CC6">
        <w:rPr>
          <w:rFonts w:ascii="Times New Roman" w:hAnsi="Times New Roman" w:cs="Times New Roman"/>
          <w:color w:val="000000"/>
          <w:sz w:val="20"/>
          <w:szCs w:val="20"/>
        </w:rPr>
        <w:t>and shading areas</w:t>
      </w:r>
      <w:ins w:id="318" w:author="Chen Liao" w:date="2021-02-25T09:02:00Z">
        <w:r w:rsidR="005A5F71" w:rsidRPr="00F30CC6">
          <w:rPr>
            <w:rFonts w:ascii="Times New Roman" w:hAnsi="Times New Roman" w:cs="Times New Roman"/>
            <w:color w:val="000000"/>
            <w:sz w:val="20"/>
            <w:szCs w:val="20"/>
          </w:rPr>
          <w:t xml:space="preserve"> (panel B, F)</w:t>
        </w:r>
      </w:ins>
      <w:r w:rsidR="00DD57F6" w:rsidRPr="00F30CC6">
        <w:rPr>
          <w:rFonts w:ascii="Times New Roman" w:hAnsi="Times New Roman" w:cs="Times New Roman"/>
          <w:color w:val="000000"/>
          <w:sz w:val="20"/>
          <w:szCs w:val="20"/>
        </w:rPr>
        <w:t xml:space="preserve"> </w:t>
      </w:r>
      <w:r w:rsidR="00AF194A" w:rsidRPr="00F30CC6">
        <w:rPr>
          <w:rFonts w:ascii="Times New Roman" w:hAnsi="Times New Roman" w:cs="Times New Roman"/>
          <w:color w:val="000000"/>
          <w:sz w:val="20"/>
          <w:szCs w:val="20"/>
        </w:rPr>
        <w:t xml:space="preserve">or error bars </w:t>
      </w:r>
      <w:ins w:id="319" w:author="Chen Liao" w:date="2021-02-25T09:02:00Z">
        <w:r w:rsidR="005A5F71" w:rsidRPr="00F30CC6">
          <w:rPr>
            <w:rFonts w:ascii="Times New Roman" w:hAnsi="Times New Roman" w:cs="Times New Roman"/>
            <w:color w:val="000000"/>
            <w:sz w:val="20"/>
            <w:szCs w:val="20"/>
          </w:rPr>
          <w:t xml:space="preserve">(panel E) </w:t>
        </w:r>
      </w:ins>
      <w:r w:rsidR="00DD57F6" w:rsidRPr="00F30CC6">
        <w:rPr>
          <w:rFonts w:ascii="Times New Roman" w:hAnsi="Times New Roman" w:cs="Times New Roman"/>
          <w:color w:val="000000"/>
          <w:sz w:val="20"/>
          <w:szCs w:val="20"/>
        </w:rPr>
        <w:t>represent standard error of the mean.</w:t>
      </w:r>
      <w:r w:rsidR="00AF194A" w:rsidRPr="00F30CC6">
        <w:rPr>
          <w:rFonts w:ascii="Times New Roman" w:hAnsi="Times New Roman" w:cs="Times New Roman"/>
          <w:color w:val="000000"/>
          <w:sz w:val="20"/>
          <w:szCs w:val="20"/>
        </w:rPr>
        <w:t xml:space="preserve"> </w:t>
      </w:r>
    </w:p>
    <w:p w14:paraId="2C363BF4" w14:textId="0C77C3CA" w:rsidR="001E0C1B" w:rsidRPr="00F30CC6" w:rsidRDefault="001E0C1B" w:rsidP="005E0AD8">
      <w:pPr>
        <w:jc w:val="both"/>
        <w:rPr>
          <w:rFonts w:ascii="Times New Roman" w:hAnsi="Times New Roman" w:cs="Times New Roman"/>
          <w:sz w:val="20"/>
          <w:szCs w:val="20"/>
        </w:rPr>
      </w:pPr>
    </w:p>
    <w:p w14:paraId="3B030F55" w14:textId="08E211D6" w:rsidR="0035704D" w:rsidRPr="00F30CC6" w:rsidRDefault="006C78F6" w:rsidP="005E0AD8">
      <w:pPr>
        <w:pStyle w:val="paragraph"/>
        <w:spacing w:before="0" w:beforeAutospacing="0" w:after="0" w:afterAutospacing="0"/>
        <w:jc w:val="both"/>
        <w:rPr>
          <w:rFonts w:ascii="Times New Roman" w:hAnsi="Times New Roman" w:cs="Times New Roman"/>
          <w:sz w:val="20"/>
          <w:szCs w:val="20"/>
        </w:rPr>
      </w:pPr>
      <w:r w:rsidRPr="00F30CC6">
        <w:rPr>
          <w:rFonts w:ascii="Times New Roman" w:hAnsi="Times New Roman" w:cs="Times New Roman"/>
          <w:color w:val="242021"/>
          <w:sz w:val="20"/>
          <w:szCs w:val="20"/>
        </w:rPr>
        <w:lastRenderedPageBreak/>
        <w:br w:type="page"/>
      </w:r>
    </w:p>
    <w:p w14:paraId="6988D568" w14:textId="47CC39D8" w:rsidR="005D61A4" w:rsidRPr="00A06850" w:rsidRDefault="005D5249" w:rsidP="00556798">
      <w:pPr>
        <w:jc w:val="center"/>
        <w:rPr>
          <w:ins w:id="320" w:author="Chen Liao" w:date="2021-02-25T08:35:00Z"/>
          <w:rFonts w:ascii="Times New Roman" w:eastAsia="SimSun" w:hAnsi="Times New Roman" w:cs="Times New Roman"/>
          <w:b/>
          <w:bCs/>
          <w:color w:val="000000"/>
          <w:sz w:val="20"/>
          <w:szCs w:val="20"/>
        </w:rPr>
      </w:pPr>
      <w:commentRangeStart w:id="321"/>
      <w:r w:rsidRPr="00A06850">
        <w:rPr>
          <w:rFonts w:ascii="Times New Roman" w:eastAsia="SimSun" w:hAnsi="Times New Roman" w:cs="Times New Roman"/>
          <w:b/>
          <w:bCs/>
          <w:noProof/>
          <w:color w:val="000000"/>
          <w:sz w:val="20"/>
          <w:szCs w:val="20"/>
        </w:rPr>
        <w:lastRenderedPageBreak/>
        <w:drawing>
          <wp:inline distT="0" distB="0" distL="0" distR="0" wp14:anchorId="753E17F5" wp14:editId="19B7B5F9">
            <wp:extent cx="4509288" cy="3558012"/>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3701" cy="3577275"/>
                    </a:xfrm>
                    <a:prstGeom prst="rect">
                      <a:avLst/>
                    </a:prstGeom>
                  </pic:spPr>
                </pic:pic>
              </a:graphicData>
            </a:graphic>
          </wp:inline>
        </w:drawing>
      </w:r>
      <w:commentRangeEnd w:id="321"/>
      <w:r w:rsidR="006C4D8F" w:rsidRPr="00A06850">
        <w:rPr>
          <w:rStyle w:val="CommentReference"/>
          <w:rFonts w:ascii="Times New Roman" w:hAnsi="Times New Roman" w:cs="Times New Roman"/>
          <w:rPrChange w:id="322" w:author="Chen Liao" w:date="2021-02-25T12:14:00Z">
            <w:rPr>
              <w:rStyle w:val="CommentReference"/>
            </w:rPr>
          </w:rPrChange>
        </w:rPr>
        <w:commentReference w:id="321"/>
      </w:r>
    </w:p>
    <w:p w14:paraId="00D3EEE3" w14:textId="5F0E4156" w:rsidR="00261834" w:rsidRPr="00A06850" w:rsidRDefault="00BA5E4F" w:rsidP="00556798">
      <w:pPr>
        <w:jc w:val="center"/>
        <w:rPr>
          <w:rFonts w:ascii="Times New Roman" w:eastAsia="SimSun" w:hAnsi="Times New Roman" w:cs="Times New Roman"/>
          <w:b/>
          <w:bCs/>
          <w:color w:val="000000"/>
          <w:sz w:val="20"/>
          <w:szCs w:val="20"/>
        </w:rPr>
      </w:pPr>
      <w:ins w:id="323" w:author="Chen Liao" w:date="2021-02-25T10:04:00Z">
        <w:r w:rsidRPr="00A06850">
          <w:rPr>
            <w:rFonts w:ascii="Times New Roman" w:eastAsia="SimSun" w:hAnsi="Times New Roman" w:cs="Times New Roman"/>
            <w:b/>
            <w:bCs/>
            <w:noProof/>
            <w:color w:val="000000"/>
            <w:sz w:val="20"/>
            <w:szCs w:val="20"/>
          </w:rPr>
          <w:drawing>
            <wp:inline distT="0" distB="0" distL="0" distR="0" wp14:anchorId="40ED68C4" wp14:editId="1845DAEF">
              <wp:extent cx="5791200" cy="2057400"/>
              <wp:effectExtent l="0" t="0" r="0" b="0"/>
              <wp:docPr id="35" name="Picture 35"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200" cy="2057400"/>
                      </a:xfrm>
                      <a:prstGeom prst="rect">
                        <a:avLst/>
                      </a:prstGeom>
                    </pic:spPr>
                  </pic:pic>
                </a:graphicData>
              </a:graphic>
            </wp:inline>
          </w:drawing>
        </w:r>
      </w:ins>
    </w:p>
    <w:p w14:paraId="7148F50D" w14:textId="77777777" w:rsidR="0070622D" w:rsidRPr="00F30CC6" w:rsidRDefault="0070622D" w:rsidP="005E0AD8">
      <w:pPr>
        <w:jc w:val="both"/>
        <w:rPr>
          <w:rFonts w:ascii="Times New Roman" w:eastAsia="SimSun" w:hAnsi="Times New Roman" w:cs="Times New Roman"/>
          <w:b/>
          <w:bCs/>
          <w:color w:val="000000"/>
          <w:sz w:val="20"/>
          <w:szCs w:val="20"/>
        </w:rPr>
      </w:pPr>
    </w:p>
    <w:p w14:paraId="259D2B42" w14:textId="0F9F5B38" w:rsidR="0035704D" w:rsidRPr="00F30CC6" w:rsidRDefault="005D61A4" w:rsidP="005E0AD8">
      <w:pPr>
        <w:jc w:val="both"/>
        <w:rPr>
          <w:rFonts w:ascii="Times New Roman" w:eastAsia="SimSun" w:hAnsi="Times New Roman" w:cs="Times New Roman"/>
          <w:color w:val="000000"/>
          <w:sz w:val="20"/>
          <w:szCs w:val="20"/>
        </w:rPr>
      </w:pPr>
      <w:r w:rsidRPr="00F30CC6">
        <w:rPr>
          <w:rFonts w:ascii="Times New Roman" w:eastAsia="SimSun" w:hAnsi="Times New Roman" w:cs="Times New Roman"/>
          <w:b/>
          <w:bCs/>
          <w:color w:val="000000"/>
          <w:sz w:val="20"/>
          <w:szCs w:val="20"/>
        </w:rPr>
        <w:t xml:space="preserve">Figure 3. </w:t>
      </w:r>
      <w:r w:rsidR="00AB2A37" w:rsidRPr="00F30CC6">
        <w:rPr>
          <w:rFonts w:ascii="Times New Roman" w:eastAsia="SimSun" w:hAnsi="Times New Roman" w:cs="Times New Roman"/>
          <w:b/>
          <w:bCs/>
          <w:color w:val="000000"/>
          <w:sz w:val="20"/>
          <w:szCs w:val="20"/>
        </w:rPr>
        <w:t xml:space="preserve">Microbiota dynamics in response to inulin is driven by several </w:t>
      </w:r>
      <w:r w:rsidRPr="00F30CC6">
        <w:rPr>
          <w:rFonts w:ascii="Times New Roman" w:eastAsia="SimSun" w:hAnsi="Times New Roman" w:cs="Times New Roman"/>
          <w:b/>
          <w:bCs/>
          <w:color w:val="000000"/>
          <w:sz w:val="20"/>
          <w:szCs w:val="20"/>
        </w:rPr>
        <w:t xml:space="preserve">key </w:t>
      </w:r>
      <w:bookmarkStart w:id="324" w:name="OLE_LINK24"/>
      <w:bookmarkStart w:id="325" w:name="OLE_LINK25"/>
      <w:r w:rsidRPr="00F30CC6">
        <w:rPr>
          <w:rFonts w:ascii="Times New Roman" w:eastAsia="SimSun" w:hAnsi="Times New Roman" w:cs="Times New Roman"/>
          <w:b/>
          <w:bCs/>
          <w:color w:val="000000"/>
          <w:sz w:val="20"/>
          <w:szCs w:val="20"/>
        </w:rPr>
        <w:t>responders</w:t>
      </w:r>
      <w:bookmarkStart w:id="326" w:name="OLE_LINK30"/>
      <w:bookmarkStart w:id="327" w:name="OLE_LINK31"/>
      <w:bookmarkEnd w:id="324"/>
      <w:bookmarkEnd w:id="325"/>
      <w:r w:rsidR="00731E66" w:rsidRPr="00F30CC6">
        <w:rPr>
          <w:rFonts w:ascii="Times New Roman" w:eastAsia="SimSun" w:hAnsi="Times New Roman" w:cs="Times New Roman"/>
          <w:b/>
          <w:bCs/>
          <w:color w:val="000000"/>
          <w:sz w:val="20"/>
          <w:szCs w:val="20"/>
        </w:rPr>
        <w:t xml:space="preserve">. </w:t>
      </w:r>
      <w:bookmarkEnd w:id="326"/>
      <w:bookmarkEnd w:id="327"/>
      <w:r w:rsidR="00C414E2" w:rsidRPr="00F30CC6">
        <w:rPr>
          <w:rFonts w:ascii="Times New Roman" w:eastAsia="SimSun" w:hAnsi="Times New Roman" w:cs="Times New Roman"/>
          <w:b/>
          <w:bCs/>
          <w:color w:val="000000"/>
          <w:sz w:val="20"/>
          <w:szCs w:val="20"/>
        </w:rPr>
        <w:t>A</w:t>
      </w:r>
      <w:r w:rsidR="00731E66" w:rsidRPr="00F30CC6">
        <w:rPr>
          <w:rFonts w:ascii="Times New Roman" w:eastAsia="SimSun" w:hAnsi="Times New Roman" w:cs="Times New Roman"/>
          <w:b/>
          <w:bCs/>
          <w:color w:val="000000"/>
          <w:sz w:val="20"/>
          <w:szCs w:val="20"/>
        </w:rPr>
        <w:t xml:space="preserve">. </w:t>
      </w:r>
      <w:r w:rsidR="00546C70" w:rsidRPr="00F30CC6">
        <w:rPr>
          <w:rFonts w:ascii="Times New Roman" w:eastAsia="SimSun" w:hAnsi="Times New Roman" w:cs="Times New Roman"/>
          <w:color w:val="000000"/>
          <w:sz w:val="20"/>
          <w:szCs w:val="20"/>
        </w:rPr>
        <w:t>I</w:t>
      </w:r>
      <w:r w:rsidR="00731E66" w:rsidRPr="00F30CC6">
        <w:rPr>
          <w:rFonts w:ascii="Times New Roman" w:eastAsia="SimSun" w:hAnsi="Times New Roman" w:cs="Times New Roman"/>
          <w:color w:val="000000"/>
          <w:sz w:val="20"/>
          <w:szCs w:val="20"/>
        </w:rPr>
        <w:t>ncreased</w:t>
      </w:r>
      <w:r w:rsidRPr="00F30CC6">
        <w:rPr>
          <w:rFonts w:ascii="Times New Roman" w:eastAsia="SimSun" w:hAnsi="Times New Roman" w:cs="Times New Roman"/>
          <w:color w:val="000000"/>
          <w:sz w:val="20"/>
          <w:szCs w:val="20"/>
        </w:rPr>
        <w:t xml:space="preserve"> expression of </w:t>
      </w:r>
      <w:proofErr w:type="spellStart"/>
      <w:r w:rsidRPr="00F30CC6">
        <w:rPr>
          <w:rFonts w:ascii="Times New Roman" w:eastAsia="SimSun" w:hAnsi="Times New Roman" w:cs="Times New Roman"/>
          <w:color w:val="000000"/>
          <w:sz w:val="20"/>
          <w:szCs w:val="20"/>
        </w:rPr>
        <w:t>inulinase</w:t>
      </w:r>
      <w:proofErr w:type="spellEnd"/>
      <w:r w:rsidRPr="00F30CC6">
        <w:rPr>
          <w:rFonts w:ascii="Times New Roman" w:eastAsia="SimSun" w:hAnsi="Times New Roman" w:cs="Times New Roman"/>
          <w:color w:val="000000"/>
          <w:sz w:val="20"/>
          <w:szCs w:val="20"/>
        </w:rPr>
        <w:t xml:space="preserve"> genes</w:t>
      </w:r>
      <w:r w:rsidR="00546C70" w:rsidRPr="00F30CC6">
        <w:rPr>
          <w:rFonts w:ascii="Times New Roman" w:eastAsia="SimSun" w:hAnsi="Times New Roman" w:cs="Times New Roman"/>
          <w:color w:val="000000"/>
          <w:sz w:val="20"/>
          <w:szCs w:val="20"/>
        </w:rPr>
        <w:t xml:space="preserve"> following inulin treatment</w:t>
      </w:r>
      <w:r w:rsidRPr="00F30CC6">
        <w:rPr>
          <w:rFonts w:ascii="Times New Roman" w:eastAsia="SimSun" w:hAnsi="Times New Roman" w:cs="Times New Roman"/>
          <w:color w:val="000000"/>
          <w:sz w:val="20"/>
          <w:szCs w:val="20"/>
        </w:rPr>
        <w:t xml:space="preserve">. Each dotted line represents an individual mouse. *: </w:t>
      </w:r>
      <w:r w:rsidR="00546C70" w:rsidRPr="00F30CC6">
        <w:rPr>
          <w:rFonts w:ascii="Times New Roman" w:eastAsia="SimSun" w:hAnsi="Times New Roman" w:cs="Times New Roman"/>
          <w:color w:val="000000"/>
          <w:sz w:val="20"/>
          <w:szCs w:val="20"/>
        </w:rPr>
        <w:t xml:space="preserve">P </w:t>
      </w:r>
      <w:r w:rsidR="00546C70" w:rsidRPr="00F30CC6">
        <w:rPr>
          <w:rFonts w:ascii="Times New Roman" w:hAnsi="Times New Roman" w:cs="Times New Roman"/>
          <w:sz w:val="20"/>
          <w:szCs w:val="20"/>
        </w:rPr>
        <w:t xml:space="preserve">&lt; </w:t>
      </w:r>
      <w:r w:rsidRPr="00F30CC6">
        <w:rPr>
          <w:rFonts w:ascii="Times New Roman" w:eastAsia="SimSun" w:hAnsi="Times New Roman" w:cs="Times New Roman"/>
          <w:color w:val="000000"/>
          <w:sz w:val="20"/>
          <w:szCs w:val="20"/>
        </w:rPr>
        <w:t xml:space="preserve">0.05; **: </w:t>
      </w:r>
      <w:r w:rsidR="00546C70" w:rsidRPr="00F30CC6">
        <w:rPr>
          <w:rFonts w:ascii="Times New Roman" w:eastAsia="SimSun" w:hAnsi="Times New Roman" w:cs="Times New Roman"/>
          <w:color w:val="000000"/>
          <w:sz w:val="20"/>
          <w:szCs w:val="20"/>
        </w:rPr>
        <w:t xml:space="preserve">P </w:t>
      </w:r>
      <w:r w:rsidR="00546C70" w:rsidRPr="00F30CC6">
        <w:rPr>
          <w:rFonts w:ascii="Times New Roman" w:hAnsi="Times New Roman" w:cs="Times New Roman"/>
          <w:sz w:val="20"/>
          <w:szCs w:val="20"/>
        </w:rPr>
        <w:t xml:space="preserve">&lt; </w:t>
      </w:r>
      <w:r w:rsidRPr="00F30CC6">
        <w:rPr>
          <w:rFonts w:ascii="Times New Roman" w:eastAsia="SimSun" w:hAnsi="Times New Roman" w:cs="Times New Roman"/>
          <w:color w:val="000000"/>
          <w:sz w:val="20"/>
          <w:szCs w:val="20"/>
        </w:rPr>
        <w:t xml:space="preserve">0.01; </w:t>
      </w:r>
      <w:bookmarkStart w:id="328" w:name="OLE_LINK34"/>
      <w:bookmarkStart w:id="329" w:name="OLE_LINK35"/>
      <w:r w:rsidRPr="00F30CC6">
        <w:rPr>
          <w:rFonts w:ascii="Times New Roman" w:eastAsia="SimSun" w:hAnsi="Times New Roman" w:cs="Times New Roman"/>
          <w:color w:val="000000"/>
          <w:sz w:val="20"/>
          <w:szCs w:val="20"/>
        </w:rPr>
        <w:t xml:space="preserve">***: </w:t>
      </w:r>
      <w:r w:rsidR="00546C70" w:rsidRPr="00F30CC6">
        <w:rPr>
          <w:rFonts w:ascii="Times New Roman" w:eastAsia="SimSun" w:hAnsi="Times New Roman" w:cs="Times New Roman"/>
          <w:color w:val="000000"/>
          <w:sz w:val="20"/>
          <w:szCs w:val="20"/>
        </w:rPr>
        <w:t xml:space="preserve">P </w:t>
      </w:r>
      <w:r w:rsidR="00546C70" w:rsidRPr="00F30CC6">
        <w:rPr>
          <w:rFonts w:ascii="Times New Roman" w:hAnsi="Times New Roman" w:cs="Times New Roman"/>
          <w:sz w:val="20"/>
          <w:szCs w:val="20"/>
        </w:rPr>
        <w:t xml:space="preserve">&lt; </w:t>
      </w:r>
      <w:r w:rsidRPr="00F30CC6">
        <w:rPr>
          <w:rFonts w:ascii="Times New Roman" w:eastAsia="SimSun" w:hAnsi="Times New Roman" w:cs="Times New Roman"/>
          <w:color w:val="000000"/>
          <w:sz w:val="20"/>
          <w:szCs w:val="20"/>
        </w:rPr>
        <w:t>0.001</w:t>
      </w:r>
      <w:bookmarkEnd w:id="328"/>
      <w:bookmarkEnd w:id="329"/>
      <w:r w:rsidRPr="00F30CC6">
        <w:rPr>
          <w:rFonts w:ascii="Times New Roman" w:eastAsia="SimSun" w:hAnsi="Times New Roman" w:cs="Times New Roman"/>
          <w:color w:val="000000"/>
          <w:sz w:val="20"/>
          <w:szCs w:val="20"/>
        </w:rPr>
        <w:t>.</w:t>
      </w:r>
      <w:r w:rsidR="00731E66" w:rsidRPr="00F30CC6">
        <w:rPr>
          <w:rFonts w:ascii="Times New Roman" w:eastAsia="SimSun" w:hAnsi="Times New Roman" w:cs="Times New Roman"/>
          <w:color w:val="000000"/>
          <w:sz w:val="20"/>
          <w:szCs w:val="20"/>
        </w:rPr>
        <w:t xml:space="preserve"> </w:t>
      </w:r>
      <w:r w:rsidR="00453768" w:rsidRPr="00F30CC6">
        <w:rPr>
          <w:rFonts w:ascii="Times New Roman" w:eastAsia="SimSun" w:hAnsi="Times New Roman" w:cs="Times New Roman"/>
          <w:b/>
          <w:bCs/>
          <w:color w:val="000000"/>
          <w:sz w:val="20"/>
          <w:szCs w:val="20"/>
        </w:rPr>
        <w:t>B</w:t>
      </w:r>
      <w:del w:id="330" w:author="Chen Liao" w:date="2021-02-25T09:14:00Z">
        <w:r w:rsidR="00453768" w:rsidRPr="00F30CC6" w:rsidDel="00034744">
          <w:rPr>
            <w:rFonts w:ascii="Times New Roman" w:eastAsia="SimSun" w:hAnsi="Times New Roman" w:cs="Times New Roman"/>
            <w:b/>
            <w:bCs/>
            <w:color w:val="000000"/>
            <w:sz w:val="20"/>
            <w:szCs w:val="20"/>
          </w:rPr>
          <w:delText>-F</w:delText>
        </w:r>
      </w:del>
      <w:r w:rsidR="00453768" w:rsidRPr="00F30CC6">
        <w:rPr>
          <w:rFonts w:ascii="Times New Roman" w:eastAsia="SimSun" w:hAnsi="Times New Roman" w:cs="Times New Roman"/>
          <w:color w:val="000000"/>
          <w:sz w:val="20"/>
          <w:szCs w:val="20"/>
        </w:rPr>
        <w:t xml:space="preserve">. </w:t>
      </w:r>
      <w:ins w:id="331" w:author="Chen Liao" w:date="2021-02-25T09:14:00Z">
        <w:r w:rsidR="00034744" w:rsidRPr="00F30CC6">
          <w:rPr>
            <w:rFonts w:ascii="Times New Roman" w:eastAsia="SimSun" w:hAnsi="Times New Roman" w:cs="Times New Roman"/>
            <w:color w:val="000000"/>
            <w:sz w:val="20"/>
            <w:szCs w:val="20"/>
          </w:rPr>
          <w:t xml:space="preserve">Generalized Lotka-Volterra model combined with Bayesian </w:t>
        </w:r>
      </w:ins>
      <w:ins w:id="332" w:author="Chen Liao" w:date="2021-02-25T09:15:00Z">
        <w:r w:rsidR="00034744" w:rsidRPr="00F30CC6">
          <w:rPr>
            <w:rFonts w:ascii="Times New Roman" w:eastAsia="SimSun" w:hAnsi="Times New Roman" w:cs="Times New Roman"/>
            <w:color w:val="000000"/>
            <w:sz w:val="20"/>
            <w:szCs w:val="20"/>
          </w:rPr>
          <w:t>statistics</w:t>
        </w:r>
      </w:ins>
      <w:ins w:id="333" w:author="Chen Liao" w:date="2021-02-25T09:14:00Z">
        <w:r w:rsidR="00034744" w:rsidRPr="00F30CC6">
          <w:rPr>
            <w:rFonts w:ascii="Times New Roman" w:eastAsia="SimSun" w:hAnsi="Times New Roman" w:cs="Times New Roman"/>
            <w:color w:val="000000"/>
            <w:sz w:val="20"/>
            <w:szCs w:val="20"/>
          </w:rPr>
          <w:t xml:space="preserve"> to infer</w:t>
        </w:r>
      </w:ins>
      <w:del w:id="334" w:author="Chen Liao" w:date="2021-02-25T09:14:00Z">
        <w:r w:rsidR="00175772" w:rsidRPr="00F30CC6" w:rsidDel="00034744">
          <w:rPr>
            <w:rFonts w:ascii="Times New Roman" w:eastAsia="SimSun" w:hAnsi="Times New Roman" w:cs="Times New Roman"/>
            <w:color w:val="000000"/>
            <w:sz w:val="20"/>
            <w:szCs w:val="20"/>
          </w:rPr>
          <w:delText>Inference of</w:delText>
        </w:r>
      </w:del>
      <w:r w:rsidR="00175772" w:rsidRPr="00F30CC6">
        <w:rPr>
          <w:rFonts w:ascii="Times New Roman" w:eastAsia="SimSun" w:hAnsi="Times New Roman" w:cs="Times New Roman"/>
          <w:color w:val="000000"/>
          <w:sz w:val="20"/>
          <w:szCs w:val="20"/>
        </w:rPr>
        <w:t xml:space="preserve"> inulin responders</w:t>
      </w:r>
      <w:r w:rsidR="008C698D" w:rsidRPr="00F30CC6">
        <w:rPr>
          <w:rFonts w:ascii="Times New Roman" w:eastAsia="SimSun" w:hAnsi="Times New Roman" w:cs="Times New Roman"/>
          <w:color w:val="000000"/>
          <w:sz w:val="20"/>
          <w:szCs w:val="20"/>
        </w:rPr>
        <w:t xml:space="preserve"> and associated ecological interactions</w:t>
      </w:r>
      <w:r w:rsidR="002F0BD0" w:rsidRPr="00F30CC6">
        <w:rPr>
          <w:rFonts w:ascii="Times New Roman" w:eastAsia="SimSun" w:hAnsi="Times New Roman" w:cs="Times New Roman"/>
          <w:color w:val="000000"/>
          <w:sz w:val="20"/>
          <w:szCs w:val="20"/>
        </w:rPr>
        <w:t xml:space="preserve">. </w:t>
      </w:r>
      <w:del w:id="335" w:author="Chen Liao" w:date="2021-02-25T09:15:00Z">
        <w:r w:rsidR="00C414E2" w:rsidRPr="00F30CC6" w:rsidDel="00034744">
          <w:rPr>
            <w:rFonts w:ascii="Times New Roman" w:eastAsia="SimSun" w:hAnsi="Times New Roman" w:cs="Times New Roman"/>
            <w:b/>
            <w:bCs/>
            <w:color w:val="000000"/>
            <w:sz w:val="20"/>
            <w:szCs w:val="20"/>
          </w:rPr>
          <w:delText xml:space="preserve">B. </w:delText>
        </w:r>
      </w:del>
      <w:bookmarkStart w:id="336" w:name="OLE_LINK3"/>
      <w:bookmarkStart w:id="337" w:name="OLE_LINK4"/>
      <w:del w:id="338" w:author="Chen Liao" w:date="2021-02-25T09:13:00Z">
        <w:r w:rsidR="00DC008D" w:rsidRPr="00F30CC6" w:rsidDel="00034744">
          <w:rPr>
            <w:rFonts w:ascii="Times New Roman" w:eastAsia="SimSun" w:hAnsi="Times New Roman" w:cs="Times New Roman"/>
            <w:color w:val="000000"/>
            <w:sz w:val="20"/>
            <w:szCs w:val="20"/>
          </w:rPr>
          <w:delText xml:space="preserve">A schematic diagram showing our hypothesis </w:delText>
        </w:r>
        <w:bookmarkEnd w:id="336"/>
        <w:bookmarkEnd w:id="337"/>
        <w:r w:rsidR="00DC008D" w:rsidRPr="00F30CC6" w:rsidDel="00034744">
          <w:rPr>
            <w:rFonts w:ascii="Times New Roman" w:eastAsia="SimSun" w:hAnsi="Times New Roman" w:cs="Times New Roman"/>
            <w:color w:val="000000"/>
            <w:sz w:val="20"/>
            <w:szCs w:val="20"/>
          </w:rPr>
          <w:delText xml:space="preserve">that the observed overshoot dynamic responses of gut microbiota to inulin are </w:delText>
        </w:r>
        <w:bookmarkStart w:id="339" w:name="OLE_LINK5"/>
        <w:bookmarkStart w:id="340" w:name="OLE_LINK6"/>
        <w:r w:rsidR="002922F6" w:rsidRPr="00F30CC6" w:rsidDel="00034744">
          <w:rPr>
            <w:rFonts w:ascii="Times New Roman" w:eastAsia="SimSun" w:hAnsi="Times New Roman" w:cs="Times New Roman"/>
            <w:color w:val="000000"/>
            <w:sz w:val="20"/>
            <w:szCs w:val="20"/>
          </w:rPr>
          <w:delText xml:space="preserve">predominately </w:delText>
        </w:r>
        <w:r w:rsidR="00A8536E" w:rsidRPr="00F30CC6" w:rsidDel="00034744">
          <w:rPr>
            <w:rFonts w:ascii="Times New Roman" w:eastAsia="SimSun" w:hAnsi="Times New Roman" w:cs="Times New Roman"/>
            <w:color w:val="000000"/>
            <w:sz w:val="20"/>
            <w:szCs w:val="20"/>
          </w:rPr>
          <w:delText>determined</w:delText>
        </w:r>
        <w:r w:rsidR="00DC008D" w:rsidRPr="00F30CC6" w:rsidDel="00034744">
          <w:rPr>
            <w:rFonts w:ascii="Times New Roman" w:eastAsia="SimSun" w:hAnsi="Times New Roman" w:cs="Times New Roman"/>
            <w:color w:val="000000"/>
            <w:sz w:val="20"/>
            <w:szCs w:val="20"/>
          </w:rPr>
          <w:delText xml:space="preserve"> by growth and ecological interactions of </w:delText>
        </w:r>
        <w:bookmarkStart w:id="341" w:name="OLE_LINK7"/>
        <w:bookmarkStart w:id="342" w:name="OLE_LINK8"/>
        <w:r w:rsidR="002922F6" w:rsidRPr="00F30CC6" w:rsidDel="00034744">
          <w:rPr>
            <w:rFonts w:ascii="Times New Roman" w:eastAsia="SimSun" w:hAnsi="Times New Roman" w:cs="Times New Roman"/>
            <w:color w:val="000000"/>
            <w:sz w:val="20"/>
            <w:szCs w:val="20"/>
          </w:rPr>
          <w:delText xml:space="preserve">key </w:delText>
        </w:r>
        <w:r w:rsidR="00DC008D" w:rsidRPr="00F30CC6" w:rsidDel="00034744">
          <w:rPr>
            <w:rFonts w:ascii="Times New Roman" w:eastAsia="SimSun" w:hAnsi="Times New Roman" w:cs="Times New Roman"/>
            <w:color w:val="000000"/>
            <w:sz w:val="20"/>
            <w:szCs w:val="20"/>
          </w:rPr>
          <w:delText>responder species</w:delText>
        </w:r>
      </w:del>
      <w:bookmarkEnd w:id="341"/>
      <w:bookmarkEnd w:id="342"/>
      <w:del w:id="343" w:author="Chen Liao" w:date="2021-02-25T09:15:00Z">
        <w:r w:rsidR="00DC008D" w:rsidRPr="00F30CC6" w:rsidDel="00034744">
          <w:rPr>
            <w:rFonts w:ascii="Times New Roman" w:eastAsia="SimSun" w:hAnsi="Times New Roman" w:cs="Times New Roman"/>
            <w:color w:val="000000"/>
            <w:sz w:val="20"/>
            <w:szCs w:val="20"/>
          </w:rPr>
          <w:delText xml:space="preserve">. </w:delText>
        </w:r>
      </w:del>
      <w:bookmarkEnd w:id="339"/>
      <w:bookmarkEnd w:id="340"/>
      <w:r w:rsidR="00731E66" w:rsidRPr="00F30CC6">
        <w:rPr>
          <w:rFonts w:ascii="Times New Roman" w:eastAsia="SimSun" w:hAnsi="Times New Roman" w:cs="Times New Roman"/>
          <w:b/>
          <w:bCs/>
          <w:color w:val="000000"/>
          <w:sz w:val="20"/>
          <w:szCs w:val="20"/>
        </w:rPr>
        <w:t>C.</w:t>
      </w:r>
      <w:r w:rsidR="00731E66" w:rsidRPr="00F30CC6">
        <w:rPr>
          <w:rFonts w:ascii="Times New Roman" w:eastAsia="SimSun" w:hAnsi="Times New Roman" w:cs="Times New Roman"/>
          <w:color w:val="000000"/>
          <w:sz w:val="20"/>
          <w:szCs w:val="20"/>
        </w:rPr>
        <w:t xml:space="preserve"> </w:t>
      </w:r>
      <w:r w:rsidRPr="00F30CC6">
        <w:rPr>
          <w:rFonts w:ascii="Times New Roman" w:eastAsia="SimSun" w:hAnsi="Times New Roman" w:cs="Times New Roman"/>
          <w:color w:val="000000"/>
          <w:sz w:val="20"/>
          <w:szCs w:val="20"/>
        </w:rPr>
        <w:t xml:space="preserve">Posterior distribution of five </w:t>
      </w:r>
      <w:r w:rsidR="002A61FE" w:rsidRPr="00F30CC6">
        <w:rPr>
          <w:rFonts w:ascii="Times New Roman" w:eastAsia="SimSun" w:hAnsi="Times New Roman" w:cs="Times New Roman"/>
          <w:color w:val="000000"/>
          <w:sz w:val="20"/>
          <w:szCs w:val="20"/>
        </w:rPr>
        <w:t>bacterial species</w:t>
      </w:r>
      <w:r w:rsidRPr="00F30CC6">
        <w:rPr>
          <w:rFonts w:ascii="Times New Roman" w:eastAsia="SimSun" w:hAnsi="Times New Roman" w:cs="Times New Roman"/>
          <w:color w:val="000000"/>
          <w:sz w:val="20"/>
          <w:szCs w:val="20"/>
        </w:rPr>
        <w:t xml:space="preserve"> with significant growth responses. </w:t>
      </w:r>
      <w:proofErr w:type="gramStart"/>
      <w:ins w:id="344" w:author="Chen Liao" w:date="2021-02-25T09:16:00Z">
        <w:r w:rsidR="00A23E66" w:rsidRPr="00F30CC6">
          <w:rPr>
            <w:rFonts w:ascii="Times New Roman" w:eastAsia="SimSun" w:hAnsi="Times New Roman" w:cs="Times New Roman"/>
            <w:b/>
            <w:bCs/>
            <w:color w:val="000000"/>
            <w:sz w:val="20"/>
            <w:szCs w:val="20"/>
          </w:rPr>
          <w:t>D</w:t>
        </w:r>
      </w:ins>
      <w:ins w:id="345" w:author="Chen Liao" w:date="2021-02-25T09:17:00Z">
        <w:r w:rsidR="002326D7" w:rsidRPr="00A06850">
          <w:rPr>
            <w:rFonts w:ascii="Times New Roman" w:eastAsia="SimSun" w:hAnsi="Times New Roman" w:cs="Times New Roman"/>
            <w:color w:val="000000"/>
            <w:sz w:val="20"/>
            <w:szCs w:val="20"/>
            <w:rPrChange w:id="346" w:author="Chen Liao" w:date="2021-02-25T12:14:00Z">
              <w:rPr>
                <w:rFonts w:ascii="Times New Roman" w:eastAsia="SimSun" w:hAnsi="Times New Roman" w:cs="Times New Roman"/>
                <w:b/>
                <w:bCs/>
                <w:color w:val="000000"/>
                <w:sz w:val="20"/>
                <w:szCs w:val="20"/>
              </w:rPr>
            </w:rPrChange>
          </w:rPr>
          <w:t>,</w:t>
        </w:r>
        <w:r w:rsidR="002326D7" w:rsidRPr="00A06850">
          <w:rPr>
            <w:rFonts w:ascii="Times New Roman" w:eastAsia="SimSun" w:hAnsi="Times New Roman" w:cs="Times New Roman"/>
            <w:b/>
            <w:bCs/>
            <w:color w:val="000000"/>
            <w:sz w:val="20"/>
            <w:szCs w:val="20"/>
          </w:rPr>
          <w:t>E</w:t>
        </w:r>
      </w:ins>
      <w:moveToRangeStart w:id="347" w:author="Chen Liao" w:date="2021-02-25T09:16:00Z" w:name="move65136994"/>
      <w:proofErr w:type="gramEnd"/>
      <w:moveTo w:id="348" w:author="Chen Liao" w:date="2021-02-25T09:16:00Z">
        <w:del w:id="349" w:author="Chen Liao" w:date="2021-02-25T09:16:00Z">
          <w:r w:rsidR="00A23E66" w:rsidRPr="00F30CC6" w:rsidDel="00A23E66">
            <w:rPr>
              <w:rFonts w:ascii="Times New Roman" w:eastAsia="SimSun" w:hAnsi="Times New Roman" w:cs="Times New Roman"/>
              <w:b/>
              <w:bCs/>
              <w:color w:val="000000"/>
              <w:sz w:val="20"/>
              <w:szCs w:val="20"/>
            </w:rPr>
            <w:delText>F</w:delText>
          </w:r>
        </w:del>
        <w:r w:rsidR="00A23E66" w:rsidRPr="00F30CC6">
          <w:rPr>
            <w:rFonts w:ascii="Times New Roman" w:eastAsia="SimSun" w:hAnsi="Times New Roman" w:cs="Times New Roman"/>
            <w:color w:val="000000"/>
            <w:sz w:val="20"/>
            <w:szCs w:val="20"/>
          </w:rPr>
          <w:t xml:space="preserve">. </w:t>
        </w:r>
        <w:del w:id="350" w:author="Chen Liao" w:date="2021-02-25T09:17:00Z">
          <w:r w:rsidR="00A23E66" w:rsidRPr="00F30CC6" w:rsidDel="002326D7">
            <w:rPr>
              <w:rFonts w:ascii="Times New Roman" w:eastAsia="SimSun" w:hAnsi="Times New Roman" w:cs="Times New Roman"/>
              <w:color w:val="000000"/>
              <w:sz w:val="20"/>
              <w:szCs w:val="20"/>
            </w:rPr>
            <w:delText>Comparison of</w:delText>
          </w:r>
        </w:del>
      </w:moveTo>
      <w:ins w:id="351" w:author="Chen Liao" w:date="2021-02-25T09:17:00Z">
        <w:r w:rsidR="002326D7" w:rsidRPr="00F30CC6">
          <w:rPr>
            <w:rFonts w:ascii="Times New Roman" w:eastAsia="SimSun" w:hAnsi="Times New Roman" w:cs="Times New Roman"/>
            <w:color w:val="000000"/>
            <w:sz w:val="20"/>
            <w:szCs w:val="20"/>
          </w:rPr>
          <w:t>The</w:t>
        </w:r>
      </w:ins>
      <w:moveTo w:id="352" w:author="Chen Liao" w:date="2021-02-25T09:16:00Z">
        <w:r w:rsidR="00A23E66" w:rsidRPr="00F30CC6">
          <w:rPr>
            <w:rFonts w:ascii="Times New Roman" w:eastAsia="SimSun" w:hAnsi="Times New Roman" w:cs="Times New Roman"/>
            <w:color w:val="000000"/>
            <w:sz w:val="20"/>
            <w:szCs w:val="20"/>
          </w:rPr>
          <w:t xml:space="preserve"> total </w:t>
        </w:r>
      </w:moveTo>
      <w:ins w:id="353" w:author="Chen Liao" w:date="2021-02-25T09:17:00Z">
        <w:r w:rsidR="002326D7" w:rsidRPr="00F30CC6">
          <w:rPr>
            <w:rFonts w:ascii="Times New Roman" w:eastAsia="SimSun" w:hAnsi="Times New Roman" w:cs="Times New Roman"/>
            <w:color w:val="000000"/>
            <w:sz w:val="20"/>
            <w:szCs w:val="20"/>
          </w:rPr>
          <w:t>(</w:t>
        </w:r>
      </w:ins>
      <w:ins w:id="354" w:author="Chen Liao" w:date="2021-02-25T09:18:00Z">
        <w:r w:rsidR="002326D7" w:rsidRPr="00F30CC6">
          <w:rPr>
            <w:rFonts w:ascii="Times New Roman" w:eastAsia="SimSun" w:hAnsi="Times New Roman" w:cs="Times New Roman"/>
            <w:color w:val="000000"/>
            <w:sz w:val="20"/>
            <w:szCs w:val="20"/>
          </w:rPr>
          <w:t xml:space="preserve">D) and individual (E) </w:t>
        </w:r>
      </w:ins>
      <w:moveTo w:id="355" w:author="Chen Liao" w:date="2021-02-25T09:16:00Z">
        <w:r w:rsidR="00A23E66" w:rsidRPr="00F30CC6">
          <w:rPr>
            <w:rFonts w:ascii="Times New Roman" w:eastAsia="SimSun" w:hAnsi="Times New Roman" w:cs="Times New Roman"/>
            <w:color w:val="000000"/>
            <w:sz w:val="20"/>
            <w:szCs w:val="20"/>
          </w:rPr>
          <w:t xml:space="preserve">absolute abundance </w:t>
        </w:r>
        <w:del w:id="356" w:author="Chen Liao" w:date="2021-02-25T09:17:00Z">
          <w:r w:rsidR="00A23E66" w:rsidRPr="00F30CC6" w:rsidDel="002326D7">
            <w:rPr>
              <w:rFonts w:ascii="Times New Roman" w:eastAsia="SimSun" w:hAnsi="Times New Roman" w:cs="Times New Roman"/>
              <w:color w:val="000000"/>
              <w:sz w:val="20"/>
              <w:szCs w:val="20"/>
            </w:rPr>
            <w:delText xml:space="preserve">between </w:delText>
          </w:r>
        </w:del>
      </w:moveTo>
      <w:ins w:id="357" w:author="Chen Liao" w:date="2021-02-25T09:17:00Z">
        <w:r w:rsidR="002326D7" w:rsidRPr="00F30CC6">
          <w:rPr>
            <w:rFonts w:ascii="Times New Roman" w:eastAsia="SimSun" w:hAnsi="Times New Roman" w:cs="Times New Roman"/>
            <w:color w:val="000000"/>
            <w:sz w:val="20"/>
            <w:szCs w:val="20"/>
          </w:rPr>
          <w:t xml:space="preserve">of five </w:t>
        </w:r>
      </w:ins>
      <w:moveTo w:id="358" w:author="Chen Liao" w:date="2021-02-25T09:16:00Z">
        <w:r w:rsidR="00A23E66" w:rsidRPr="00F30CC6">
          <w:rPr>
            <w:rFonts w:ascii="Times New Roman" w:eastAsia="SimSun" w:hAnsi="Times New Roman" w:cs="Times New Roman"/>
            <w:color w:val="000000"/>
            <w:sz w:val="20"/>
            <w:szCs w:val="20"/>
          </w:rPr>
          <w:t xml:space="preserve">inulin responders </w:t>
        </w:r>
      </w:moveTo>
      <w:ins w:id="359" w:author="Chen Liao" w:date="2021-02-25T09:17:00Z">
        <w:r w:rsidR="002326D7" w:rsidRPr="00F30CC6">
          <w:rPr>
            <w:rFonts w:ascii="Times New Roman" w:eastAsia="SimSun" w:hAnsi="Times New Roman" w:cs="Times New Roman"/>
            <w:color w:val="000000"/>
            <w:sz w:val="20"/>
            <w:szCs w:val="20"/>
          </w:rPr>
          <w:t>shown in panel C</w:t>
        </w:r>
      </w:ins>
      <w:moveTo w:id="360" w:author="Chen Liao" w:date="2021-02-25T09:16:00Z">
        <w:del w:id="361" w:author="Chen Liao" w:date="2021-02-25T09:18:00Z">
          <w:r w:rsidR="00A23E66" w:rsidRPr="00F30CC6" w:rsidDel="00E51F91">
            <w:rPr>
              <w:rFonts w:ascii="Times New Roman" w:eastAsia="SimSun" w:hAnsi="Times New Roman" w:cs="Times New Roman"/>
              <w:color w:val="000000"/>
              <w:sz w:val="20"/>
              <w:szCs w:val="20"/>
            </w:rPr>
            <w:delText>and other bacterial species</w:delText>
          </w:r>
        </w:del>
        <w:r w:rsidR="00A23E66" w:rsidRPr="00F30CC6">
          <w:rPr>
            <w:rFonts w:ascii="Times New Roman" w:eastAsia="SimSun" w:hAnsi="Times New Roman" w:cs="Times New Roman"/>
            <w:color w:val="000000"/>
            <w:sz w:val="20"/>
            <w:szCs w:val="20"/>
          </w:rPr>
          <w:t xml:space="preserve">. The </w:t>
        </w:r>
        <w:del w:id="362" w:author="Chen Liao" w:date="2021-02-25T09:19:00Z">
          <w:r w:rsidR="00A23E66" w:rsidRPr="00F30CC6" w:rsidDel="00E51F91">
            <w:rPr>
              <w:rFonts w:ascii="Times New Roman" w:eastAsia="SimSun" w:hAnsi="Times New Roman" w:cs="Times New Roman"/>
              <w:color w:val="000000"/>
              <w:sz w:val="20"/>
              <w:szCs w:val="20"/>
            </w:rPr>
            <w:delText xml:space="preserve">inulin </w:delText>
          </w:r>
        </w:del>
      </w:moveTo>
      <w:ins w:id="363" w:author="Chen Liao" w:date="2021-02-25T09:19:00Z">
        <w:r w:rsidR="00E51F91" w:rsidRPr="00F30CC6">
          <w:rPr>
            <w:rFonts w:ascii="Times New Roman" w:eastAsia="SimSun" w:hAnsi="Times New Roman" w:cs="Times New Roman"/>
            <w:color w:val="000000"/>
            <w:sz w:val="20"/>
            <w:szCs w:val="20"/>
          </w:rPr>
          <w:t xml:space="preserve">five </w:t>
        </w:r>
      </w:ins>
      <w:moveTo w:id="364" w:author="Chen Liao" w:date="2021-02-25T09:16:00Z">
        <w:r w:rsidR="00A23E66" w:rsidRPr="00F30CC6">
          <w:rPr>
            <w:rFonts w:ascii="Times New Roman" w:eastAsia="SimSun" w:hAnsi="Times New Roman" w:cs="Times New Roman"/>
            <w:color w:val="000000"/>
            <w:sz w:val="20"/>
            <w:szCs w:val="20"/>
          </w:rPr>
          <w:t xml:space="preserve">responders </w:t>
        </w:r>
      </w:moveTo>
      <w:ins w:id="365" w:author="Chen Liao" w:date="2021-02-25T09:19:00Z">
        <w:r w:rsidR="00E51F91" w:rsidRPr="00F30CC6">
          <w:rPr>
            <w:rFonts w:ascii="Times New Roman" w:eastAsia="SimSun" w:hAnsi="Times New Roman" w:cs="Times New Roman"/>
            <w:color w:val="000000"/>
            <w:sz w:val="20"/>
            <w:szCs w:val="20"/>
          </w:rPr>
          <w:t xml:space="preserve">show heterogeneous responses but </w:t>
        </w:r>
      </w:ins>
      <w:moveTo w:id="366" w:author="Chen Liao" w:date="2021-02-25T09:16:00Z">
        <w:r w:rsidR="00A23E66" w:rsidRPr="00F30CC6">
          <w:rPr>
            <w:rFonts w:ascii="Times New Roman" w:eastAsia="SimSun" w:hAnsi="Times New Roman" w:cs="Times New Roman"/>
            <w:color w:val="000000"/>
            <w:sz w:val="20"/>
            <w:szCs w:val="20"/>
          </w:rPr>
          <w:t>together d</w:t>
        </w:r>
        <w:del w:id="367" w:author="Chen Liao" w:date="2021-02-25T09:20:00Z">
          <w:r w:rsidR="00A23E66" w:rsidRPr="00F30CC6" w:rsidDel="00E51F91">
            <w:rPr>
              <w:rFonts w:ascii="Times New Roman" w:eastAsia="SimSun" w:hAnsi="Times New Roman" w:cs="Times New Roman"/>
              <w:color w:val="000000"/>
              <w:sz w:val="20"/>
              <w:szCs w:val="20"/>
            </w:rPr>
            <w:delText>ominate</w:delText>
          </w:r>
        </w:del>
      </w:moveTo>
      <w:ins w:id="368" w:author="Chen Liao" w:date="2021-02-25T09:20:00Z">
        <w:r w:rsidR="00E51F91" w:rsidRPr="00F30CC6">
          <w:rPr>
            <w:rFonts w:ascii="Times New Roman" w:eastAsia="SimSun" w:hAnsi="Times New Roman" w:cs="Times New Roman"/>
            <w:color w:val="000000"/>
            <w:sz w:val="20"/>
            <w:szCs w:val="20"/>
          </w:rPr>
          <w:t>etermine</w:t>
        </w:r>
      </w:ins>
      <w:moveTo w:id="369" w:author="Chen Liao" w:date="2021-02-25T09:16:00Z">
        <w:r w:rsidR="00A23E66" w:rsidRPr="00F30CC6">
          <w:rPr>
            <w:rFonts w:ascii="Times New Roman" w:eastAsia="SimSun" w:hAnsi="Times New Roman" w:cs="Times New Roman"/>
            <w:color w:val="000000"/>
            <w:sz w:val="20"/>
            <w:szCs w:val="20"/>
          </w:rPr>
          <w:t xml:space="preserve"> the short-term </w:t>
        </w:r>
        <w:del w:id="370" w:author="Chen Liao" w:date="2021-02-25T09:20:00Z">
          <w:r w:rsidR="00A23E66" w:rsidRPr="00F30CC6" w:rsidDel="00E51F91">
            <w:rPr>
              <w:rFonts w:ascii="Times New Roman" w:eastAsia="SimSun" w:hAnsi="Times New Roman" w:cs="Times New Roman"/>
              <w:color w:val="000000"/>
              <w:sz w:val="20"/>
              <w:szCs w:val="20"/>
            </w:rPr>
            <w:delText>responses</w:delText>
          </w:r>
        </w:del>
      </w:moveTo>
      <w:ins w:id="371" w:author="Chen Liao" w:date="2021-02-25T09:20:00Z">
        <w:r w:rsidR="00E51F91" w:rsidRPr="00F30CC6">
          <w:rPr>
            <w:rFonts w:ascii="Times New Roman" w:eastAsia="SimSun" w:hAnsi="Times New Roman" w:cs="Times New Roman"/>
            <w:color w:val="000000"/>
            <w:sz w:val="20"/>
            <w:szCs w:val="20"/>
          </w:rPr>
          <w:t>dynamics</w:t>
        </w:r>
      </w:ins>
      <w:moveTo w:id="372" w:author="Chen Liao" w:date="2021-02-25T09:16:00Z">
        <w:r w:rsidR="00A23E66" w:rsidRPr="00F30CC6">
          <w:rPr>
            <w:rFonts w:ascii="Times New Roman" w:eastAsia="SimSun" w:hAnsi="Times New Roman" w:cs="Times New Roman"/>
            <w:color w:val="000000"/>
            <w:sz w:val="20"/>
            <w:szCs w:val="20"/>
          </w:rPr>
          <w:t xml:space="preserve"> of gut microbiota</w:t>
        </w:r>
      </w:moveTo>
      <w:ins w:id="373" w:author="Chen Liao" w:date="2021-02-25T09:20:00Z">
        <w:r w:rsidR="00E51F91" w:rsidRPr="00F30CC6">
          <w:rPr>
            <w:rFonts w:ascii="Times New Roman" w:eastAsia="SimSun" w:hAnsi="Times New Roman" w:cs="Times New Roman"/>
            <w:color w:val="000000"/>
            <w:sz w:val="20"/>
            <w:szCs w:val="20"/>
          </w:rPr>
          <w:t xml:space="preserve">. </w:t>
        </w:r>
      </w:ins>
      <w:moveTo w:id="374" w:author="Chen Liao" w:date="2021-02-25T09:16:00Z">
        <w:del w:id="375" w:author="Chen Liao" w:date="2021-02-25T09:20:00Z">
          <w:r w:rsidR="00A23E66" w:rsidRPr="00F30CC6" w:rsidDel="00E51F91">
            <w:rPr>
              <w:rFonts w:ascii="Times New Roman" w:eastAsia="SimSun" w:hAnsi="Times New Roman" w:cs="Times New Roman"/>
              <w:color w:val="000000"/>
              <w:sz w:val="20"/>
              <w:szCs w:val="20"/>
            </w:rPr>
            <w:delText xml:space="preserve">. </w:delText>
          </w:r>
          <w:moveToRangeStart w:id="376" w:author="Chen Liao" w:date="2021-02-25T09:16:00Z" w:name="move65137018"/>
          <w:moveToRangeEnd w:id="347"/>
          <w:r w:rsidR="002326D7" w:rsidRPr="00F30CC6" w:rsidDel="00E51F91">
            <w:rPr>
              <w:rFonts w:ascii="Times New Roman" w:eastAsia="SimSun" w:hAnsi="Times New Roman" w:cs="Times New Roman"/>
              <w:b/>
              <w:bCs/>
              <w:color w:val="000000"/>
              <w:sz w:val="20"/>
              <w:szCs w:val="20"/>
            </w:rPr>
            <w:delText xml:space="preserve">E. </w:delText>
          </w:r>
          <w:r w:rsidR="002326D7" w:rsidRPr="00F30CC6" w:rsidDel="00E51F91">
            <w:rPr>
              <w:rFonts w:ascii="Times New Roman" w:eastAsia="SimSun" w:hAnsi="Times New Roman" w:cs="Times New Roman"/>
              <w:color w:val="000000"/>
              <w:sz w:val="20"/>
              <w:szCs w:val="20"/>
            </w:rPr>
            <w:delText xml:space="preserve">Absolute abundance of the five inulin responders shown in panel C. </w:delText>
          </w:r>
        </w:del>
      </w:moveTo>
      <w:moveToRangeEnd w:id="376"/>
      <w:ins w:id="377" w:author="Chen Liao" w:date="2021-02-25T09:20:00Z">
        <w:r w:rsidR="00E51F91" w:rsidRPr="00F30CC6">
          <w:rPr>
            <w:rFonts w:ascii="Times New Roman" w:eastAsia="SimSun" w:hAnsi="Times New Roman" w:cs="Times New Roman"/>
            <w:b/>
            <w:bCs/>
            <w:color w:val="000000"/>
            <w:sz w:val="20"/>
            <w:szCs w:val="20"/>
          </w:rPr>
          <w:t>F</w:t>
        </w:r>
      </w:ins>
      <w:del w:id="378" w:author="Chen Liao" w:date="2021-02-25T09:20:00Z">
        <w:r w:rsidR="00DC008D" w:rsidRPr="00F30CC6" w:rsidDel="00E51F91">
          <w:rPr>
            <w:rFonts w:ascii="Times New Roman" w:eastAsia="SimSun" w:hAnsi="Times New Roman" w:cs="Times New Roman"/>
            <w:b/>
            <w:bCs/>
            <w:color w:val="000000"/>
            <w:sz w:val="20"/>
            <w:szCs w:val="20"/>
          </w:rPr>
          <w:delText>D</w:delText>
        </w:r>
      </w:del>
      <w:r w:rsidR="00DC008D" w:rsidRPr="00F30CC6">
        <w:rPr>
          <w:rFonts w:ascii="Times New Roman" w:eastAsia="SimSun" w:hAnsi="Times New Roman" w:cs="Times New Roman"/>
          <w:b/>
          <w:bCs/>
          <w:color w:val="000000"/>
          <w:sz w:val="20"/>
          <w:szCs w:val="20"/>
        </w:rPr>
        <w:t xml:space="preserve">. </w:t>
      </w:r>
      <w:r w:rsidR="00DC008D" w:rsidRPr="00F30CC6">
        <w:rPr>
          <w:rFonts w:ascii="Times New Roman" w:eastAsia="SimSun" w:hAnsi="Times New Roman" w:cs="Times New Roman"/>
          <w:color w:val="000000"/>
          <w:sz w:val="20"/>
          <w:szCs w:val="20"/>
        </w:rPr>
        <w:t>Core ecological interaction network constituted by significant interspecific interactions (self-interactions not shown).</w:t>
      </w:r>
      <w:ins w:id="379" w:author="Chen Liao" w:date="2021-02-25T10:05:00Z">
        <w:r w:rsidR="001C4F38" w:rsidRPr="00F30CC6">
          <w:rPr>
            <w:rFonts w:ascii="Times New Roman" w:eastAsia="SimSun" w:hAnsi="Times New Roman" w:cs="Times New Roman"/>
            <w:color w:val="000000"/>
            <w:sz w:val="20"/>
            <w:szCs w:val="20"/>
          </w:rPr>
          <w:t xml:space="preserve"> Inulin responders (bold font) and key inhibitions (red arrows) are highlighted. </w:t>
        </w:r>
      </w:ins>
      <w:del w:id="380" w:author="Chen Liao" w:date="2021-02-25T10:05:00Z">
        <w:r w:rsidR="00DC008D" w:rsidRPr="00F30CC6" w:rsidDel="001C4F38">
          <w:rPr>
            <w:rFonts w:ascii="Times New Roman" w:eastAsia="SimSun" w:hAnsi="Times New Roman" w:cs="Times New Roman"/>
            <w:color w:val="000000"/>
            <w:sz w:val="20"/>
            <w:szCs w:val="20"/>
          </w:rPr>
          <w:delText xml:space="preserve"> </w:delText>
        </w:r>
      </w:del>
      <w:r w:rsidR="00DC008D" w:rsidRPr="00F30CC6">
        <w:rPr>
          <w:rFonts w:ascii="Times New Roman" w:eastAsia="SimSun" w:hAnsi="Times New Roman" w:cs="Times New Roman"/>
          <w:color w:val="000000"/>
          <w:sz w:val="20"/>
          <w:szCs w:val="20"/>
        </w:rPr>
        <w:t xml:space="preserve">Point and blunt arrows represent positive and negative interactions respectively. The arrow thickness is proportional to the posterior mean of the corresponding interaction coefficient. For </w:t>
      </w:r>
      <w:ins w:id="381" w:author="Chen Liao" w:date="2021-02-25T09:21:00Z">
        <w:r w:rsidR="00707ECD" w:rsidRPr="00F30CC6">
          <w:rPr>
            <w:rFonts w:ascii="Times New Roman" w:eastAsia="SimSun" w:hAnsi="Times New Roman" w:cs="Times New Roman"/>
            <w:color w:val="000000"/>
            <w:sz w:val="20"/>
            <w:szCs w:val="20"/>
          </w:rPr>
          <w:t xml:space="preserve">panels </w:t>
        </w:r>
      </w:ins>
      <w:r w:rsidR="00DC008D" w:rsidRPr="00F30CC6">
        <w:rPr>
          <w:rFonts w:ascii="Times New Roman" w:eastAsia="SimSun" w:hAnsi="Times New Roman" w:cs="Times New Roman"/>
          <w:color w:val="000000"/>
          <w:sz w:val="20"/>
          <w:szCs w:val="20"/>
        </w:rPr>
        <w:t>C</w:t>
      </w:r>
      <w:ins w:id="382" w:author="Chen Liao" w:date="2021-02-25T09:21:00Z">
        <w:r w:rsidR="00707ECD" w:rsidRPr="00F30CC6">
          <w:rPr>
            <w:rFonts w:ascii="Times New Roman" w:eastAsia="SimSun" w:hAnsi="Times New Roman" w:cs="Times New Roman"/>
            <w:color w:val="000000"/>
            <w:sz w:val="20"/>
            <w:szCs w:val="20"/>
          </w:rPr>
          <w:t>, F</w:t>
        </w:r>
      </w:ins>
      <w:del w:id="383" w:author="Chen Liao" w:date="2021-02-25T09:21:00Z">
        <w:r w:rsidR="00DC008D" w:rsidRPr="00F30CC6" w:rsidDel="00707ECD">
          <w:rPr>
            <w:rFonts w:ascii="Times New Roman" w:eastAsia="SimSun" w:hAnsi="Times New Roman" w:cs="Times New Roman"/>
            <w:color w:val="000000"/>
            <w:sz w:val="20"/>
            <w:szCs w:val="20"/>
          </w:rPr>
          <w:delText xml:space="preserve"> and D</w:delText>
        </w:r>
      </w:del>
      <w:r w:rsidR="00DC008D" w:rsidRPr="00F30CC6">
        <w:rPr>
          <w:rFonts w:ascii="Times New Roman" w:eastAsia="SimSun" w:hAnsi="Times New Roman" w:cs="Times New Roman"/>
          <w:color w:val="000000"/>
          <w:sz w:val="20"/>
          <w:szCs w:val="20"/>
        </w:rPr>
        <w:t xml:space="preserve">, significance was determined when 95% credible interval does not include 0. </w:t>
      </w:r>
      <w:ins w:id="384" w:author="Chen Liao" w:date="2021-02-25T09:49:00Z">
        <w:r w:rsidR="00DF00B8" w:rsidRPr="00F30CC6">
          <w:rPr>
            <w:rFonts w:ascii="Times New Roman" w:eastAsia="SimSun" w:hAnsi="Times New Roman" w:cs="Times New Roman"/>
            <w:color w:val="000000"/>
            <w:sz w:val="20"/>
            <w:szCs w:val="20"/>
          </w:rPr>
          <w:t>For panels C, E,</w:t>
        </w:r>
      </w:ins>
      <w:ins w:id="385" w:author="Chen Liao" w:date="2021-02-25T09:51:00Z">
        <w:r w:rsidR="00251719" w:rsidRPr="00F30CC6">
          <w:rPr>
            <w:rFonts w:ascii="Times New Roman" w:eastAsia="SimSun" w:hAnsi="Times New Roman" w:cs="Times New Roman"/>
            <w:color w:val="000000"/>
            <w:sz w:val="20"/>
            <w:szCs w:val="20"/>
          </w:rPr>
          <w:t xml:space="preserve"> </w:t>
        </w:r>
      </w:ins>
      <w:ins w:id="386" w:author="Chen Liao" w:date="2021-02-25T09:49:00Z">
        <w:r w:rsidR="00DF00B8" w:rsidRPr="00F30CC6">
          <w:rPr>
            <w:rFonts w:ascii="Times New Roman" w:eastAsia="SimSun" w:hAnsi="Times New Roman" w:cs="Times New Roman"/>
            <w:color w:val="000000"/>
            <w:sz w:val="20"/>
            <w:szCs w:val="20"/>
          </w:rPr>
          <w:t xml:space="preserve">F, </w:t>
        </w:r>
        <w:r w:rsidR="00DF00B8" w:rsidRPr="00F30CC6">
          <w:rPr>
            <w:rFonts w:ascii="Times New Roman" w:hAnsi="Times New Roman" w:cs="Times New Roman"/>
            <w:sz w:val="20"/>
            <w:szCs w:val="20"/>
          </w:rPr>
          <w:t>taxonomic labels w/ “Un.” group bacteria that are unclassified or uncultured at lower taxonomic ranks</w:t>
        </w:r>
        <w:r w:rsidR="00DF00B8" w:rsidRPr="00F30CC6">
          <w:rPr>
            <w:rFonts w:ascii="Times New Roman" w:eastAsia="SimSun" w:hAnsi="Times New Roman" w:cs="Times New Roman"/>
            <w:b/>
            <w:bCs/>
            <w:color w:val="000000"/>
            <w:sz w:val="20"/>
            <w:szCs w:val="20"/>
          </w:rPr>
          <w:t>.</w:t>
        </w:r>
      </w:ins>
      <w:moveFromRangeStart w:id="387" w:author="Chen Liao" w:date="2021-02-25T09:16:00Z" w:name="move65137018"/>
      <w:moveFrom w:id="388" w:author="Chen Liao" w:date="2021-02-25T09:16:00Z">
        <w:r w:rsidR="00DC008D" w:rsidRPr="00F30CC6" w:rsidDel="002326D7">
          <w:rPr>
            <w:rFonts w:ascii="Times New Roman" w:eastAsia="SimSun" w:hAnsi="Times New Roman" w:cs="Times New Roman"/>
            <w:b/>
            <w:bCs/>
            <w:color w:val="000000"/>
            <w:sz w:val="20"/>
            <w:szCs w:val="20"/>
          </w:rPr>
          <w:t>E</w:t>
        </w:r>
        <w:r w:rsidR="00731E66" w:rsidRPr="00F30CC6" w:rsidDel="002326D7">
          <w:rPr>
            <w:rFonts w:ascii="Times New Roman" w:eastAsia="SimSun" w:hAnsi="Times New Roman" w:cs="Times New Roman"/>
            <w:b/>
            <w:bCs/>
            <w:color w:val="000000"/>
            <w:sz w:val="20"/>
            <w:szCs w:val="20"/>
          </w:rPr>
          <w:t xml:space="preserve">. </w:t>
        </w:r>
        <w:r w:rsidR="00731E66" w:rsidRPr="00F30CC6" w:rsidDel="002326D7">
          <w:rPr>
            <w:rFonts w:ascii="Times New Roman" w:eastAsia="SimSun" w:hAnsi="Times New Roman" w:cs="Times New Roman"/>
            <w:color w:val="000000"/>
            <w:sz w:val="20"/>
            <w:szCs w:val="20"/>
          </w:rPr>
          <w:t>Absolute abundance of the five inulin responders shown in</w:t>
        </w:r>
        <w:r w:rsidR="003644A9" w:rsidRPr="00F30CC6" w:rsidDel="002326D7">
          <w:rPr>
            <w:rFonts w:ascii="Times New Roman" w:eastAsia="SimSun" w:hAnsi="Times New Roman" w:cs="Times New Roman"/>
            <w:color w:val="000000"/>
            <w:sz w:val="20"/>
            <w:szCs w:val="20"/>
          </w:rPr>
          <w:t xml:space="preserve"> panel C</w:t>
        </w:r>
        <w:r w:rsidR="00731E66" w:rsidRPr="00F30CC6" w:rsidDel="002326D7">
          <w:rPr>
            <w:rFonts w:ascii="Times New Roman" w:eastAsia="SimSun" w:hAnsi="Times New Roman" w:cs="Times New Roman"/>
            <w:color w:val="000000"/>
            <w:sz w:val="20"/>
            <w:szCs w:val="20"/>
          </w:rPr>
          <w:t>.</w:t>
        </w:r>
        <w:r w:rsidR="00DC008D" w:rsidRPr="00F30CC6" w:rsidDel="002326D7">
          <w:rPr>
            <w:rFonts w:ascii="Times New Roman" w:eastAsia="SimSun" w:hAnsi="Times New Roman" w:cs="Times New Roman"/>
            <w:color w:val="000000"/>
            <w:sz w:val="20"/>
            <w:szCs w:val="20"/>
          </w:rPr>
          <w:t xml:space="preserve"> </w:t>
        </w:r>
        <w:moveFromRangeStart w:id="389" w:author="Chen Liao" w:date="2021-02-25T09:16:00Z" w:name="move65136994"/>
        <w:moveFromRangeEnd w:id="387"/>
        <w:r w:rsidR="00DC008D" w:rsidRPr="00F30CC6" w:rsidDel="00A23E66">
          <w:rPr>
            <w:rFonts w:ascii="Times New Roman" w:eastAsia="SimSun" w:hAnsi="Times New Roman" w:cs="Times New Roman"/>
            <w:b/>
            <w:bCs/>
            <w:color w:val="000000"/>
            <w:sz w:val="20"/>
            <w:szCs w:val="20"/>
          </w:rPr>
          <w:t>F</w:t>
        </w:r>
        <w:r w:rsidR="00731E66" w:rsidRPr="00F30CC6" w:rsidDel="00A23E66">
          <w:rPr>
            <w:rFonts w:ascii="Times New Roman" w:eastAsia="SimSun" w:hAnsi="Times New Roman" w:cs="Times New Roman"/>
            <w:color w:val="000000"/>
            <w:sz w:val="20"/>
            <w:szCs w:val="20"/>
          </w:rPr>
          <w:t xml:space="preserve">. </w:t>
        </w:r>
        <w:r w:rsidR="00AC539C" w:rsidRPr="00F30CC6" w:rsidDel="00A23E66">
          <w:rPr>
            <w:rFonts w:ascii="Times New Roman" w:eastAsia="SimSun" w:hAnsi="Times New Roman" w:cs="Times New Roman"/>
            <w:color w:val="000000"/>
            <w:sz w:val="20"/>
            <w:szCs w:val="20"/>
          </w:rPr>
          <w:t>Comparison of t</w:t>
        </w:r>
        <w:r w:rsidR="008941E4" w:rsidRPr="00F30CC6" w:rsidDel="00A23E66">
          <w:rPr>
            <w:rFonts w:ascii="Times New Roman" w:eastAsia="SimSun" w:hAnsi="Times New Roman" w:cs="Times New Roman"/>
            <w:color w:val="000000"/>
            <w:sz w:val="20"/>
            <w:szCs w:val="20"/>
          </w:rPr>
          <w:t xml:space="preserve">otal absolute abundance </w:t>
        </w:r>
        <w:r w:rsidR="00AC539C" w:rsidRPr="00F30CC6" w:rsidDel="00A23E66">
          <w:rPr>
            <w:rFonts w:ascii="Times New Roman" w:eastAsia="SimSun" w:hAnsi="Times New Roman" w:cs="Times New Roman"/>
            <w:color w:val="000000"/>
            <w:sz w:val="20"/>
            <w:szCs w:val="20"/>
          </w:rPr>
          <w:t xml:space="preserve">between </w:t>
        </w:r>
        <w:r w:rsidR="008941E4" w:rsidRPr="00F30CC6" w:rsidDel="00A23E66">
          <w:rPr>
            <w:rFonts w:ascii="Times New Roman" w:eastAsia="SimSun" w:hAnsi="Times New Roman" w:cs="Times New Roman"/>
            <w:color w:val="000000"/>
            <w:sz w:val="20"/>
            <w:szCs w:val="20"/>
          </w:rPr>
          <w:t xml:space="preserve">inulin responders and other bacterial species. </w:t>
        </w:r>
        <w:r w:rsidR="00DC008D" w:rsidRPr="00F30CC6" w:rsidDel="00A23E66">
          <w:rPr>
            <w:rFonts w:ascii="Times New Roman" w:eastAsia="SimSun" w:hAnsi="Times New Roman" w:cs="Times New Roman"/>
            <w:color w:val="000000"/>
            <w:sz w:val="20"/>
            <w:szCs w:val="20"/>
          </w:rPr>
          <w:t xml:space="preserve">The inulin responders </w:t>
        </w:r>
        <w:r w:rsidR="00BC799D" w:rsidRPr="00F30CC6" w:rsidDel="00A23E66">
          <w:rPr>
            <w:rFonts w:ascii="Times New Roman" w:eastAsia="SimSun" w:hAnsi="Times New Roman" w:cs="Times New Roman"/>
            <w:color w:val="000000"/>
            <w:sz w:val="20"/>
            <w:szCs w:val="20"/>
          </w:rPr>
          <w:t xml:space="preserve">together </w:t>
        </w:r>
        <w:r w:rsidR="00DC008D" w:rsidRPr="00F30CC6" w:rsidDel="00A23E66">
          <w:rPr>
            <w:rFonts w:ascii="Times New Roman" w:eastAsia="SimSun" w:hAnsi="Times New Roman" w:cs="Times New Roman"/>
            <w:color w:val="000000"/>
            <w:sz w:val="20"/>
            <w:szCs w:val="20"/>
          </w:rPr>
          <w:t xml:space="preserve">dominate the </w:t>
        </w:r>
        <w:r w:rsidR="00BC799D" w:rsidRPr="00F30CC6" w:rsidDel="00A23E66">
          <w:rPr>
            <w:rFonts w:ascii="Times New Roman" w:eastAsia="SimSun" w:hAnsi="Times New Roman" w:cs="Times New Roman"/>
            <w:color w:val="000000"/>
            <w:sz w:val="20"/>
            <w:szCs w:val="20"/>
          </w:rPr>
          <w:t xml:space="preserve">short-term responses of gut microbiota. </w:t>
        </w:r>
      </w:moveFrom>
      <w:moveFromRangeStart w:id="390" w:author="Chen Liao" w:date="2021-02-25T09:15:00Z" w:name="move65136973"/>
      <w:moveFromRangeEnd w:id="389"/>
      <w:moveFrom w:id="391" w:author="Chen Liao" w:date="2021-02-25T09:15:00Z">
        <w:r w:rsidR="002922F6" w:rsidRPr="00F30CC6" w:rsidDel="003B2472">
          <w:rPr>
            <w:rFonts w:ascii="Times New Roman" w:eastAsia="SimSun" w:hAnsi="Times New Roman" w:cs="Times New Roman"/>
            <w:b/>
            <w:bCs/>
            <w:color w:val="000000"/>
            <w:sz w:val="20"/>
            <w:szCs w:val="20"/>
          </w:rPr>
          <w:t>G</w:t>
        </w:r>
        <w:r w:rsidR="002922F6" w:rsidRPr="00F30CC6" w:rsidDel="003B2472">
          <w:rPr>
            <w:rFonts w:ascii="Times New Roman" w:eastAsia="SimSun" w:hAnsi="Times New Roman" w:cs="Times New Roman"/>
            <w:color w:val="000000"/>
            <w:sz w:val="20"/>
            <w:szCs w:val="20"/>
          </w:rPr>
          <w:t>,</w:t>
        </w:r>
        <w:r w:rsidR="002922F6" w:rsidRPr="00F30CC6" w:rsidDel="003B2472">
          <w:rPr>
            <w:rFonts w:ascii="Times New Roman" w:eastAsia="SimSun" w:hAnsi="Times New Roman" w:cs="Times New Roman"/>
            <w:b/>
            <w:bCs/>
            <w:color w:val="000000"/>
            <w:sz w:val="20"/>
            <w:szCs w:val="20"/>
          </w:rPr>
          <w:t>H.</w:t>
        </w:r>
        <w:r w:rsidR="00453768" w:rsidRPr="00F30CC6" w:rsidDel="003B2472">
          <w:rPr>
            <w:rFonts w:ascii="Times New Roman" w:eastAsia="SimSun" w:hAnsi="Times New Roman" w:cs="Times New Roman"/>
            <w:color w:val="000000"/>
            <w:sz w:val="20"/>
            <w:szCs w:val="20"/>
          </w:rPr>
          <w:t xml:space="preserve"> Predict</w:t>
        </w:r>
        <w:r w:rsidR="00344057" w:rsidRPr="00F30CC6" w:rsidDel="003B2472">
          <w:rPr>
            <w:rFonts w:ascii="Times New Roman" w:eastAsia="SimSun" w:hAnsi="Times New Roman" w:cs="Times New Roman"/>
            <w:color w:val="000000"/>
            <w:sz w:val="20"/>
            <w:szCs w:val="20"/>
          </w:rPr>
          <w:t>ion of</w:t>
        </w:r>
        <w:r w:rsidR="00453768" w:rsidRPr="00F30CC6" w:rsidDel="003B2472">
          <w:rPr>
            <w:rFonts w:ascii="Times New Roman" w:eastAsia="SimSun" w:hAnsi="Times New Roman" w:cs="Times New Roman"/>
            <w:color w:val="000000"/>
            <w:sz w:val="20"/>
            <w:szCs w:val="20"/>
          </w:rPr>
          <w:t xml:space="preserve"> total bacterial density (</w:t>
        </w:r>
        <w:r w:rsidR="002922F6" w:rsidRPr="00F30CC6" w:rsidDel="003B2472">
          <w:rPr>
            <w:rFonts w:ascii="Times New Roman" w:eastAsia="SimSun" w:hAnsi="Times New Roman" w:cs="Times New Roman"/>
            <w:color w:val="000000"/>
            <w:sz w:val="20"/>
            <w:szCs w:val="20"/>
          </w:rPr>
          <w:t xml:space="preserve">i.e., </w:t>
        </w:r>
        <w:r w:rsidR="00453768" w:rsidRPr="00F30CC6" w:rsidDel="003B2472">
          <w:rPr>
            <w:rFonts w:ascii="Times New Roman" w:eastAsia="SimSun" w:hAnsi="Times New Roman" w:cs="Times New Roman"/>
            <w:color w:val="000000"/>
            <w:sz w:val="20"/>
            <w:szCs w:val="20"/>
          </w:rPr>
          <w:t xml:space="preserve">absolute abundance) from relative abundance of inulin responders. </w:t>
        </w:r>
        <w:r w:rsidR="00731E66" w:rsidRPr="00F30CC6" w:rsidDel="003B2472">
          <w:rPr>
            <w:rFonts w:ascii="Times New Roman" w:eastAsia="SimSun" w:hAnsi="Times New Roman" w:cs="Times New Roman"/>
            <w:b/>
            <w:bCs/>
            <w:color w:val="000000"/>
            <w:sz w:val="20"/>
            <w:szCs w:val="20"/>
          </w:rPr>
          <w:t>G</w:t>
        </w:r>
        <w:r w:rsidR="00DC008D" w:rsidRPr="00F30CC6" w:rsidDel="003B2472">
          <w:rPr>
            <w:rFonts w:ascii="Times New Roman" w:eastAsia="SimSun" w:hAnsi="Times New Roman" w:cs="Times New Roman"/>
            <w:color w:val="000000"/>
            <w:sz w:val="20"/>
            <w:szCs w:val="20"/>
          </w:rPr>
          <w:t xml:space="preserve">. </w:t>
        </w:r>
        <w:r w:rsidR="00BC799D" w:rsidRPr="00F30CC6" w:rsidDel="003B2472">
          <w:rPr>
            <w:rFonts w:ascii="Times New Roman" w:eastAsia="SimSun" w:hAnsi="Times New Roman" w:cs="Times New Roman"/>
            <w:color w:val="000000"/>
            <w:sz w:val="20"/>
            <w:szCs w:val="20"/>
          </w:rPr>
          <w:t xml:space="preserve">Pearson correlation </w:t>
        </w:r>
        <w:r w:rsidR="00CE6FF1" w:rsidRPr="00F30CC6" w:rsidDel="003B2472">
          <w:rPr>
            <w:rFonts w:ascii="Times New Roman" w:eastAsia="SimSun" w:hAnsi="Times New Roman" w:cs="Times New Roman"/>
            <w:color w:val="000000"/>
            <w:sz w:val="20"/>
            <w:szCs w:val="20"/>
          </w:rPr>
          <w:t>for different combinations of inulin responders</w:t>
        </w:r>
        <w:r w:rsidR="00BC799D" w:rsidRPr="00F30CC6" w:rsidDel="003B2472">
          <w:rPr>
            <w:rFonts w:ascii="Times New Roman" w:eastAsia="SimSun" w:hAnsi="Times New Roman" w:cs="Times New Roman"/>
            <w:color w:val="000000"/>
            <w:sz w:val="20"/>
            <w:szCs w:val="20"/>
          </w:rPr>
          <w:t xml:space="preserve">. </w:t>
        </w:r>
        <w:r w:rsidR="00E573D0" w:rsidRPr="00F30CC6" w:rsidDel="003B2472">
          <w:rPr>
            <w:rFonts w:ascii="Times New Roman" w:eastAsia="SimSun" w:hAnsi="Times New Roman" w:cs="Times New Roman"/>
            <w:color w:val="000000"/>
            <w:sz w:val="20"/>
            <w:szCs w:val="20"/>
          </w:rPr>
          <w:t xml:space="preserve">The red bar has the highest correlation coefficient. </w:t>
        </w:r>
        <w:r w:rsidR="00344057" w:rsidRPr="00F30CC6" w:rsidDel="003B2472">
          <w:rPr>
            <w:rFonts w:ascii="Times New Roman" w:eastAsia="SimSun" w:hAnsi="Times New Roman" w:cs="Times New Roman"/>
            <w:b/>
            <w:bCs/>
            <w:color w:val="000000"/>
            <w:sz w:val="20"/>
            <w:szCs w:val="20"/>
          </w:rPr>
          <w:t>H</w:t>
        </w:r>
        <w:r w:rsidR="00BC799D" w:rsidRPr="00F30CC6" w:rsidDel="003B2472">
          <w:rPr>
            <w:rFonts w:ascii="Times New Roman" w:eastAsia="SimSun" w:hAnsi="Times New Roman" w:cs="Times New Roman"/>
            <w:color w:val="000000"/>
            <w:sz w:val="20"/>
            <w:szCs w:val="20"/>
          </w:rPr>
          <w:t xml:space="preserve">. Scatter </w:t>
        </w:r>
        <w:r w:rsidRPr="00F30CC6" w:rsidDel="003B2472">
          <w:rPr>
            <w:rFonts w:ascii="Times New Roman" w:eastAsia="SimSun" w:hAnsi="Times New Roman" w:cs="Times New Roman"/>
            <w:color w:val="000000"/>
            <w:sz w:val="20"/>
            <w:szCs w:val="20"/>
          </w:rPr>
          <w:t xml:space="preserve">plot </w:t>
        </w:r>
        <w:r w:rsidR="00BC799D" w:rsidRPr="00F30CC6" w:rsidDel="003B2472">
          <w:rPr>
            <w:rFonts w:ascii="Times New Roman" w:eastAsia="SimSun" w:hAnsi="Times New Roman" w:cs="Times New Roman"/>
            <w:color w:val="000000"/>
            <w:sz w:val="20"/>
            <w:szCs w:val="20"/>
          </w:rPr>
          <w:t>showing</w:t>
        </w:r>
        <w:r w:rsidRPr="00F30CC6" w:rsidDel="003B2472">
          <w:rPr>
            <w:rFonts w:ascii="Times New Roman" w:eastAsia="SimSun" w:hAnsi="Times New Roman" w:cs="Times New Roman"/>
            <w:color w:val="000000"/>
            <w:sz w:val="20"/>
            <w:szCs w:val="20"/>
          </w:rPr>
          <w:t xml:space="preserve"> </w:t>
        </w:r>
        <w:r w:rsidR="00BC799D" w:rsidRPr="00F30CC6" w:rsidDel="003B2472">
          <w:rPr>
            <w:rFonts w:ascii="Times New Roman" w:eastAsia="SimSun" w:hAnsi="Times New Roman" w:cs="Times New Roman"/>
            <w:color w:val="000000"/>
            <w:sz w:val="20"/>
            <w:szCs w:val="20"/>
          </w:rPr>
          <w:t xml:space="preserve">the </w:t>
        </w:r>
        <w:r w:rsidR="00CE6FF1" w:rsidRPr="00F30CC6" w:rsidDel="003B2472">
          <w:rPr>
            <w:rFonts w:ascii="Times New Roman" w:eastAsia="SimSun" w:hAnsi="Times New Roman" w:cs="Times New Roman"/>
            <w:color w:val="000000"/>
            <w:sz w:val="20"/>
            <w:szCs w:val="20"/>
          </w:rPr>
          <w:t xml:space="preserve">positive </w:t>
        </w:r>
        <w:r w:rsidR="00BC799D" w:rsidRPr="00F30CC6" w:rsidDel="003B2472">
          <w:rPr>
            <w:rFonts w:ascii="Times New Roman" w:eastAsia="SimSun" w:hAnsi="Times New Roman" w:cs="Times New Roman"/>
            <w:color w:val="000000"/>
            <w:sz w:val="20"/>
            <w:szCs w:val="20"/>
          </w:rPr>
          <w:t>correlation</w:t>
        </w:r>
        <w:r w:rsidRPr="00F30CC6" w:rsidDel="003B2472">
          <w:rPr>
            <w:rFonts w:ascii="Times New Roman" w:eastAsia="SimSun" w:hAnsi="Times New Roman" w:cs="Times New Roman"/>
            <w:color w:val="000000"/>
            <w:sz w:val="20"/>
            <w:szCs w:val="20"/>
          </w:rPr>
          <w:t xml:space="preserve"> </w:t>
        </w:r>
        <w:r w:rsidR="00CE6FF1" w:rsidRPr="00F30CC6" w:rsidDel="003B2472">
          <w:rPr>
            <w:rFonts w:ascii="Times New Roman" w:eastAsia="SimSun" w:hAnsi="Times New Roman" w:cs="Times New Roman"/>
            <w:color w:val="000000"/>
            <w:sz w:val="20"/>
            <w:szCs w:val="20"/>
          </w:rPr>
          <w:t>of</w:t>
        </w:r>
        <w:r w:rsidRPr="00F30CC6" w:rsidDel="003B2472">
          <w:rPr>
            <w:rFonts w:ascii="Times New Roman" w:eastAsia="SimSun" w:hAnsi="Times New Roman" w:cs="Times New Roman"/>
            <w:color w:val="000000"/>
            <w:sz w:val="20"/>
            <w:szCs w:val="20"/>
          </w:rPr>
          <w:t xml:space="preserve"> </w:t>
        </w:r>
        <w:r w:rsidR="00BC799D" w:rsidRPr="00F30CC6" w:rsidDel="003B2472">
          <w:rPr>
            <w:rFonts w:ascii="Times New Roman" w:eastAsia="SimSun" w:hAnsi="Times New Roman" w:cs="Times New Roman"/>
            <w:color w:val="000000"/>
            <w:sz w:val="20"/>
            <w:szCs w:val="20"/>
          </w:rPr>
          <w:t xml:space="preserve">the combined </w:t>
        </w:r>
        <w:r w:rsidRPr="00F30CC6" w:rsidDel="003B2472">
          <w:rPr>
            <w:rFonts w:ascii="Times New Roman" w:eastAsia="SimSun" w:hAnsi="Times New Roman" w:cs="Times New Roman"/>
            <w:color w:val="000000"/>
            <w:sz w:val="20"/>
            <w:szCs w:val="20"/>
          </w:rPr>
          <w:t xml:space="preserve">relative abundance of Bacteroides acidifaciens </w:t>
        </w:r>
        <w:r w:rsidR="00BC799D" w:rsidRPr="00F30CC6" w:rsidDel="003B2472">
          <w:rPr>
            <w:rFonts w:ascii="Times New Roman" w:eastAsia="SimSun" w:hAnsi="Times New Roman" w:cs="Times New Roman"/>
            <w:color w:val="000000"/>
            <w:sz w:val="20"/>
            <w:szCs w:val="20"/>
          </w:rPr>
          <w:t xml:space="preserve">(B.a.) </w:t>
        </w:r>
        <w:r w:rsidRPr="00F30CC6" w:rsidDel="003B2472">
          <w:rPr>
            <w:rFonts w:ascii="Times New Roman" w:eastAsia="SimSun" w:hAnsi="Times New Roman" w:cs="Times New Roman"/>
            <w:color w:val="000000"/>
            <w:sz w:val="20"/>
            <w:szCs w:val="20"/>
          </w:rPr>
          <w:t xml:space="preserve">and unclassified Muribaculaceae </w:t>
        </w:r>
        <w:r w:rsidR="00BC799D" w:rsidRPr="00F30CC6" w:rsidDel="003B2472">
          <w:rPr>
            <w:rFonts w:ascii="Times New Roman" w:eastAsia="SimSun" w:hAnsi="Times New Roman" w:cs="Times New Roman"/>
            <w:color w:val="000000"/>
            <w:sz w:val="20"/>
            <w:szCs w:val="20"/>
          </w:rPr>
          <w:t>(Un. Mu.)</w:t>
        </w:r>
        <w:r w:rsidR="00EA2725" w:rsidRPr="00F30CC6" w:rsidDel="003B2472">
          <w:rPr>
            <w:rFonts w:ascii="Times New Roman" w:eastAsia="SimSun" w:hAnsi="Times New Roman" w:cs="Times New Roman"/>
            <w:color w:val="000000"/>
            <w:sz w:val="20"/>
            <w:szCs w:val="20"/>
          </w:rPr>
          <w:t xml:space="preserve"> </w:t>
        </w:r>
        <w:r w:rsidR="00CE6FF1" w:rsidRPr="00F30CC6" w:rsidDel="003B2472">
          <w:rPr>
            <w:rFonts w:ascii="Times New Roman" w:eastAsia="SimSun" w:hAnsi="Times New Roman" w:cs="Times New Roman"/>
            <w:color w:val="000000"/>
            <w:sz w:val="20"/>
            <w:szCs w:val="20"/>
          </w:rPr>
          <w:t>with t</w:t>
        </w:r>
        <w:r w:rsidRPr="00F30CC6" w:rsidDel="003B2472">
          <w:rPr>
            <w:rFonts w:ascii="Times New Roman" w:eastAsia="SimSun" w:hAnsi="Times New Roman" w:cs="Times New Roman"/>
            <w:color w:val="000000"/>
            <w:sz w:val="20"/>
            <w:szCs w:val="20"/>
          </w:rPr>
          <w:t>otal bacterial density</w:t>
        </w:r>
        <w:r w:rsidR="007A0C7E" w:rsidRPr="00F30CC6" w:rsidDel="003B2472">
          <w:rPr>
            <w:rFonts w:ascii="Times New Roman" w:eastAsia="SimSun" w:hAnsi="Times New Roman" w:cs="Times New Roman"/>
            <w:color w:val="000000"/>
            <w:sz w:val="20"/>
            <w:szCs w:val="20"/>
          </w:rPr>
          <w:t>. Gray line: linear regression</w:t>
        </w:r>
        <w:r w:rsidR="00E571C4" w:rsidRPr="00F30CC6" w:rsidDel="003B2472">
          <w:rPr>
            <w:rFonts w:ascii="Times New Roman" w:eastAsia="SimSun" w:hAnsi="Times New Roman" w:cs="Times New Roman"/>
            <w:color w:val="000000"/>
            <w:sz w:val="20"/>
            <w:szCs w:val="20"/>
          </w:rPr>
          <w:t xml:space="preserve"> (R</w:t>
        </w:r>
        <w:r w:rsidR="00E571C4" w:rsidRPr="00F30CC6" w:rsidDel="003B2472">
          <w:rPr>
            <w:rFonts w:ascii="Times New Roman" w:eastAsia="SimSun" w:hAnsi="Times New Roman" w:cs="Times New Roman"/>
            <w:color w:val="000000"/>
            <w:sz w:val="20"/>
            <w:szCs w:val="20"/>
            <w:vertAlign w:val="superscript"/>
          </w:rPr>
          <w:t>2</w:t>
        </w:r>
        <w:r w:rsidR="00E571C4" w:rsidRPr="00F30CC6" w:rsidDel="003B2472">
          <w:rPr>
            <w:rFonts w:ascii="Times New Roman" w:eastAsia="SimSun" w:hAnsi="Times New Roman" w:cs="Times New Roman"/>
            <w:color w:val="000000"/>
            <w:sz w:val="20"/>
            <w:szCs w:val="20"/>
          </w:rPr>
          <w:t xml:space="preserve"> and P-value are </w:t>
        </w:r>
        <w:r w:rsidR="00AF6552" w:rsidRPr="00F30CC6" w:rsidDel="003B2472">
          <w:rPr>
            <w:rFonts w:ascii="Times New Roman" w:eastAsia="SimSun" w:hAnsi="Times New Roman" w:cs="Times New Roman"/>
            <w:color w:val="000000"/>
            <w:sz w:val="20"/>
            <w:szCs w:val="20"/>
          </w:rPr>
          <w:t>indicated</w:t>
        </w:r>
        <w:r w:rsidR="00E571C4" w:rsidRPr="00F30CC6" w:rsidDel="003B2472">
          <w:rPr>
            <w:rFonts w:ascii="Times New Roman" w:eastAsia="SimSun" w:hAnsi="Times New Roman" w:cs="Times New Roman"/>
            <w:color w:val="000000"/>
            <w:sz w:val="20"/>
            <w:szCs w:val="20"/>
          </w:rPr>
          <w:t xml:space="preserve"> in the plot)</w:t>
        </w:r>
        <w:r w:rsidR="007A0C7E" w:rsidRPr="00F30CC6" w:rsidDel="003B2472">
          <w:rPr>
            <w:rFonts w:ascii="Times New Roman" w:eastAsia="SimSun" w:hAnsi="Times New Roman" w:cs="Times New Roman"/>
            <w:color w:val="000000"/>
            <w:sz w:val="20"/>
            <w:szCs w:val="20"/>
          </w:rPr>
          <w:t xml:space="preserve">; shading area: standard error of the </w:t>
        </w:r>
        <w:r w:rsidR="00582965" w:rsidRPr="00F30CC6" w:rsidDel="003B2472">
          <w:rPr>
            <w:rFonts w:ascii="Times New Roman" w:eastAsia="SimSun" w:hAnsi="Times New Roman" w:cs="Times New Roman"/>
            <w:color w:val="000000"/>
            <w:sz w:val="20"/>
            <w:szCs w:val="20"/>
          </w:rPr>
          <w:t>regression.</w:t>
        </w:r>
        <w:r w:rsidR="0035704D" w:rsidRPr="00F30CC6" w:rsidDel="003B2472">
          <w:rPr>
            <w:rFonts w:ascii="Times New Roman" w:hAnsi="Times New Roman" w:cs="Times New Roman"/>
            <w:color w:val="000000"/>
            <w:sz w:val="20"/>
            <w:szCs w:val="20"/>
          </w:rPr>
          <w:br w:type="page"/>
        </w:r>
      </w:moveFrom>
      <w:moveFromRangeEnd w:id="390"/>
    </w:p>
    <w:p w14:paraId="75AE919B" w14:textId="07122445" w:rsidR="0035704D" w:rsidRPr="00A06850" w:rsidRDefault="00E7237F" w:rsidP="00EE0251">
      <w:pPr>
        <w:pStyle w:val="paragraph"/>
        <w:spacing w:before="0" w:beforeAutospacing="0" w:after="0" w:afterAutospacing="0"/>
        <w:jc w:val="center"/>
        <w:rPr>
          <w:rFonts w:ascii="Times New Roman" w:hAnsi="Times New Roman" w:cs="Times New Roman"/>
          <w:color w:val="000000"/>
          <w:sz w:val="20"/>
          <w:szCs w:val="20"/>
        </w:rPr>
      </w:pPr>
      <w:commentRangeStart w:id="392"/>
      <w:r w:rsidRPr="00A06850">
        <w:rPr>
          <w:rFonts w:ascii="Times New Roman" w:hAnsi="Times New Roman" w:cs="Times New Roman"/>
          <w:noProof/>
          <w:color w:val="000000"/>
          <w:sz w:val="20"/>
          <w:szCs w:val="20"/>
        </w:rPr>
        <w:lastRenderedPageBreak/>
        <w:drawing>
          <wp:inline distT="0" distB="0" distL="0" distR="0" wp14:anchorId="5E060CDC" wp14:editId="672963BC">
            <wp:extent cx="4030603" cy="5965786"/>
            <wp:effectExtent l="0" t="0" r="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3382" cy="5999501"/>
                    </a:xfrm>
                    <a:prstGeom prst="rect">
                      <a:avLst/>
                    </a:prstGeom>
                  </pic:spPr>
                </pic:pic>
              </a:graphicData>
            </a:graphic>
          </wp:inline>
        </w:drawing>
      </w:r>
      <w:commentRangeEnd w:id="392"/>
      <w:r w:rsidR="00C26D38" w:rsidRPr="00A06850">
        <w:rPr>
          <w:rStyle w:val="CommentReference"/>
          <w:rFonts w:ascii="Times New Roman" w:eastAsiaTheme="minorEastAsia" w:hAnsi="Times New Roman" w:cs="Times New Roman"/>
          <w:rPrChange w:id="393" w:author="Chen Liao" w:date="2021-02-25T12:14:00Z">
            <w:rPr>
              <w:rStyle w:val="CommentReference"/>
              <w:rFonts w:asciiTheme="minorHAnsi" w:eastAsiaTheme="minorEastAsia" w:hAnsiTheme="minorHAnsi" w:cstheme="minorBidi"/>
            </w:rPr>
          </w:rPrChange>
        </w:rPr>
        <w:commentReference w:id="392"/>
      </w:r>
    </w:p>
    <w:p w14:paraId="41CBA3AC" w14:textId="06F415C7" w:rsidR="00B6206D" w:rsidRPr="00F30CC6" w:rsidRDefault="00B6206D" w:rsidP="005E0AD8">
      <w:pPr>
        <w:pStyle w:val="paragraph"/>
        <w:spacing w:before="0" w:beforeAutospacing="0" w:after="0" w:afterAutospacing="0"/>
        <w:jc w:val="both"/>
        <w:rPr>
          <w:ins w:id="394" w:author="Chen Liao" w:date="2021-02-25T09:22:00Z"/>
          <w:rFonts w:ascii="Times New Roman" w:hAnsi="Times New Roman" w:cs="Times New Roman"/>
          <w:color w:val="000000"/>
          <w:sz w:val="20"/>
          <w:szCs w:val="20"/>
        </w:rPr>
      </w:pPr>
    </w:p>
    <w:p w14:paraId="5CF416BC" w14:textId="0AA1BF24" w:rsidR="008520E4" w:rsidRPr="00A06850" w:rsidRDefault="00A83CE0" w:rsidP="008520E4">
      <w:pPr>
        <w:pStyle w:val="paragraph"/>
        <w:spacing w:before="0" w:beforeAutospacing="0" w:after="0" w:afterAutospacing="0"/>
        <w:jc w:val="center"/>
        <w:rPr>
          <w:ins w:id="395" w:author="Chen Liao" w:date="2021-02-25T09:22:00Z"/>
          <w:rFonts w:ascii="Times New Roman" w:hAnsi="Times New Roman" w:cs="Times New Roman"/>
          <w:color w:val="000000"/>
          <w:sz w:val="20"/>
          <w:szCs w:val="20"/>
        </w:rPr>
      </w:pPr>
      <w:ins w:id="396" w:author="Chen Liao" w:date="2021-02-25T09:25:00Z">
        <w:r w:rsidRPr="00A06850">
          <w:rPr>
            <w:rFonts w:ascii="Times New Roman" w:hAnsi="Times New Roman" w:cs="Times New Roman"/>
            <w:noProof/>
            <w:color w:val="000000"/>
            <w:sz w:val="20"/>
            <w:szCs w:val="20"/>
          </w:rPr>
          <w:lastRenderedPageBreak/>
          <w:drawing>
            <wp:inline distT="0" distB="0" distL="0" distR="0" wp14:anchorId="7A2E8C56" wp14:editId="00B90E93">
              <wp:extent cx="5283200" cy="4508500"/>
              <wp:effectExtent l="0" t="0" r="0" b="0"/>
              <wp:docPr id="23" name="Picture 23" descr="A picture containing light, bunch,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ight, bunch, outdoor ob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3200" cy="4508500"/>
                      </a:xfrm>
                      <a:prstGeom prst="rect">
                        <a:avLst/>
                      </a:prstGeom>
                    </pic:spPr>
                  </pic:pic>
                </a:graphicData>
              </a:graphic>
            </wp:inline>
          </w:drawing>
        </w:r>
      </w:ins>
    </w:p>
    <w:p w14:paraId="3E117B98" w14:textId="77777777" w:rsidR="008520E4" w:rsidRPr="00F30CC6" w:rsidRDefault="008520E4">
      <w:pPr>
        <w:pStyle w:val="paragraph"/>
        <w:spacing w:before="0" w:beforeAutospacing="0" w:after="0" w:afterAutospacing="0"/>
        <w:jc w:val="center"/>
        <w:rPr>
          <w:rFonts w:ascii="Times New Roman" w:hAnsi="Times New Roman" w:cs="Times New Roman"/>
          <w:color w:val="000000"/>
          <w:sz w:val="20"/>
          <w:szCs w:val="20"/>
        </w:rPr>
        <w:pPrChange w:id="397" w:author="Chen Liao" w:date="2021-02-25T09:22:00Z">
          <w:pPr>
            <w:pStyle w:val="paragraph"/>
            <w:spacing w:before="0" w:beforeAutospacing="0" w:after="0" w:afterAutospacing="0"/>
            <w:jc w:val="both"/>
          </w:pPr>
        </w:pPrChange>
      </w:pPr>
    </w:p>
    <w:p w14:paraId="61A5885B" w14:textId="5039269F" w:rsidR="00482E80" w:rsidRPr="00F30CC6" w:rsidRDefault="00E63364" w:rsidP="005E0AD8">
      <w:pPr>
        <w:pStyle w:val="paragraph"/>
        <w:spacing w:before="0" w:beforeAutospacing="0" w:after="0" w:afterAutospacing="0"/>
        <w:jc w:val="both"/>
        <w:rPr>
          <w:rFonts w:ascii="Times New Roman" w:hAnsi="Times New Roman" w:cs="Times New Roman"/>
          <w:color w:val="000000"/>
          <w:sz w:val="20"/>
          <w:szCs w:val="20"/>
        </w:rPr>
      </w:pPr>
      <w:r w:rsidRPr="00F30CC6">
        <w:rPr>
          <w:rFonts w:ascii="Times New Roman" w:hAnsi="Times New Roman" w:cs="Times New Roman"/>
          <w:b/>
          <w:bCs/>
          <w:color w:val="000000"/>
          <w:sz w:val="20"/>
          <w:szCs w:val="20"/>
        </w:rPr>
        <w:t xml:space="preserve">Figure </w:t>
      </w:r>
      <w:r w:rsidR="008E386A" w:rsidRPr="00F30CC6">
        <w:rPr>
          <w:rFonts w:ascii="Times New Roman" w:hAnsi="Times New Roman" w:cs="Times New Roman"/>
          <w:b/>
          <w:bCs/>
          <w:color w:val="000000"/>
          <w:sz w:val="20"/>
          <w:szCs w:val="20"/>
        </w:rPr>
        <w:t>4</w:t>
      </w:r>
      <w:r w:rsidRPr="00F30CC6">
        <w:rPr>
          <w:rFonts w:ascii="Times New Roman" w:hAnsi="Times New Roman" w:cs="Times New Roman"/>
          <w:b/>
          <w:bCs/>
          <w:color w:val="000000"/>
          <w:sz w:val="20"/>
          <w:szCs w:val="20"/>
        </w:rPr>
        <w:t>.</w:t>
      </w:r>
      <w:r w:rsidRPr="00F30CC6">
        <w:rPr>
          <w:rFonts w:ascii="Times New Roman" w:hAnsi="Times New Roman" w:cs="Times New Roman"/>
          <w:color w:val="000000"/>
          <w:sz w:val="20"/>
          <w:szCs w:val="20"/>
        </w:rPr>
        <w:t xml:space="preserve"> </w:t>
      </w:r>
      <w:r w:rsidR="009C313A" w:rsidRPr="00F30CC6">
        <w:rPr>
          <w:rFonts w:ascii="Times New Roman" w:hAnsi="Times New Roman" w:cs="Times New Roman"/>
          <w:b/>
          <w:bCs/>
          <w:color w:val="000000"/>
          <w:sz w:val="20"/>
          <w:szCs w:val="20"/>
        </w:rPr>
        <w:t>Visualization and q</w:t>
      </w:r>
      <w:r w:rsidR="004026CF" w:rsidRPr="00F30CC6">
        <w:rPr>
          <w:rFonts w:ascii="Times New Roman" w:hAnsi="Times New Roman" w:cs="Times New Roman"/>
          <w:b/>
          <w:bCs/>
          <w:color w:val="000000"/>
          <w:sz w:val="20"/>
          <w:szCs w:val="20"/>
        </w:rPr>
        <w:t xml:space="preserve">uantitative </w:t>
      </w:r>
      <w:r w:rsidR="009C313A" w:rsidRPr="00F30CC6">
        <w:rPr>
          <w:rFonts w:ascii="Times New Roman" w:hAnsi="Times New Roman" w:cs="Times New Roman"/>
          <w:b/>
          <w:bCs/>
          <w:color w:val="000000"/>
          <w:sz w:val="20"/>
          <w:szCs w:val="20"/>
        </w:rPr>
        <w:t>significance test</w:t>
      </w:r>
      <w:r w:rsidR="004026CF" w:rsidRPr="00F30CC6">
        <w:rPr>
          <w:rFonts w:ascii="Times New Roman" w:hAnsi="Times New Roman" w:cs="Times New Roman"/>
          <w:b/>
          <w:bCs/>
          <w:color w:val="000000"/>
          <w:sz w:val="20"/>
          <w:szCs w:val="20"/>
        </w:rPr>
        <w:t xml:space="preserve"> of </w:t>
      </w:r>
      <w:del w:id="398" w:author="Chen Liao" w:date="2021-02-25T09:23:00Z">
        <w:r w:rsidR="004026CF" w:rsidRPr="00A06850" w:rsidDel="00A83CE0">
          <w:rPr>
            <w:rFonts w:ascii="Times New Roman" w:hAnsi="Times New Roman" w:cs="Times New Roman"/>
            <w:b/>
            <w:bCs/>
            <w:color w:val="000000"/>
            <w:sz w:val="20"/>
            <w:szCs w:val="20"/>
          </w:rPr>
          <w:delText>individualized</w:delText>
        </w:r>
      </w:del>
      <w:ins w:id="399" w:author="Chen Liao" w:date="2021-02-25T09:23:00Z">
        <w:r w:rsidR="00A83CE0" w:rsidRPr="00A06850">
          <w:rPr>
            <w:rFonts w:ascii="Times New Roman" w:hAnsi="Times New Roman" w:cs="Times New Roman"/>
            <w:b/>
            <w:bCs/>
            <w:color w:val="000000"/>
            <w:sz w:val="20"/>
            <w:szCs w:val="20"/>
          </w:rPr>
          <w:t>baseline-dependent</w:t>
        </w:r>
      </w:ins>
      <w:r w:rsidR="004026CF" w:rsidRPr="00F30CC6">
        <w:rPr>
          <w:rFonts w:ascii="Times New Roman" w:hAnsi="Times New Roman" w:cs="Times New Roman"/>
          <w:b/>
          <w:bCs/>
          <w:color w:val="000000"/>
          <w:sz w:val="20"/>
          <w:szCs w:val="20"/>
        </w:rPr>
        <w:t xml:space="preserve"> responses of bacterial species</w:t>
      </w:r>
      <w:r w:rsidR="009C313A" w:rsidRPr="00F30CC6">
        <w:rPr>
          <w:rFonts w:ascii="Times New Roman" w:hAnsi="Times New Roman" w:cs="Times New Roman"/>
          <w:b/>
          <w:bCs/>
          <w:color w:val="000000"/>
          <w:sz w:val="20"/>
          <w:szCs w:val="20"/>
        </w:rPr>
        <w:t xml:space="preserve"> (A)</w:t>
      </w:r>
      <w:r w:rsidR="004026CF" w:rsidRPr="00F30CC6">
        <w:rPr>
          <w:rFonts w:ascii="Times New Roman" w:hAnsi="Times New Roman" w:cs="Times New Roman"/>
          <w:b/>
          <w:bCs/>
          <w:color w:val="000000"/>
          <w:sz w:val="20"/>
          <w:szCs w:val="20"/>
        </w:rPr>
        <w:t xml:space="preserve"> and short-chain fatty acids</w:t>
      </w:r>
      <w:r w:rsidR="006A2E46" w:rsidRPr="00F30CC6">
        <w:rPr>
          <w:rFonts w:ascii="Times New Roman" w:hAnsi="Times New Roman" w:cs="Times New Roman"/>
          <w:b/>
          <w:bCs/>
          <w:color w:val="000000"/>
          <w:sz w:val="20"/>
          <w:szCs w:val="20"/>
        </w:rPr>
        <w:t xml:space="preserve"> (SCFAs)</w:t>
      </w:r>
      <w:r w:rsidR="004026CF" w:rsidRPr="00F30CC6">
        <w:rPr>
          <w:rFonts w:ascii="Times New Roman" w:hAnsi="Times New Roman" w:cs="Times New Roman"/>
          <w:b/>
          <w:bCs/>
          <w:color w:val="000000"/>
          <w:sz w:val="20"/>
          <w:szCs w:val="20"/>
        </w:rPr>
        <w:t xml:space="preserve"> (</w:t>
      </w:r>
      <w:r w:rsidR="00611ABF" w:rsidRPr="00F30CC6">
        <w:rPr>
          <w:rFonts w:ascii="Times New Roman" w:hAnsi="Times New Roman" w:cs="Times New Roman"/>
          <w:b/>
          <w:bCs/>
          <w:color w:val="000000"/>
          <w:sz w:val="20"/>
          <w:szCs w:val="20"/>
        </w:rPr>
        <w:t>B</w:t>
      </w:r>
      <w:r w:rsidR="004026CF" w:rsidRPr="00F30CC6">
        <w:rPr>
          <w:rFonts w:ascii="Times New Roman" w:hAnsi="Times New Roman" w:cs="Times New Roman"/>
          <w:b/>
          <w:bCs/>
          <w:color w:val="000000"/>
          <w:sz w:val="20"/>
          <w:szCs w:val="20"/>
        </w:rPr>
        <w:t xml:space="preserve">) to inulin </w:t>
      </w:r>
      <w:ins w:id="400" w:author="戴 磊" w:date="2021-02-19T21:53:00Z">
        <w:r w:rsidR="00B82201" w:rsidRPr="00F30CC6">
          <w:rPr>
            <w:rFonts w:ascii="Times New Roman" w:hAnsi="Times New Roman" w:cs="Times New Roman"/>
            <w:b/>
            <w:bCs/>
            <w:color w:val="000000"/>
            <w:sz w:val="20"/>
            <w:szCs w:val="20"/>
          </w:rPr>
          <w:t>intervention</w:t>
        </w:r>
      </w:ins>
      <w:del w:id="401" w:author="戴 磊" w:date="2021-02-19T21:53:00Z">
        <w:r w:rsidR="004026CF" w:rsidRPr="00F30CC6" w:rsidDel="00B82201">
          <w:rPr>
            <w:rFonts w:ascii="Times New Roman" w:hAnsi="Times New Roman" w:cs="Times New Roman"/>
            <w:b/>
            <w:bCs/>
            <w:color w:val="000000"/>
            <w:sz w:val="20"/>
            <w:szCs w:val="20"/>
          </w:rPr>
          <w:delText>supplement</w:delText>
        </w:r>
      </w:del>
      <w:r w:rsidR="004026CF" w:rsidRPr="00F30CC6">
        <w:rPr>
          <w:rFonts w:ascii="Times New Roman" w:hAnsi="Times New Roman" w:cs="Times New Roman"/>
          <w:b/>
          <w:bCs/>
          <w:color w:val="000000"/>
          <w:sz w:val="20"/>
          <w:szCs w:val="20"/>
        </w:rPr>
        <w:t xml:space="preserve">. </w:t>
      </w:r>
      <w:r w:rsidR="00B21340" w:rsidRPr="00F30CC6">
        <w:rPr>
          <w:rFonts w:ascii="Times New Roman" w:hAnsi="Times New Roman" w:cs="Times New Roman"/>
          <w:color w:val="000000"/>
          <w:sz w:val="20"/>
          <w:szCs w:val="20"/>
        </w:rPr>
        <w:t xml:space="preserve">The scatter plot in </w:t>
      </w:r>
      <w:r w:rsidR="005957C7" w:rsidRPr="00F30CC6">
        <w:rPr>
          <w:rFonts w:ascii="Times New Roman" w:hAnsi="Times New Roman" w:cs="Times New Roman"/>
          <w:color w:val="000000"/>
          <w:sz w:val="20"/>
          <w:szCs w:val="20"/>
        </w:rPr>
        <w:t xml:space="preserve">panel </w:t>
      </w:r>
      <w:r w:rsidR="00B21340" w:rsidRPr="00F30CC6">
        <w:rPr>
          <w:rFonts w:ascii="Times New Roman" w:hAnsi="Times New Roman" w:cs="Times New Roman"/>
          <w:color w:val="000000"/>
          <w:sz w:val="20"/>
          <w:szCs w:val="20"/>
        </w:rPr>
        <w:t xml:space="preserve">A distinguishes four different scenarios of </w:t>
      </w:r>
      <w:ins w:id="402" w:author="Chen Liao" w:date="2021-02-25T09:23:00Z">
        <w:r w:rsidR="00A83CE0" w:rsidRPr="00F30CC6">
          <w:rPr>
            <w:rFonts w:ascii="Times New Roman" w:hAnsi="Times New Roman" w:cs="Times New Roman"/>
            <w:color w:val="000000"/>
            <w:sz w:val="20"/>
            <w:szCs w:val="20"/>
          </w:rPr>
          <w:t>baseline-dependent</w:t>
        </w:r>
      </w:ins>
      <w:del w:id="403" w:author="Chen Liao" w:date="2021-02-25T09:23:00Z">
        <w:r w:rsidR="00B21340" w:rsidRPr="00F30CC6" w:rsidDel="00A83CE0">
          <w:rPr>
            <w:rFonts w:ascii="Times New Roman" w:hAnsi="Times New Roman" w:cs="Times New Roman"/>
            <w:color w:val="000000"/>
            <w:sz w:val="20"/>
            <w:szCs w:val="20"/>
          </w:rPr>
          <w:delText>individualized</w:delText>
        </w:r>
      </w:del>
      <w:r w:rsidR="00B21340" w:rsidRPr="00F30CC6">
        <w:rPr>
          <w:rFonts w:ascii="Times New Roman" w:hAnsi="Times New Roman" w:cs="Times New Roman"/>
          <w:color w:val="000000"/>
          <w:sz w:val="20"/>
          <w:szCs w:val="20"/>
        </w:rPr>
        <w:t xml:space="preserve"> responses depending on the P-values for significance test of responsiveness (</w:t>
      </w:r>
      <w:proofErr w:type="spellStart"/>
      <w:r w:rsidR="00B21340" w:rsidRPr="00F30CC6">
        <w:rPr>
          <w:rFonts w:ascii="Times New Roman" w:hAnsi="Times New Roman" w:cs="Times New Roman"/>
          <w:color w:val="000000"/>
          <w:sz w:val="20"/>
          <w:szCs w:val="20"/>
        </w:rPr>
        <w:t>Pr</w:t>
      </w:r>
      <w:proofErr w:type="spellEnd"/>
      <w:r w:rsidR="00B21340" w:rsidRPr="00F30CC6">
        <w:rPr>
          <w:rFonts w:ascii="Times New Roman" w:hAnsi="Times New Roman" w:cs="Times New Roman"/>
          <w:color w:val="000000"/>
          <w:sz w:val="20"/>
          <w:szCs w:val="20"/>
        </w:rPr>
        <w:t xml:space="preserve">) and </w:t>
      </w:r>
      <w:ins w:id="404" w:author="Chen Liao" w:date="2021-02-25T09:23:00Z">
        <w:r w:rsidR="00A83CE0" w:rsidRPr="00F30CC6">
          <w:rPr>
            <w:rFonts w:ascii="Times New Roman" w:hAnsi="Times New Roman" w:cs="Times New Roman"/>
            <w:color w:val="000000"/>
            <w:sz w:val="20"/>
            <w:szCs w:val="20"/>
          </w:rPr>
          <w:t>baseline-dependency</w:t>
        </w:r>
      </w:ins>
      <w:del w:id="405" w:author="Chen Liao" w:date="2021-02-25T09:23:00Z">
        <w:r w:rsidR="00B21340" w:rsidRPr="00F30CC6" w:rsidDel="00A83CE0">
          <w:rPr>
            <w:rFonts w:ascii="Times New Roman" w:hAnsi="Times New Roman" w:cs="Times New Roman"/>
            <w:color w:val="000000"/>
            <w:sz w:val="20"/>
            <w:szCs w:val="20"/>
          </w:rPr>
          <w:delText>individuality</w:delText>
        </w:r>
      </w:del>
      <w:r w:rsidR="00B21340" w:rsidRPr="00F30CC6">
        <w:rPr>
          <w:rFonts w:ascii="Times New Roman" w:hAnsi="Times New Roman" w:cs="Times New Roman"/>
          <w:color w:val="000000"/>
          <w:sz w:val="20"/>
          <w:szCs w:val="20"/>
        </w:rPr>
        <w:t xml:space="preserve"> (P</w:t>
      </w:r>
      <w:ins w:id="406" w:author="Chen Liao" w:date="2021-02-25T09:23:00Z">
        <w:r w:rsidR="00A83CE0" w:rsidRPr="00F30CC6">
          <w:rPr>
            <w:rFonts w:ascii="Times New Roman" w:hAnsi="Times New Roman" w:cs="Times New Roman"/>
            <w:color w:val="000000"/>
            <w:sz w:val="20"/>
            <w:szCs w:val="20"/>
          </w:rPr>
          <w:t>b</w:t>
        </w:r>
      </w:ins>
      <w:del w:id="407" w:author="Chen Liao" w:date="2021-02-25T09:23:00Z">
        <w:r w:rsidR="00B21340" w:rsidRPr="00F30CC6" w:rsidDel="00A83CE0">
          <w:rPr>
            <w:rFonts w:ascii="Times New Roman" w:hAnsi="Times New Roman" w:cs="Times New Roman"/>
            <w:color w:val="000000"/>
            <w:sz w:val="20"/>
            <w:szCs w:val="20"/>
          </w:rPr>
          <w:delText>i</w:delText>
        </w:r>
      </w:del>
      <w:r w:rsidR="00B21340" w:rsidRPr="00F30CC6">
        <w:rPr>
          <w:rFonts w:ascii="Times New Roman" w:hAnsi="Times New Roman" w:cs="Times New Roman"/>
          <w:color w:val="000000"/>
          <w:sz w:val="20"/>
          <w:szCs w:val="20"/>
        </w:rPr>
        <w:t xml:space="preserve">). The </w:t>
      </w:r>
      <w:ins w:id="408" w:author="Chen Liao" w:date="2021-02-25T09:27:00Z">
        <w:r w:rsidR="00954935" w:rsidRPr="00F30CC6">
          <w:rPr>
            <w:rFonts w:ascii="Times New Roman" w:hAnsi="Times New Roman" w:cs="Times New Roman"/>
            <w:color w:val="000000"/>
            <w:sz w:val="20"/>
            <w:szCs w:val="20"/>
          </w:rPr>
          <w:t xml:space="preserve">non-responsive </w:t>
        </w:r>
      </w:ins>
      <w:r w:rsidR="00B21340" w:rsidRPr="00F30CC6">
        <w:rPr>
          <w:rFonts w:ascii="Times New Roman" w:hAnsi="Times New Roman" w:cs="Times New Roman"/>
          <w:color w:val="000000"/>
          <w:sz w:val="20"/>
          <w:szCs w:val="20"/>
        </w:rPr>
        <w:t xml:space="preserve">bacterial species </w:t>
      </w:r>
      <w:del w:id="409" w:author="Chen Liao" w:date="2021-02-25T09:26:00Z">
        <w:r w:rsidR="00B21340" w:rsidRPr="00F30CC6" w:rsidDel="00954935">
          <w:rPr>
            <w:rFonts w:ascii="Times New Roman" w:hAnsi="Times New Roman" w:cs="Times New Roman"/>
            <w:color w:val="000000"/>
            <w:sz w:val="20"/>
            <w:szCs w:val="20"/>
          </w:rPr>
          <w:delText>whose responses</w:delText>
        </w:r>
      </w:del>
      <w:del w:id="410" w:author="Chen Liao" w:date="2021-02-25T09:27:00Z">
        <w:r w:rsidR="00B21340" w:rsidRPr="00F30CC6" w:rsidDel="00954935">
          <w:rPr>
            <w:rFonts w:ascii="Times New Roman" w:hAnsi="Times New Roman" w:cs="Times New Roman"/>
            <w:color w:val="000000"/>
            <w:sz w:val="20"/>
            <w:szCs w:val="20"/>
          </w:rPr>
          <w:delText xml:space="preserve"> to inulin are both non-responsive and </w:delText>
        </w:r>
      </w:del>
      <w:del w:id="411" w:author="Chen Liao" w:date="2021-02-25T09:25:00Z">
        <w:r w:rsidR="00B21340" w:rsidRPr="00F30CC6" w:rsidDel="001B638D">
          <w:rPr>
            <w:rFonts w:ascii="Times New Roman" w:hAnsi="Times New Roman" w:cs="Times New Roman"/>
            <w:color w:val="000000"/>
            <w:sz w:val="20"/>
            <w:szCs w:val="20"/>
          </w:rPr>
          <w:delText>non-individualized</w:delText>
        </w:r>
      </w:del>
      <w:del w:id="412" w:author="Chen Liao" w:date="2021-02-25T09:27:00Z">
        <w:r w:rsidR="00B21340" w:rsidRPr="00F30CC6" w:rsidDel="00954935">
          <w:rPr>
            <w:rFonts w:ascii="Times New Roman" w:hAnsi="Times New Roman" w:cs="Times New Roman"/>
            <w:color w:val="000000"/>
            <w:sz w:val="20"/>
            <w:szCs w:val="20"/>
          </w:rPr>
          <w:delText xml:space="preserve"> </w:delText>
        </w:r>
      </w:del>
      <w:r w:rsidR="00B21340" w:rsidRPr="00F30CC6">
        <w:rPr>
          <w:rFonts w:ascii="Times New Roman" w:hAnsi="Times New Roman" w:cs="Times New Roman"/>
          <w:color w:val="000000"/>
          <w:sz w:val="20"/>
          <w:szCs w:val="20"/>
        </w:rPr>
        <w:t>are marked as gray dots</w:t>
      </w:r>
      <w:r w:rsidR="00E7237F" w:rsidRPr="00F30CC6">
        <w:rPr>
          <w:rFonts w:ascii="Times New Roman" w:hAnsi="Times New Roman" w:cs="Times New Roman"/>
          <w:color w:val="000000"/>
          <w:sz w:val="20"/>
          <w:szCs w:val="20"/>
        </w:rPr>
        <w:t>,</w:t>
      </w:r>
      <w:ins w:id="413" w:author="Chen Liao" w:date="2021-02-25T09:27:00Z">
        <w:r w:rsidR="00371BD9" w:rsidRPr="00F30CC6">
          <w:rPr>
            <w:rFonts w:ascii="Times New Roman" w:hAnsi="Times New Roman" w:cs="Times New Roman"/>
            <w:color w:val="000000"/>
            <w:sz w:val="20"/>
            <w:szCs w:val="20"/>
          </w:rPr>
          <w:t xml:space="preserve"> while the responsive ones </w:t>
        </w:r>
        <w:r w:rsidR="00A47E9D" w:rsidRPr="00F30CC6">
          <w:rPr>
            <w:rFonts w:ascii="Times New Roman" w:hAnsi="Times New Roman" w:cs="Times New Roman"/>
            <w:color w:val="000000"/>
            <w:sz w:val="20"/>
            <w:szCs w:val="20"/>
          </w:rPr>
          <w:t xml:space="preserve">are </w:t>
        </w:r>
      </w:ins>
      <w:del w:id="414" w:author="Chen Liao" w:date="2021-02-25T09:27:00Z">
        <w:r w:rsidR="00E7237F" w:rsidRPr="00F30CC6" w:rsidDel="00371BD9">
          <w:rPr>
            <w:rFonts w:ascii="Times New Roman" w:hAnsi="Times New Roman" w:cs="Times New Roman"/>
            <w:color w:val="000000"/>
            <w:sz w:val="20"/>
            <w:szCs w:val="20"/>
          </w:rPr>
          <w:delText xml:space="preserve"> which are otherwise </w:delText>
        </w:r>
      </w:del>
      <w:r w:rsidR="00E7237F" w:rsidRPr="00F30CC6">
        <w:rPr>
          <w:rFonts w:ascii="Times New Roman" w:hAnsi="Times New Roman" w:cs="Times New Roman"/>
          <w:color w:val="000000"/>
          <w:sz w:val="20"/>
          <w:szCs w:val="20"/>
        </w:rPr>
        <w:t xml:space="preserve">colored by the ratio of </w:t>
      </w:r>
      <w:bookmarkStart w:id="415" w:name="OLE_LINK9"/>
      <w:bookmarkStart w:id="416" w:name="OLE_LINK10"/>
      <w:r w:rsidR="00DB3E92" w:rsidRPr="00F30CC6">
        <w:rPr>
          <w:rFonts w:ascii="Times New Roman" w:hAnsi="Times New Roman" w:cs="Times New Roman"/>
          <w:color w:val="000000"/>
          <w:sz w:val="20"/>
          <w:szCs w:val="20"/>
        </w:rPr>
        <w:t xml:space="preserve">their </w:t>
      </w:r>
      <w:r w:rsidR="005957C7" w:rsidRPr="00F30CC6">
        <w:rPr>
          <w:rFonts w:ascii="Times New Roman" w:hAnsi="Times New Roman" w:cs="Times New Roman"/>
          <w:color w:val="000000"/>
          <w:sz w:val="20"/>
          <w:szCs w:val="20"/>
        </w:rPr>
        <w:t>averaged</w:t>
      </w:r>
      <w:r w:rsidR="00E7237F" w:rsidRPr="00F30CC6">
        <w:rPr>
          <w:rFonts w:ascii="Times New Roman" w:hAnsi="Times New Roman" w:cs="Times New Roman"/>
          <w:color w:val="000000"/>
          <w:sz w:val="20"/>
          <w:szCs w:val="20"/>
        </w:rPr>
        <w:t xml:space="preserve"> absolute abundance</w:t>
      </w:r>
      <w:r w:rsidR="00DB3E92" w:rsidRPr="00F30CC6">
        <w:rPr>
          <w:rFonts w:ascii="Times New Roman" w:hAnsi="Times New Roman" w:cs="Times New Roman"/>
          <w:color w:val="000000"/>
          <w:sz w:val="20"/>
          <w:szCs w:val="20"/>
        </w:rPr>
        <w:t>s</w:t>
      </w:r>
      <w:r w:rsidR="00E7237F" w:rsidRPr="00F30CC6">
        <w:rPr>
          <w:rFonts w:ascii="Times New Roman" w:hAnsi="Times New Roman" w:cs="Times New Roman"/>
          <w:color w:val="000000"/>
          <w:sz w:val="20"/>
          <w:szCs w:val="20"/>
        </w:rPr>
        <w:t xml:space="preserve"> (abs. </w:t>
      </w:r>
      <w:proofErr w:type="spellStart"/>
      <w:r w:rsidR="00E7237F" w:rsidRPr="00F30CC6">
        <w:rPr>
          <w:rFonts w:ascii="Times New Roman" w:hAnsi="Times New Roman" w:cs="Times New Roman"/>
          <w:color w:val="000000"/>
          <w:sz w:val="20"/>
          <w:szCs w:val="20"/>
        </w:rPr>
        <w:t>abun</w:t>
      </w:r>
      <w:proofErr w:type="spellEnd"/>
      <w:r w:rsidR="00E7237F" w:rsidRPr="00F30CC6">
        <w:rPr>
          <w:rFonts w:ascii="Times New Roman" w:hAnsi="Times New Roman" w:cs="Times New Roman"/>
          <w:color w:val="000000"/>
          <w:sz w:val="20"/>
          <w:szCs w:val="20"/>
        </w:rPr>
        <w:t xml:space="preserve">.) </w:t>
      </w:r>
      <w:bookmarkEnd w:id="415"/>
      <w:bookmarkEnd w:id="416"/>
      <w:r w:rsidR="00E7237F" w:rsidRPr="00F30CC6">
        <w:rPr>
          <w:rFonts w:ascii="Times New Roman" w:hAnsi="Times New Roman" w:cs="Times New Roman"/>
          <w:color w:val="000000"/>
          <w:sz w:val="20"/>
          <w:szCs w:val="20"/>
        </w:rPr>
        <w:t>between inulin and cellulos</w:t>
      </w:r>
      <w:r w:rsidR="00E5274C" w:rsidRPr="00F30CC6">
        <w:rPr>
          <w:rFonts w:ascii="Times New Roman" w:hAnsi="Times New Roman" w:cs="Times New Roman"/>
          <w:color w:val="000000"/>
          <w:sz w:val="20"/>
          <w:szCs w:val="20"/>
        </w:rPr>
        <w:t xml:space="preserve">e </w:t>
      </w:r>
      <w:r w:rsidR="00E7237F" w:rsidRPr="00F30CC6">
        <w:rPr>
          <w:rFonts w:ascii="Times New Roman" w:hAnsi="Times New Roman" w:cs="Times New Roman"/>
          <w:color w:val="000000"/>
          <w:sz w:val="20"/>
          <w:szCs w:val="20"/>
        </w:rPr>
        <w:t xml:space="preserve">group. </w:t>
      </w:r>
      <w:r w:rsidR="00987C8F" w:rsidRPr="00F30CC6">
        <w:rPr>
          <w:rFonts w:ascii="Times New Roman" w:hAnsi="Times New Roman" w:cs="Times New Roman"/>
          <w:color w:val="000000"/>
          <w:sz w:val="20"/>
          <w:szCs w:val="20"/>
        </w:rPr>
        <w:t>We displayed the</w:t>
      </w:r>
      <w:r w:rsidR="00E7237F" w:rsidRPr="00F30CC6">
        <w:rPr>
          <w:rFonts w:ascii="Times New Roman" w:hAnsi="Times New Roman" w:cs="Times New Roman"/>
          <w:color w:val="000000"/>
          <w:sz w:val="20"/>
          <w:szCs w:val="20"/>
        </w:rPr>
        <w:t xml:space="preserve"> inulin-stimulated </w:t>
      </w:r>
      <w:r w:rsidR="00987C8F" w:rsidRPr="00F30CC6">
        <w:rPr>
          <w:rFonts w:ascii="Times New Roman" w:hAnsi="Times New Roman" w:cs="Times New Roman"/>
          <w:color w:val="000000"/>
          <w:sz w:val="20"/>
          <w:szCs w:val="20"/>
        </w:rPr>
        <w:t xml:space="preserve">longitudinal </w:t>
      </w:r>
      <w:r w:rsidR="00E7237F" w:rsidRPr="00F30CC6">
        <w:rPr>
          <w:rFonts w:ascii="Times New Roman" w:hAnsi="Times New Roman" w:cs="Times New Roman"/>
          <w:color w:val="000000"/>
          <w:sz w:val="20"/>
          <w:szCs w:val="20"/>
        </w:rPr>
        <w:t>responses</w:t>
      </w:r>
      <w:r w:rsidR="00020713" w:rsidRPr="00F30CC6">
        <w:rPr>
          <w:rFonts w:ascii="Times New Roman" w:hAnsi="Times New Roman" w:cs="Times New Roman"/>
          <w:color w:val="000000"/>
          <w:sz w:val="20"/>
          <w:szCs w:val="20"/>
        </w:rPr>
        <w:t xml:space="preserve"> of </w:t>
      </w:r>
      <w:r w:rsidR="00987C8F" w:rsidRPr="00F30CC6">
        <w:rPr>
          <w:rFonts w:ascii="Times New Roman" w:hAnsi="Times New Roman" w:cs="Times New Roman"/>
          <w:color w:val="000000"/>
          <w:sz w:val="20"/>
          <w:szCs w:val="20"/>
        </w:rPr>
        <w:t>bacterial species and SCFAs</w:t>
      </w:r>
      <w:r w:rsidR="00DB3E92" w:rsidRPr="00F30CC6">
        <w:rPr>
          <w:rFonts w:ascii="Times New Roman" w:hAnsi="Times New Roman" w:cs="Times New Roman"/>
          <w:color w:val="000000"/>
          <w:sz w:val="20"/>
          <w:szCs w:val="20"/>
        </w:rPr>
        <w:t>, relative to their corresponding responses in the cellulose group,</w:t>
      </w:r>
      <w:r w:rsidR="00020713" w:rsidRPr="00F30CC6">
        <w:rPr>
          <w:rFonts w:ascii="Times New Roman" w:hAnsi="Times New Roman" w:cs="Times New Roman"/>
          <w:color w:val="000000"/>
          <w:sz w:val="20"/>
          <w:szCs w:val="20"/>
        </w:rPr>
        <w:t xml:space="preserve"> </w:t>
      </w:r>
      <w:r w:rsidR="00987C8F" w:rsidRPr="00A06850">
        <w:rPr>
          <w:rFonts w:ascii="Times New Roman" w:hAnsi="Times New Roman" w:cs="Times New Roman"/>
          <w:color w:val="000000"/>
          <w:sz w:val="20"/>
          <w:szCs w:val="20"/>
          <w:highlight w:val="yellow"/>
          <w:rPrChange w:id="417" w:author="Chen Liao" w:date="2021-02-25T12:14:00Z">
            <w:rPr>
              <w:rFonts w:ascii="Times New Roman" w:hAnsi="Times New Roman" w:cs="Times New Roman"/>
              <w:color w:val="000000"/>
              <w:sz w:val="20"/>
              <w:szCs w:val="20"/>
            </w:rPr>
          </w:rPrChange>
        </w:rPr>
        <w:t xml:space="preserve">in a reduced two-dimensional </w:t>
      </w:r>
      <w:r w:rsidR="005957C7" w:rsidRPr="00A06850">
        <w:rPr>
          <w:rFonts w:ascii="Times New Roman" w:hAnsi="Times New Roman" w:cs="Times New Roman"/>
          <w:color w:val="000000"/>
          <w:sz w:val="20"/>
          <w:szCs w:val="20"/>
          <w:highlight w:val="yellow"/>
          <w:rPrChange w:id="418" w:author="Chen Liao" w:date="2021-02-25T12:14:00Z">
            <w:rPr>
              <w:rFonts w:ascii="Times New Roman" w:hAnsi="Times New Roman" w:cs="Times New Roman"/>
              <w:color w:val="000000"/>
              <w:sz w:val="20"/>
              <w:szCs w:val="20"/>
            </w:rPr>
          </w:rPrChange>
        </w:rPr>
        <w:t xml:space="preserve">(2D) </w:t>
      </w:r>
      <w:r w:rsidR="00987C8F" w:rsidRPr="00A06850">
        <w:rPr>
          <w:rFonts w:ascii="Times New Roman" w:hAnsi="Times New Roman" w:cs="Times New Roman"/>
          <w:color w:val="000000"/>
          <w:sz w:val="20"/>
          <w:szCs w:val="20"/>
          <w:highlight w:val="yellow"/>
          <w:rPrChange w:id="419" w:author="Chen Liao" w:date="2021-02-25T12:14:00Z">
            <w:rPr>
              <w:rFonts w:ascii="Times New Roman" w:hAnsi="Times New Roman" w:cs="Times New Roman"/>
              <w:color w:val="000000"/>
              <w:sz w:val="20"/>
              <w:szCs w:val="20"/>
            </w:rPr>
          </w:rPrChange>
        </w:rPr>
        <w:t>space spanned by</w:t>
      </w:r>
      <w:r w:rsidR="00DB3E92" w:rsidRPr="00A06850">
        <w:rPr>
          <w:rFonts w:ascii="Times New Roman" w:hAnsi="Times New Roman" w:cs="Times New Roman"/>
          <w:color w:val="000000"/>
          <w:sz w:val="20"/>
          <w:szCs w:val="20"/>
          <w:highlight w:val="yellow"/>
          <w:rPrChange w:id="420" w:author="Chen Liao" w:date="2021-02-25T12:14:00Z">
            <w:rPr>
              <w:rFonts w:ascii="Times New Roman" w:hAnsi="Times New Roman" w:cs="Times New Roman"/>
              <w:color w:val="000000"/>
              <w:sz w:val="20"/>
              <w:szCs w:val="20"/>
            </w:rPr>
          </w:rPrChange>
        </w:rPr>
        <w:t xml:space="preserve"> </w:t>
      </w:r>
      <w:r w:rsidR="00987C8F" w:rsidRPr="00A06850">
        <w:rPr>
          <w:rFonts w:ascii="Times New Roman" w:hAnsi="Times New Roman" w:cs="Times New Roman"/>
          <w:color w:val="000000"/>
          <w:sz w:val="20"/>
          <w:szCs w:val="20"/>
          <w:highlight w:val="yellow"/>
          <w:rPrChange w:id="421" w:author="Chen Liao" w:date="2021-02-25T12:14:00Z">
            <w:rPr>
              <w:rFonts w:ascii="Times New Roman" w:hAnsi="Times New Roman" w:cs="Times New Roman"/>
              <w:color w:val="000000"/>
              <w:sz w:val="20"/>
              <w:szCs w:val="20"/>
            </w:rPr>
          </w:rPrChange>
        </w:rPr>
        <w:t>factor 1 and factor 2 extracted using sequential non-negative matrix factorization</w:t>
      </w:r>
      <w:r w:rsidR="00DB3E92" w:rsidRPr="00A06850">
        <w:rPr>
          <w:rFonts w:ascii="Times New Roman" w:hAnsi="Times New Roman" w:cs="Times New Roman"/>
          <w:color w:val="000000"/>
          <w:sz w:val="20"/>
          <w:szCs w:val="20"/>
          <w:highlight w:val="yellow"/>
          <w:rPrChange w:id="422" w:author="Chen Liao" w:date="2021-02-25T12:14:00Z">
            <w:rPr>
              <w:rFonts w:ascii="Times New Roman" w:hAnsi="Times New Roman" w:cs="Times New Roman"/>
              <w:color w:val="000000"/>
              <w:sz w:val="20"/>
              <w:szCs w:val="20"/>
            </w:rPr>
          </w:rPrChange>
        </w:rPr>
        <w:t xml:space="preserve"> (</w:t>
      </w:r>
      <w:r w:rsidR="00987C8F" w:rsidRPr="00A06850">
        <w:rPr>
          <w:rFonts w:ascii="Times New Roman" w:hAnsi="Times New Roman" w:cs="Times New Roman"/>
          <w:color w:val="000000"/>
          <w:sz w:val="20"/>
          <w:szCs w:val="20"/>
          <w:highlight w:val="yellow"/>
          <w:rPrChange w:id="423" w:author="Chen Liao" w:date="2021-02-25T12:14:00Z">
            <w:rPr>
              <w:rFonts w:ascii="Times New Roman" w:hAnsi="Times New Roman" w:cs="Times New Roman"/>
              <w:color w:val="000000"/>
              <w:sz w:val="20"/>
              <w:szCs w:val="20"/>
            </w:rPr>
          </w:rPrChange>
        </w:rPr>
        <w:t>see Methods for details)</w:t>
      </w:r>
      <w:r w:rsidR="00DB3E92" w:rsidRPr="00A06850">
        <w:rPr>
          <w:rFonts w:ascii="Times New Roman" w:hAnsi="Times New Roman" w:cs="Times New Roman"/>
          <w:color w:val="000000"/>
          <w:sz w:val="20"/>
          <w:szCs w:val="20"/>
          <w:highlight w:val="yellow"/>
          <w:rPrChange w:id="424" w:author="Chen Liao" w:date="2021-02-25T12:14:00Z">
            <w:rPr>
              <w:rFonts w:ascii="Times New Roman" w:hAnsi="Times New Roman" w:cs="Times New Roman"/>
              <w:color w:val="000000"/>
              <w:sz w:val="20"/>
              <w:szCs w:val="20"/>
            </w:rPr>
          </w:rPrChange>
        </w:rPr>
        <w:t>.</w:t>
      </w:r>
      <w:r w:rsidR="00987C8F" w:rsidRPr="00A06850">
        <w:rPr>
          <w:rFonts w:ascii="Times New Roman" w:hAnsi="Times New Roman" w:cs="Times New Roman"/>
          <w:color w:val="000000"/>
          <w:sz w:val="20"/>
          <w:szCs w:val="20"/>
        </w:rPr>
        <w:t xml:space="preserve"> In </w:t>
      </w:r>
      <w:r w:rsidR="009176DA" w:rsidRPr="00F30CC6">
        <w:rPr>
          <w:rFonts w:ascii="Times New Roman" w:hAnsi="Times New Roman" w:cs="Times New Roman"/>
          <w:color w:val="000000"/>
          <w:sz w:val="20"/>
          <w:szCs w:val="20"/>
        </w:rPr>
        <w:t>the</w:t>
      </w:r>
      <w:r w:rsidR="00987C8F" w:rsidRPr="00F30CC6">
        <w:rPr>
          <w:rFonts w:ascii="Times New Roman" w:hAnsi="Times New Roman" w:cs="Times New Roman"/>
          <w:color w:val="000000"/>
          <w:sz w:val="20"/>
          <w:szCs w:val="20"/>
        </w:rPr>
        <w:t xml:space="preserve"> </w:t>
      </w:r>
      <w:r w:rsidR="005957C7" w:rsidRPr="00F30CC6">
        <w:rPr>
          <w:rFonts w:ascii="Times New Roman" w:hAnsi="Times New Roman" w:cs="Times New Roman"/>
          <w:color w:val="000000"/>
          <w:sz w:val="20"/>
          <w:szCs w:val="20"/>
        </w:rPr>
        <w:t xml:space="preserve">2D </w:t>
      </w:r>
      <w:r w:rsidR="00987C8F" w:rsidRPr="00F30CC6">
        <w:rPr>
          <w:rFonts w:ascii="Times New Roman" w:hAnsi="Times New Roman" w:cs="Times New Roman"/>
          <w:color w:val="000000"/>
          <w:sz w:val="20"/>
          <w:szCs w:val="20"/>
        </w:rPr>
        <w:t>visualizations, e</w:t>
      </w:r>
      <w:r w:rsidR="00437ED3" w:rsidRPr="00F30CC6">
        <w:rPr>
          <w:rFonts w:ascii="Times New Roman" w:hAnsi="Times New Roman" w:cs="Times New Roman"/>
          <w:color w:val="000000"/>
          <w:sz w:val="20"/>
          <w:szCs w:val="20"/>
        </w:rPr>
        <w:t>ach symbol</w:t>
      </w:r>
      <w:r w:rsidR="00020713" w:rsidRPr="00F30CC6">
        <w:rPr>
          <w:rFonts w:ascii="Times New Roman" w:hAnsi="Times New Roman" w:cs="Times New Roman"/>
          <w:color w:val="000000"/>
          <w:sz w:val="20"/>
          <w:szCs w:val="20"/>
        </w:rPr>
        <w:t xml:space="preserve"> </w:t>
      </w:r>
      <w:r w:rsidR="00437ED3" w:rsidRPr="00F30CC6">
        <w:rPr>
          <w:rFonts w:ascii="Times New Roman" w:hAnsi="Times New Roman" w:cs="Times New Roman"/>
          <w:color w:val="000000"/>
          <w:sz w:val="20"/>
          <w:szCs w:val="20"/>
        </w:rPr>
        <w:t xml:space="preserve">represents a mouse (dots: cellulose group, crosses: inulin group) and all mice data from the same vendor under the same </w:t>
      </w:r>
      <w:r w:rsidR="008D65D8" w:rsidRPr="00F30CC6">
        <w:rPr>
          <w:rFonts w:ascii="Times New Roman" w:hAnsi="Times New Roman" w:cs="Times New Roman"/>
          <w:color w:val="000000"/>
          <w:sz w:val="20"/>
          <w:szCs w:val="20"/>
        </w:rPr>
        <w:t>dietary fiber</w:t>
      </w:r>
      <w:r w:rsidR="00437ED3" w:rsidRPr="00F30CC6">
        <w:rPr>
          <w:rFonts w:ascii="Times New Roman" w:hAnsi="Times New Roman" w:cs="Times New Roman"/>
          <w:color w:val="000000"/>
          <w:sz w:val="20"/>
          <w:szCs w:val="20"/>
        </w:rPr>
        <w:t xml:space="preserve"> treatment was </w:t>
      </w:r>
      <w:r w:rsidR="00DB3E92" w:rsidRPr="00F30CC6">
        <w:rPr>
          <w:rFonts w:ascii="Times New Roman" w:hAnsi="Times New Roman" w:cs="Times New Roman"/>
          <w:color w:val="000000"/>
          <w:sz w:val="20"/>
          <w:szCs w:val="20"/>
        </w:rPr>
        <w:t xml:space="preserve">used </w:t>
      </w:r>
      <w:r w:rsidR="00437ED3" w:rsidRPr="00F30CC6">
        <w:rPr>
          <w:rFonts w:ascii="Times New Roman" w:hAnsi="Times New Roman" w:cs="Times New Roman"/>
          <w:color w:val="000000"/>
          <w:sz w:val="20"/>
          <w:szCs w:val="20"/>
        </w:rPr>
        <w:t xml:space="preserve">to </w:t>
      </w:r>
      <w:r w:rsidR="003A24CF" w:rsidRPr="00F30CC6">
        <w:rPr>
          <w:rFonts w:ascii="Times New Roman" w:hAnsi="Times New Roman" w:cs="Times New Roman"/>
          <w:color w:val="000000"/>
          <w:sz w:val="20"/>
          <w:szCs w:val="20"/>
        </w:rPr>
        <w:t xml:space="preserve">fit </w:t>
      </w:r>
      <w:r w:rsidR="00437ED3" w:rsidRPr="00F30CC6">
        <w:rPr>
          <w:rFonts w:ascii="Times New Roman" w:hAnsi="Times New Roman" w:cs="Times New Roman"/>
          <w:color w:val="000000"/>
          <w:sz w:val="20"/>
          <w:szCs w:val="20"/>
        </w:rPr>
        <w:t>an eclipse</w:t>
      </w:r>
      <w:r w:rsidR="003A24CF" w:rsidRPr="00F30CC6">
        <w:rPr>
          <w:rFonts w:ascii="Times New Roman" w:hAnsi="Times New Roman" w:cs="Times New Roman"/>
          <w:color w:val="000000"/>
          <w:sz w:val="20"/>
          <w:szCs w:val="20"/>
        </w:rPr>
        <w:t xml:space="preserve">. For each vendor, an arrow </w:t>
      </w:r>
      <w:r w:rsidR="0093513E" w:rsidRPr="00F30CC6">
        <w:rPr>
          <w:rFonts w:ascii="Times New Roman" w:hAnsi="Times New Roman" w:cs="Times New Roman"/>
          <w:color w:val="000000"/>
          <w:sz w:val="20"/>
          <w:szCs w:val="20"/>
        </w:rPr>
        <w:t>was drawn from the</w:t>
      </w:r>
      <w:r w:rsidR="003A24CF" w:rsidRPr="00F30CC6">
        <w:rPr>
          <w:rFonts w:ascii="Times New Roman" w:hAnsi="Times New Roman" w:cs="Times New Roman"/>
          <w:color w:val="000000"/>
          <w:sz w:val="20"/>
          <w:szCs w:val="20"/>
        </w:rPr>
        <w:t xml:space="preserve"> eclipse center o</w:t>
      </w:r>
      <w:r w:rsidR="00237517" w:rsidRPr="00F30CC6">
        <w:rPr>
          <w:rFonts w:ascii="Times New Roman" w:hAnsi="Times New Roman" w:cs="Times New Roman"/>
          <w:color w:val="000000"/>
          <w:sz w:val="20"/>
          <w:szCs w:val="20"/>
        </w:rPr>
        <w:t>f</w:t>
      </w:r>
      <w:r w:rsidR="003A24CF" w:rsidRPr="00F30CC6">
        <w:rPr>
          <w:rFonts w:ascii="Times New Roman" w:hAnsi="Times New Roman" w:cs="Times New Roman"/>
          <w:color w:val="000000"/>
          <w:sz w:val="20"/>
          <w:szCs w:val="20"/>
        </w:rPr>
        <w:t xml:space="preserve"> </w:t>
      </w:r>
      <w:r w:rsidR="0093513E" w:rsidRPr="00F30CC6">
        <w:rPr>
          <w:rFonts w:ascii="Times New Roman" w:hAnsi="Times New Roman" w:cs="Times New Roman"/>
          <w:color w:val="000000"/>
          <w:sz w:val="20"/>
          <w:szCs w:val="20"/>
        </w:rPr>
        <w:t>the vendor under cellulose treatment (</w:t>
      </w:r>
      <w:r w:rsidR="0083201D" w:rsidRPr="00F30CC6">
        <w:rPr>
          <w:rFonts w:ascii="Times New Roman" w:hAnsi="Times New Roman" w:cs="Times New Roman"/>
          <w:color w:val="000000"/>
          <w:sz w:val="20"/>
          <w:szCs w:val="20"/>
        </w:rPr>
        <w:t>standar</w:t>
      </w:r>
      <w:r w:rsidR="0098727B" w:rsidRPr="00F30CC6">
        <w:rPr>
          <w:rFonts w:ascii="Times New Roman" w:hAnsi="Times New Roman" w:cs="Times New Roman"/>
          <w:color w:val="000000"/>
          <w:sz w:val="20"/>
          <w:szCs w:val="20"/>
        </w:rPr>
        <w:t>d</w:t>
      </w:r>
      <w:r w:rsidR="0083201D" w:rsidRPr="00F30CC6">
        <w:rPr>
          <w:rFonts w:ascii="Times New Roman" w:hAnsi="Times New Roman" w:cs="Times New Roman"/>
          <w:color w:val="000000"/>
          <w:sz w:val="20"/>
          <w:szCs w:val="20"/>
        </w:rPr>
        <w:t>ized</w:t>
      </w:r>
      <w:r w:rsidR="0093513E" w:rsidRPr="00F30CC6">
        <w:rPr>
          <w:rFonts w:ascii="Times New Roman" w:hAnsi="Times New Roman" w:cs="Times New Roman"/>
          <w:color w:val="000000"/>
          <w:sz w:val="20"/>
          <w:szCs w:val="20"/>
        </w:rPr>
        <w:t xml:space="preserve"> to the origin) to that under the inulin treatment. </w:t>
      </w:r>
      <w:r w:rsidR="00094BB8" w:rsidRPr="00F30CC6">
        <w:rPr>
          <w:rFonts w:ascii="Times New Roman" w:hAnsi="Times New Roman" w:cs="Times New Roman"/>
          <w:color w:val="000000"/>
          <w:sz w:val="20"/>
          <w:szCs w:val="20"/>
        </w:rPr>
        <w:t>Numbers</w:t>
      </w:r>
      <w:r w:rsidR="00482E80" w:rsidRPr="00F30CC6">
        <w:rPr>
          <w:rFonts w:ascii="Times New Roman" w:hAnsi="Times New Roman" w:cs="Times New Roman"/>
          <w:color w:val="000000"/>
          <w:sz w:val="20"/>
          <w:szCs w:val="20"/>
        </w:rPr>
        <w:t xml:space="preserve"> in parenthes</w:t>
      </w:r>
      <w:r w:rsidR="0041292D" w:rsidRPr="00F30CC6">
        <w:rPr>
          <w:rFonts w:ascii="Times New Roman" w:hAnsi="Times New Roman" w:cs="Times New Roman"/>
          <w:color w:val="000000"/>
          <w:sz w:val="20"/>
          <w:szCs w:val="20"/>
        </w:rPr>
        <w:t>e</w:t>
      </w:r>
      <w:r w:rsidR="00482E80" w:rsidRPr="00F30CC6">
        <w:rPr>
          <w:rFonts w:ascii="Times New Roman" w:hAnsi="Times New Roman" w:cs="Times New Roman"/>
          <w:color w:val="000000"/>
          <w:sz w:val="20"/>
          <w:szCs w:val="20"/>
        </w:rPr>
        <w:t>s</w:t>
      </w:r>
      <w:r w:rsidR="00094BB8" w:rsidRPr="00F30CC6">
        <w:rPr>
          <w:rFonts w:ascii="Times New Roman" w:hAnsi="Times New Roman" w:cs="Times New Roman"/>
          <w:color w:val="000000"/>
          <w:sz w:val="20"/>
          <w:szCs w:val="20"/>
        </w:rPr>
        <w:t xml:space="preserve"> </w:t>
      </w:r>
      <w:ins w:id="425" w:author="Chen Liao" w:date="2021-02-25T09:29:00Z">
        <w:r w:rsidR="00FA4B31" w:rsidRPr="00F30CC6">
          <w:rPr>
            <w:rFonts w:ascii="Times New Roman" w:hAnsi="Times New Roman" w:cs="Times New Roman"/>
            <w:color w:val="000000"/>
            <w:sz w:val="20"/>
            <w:szCs w:val="20"/>
          </w:rPr>
          <w:t>on x- and y-axis labels</w:t>
        </w:r>
      </w:ins>
      <w:ins w:id="426" w:author="Chen Liao" w:date="2021-02-25T09:28:00Z">
        <w:r w:rsidR="00FA4B31" w:rsidRPr="00F30CC6">
          <w:rPr>
            <w:rFonts w:ascii="Times New Roman" w:hAnsi="Times New Roman" w:cs="Times New Roman"/>
            <w:color w:val="000000"/>
            <w:sz w:val="20"/>
            <w:szCs w:val="20"/>
          </w:rPr>
          <w:t xml:space="preserve"> </w:t>
        </w:r>
      </w:ins>
      <w:r w:rsidR="00094BB8" w:rsidRPr="00F30CC6">
        <w:rPr>
          <w:rFonts w:ascii="Times New Roman" w:hAnsi="Times New Roman" w:cs="Times New Roman"/>
          <w:color w:val="000000"/>
          <w:sz w:val="20"/>
          <w:szCs w:val="20"/>
        </w:rPr>
        <w:t>indicate</w:t>
      </w:r>
      <w:r w:rsidR="00482E80" w:rsidRPr="00F30CC6">
        <w:rPr>
          <w:rFonts w:ascii="Times New Roman" w:hAnsi="Times New Roman" w:cs="Times New Roman"/>
          <w:color w:val="000000"/>
          <w:sz w:val="20"/>
          <w:szCs w:val="20"/>
        </w:rPr>
        <w:t xml:space="preserve"> </w:t>
      </w:r>
      <w:r w:rsidR="00DB3E92" w:rsidRPr="00F30CC6">
        <w:rPr>
          <w:rFonts w:ascii="Times New Roman" w:hAnsi="Times New Roman" w:cs="Times New Roman"/>
          <w:color w:val="000000"/>
          <w:sz w:val="20"/>
          <w:szCs w:val="20"/>
        </w:rPr>
        <w:t>factor loadings.</w:t>
      </w:r>
      <w:ins w:id="427" w:author="Chen Liao" w:date="2021-02-25T09:49:00Z">
        <w:r w:rsidR="00A60D17" w:rsidRPr="00F30CC6">
          <w:rPr>
            <w:rFonts w:ascii="Times New Roman" w:hAnsi="Times New Roman" w:cs="Times New Roman"/>
            <w:sz w:val="20"/>
            <w:szCs w:val="20"/>
          </w:rPr>
          <w:t xml:space="preserve"> Taxonomic labels w/ “Un.” group bacteria that are unclassified or uncultured at lower taxonomic ranks</w:t>
        </w:r>
        <w:r w:rsidR="005C6B57" w:rsidRPr="00F30CC6">
          <w:rPr>
            <w:rFonts w:ascii="Times New Roman" w:hAnsi="Times New Roman" w:cs="Times New Roman"/>
            <w:color w:val="000000"/>
            <w:sz w:val="20"/>
            <w:szCs w:val="20"/>
          </w:rPr>
          <w:t>.</w:t>
        </w:r>
      </w:ins>
      <w:r w:rsidR="00020713" w:rsidRPr="00F30CC6">
        <w:rPr>
          <w:rFonts w:ascii="Times New Roman" w:hAnsi="Times New Roman" w:cs="Times New Roman"/>
          <w:color w:val="000000"/>
          <w:sz w:val="20"/>
          <w:szCs w:val="20"/>
        </w:rPr>
        <w:br w:type="page"/>
      </w:r>
    </w:p>
    <w:p w14:paraId="111E4990" w14:textId="13284F04" w:rsidR="00DC5173" w:rsidRPr="00A06850" w:rsidRDefault="001F491B" w:rsidP="00B806AB">
      <w:pPr>
        <w:jc w:val="center"/>
        <w:rPr>
          <w:ins w:id="428" w:author="Chen Liao" w:date="2021-02-25T09:30:00Z"/>
          <w:rFonts w:ascii="Times New Roman" w:eastAsia="SimSun" w:hAnsi="Times New Roman" w:cs="Times New Roman"/>
          <w:b/>
          <w:bCs/>
          <w:color w:val="000000"/>
          <w:sz w:val="20"/>
          <w:szCs w:val="20"/>
        </w:rPr>
      </w:pPr>
      <w:commentRangeStart w:id="429"/>
      <w:r w:rsidRPr="00A06850">
        <w:rPr>
          <w:rFonts w:ascii="Times New Roman" w:eastAsia="SimSun" w:hAnsi="Times New Roman" w:cs="Times New Roman"/>
          <w:b/>
          <w:bCs/>
          <w:noProof/>
          <w:color w:val="000000"/>
          <w:sz w:val="20"/>
          <w:szCs w:val="20"/>
        </w:rPr>
        <w:lastRenderedPageBreak/>
        <w:drawing>
          <wp:inline distT="0" distB="0" distL="0" distR="0" wp14:anchorId="5B101DFA" wp14:editId="59758036">
            <wp:extent cx="4742329" cy="4478051"/>
            <wp:effectExtent l="0" t="0" r="0" b="5080"/>
            <wp:docPr id="10" name="Picture 1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0863" cy="4486110"/>
                    </a:xfrm>
                    <a:prstGeom prst="rect">
                      <a:avLst/>
                    </a:prstGeom>
                  </pic:spPr>
                </pic:pic>
              </a:graphicData>
            </a:graphic>
          </wp:inline>
        </w:drawing>
      </w:r>
      <w:commentRangeEnd w:id="429"/>
      <w:r w:rsidR="00056A61" w:rsidRPr="00A06850">
        <w:rPr>
          <w:rStyle w:val="CommentReference"/>
          <w:rFonts w:ascii="Times New Roman" w:hAnsi="Times New Roman" w:cs="Times New Roman"/>
          <w:rPrChange w:id="430" w:author="Chen Liao" w:date="2021-02-25T12:14:00Z">
            <w:rPr>
              <w:rStyle w:val="CommentReference"/>
            </w:rPr>
          </w:rPrChange>
        </w:rPr>
        <w:commentReference w:id="429"/>
      </w:r>
    </w:p>
    <w:p w14:paraId="0C6C13B7" w14:textId="03DA19B3" w:rsidR="00A97F0B" w:rsidRPr="00A06850" w:rsidRDefault="00A97F0B" w:rsidP="00B806AB">
      <w:pPr>
        <w:jc w:val="center"/>
        <w:rPr>
          <w:rFonts w:ascii="Times New Roman" w:eastAsia="SimSun" w:hAnsi="Times New Roman" w:cs="Times New Roman"/>
          <w:b/>
          <w:bCs/>
          <w:color w:val="000000"/>
          <w:sz w:val="20"/>
          <w:szCs w:val="20"/>
        </w:rPr>
      </w:pPr>
      <w:ins w:id="431" w:author="Chen Liao" w:date="2021-02-25T09:30:00Z">
        <w:r w:rsidRPr="00A06850">
          <w:rPr>
            <w:rFonts w:ascii="Times New Roman" w:eastAsia="SimSun" w:hAnsi="Times New Roman" w:cs="Times New Roman"/>
            <w:b/>
            <w:bCs/>
            <w:noProof/>
            <w:color w:val="000000"/>
            <w:sz w:val="20"/>
            <w:szCs w:val="20"/>
          </w:rPr>
          <w:drawing>
            <wp:inline distT="0" distB="0" distL="0" distR="0" wp14:anchorId="6118A0AC" wp14:editId="3CCA98E3">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ins>
    </w:p>
    <w:p w14:paraId="7416DB24" w14:textId="77777777" w:rsidR="000130D4" w:rsidRPr="00F30CC6" w:rsidRDefault="000130D4" w:rsidP="005E0AD8">
      <w:pPr>
        <w:jc w:val="both"/>
        <w:rPr>
          <w:rFonts w:ascii="Times New Roman" w:hAnsi="Times New Roman" w:cs="Times New Roman"/>
          <w:b/>
          <w:bCs/>
          <w:color w:val="000000"/>
          <w:sz w:val="20"/>
          <w:szCs w:val="20"/>
        </w:rPr>
      </w:pPr>
    </w:p>
    <w:p w14:paraId="0FB3F116" w14:textId="714484EA" w:rsidR="0021303E" w:rsidRPr="00F30CC6" w:rsidRDefault="000130D4" w:rsidP="005E0AD8">
      <w:pPr>
        <w:jc w:val="both"/>
        <w:rPr>
          <w:rFonts w:ascii="Times New Roman" w:hAnsi="Times New Roman" w:cs="Times New Roman"/>
          <w:color w:val="000000"/>
          <w:sz w:val="20"/>
          <w:szCs w:val="20"/>
        </w:rPr>
      </w:pPr>
      <w:r w:rsidRPr="00F30CC6">
        <w:rPr>
          <w:rFonts w:ascii="Times New Roman" w:hAnsi="Times New Roman" w:cs="Times New Roman"/>
          <w:b/>
          <w:bCs/>
          <w:color w:val="000000"/>
          <w:sz w:val="20"/>
          <w:szCs w:val="20"/>
        </w:rPr>
        <w:t>Figure 5.</w:t>
      </w:r>
      <w:r w:rsidRPr="00F30CC6">
        <w:rPr>
          <w:rFonts w:ascii="Times New Roman" w:hAnsi="Times New Roman" w:cs="Times New Roman"/>
          <w:color w:val="000000"/>
          <w:sz w:val="20"/>
          <w:szCs w:val="20"/>
        </w:rPr>
        <w:t xml:space="preserve"> </w:t>
      </w:r>
      <w:r w:rsidR="00A550B0" w:rsidRPr="00F30CC6">
        <w:rPr>
          <w:rFonts w:ascii="Times New Roman" w:hAnsi="Times New Roman" w:cs="Times New Roman"/>
          <w:b/>
          <w:bCs/>
          <w:color w:val="000000"/>
          <w:sz w:val="20"/>
          <w:szCs w:val="20"/>
        </w:rPr>
        <w:t xml:space="preserve">Robust learning of microbiome-metabolome relationship </w:t>
      </w:r>
      <w:bookmarkStart w:id="432" w:name="OLE_LINK11"/>
      <w:bookmarkStart w:id="433" w:name="OLE_LINK12"/>
      <w:r w:rsidR="00A550B0" w:rsidRPr="00F30CC6">
        <w:rPr>
          <w:rFonts w:ascii="Times New Roman" w:hAnsi="Times New Roman" w:cs="Times New Roman"/>
          <w:b/>
          <w:bCs/>
          <w:color w:val="000000"/>
          <w:sz w:val="20"/>
          <w:szCs w:val="20"/>
        </w:rPr>
        <w:t xml:space="preserve">is </w:t>
      </w:r>
      <w:bookmarkStart w:id="434" w:name="OLE_LINK16"/>
      <w:bookmarkStart w:id="435" w:name="OLE_LINK17"/>
      <w:ins w:id="436" w:author="Chen Liao" w:date="2021-02-25T09:35:00Z">
        <w:r w:rsidR="00FB1E16" w:rsidRPr="00F30CC6">
          <w:rPr>
            <w:rFonts w:ascii="Times New Roman" w:hAnsi="Times New Roman" w:cs="Times New Roman"/>
            <w:b/>
            <w:bCs/>
            <w:color w:val="000000"/>
            <w:sz w:val="20"/>
            <w:szCs w:val="20"/>
          </w:rPr>
          <w:t>challenging due to baseline-dependency</w:t>
        </w:r>
      </w:ins>
      <w:commentRangeStart w:id="437"/>
      <w:del w:id="438" w:author="Chen Liao" w:date="2021-02-25T09:35:00Z">
        <w:r w:rsidR="001F491B" w:rsidRPr="00F30CC6" w:rsidDel="00FB1E16">
          <w:rPr>
            <w:rFonts w:ascii="Times New Roman" w:hAnsi="Times New Roman" w:cs="Times New Roman"/>
            <w:b/>
            <w:bCs/>
            <w:color w:val="000000"/>
            <w:sz w:val="20"/>
            <w:szCs w:val="20"/>
          </w:rPr>
          <w:delText>constrained</w:delText>
        </w:r>
        <w:r w:rsidR="00A550B0" w:rsidRPr="00F30CC6" w:rsidDel="00FB1E16">
          <w:rPr>
            <w:rFonts w:ascii="Times New Roman" w:hAnsi="Times New Roman" w:cs="Times New Roman"/>
            <w:b/>
            <w:bCs/>
            <w:color w:val="000000"/>
            <w:sz w:val="20"/>
            <w:szCs w:val="20"/>
          </w:rPr>
          <w:delText xml:space="preserve"> by covariant shift</w:delText>
        </w:r>
        <w:bookmarkEnd w:id="432"/>
        <w:bookmarkEnd w:id="433"/>
        <w:bookmarkEnd w:id="434"/>
        <w:bookmarkEnd w:id="435"/>
        <w:commentRangeEnd w:id="437"/>
        <w:r w:rsidR="00B3696D" w:rsidRPr="00A06850" w:rsidDel="00FB1E16">
          <w:rPr>
            <w:rStyle w:val="CommentReference"/>
            <w:rFonts w:ascii="Times New Roman" w:hAnsi="Times New Roman" w:cs="Times New Roman"/>
            <w:rPrChange w:id="439" w:author="Chen Liao" w:date="2021-02-25T12:14:00Z">
              <w:rPr>
                <w:rStyle w:val="CommentReference"/>
              </w:rPr>
            </w:rPrChange>
          </w:rPr>
          <w:commentReference w:id="437"/>
        </w:r>
      </w:del>
      <w:r w:rsidR="00A550B0" w:rsidRPr="00A06850">
        <w:rPr>
          <w:rFonts w:ascii="Times New Roman" w:hAnsi="Times New Roman" w:cs="Times New Roman"/>
          <w:b/>
          <w:bCs/>
          <w:color w:val="000000"/>
          <w:sz w:val="20"/>
          <w:szCs w:val="20"/>
        </w:rPr>
        <w:t>.</w:t>
      </w:r>
      <w:r w:rsidRPr="00F30CC6">
        <w:rPr>
          <w:rFonts w:ascii="Times New Roman" w:hAnsi="Times New Roman" w:cs="Times New Roman"/>
          <w:b/>
          <w:bCs/>
          <w:color w:val="000000"/>
          <w:sz w:val="20"/>
          <w:szCs w:val="20"/>
        </w:rPr>
        <w:t xml:space="preserve"> </w:t>
      </w:r>
      <w:del w:id="440" w:author="Chen Liao" w:date="2021-02-25T09:36:00Z">
        <w:r w:rsidR="00B15468" w:rsidRPr="00F30CC6" w:rsidDel="00ED01D3">
          <w:rPr>
            <w:rFonts w:ascii="Times New Roman" w:hAnsi="Times New Roman" w:cs="Times New Roman"/>
            <w:b/>
            <w:bCs/>
            <w:color w:val="000000"/>
            <w:sz w:val="20"/>
            <w:szCs w:val="20"/>
          </w:rPr>
          <w:delText>A</w:delText>
        </w:r>
        <w:r w:rsidR="00B15468" w:rsidRPr="00F30CC6" w:rsidDel="00ED01D3">
          <w:rPr>
            <w:rFonts w:ascii="Times New Roman" w:hAnsi="Times New Roman" w:cs="Times New Roman"/>
            <w:color w:val="000000"/>
            <w:sz w:val="20"/>
            <w:szCs w:val="20"/>
          </w:rPr>
          <w:delText>,</w:delText>
        </w:r>
        <w:r w:rsidR="00B15468" w:rsidRPr="00F30CC6" w:rsidDel="00ED01D3">
          <w:rPr>
            <w:rFonts w:ascii="Times New Roman" w:hAnsi="Times New Roman" w:cs="Times New Roman"/>
            <w:b/>
            <w:bCs/>
            <w:color w:val="000000"/>
            <w:sz w:val="20"/>
            <w:szCs w:val="20"/>
          </w:rPr>
          <w:delText xml:space="preserve">B. </w:delText>
        </w:r>
        <w:r w:rsidR="00B15468" w:rsidRPr="00F30CC6" w:rsidDel="00ED01D3">
          <w:rPr>
            <w:rFonts w:ascii="Times New Roman" w:hAnsi="Times New Roman" w:cs="Times New Roman"/>
            <w:color w:val="000000"/>
            <w:sz w:val="20"/>
            <w:szCs w:val="20"/>
          </w:rPr>
          <w:delText xml:space="preserve">Learning microbiome-metabolome relationships using machine learning models. </w:delText>
        </w:r>
      </w:del>
      <w:r w:rsidR="00B15468" w:rsidRPr="00F30CC6">
        <w:rPr>
          <w:rFonts w:ascii="Times New Roman" w:hAnsi="Times New Roman" w:cs="Times New Roman"/>
          <w:b/>
          <w:bCs/>
          <w:color w:val="000000"/>
          <w:sz w:val="20"/>
          <w:szCs w:val="20"/>
        </w:rPr>
        <w:t>A</w:t>
      </w:r>
      <w:r w:rsidR="00B15468" w:rsidRPr="00F30CC6">
        <w:rPr>
          <w:rFonts w:ascii="Times New Roman" w:hAnsi="Times New Roman" w:cs="Times New Roman"/>
          <w:color w:val="000000"/>
          <w:sz w:val="20"/>
          <w:szCs w:val="20"/>
        </w:rPr>
        <w:t xml:space="preserve">. Two </w:t>
      </w:r>
      <w:bookmarkStart w:id="441" w:name="OLE_LINK13"/>
      <w:bookmarkStart w:id="442" w:name="OLE_LINK14"/>
      <w:r w:rsidR="00B15468" w:rsidRPr="00F30CC6">
        <w:rPr>
          <w:rFonts w:ascii="Times New Roman" w:hAnsi="Times New Roman" w:cs="Times New Roman"/>
          <w:color w:val="000000"/>
          <w:sz w:val="20"/>
          <w:szCs w:val="20"/>
        </w:rPr>
        <w:t>data-split</w:t>
      </w:r>
      <w:r w:rsidR="00C56B17" w:rsidRPr="00F30CC6">
        <w:rPr>
          <w:rFonts w:ascii="Times New Roman" w:hAnsi="Times New Roman" w:cs="Times New Roman"/>
          <w:color w:val="000000"/>
          <w:sz w:val="20"/>
          <w:szCs w:val="20"/>
        </w:rPr>
        <w:t>ting</w:t>
      </w:r>
      <w:r w:rsidR="00B15468" w:rsidRPr="00F30CC6">
        <w:rPr>
          <w:rFonts w:ascii="Times New Roman" w:hAnsi="Times New Roman" w:cs="Times New Roman"/>
          <w:color w:val="000000"/>
          <w:sz w:val="20"/>
          <w:szCs w:val="20"/>
        </w:rPr>
        <w:t xml:space="preserve"> strategies </w:t>
      </w:r>
      <w:bookmarkEnd w:id="441"/>
      <w:bookmarkEnd w:id="442"/>
      <w:r w:rsidR="008914C1" w:rsidRPr="00F30CC6">
        <w:rPr>
          <w:rFonts w:ascii="Times New Roman" w:hAnsi="Times New Roman" w:cs="Times New Roman"/>
          <w:color w:val="000000"/>
          <w:sz w:val="20"/>
          <w:szCs w:val="20"/>
        </w:rPr>
        <w:t xml:space="preserve">for </w:t>
      </w:r>
      <w:r w:rsidR="001F491B" w:rsidRPr="00F30CC6">
        <w:rPr>
          <w:rFonts w:ascii="Times New Roman" w:hAnsi="Times New Roman" w:cs="Times New Roman"/>
          <w:color w:val="000000"/>
          <w:sz w:val="20"/>
          <w:szCs w:val="20"/>
        </w:rPr>
        <w:t>test</w:t>
      </w:r>
      <w:r w:rsidR="008914C1" w:rsidRPr="00F30CC6">
        <w:rPr>
          <w:rFonts w:ascii="Times New Roman" w:hAnsi="Times New Roman" w:cs="Times New Roman"/>
          <w:color w:val="000000"/>
          <w:sz w:val="20"/>
          <w:szCs w:val="20"/>
        </w:rPr>
        <w:t>ing</w:t>
      </w:r>
      <w:r w:rsidR="001F491B" w:rsidRPr="00F30CC6">
        <w:rPr>
          <w:rFonts w:ascii="Times New Roman" w:hAnsi="Times New Roman" w:cs="Times New Roman"/>
          <w:color w:val="000000"/>
          <w:sz w:val="20"/>
          <w:szCs w:val="20"/>
        </w:rPr>
        <w:t xml:space="preserve"> </w:t>
      </w:r>
      <w:r w:rsidR="000B0790" w:rsidRPr="00F30CC6">
        <w:rPr>
          <w:rFonts w:ascii="Times New Roman" w:hAnsi="Times New Roman" w:cs="Times New Roman"/>
          <w:color w:val="000000"/>
          <w:sz w:val="20"/>
          <w:szCs w:val="20"/>
        </w:rPr>
        <w:t>model performance</w:t>
      </w:r>
      <w:ins w:id="443" w:author="Chen Liao" w:date="2021-02-25T09:37:00Z">
        <w:r w:rsidR="00542974" w:rsidRPr="00F30CC6">
          <w:rPr>
            <w:rFonts w:ascii="Times New Roman" w:hAnsi="Times New Roman" w:cs="Times New Roman"/>
            <w:color w:val="000000"/>
            <w:sz w:val="20"/>
            <w:szCs w:val="20"/>
          </w:rPr>
          <w:t xml:space="preserve"> using machine learning models</w:t>
        </w:r>
      </w:ins>
      <w:r w:rsidR="00B15468" w:rsidRPr="00F30CC6">
        <w:rPr>
          <w:rFonts w:ascii="Times New Roman" w:hAnsi="Times New Roman" w:cs="Times New Roman"/>
          <w:color w:val="000000"/>
          <w:sz w:val="20"/>
          <w:szCs w:val="20"/>
        </w:rPr>
        <w:t>.</w:t>
      </w:r>
      <w:r w:rsidR="001F491B" w:rsidRPr="00F30CC6">
        <w:rPr>
          <w:rFonts w:ascii="Times New Roman" w:hAnsi="Times New Roman" w:cs="Times New Roman"/>
          <w:color w:val="000000"/>
          <w:sz w:val="20"/>
          <w:szCs w:val="20"/>
        </w:rPr>
        <w:t xml:space="preserve"> Mice in the testing </w:t>
      </w:r>
      <w:r w:rsidR="001F491B" w:rsidRPr="00F30CC6">
        <w:rPr>
          <w:rFonts w:ascii="Times New Roman" w:hAnsi="Times New Roman" w:cs="Times New Roman"/>
          <w:color w:val="000000"/>
          <w:sz w:val="20"/>
          <w:szCs w:val="20"/>
        </w:rPr>
        <w:lastRenderedPageBreak/>
        <w:t>set</w:t>
      </w:r>
      <w:r w:rsidR="000D5C41" w:rsidRPr="00F30CC6">
        <w:rPr>
          <w:rFonts w:ascii="Times New Roman" w:hAnsi="Times New Roman" w:cs="Times New Roman"/>
          <w:color w:val="000000"/>
          <w:sz w:val="20"/>
          <w:szCs w:val="20"/>
        </w:rPr>
        <w:t>s</w:t>
      </w:r>
      <w:r w:rsidR="001F491B" w:rsidRPr="00F30CC6">
        <w:rPr>
          <w:rFonts w:ascii="Times New Roman" w:hAnsi="Times New Roman" w:cs="Times New Roman"/>
          <w:color w:val="000000"/>
          <w:sz w:val="20"/>
          <w:szCs w:val="20"/>
        </w:rPr>
        <w:t xml:space="preserve"> were </w:t>
      </w:r>
      <w:r w:rsidR="004E2D63" w:rsidRPr="00F30CC6">
        <w:rPr>
          <w:rFonts w:ascii="Times New Roman" w:hAnsi="Times New Roman" w:cs="Times New Roman"/>
          <w:color w:val="000000"/>
          <w:sz w:val="20"/>
          <w:szCs w:val="20"/>
        </w:rPr>
        <w:t xml:space="preserve">randomly </w:t>
      </w:r>
      <w:r w:rsidR="001F491B" w:rsidRPr="00F30CC6">
        <w:rPr>
          <w:rFonts w:ascii="Times New Roman" w:hAnsi="Times New Roman" w:cs="Times New Roman"/>
          <w:color w:val="000000"/>
          <w:sz w:val="20"/>
          <w:szCs w:val="20"/>
        </w:rPr>
        <w:t>selected on a one-per-vendor basis for “int</w:t>
      </w:r>
      <w:r w:rsidR="004E2D63" w:rsidRPr="00F30CC6">
        <w:rPr>
          <w:rFonts w:ascii="Times New Roman" w:hAnsi="Times New Roman" w:cs="Times New Roman"/>
          <w:color w:val="000000"/>
          <w:sz w:val="20"/>
          <w:szCs w:val="20"/>
        </w:rPr>
        <w:t>er</w:t>
      </w:r>
      <w:r w:rsidR="001F491B" w:rsidRPr="00F30CC6">
        <w:rPr>
          <w:rFonts w:ascii="Times New Roman" w:hAnsi="Times New Roman" w:cs="Times New Roman"/>
          <w:color w:val="000000"/>
          <w:sz w:val="20"/>
          <w:szCs w:val="20"/>
        </w:rPr>
        <w:t xml:space="preserve">polation” and </w:t>
      </w:r>
      <w:r w:rsidR="004E2D63" w:rsidRPr="00F30CC6">
        <w:rPr>
          <w:rFonts w:ascii="Times New Roman" w:hAnsi="Times New Roman" w:cs="Times New Roman"/>
          <w:color w:val="000000"/>
          <w:sz w:val="20"/>
          <w:szCs w:val="20"/>
        </w:rPr>
        <w:t xml:space="preserve">exclusively selected </w:t>
      </w:r>
      <w:r w:rsidR="001F491B" w:rsidRPr="00F30CC6">
        <w:rPr>
          <w:rFonts w:ascii="Times New Roman" w:hAnsi="Times New Roman" w:cs="Times New Roman"/>
          <w:color w:val="000000"/>
          <w:sz w:val="20"/>
          <w:szCs w:val="20"/>
        </w:rPr>
        <w:t xml:space="preserve">from </w:t>
      </w:r>
      <w:r w:rsidR="004E2D63" w:rsidRPr="00F30CC6">
        <w:rPr>
          <w:rFonts w:ascii="Times New Roman" w:hAnsi="Times New Roman" w:cs="Times New Roman"/>
          <w:color w:val="000000"/>
          <w:sz w:val="20"/>
          <w:szCs w:val="20"/>
        </w:rPr>
        <w:t>a single vendor for “extrapolation</w:t>
      </w:r>
      <w:r w:rsidR="001F491B" w:rsidRPr="00F30CC6">
        <w:rPr>
          <w:rFonts w:ascii="Times New Roman" w:hAnsi="Times New Roman" w:cs="Times New Roman"/>
          <w:color w:val="000000"/>
          <w:sz w:val="20"/>
          <w:szCs w:val="20"/>
        </w:rPr>
        <w:t>”</w:t>
      </w:r>
      <w:r w:rsidR="004E2D63" w:rsidRPr="00F30CC6">
        <w:rPr>
          <w:rFonts w:ascii="Times New Roman" w:hAnsi="Times New Roman" w:cs="Times New Roman"/>
          <w:color w:val="000000"/>
          <w:sz w:val="20"/>
          <w:szCs w:val="20"/>
        </w:rPr>
        <w:t xml:space="preserve">. </w:t>
      </w:r>
      <w:r w:rsidR="00402B3C" w:rsidRPr="00F30CC6">
        <w:rPr>
          <w:rFonts w:ascii="Times New Roman" w:hAnsi="Times New Roman" w:cs="Times New Roman"/>
          <w:b/>
          <w:bCs/>
          <w:color w:val="000000"/>
          <w:sz w:val="20"/>
          <w:szCs w:val="20"/>
        </w:rPr>
        <w:t>B</w:t>
      </w:r>
      <w:r w:rsidR="00402B3C" w:rsidRPr="00F30CC6">
        <w:rPr>
          <w:rFonts w:ascii="Times New Roman" w:hAnsi="Times New Roman" w:cs="Times New Roman"/>
          <w:color w:val="000000"/>
          <w:sz w:val="20"/>
          <w:szCs w:val="20"/>
        </w:rPr>
        <w:t>.</w:t>
      </w:r>
      <w:r w:rsidR="00402B3C" w:rsidRPr="00F30CC6">
        <w:rPr>
          <w:rFonts w:ascii="Times New Roman" w:hAnsi="Times New Roman" w:cs="Times New Roman"/>
          <w:b/>
          <w:bCs/>
          <w:color w:val="000000"/>
          <w:sz w:val="20"/>
          <w:szCs w:val="20"/>
        </w:rPr>
        <w:t xml:space="preserve"> </w:t>
      </w:r>
      <w:r w:rsidR="00402B3C" w:rsidRPr="00F30CC6">
        <w:rPr>
          <w:rFonts w:ascii="Times New Roman" w:hAnsi="Times New Roman" w:cs="Times New Roman"/>
          <w:color w:val="000000"/>
          <w:sz w:val="20"/>
          <w:szCs w:val="20"/>
        </w:rPr>
        <w:t xml:space="preserve">Training and testing accuracy in Random Forest regression models trained </w:t>
      </w:r>
      <w:r w:rsidR="000D5C41" w:rsidRPr="00F30CC6">
        <w:rPr>
          <w:rFonts w:ascii="Times New Roman" w:hAnsi="Times New Roman" w:cs="Times New Roman"/>
          <w:color w:val="000000"/>
          <w:sz w:val="20"/>
          <w:szCs w:val="20"/>
        </w:rPr>
        <w:t>on</w:t>
      </w:r>
      <w:r w:rsidR="00402B3C" w:rsidRPr="00F30CC6">
        <w:rPr>
          <w:rFonts w:ascii="Times New Roman" w:hAnsi="Times New Roman" w:cs="Times New Roman"/>
          <w:color w:val="000000"/>
          <w:sz w:val="20"/>
          <w:szCs w:val="20"/>
        </w:rPr>
        <w:t xml:space="preserve"> absolute abundance of bacterial species. Data in day 0 were removed from the analysis. </w:t>
      </w:r>
      <w:del w:id="444" w:author="Chen Liao" w:date="2021-02-25T09:36:00Z">
        <w:r w:rsidR="00402B3C" w:rsidRPr="00F30CC6" w:rsidDel="00ED01D3">
          <w:rPr>
            <w:rFonts w:ascii="Times New Roman" w:hAnsi="Times New Roman" w:cs="Times New Roman"/>
            <w:b/>
            <w:bCs/>
            <w:color w:val="000000"/>
            <w:sz w:val="20"/>
            <w:szCs w:val="20"/>
          </w:rPr>
          <w:delText>C</w:delText>
        </w:r>
        <w:r w:rsidR="00402B3C" w:rsidRPr="00F30CC6" w:rsidDel="00ED01D3">
          <w:rPr>
            <w:rFonts w:ascii="Times New Roman" w:hAnsi="Times New Roman" w:cs="Times New Roman"/>
            <w:color w:val="000000"/>
            <w:sz w:val="20"/>
            <w:szCs w:val="20"/>
          </w:rPr>
          <w:delText>,</w:delText>
        </w:r>
        <w:r w:rsidR="00402B3C" w:rsidRPr="00F30CC6" w:rsidDel="00ED01D3">
          <w:rPr>
            <w:rFonts w:ascii="Times New Roman" w:hAnsi="Times New Roman" w:cs="Times New Roman"/>
            <w:b/>
            <w:bCs/>
            <w:color w:val="000000"/>
            <w:sz w:val="20"/>
            <w:szCs w:val="20"/>
          </w:rPr>
          <w:delText>D</w:delText>
        </w:r>
        <w:r w:rsidR="00402B3C" w:rsidRPr="00F30CC6" w:rsidDel="00ED01D3">
          <w:rPr>
            <w:rFonts w:ascii="Times New Roman" w:hAnsi="Times New Roman" w:cs="Times New Roman"/>
            <w:color w:val="000000"/>
            <w:sz w:val="20"/>
            <w:szCs w:val="20"/>
          </w:rPr>
          <w:delText>. Covariant shift in cross-validation.</w:delText>
        </w:r>
        <w:r w:rsidR="00402B3C" w:rsidRPr="00F30CC6" w:rsidDel="00ED01D3">
          <w:rPr>
            <w:rFonts w:ascii="Times New Roman" w:hAnsi="Times New Roman" w:cs="Times New Roman"/>
            <w:b/>
            <w:bCs/>
            <w:color w:val="000000"/>
            <w:sz w:val="20"/>
            <w:szCs w:val="20"/>
          </w:rPr>
          <w:delText xml:space="preserve"> </w:delText>
        </w:r>
      </w:del>
      <w:r w:rsidR="00A6335E" w:rsidRPr="00F30CC6">
        <w:rPr>
          <w:rFonts w:ascii="Times New Roman" w:hAnsi="Times New Roman" w:cs="Times New Roman"/>
          <w:b/>
          <w:bCs/>
          <w:color w:val="000000"/>
          <w:sz w:val="20"/>
          <w:szCs w:val="20"/>
        </w:rPr>
        <w:t>C</w:t>
      </w:r>
      <w:r w:rsidR="00A6335E" w:rsidRPr="00F30CC6">
        <w:rPr>
          <w:rFonts w:ascii="Times New Roman" w:hAnsi="Times New Roman" w:cs="Times New Roman"/>
          <w:color w:val="000000"/>
          <w:sz w:val="20"/>
          <w:szCs w:val="20"/>
        </w:rPr>
        <w:t>. Presence (threshold: 0.001%) and prevalence of bacterial species in baseline microbiota</w:t>
      </w:r>
      <w:r w:rsidR="0053388F" w:rsidRPr="00F30CC6">
        <w:rPr>
          <w:rFonts w:ascii="Times New Roman" w:hAnsi="Times New Roman" w:cs="Times New Roman"/>
          <w:color w:val="000000"/>
          <w:sz w:val="20"/>
          <w:szCs w:val="20"/>
        </w:rPr>
        <w:t xml:space="preserve"> across mice and vendors</w:t>
      </w:r>
      <w:r w:rsidR="00A6335E" w:rsidRPr="00F30CC6">
        <w:rPr>
          <w:rFonts w:ascii="Times New Roman" w:hAnsi="Times New Roman" w:cs="Times New Roman"/>
          <w:color w:val="000000"/>
          <w:sz w:val="20"/>
          <w:szCs w:val="20"/>
        </w:rPr>
        <w:t xml:space="preserve">. Species </w:t>
      </w:r>
      <w:r w:rsidR="00146999" w:rsidRPr="00F30CC6">
        <w:rPr>
          <w:rFonts w:ascii="Times New Roman" w:hAnsi="Times New Roman" w:cs="Times New Roman"/>
          <w:color w:val="000000"/>
          <w:sz w:val="20"/>
          <w:szCs w:val="20"/>
        </w:rPr>
        <w:t>absent</w:t>
      </w:r>
      <w:r w:rsidR="00A6335E" w:rsidRPr="00F30CC6">
        <w:rPr>
          <w:rFonts w:ascii="Times New Roman" w:hAnsi="Times New Roman" w:cs="Times New Roman"/>
          <w:color w:val="000000"/>
          <w:sz w:val="20"/>
          <w:szCs w:val="20"/>
        </w:rPr>
        <w:t xml:space="preserve"> in any mouse baseline sample were not shown. </w:t>
      </w:r>
      <w:ins w:id="445" w:author="Chen Liao" w:date="2021-02-25T09:38:00Z">
        <w:r w:rsidR="00115540" w:rsidRPr="00F30CC6">
          <w:rPr>
            <w:rFonts w:ascii="Times New Roman" w:hAnsi="Times New Roman" w:cs="Times New Roman"/>
            <w:color w:val="000000"/>
            <w:sz w:val="20"/>
            <w:szCs w:val="20"/>
          </w:rPr>
          <w:t>In the bottom panel, t</w:t>
        </w:r>
      </w:ins>
      <w:del w:id="446" w:author="Chen Liao" w:date="2021-02-25T09:38:00Z">
        <w:r w:rsidR="00A6335E" w:rsidRPr="00F30CC6" w:rsidDel="00115540">
          <w:rPr>
            <w:rFonts w:ascii="Times New Roman" w:hAnsi="Times New Roman" w:cs="Times New Roman"/>
            <w:color w:val="000000"/>
            <w:sz w:val="20"/>
            <w:szCs w:val="20"/>
          </w:rPr>
          <w:delText>T</w:delText>
        </w:r>
      </w:del>
      <w:proofErr w:type="gramStart"/>
      <w:r w:rsidR="00A6335E" w:rsidRPr="00F30CC6">
        <w:rPr>
          <w:rFonts w:ascii="Times New Roman" w:hAnsi="Times New Roman" w:cs="Times New Roman"/>
          <w:color w:val="000000"/>
          <w:sz w:val="20"/>
          <w:szCs w:val="20"/>
        </w:rPr>
        <w:t>he</w:t>
      </w:r>
      <w:proofErr w:type="gramEnd"/>
      <w:r w:rsidR="00A6335E" w:rsidRPr="00F30CC6">
        <w:rPr>
          <w:rFonts w:ascii="Times New Roman" w:hAnsi="Times New Roman" w:cs="Times New Roman"/>
          <w:color w:val="000000"/>
          <w:sz w:val="20"/>
          <w:szCs w:val="20"/>
        </w:rPr>
        <w:t xml:space="preserve"> prevalence </w:t>
      </w:r>
      <w:r w:rsidR="00146999" w:rsidRPr="00F30CC6">
        <w:rPr>
          <w:rFonts w:ascii="Times New Roman" w:hAnsi="Times New Roman" w:cs="Times New Roman"/>
          <w:color w:val="000000"/>
          <w:sz w:val="20"/>
          <w:szCs w:val="20"/>
        </w:rPr>
        <w:t>score of a species</w:t>
      </w:r>
      <w:r w:rsidR="00A6335E" w:rsidRPr="00F30CC6">
        <w:rPr>
          <w:rFonts w:ascii="Times New Roman" w:hAnsi="Times New Roman" w:cs="Times New Roman"/>
          <w:color w:val="000000"/>
          <w:sz w:val="20"/>
          <w:szCs w:val="20"/>
        </w:rPr>
        <w:t xml:space="preserve"> </w:t>
      </w:r>
      <w:r w:rsidR="00146999" w:rsidRPr="00F30CC6">
        <w:rPr>
          <w:rFonts w:ascii="Times New Roman" w:hAnsi="Times New Roman" w:cs="Times New Roman"/>
          <w:color w:val="000000"/>
          <w:sz w:val="20"/>
          <w:szCs w:val="20"/>
        </w:rPr>
        <w:t>across mice</w:t>
      </w:r>
      <w:ins w:id="447" w:author="Chen Liao" w:date="2021-02-25T09:38:00Z">
        <w:r w:rsidR="00115540" w:rsidRPr="00F30CC6">
          <w:rPr>
            <w:rFonts w:ascii="Times New Roman" w:hAnsi="Times New Roman" w:cs="Times New Roman"/>
            <w:color w:val="000000"/>
            <w:sz w:val="20"/>
            <w:szCs w:val="20"/>
          </w:rPr>
          <w:t xml:space="preserve"> (solid line)</w:t>
        </w:r>
      </w:ins>
      <w:r w:rsidR="00146999" w:rsidRPr="00F30CC6">
        <w:rPr>
          <w:rFonts w:ascii="Times New Roman" w:hAnsi="Times New Roman" w:cs="Times New Roman"/>
          <w:color w:val="000000"/>
          <w:sz w:val="20"/>
          <w:szCs w:val="20"/>
        </w:rPr>
        <w:t xml:space="preserve"> was</w:t>
      </w:r>
      <w:r w:rsidR="00A6335E" w:rsidRPr="00F30CC6">
        <w:rPr>
          <w:rFonts w:ascii="Times New Roman" w:hAnsi="Times New Roman" w:cs="Times New Roman"/>
          <w:color w:val="000000"/>
          <w:sz w:val="20"/>
          <w:szCs w:val="20"/>
        </w:rPr>
        <w:t xml:space="preserve"> defined as the fraction of mice that contains this species in their baseline microbiota and </w:t>
      </w:r>
      <w:r w:rsidR="00146999" w:rsidRPr="00F30CC6">
        <w:rPr>
          <w:rFonts w:ascii="Times New Roman" w:hAnsi="Times New Roman" w:cs="Times New Roman"/>
          <w:color w:val="000000"/>
          <w:sz w:val="20"/>
          <w:szCs w:val="20"/>
        </w:rPr>
        <w:t>that across vendors</w:t>
      </w:r>
      <w:ins w:id="448" w:author="Chen Liao" w:date="2021-02-25T09:38:00Z">
        <w:r w:rsidR="00115540" w:rsidRPr="00F30CC6">
          <w:rPr>
            <w:rFonts w:ascii="Times New Roman" w:hAnsi="Times New Roman" w:cs="Times New Roman"/>
            <w:color w:val="000000"/>
            <w:sz w:val="20"/>
            <w:szCs w:val="20"/>
          </w:rPr>
          <w:t xml:space="preserve"> (dashed lin</w:t>
        </w:r>
        <w:r w:rsidR="005352E0" w:rsidRPr="00F30CC6">
          <w:rPr>
            <w:rFonts w:ascii="Times New Roman" w:hAnsi="Times New Roman" w:cs="Times New Roman"/>
            <w:color w:val="000000"/>
            <w:sz w:val="20"/>
            <w:szCs w:val="20"/>
          </w:rPr>
          <w:t>e)</w:t>
        </w:r>
      </w:ins>
      <w:r w:rsidR="00146999" w:rsidRPr="00F30CC6">
        <w:rPr>
          <w:rFonts w:ascii="Times New Roman" w:hAnsi="Times New Roman" w:cs="Times New Roman"/>
          <w:color w:val="000000"/>
          <w:sz w:val="20"/>
          <w:szCs w:val="20"/>
        </w:rPr>
        <w:t xml:space="preserve"> was </w:t>
      </w:r>
      <w:r w:rsidR="00A6335E" w:rsidRPr="00F30CC6">
        <w:rPr>
          <w:rFonts w:ascii="Times New Roman" w:hAnsi="Times New Roman" w:cs="Times New Roman"/>
          <w:color w:val="000000"/>
          <w:sz w:val="20"/>
          <w:szCs w:val="20"/>
        </w:rPr>
        <w:t xml:space="preserve">the fraction of vendors </w:t>
      </w:r>
      <w:r w:rsidR="00146999" w:rsidRPr="00F30CC6">
        <w:rPr>
          <w:rFonts w:ascii="Times New Roman" w:hAnsi="Times New Roman" w:cs="Times New Roman"/>
          <w:color w:val="000000"/>
          <w:sz w:val="20"/>
          <w:szCs w:val="20"/>
        </w:rPr>
        <w:t>whose mice all</w:t>
      </w:r>
      <w:r w:rsidR="00A6335E" w:rsidRPr="00F30CC6">
        <w:rPr>
          <w:rFonts w:ascii="Times New Roman" w:hAnsi="Times New Roman" w:cs="Times New Roman"/>
          <w:color w:val="000000"/>
          <w:sz w:val="20"/>
          <w:szCs w:val="20"/>
        </w:rPr>
        <w:t xml:space="preserve"> contain this species</w:t>
      </w:r>
      <w:r w:rsidR="00146999" w:rsidRPr="00F30CC6">
        <w:rPr>
          <w:rFonts w:ascii="Times New Roman" w:hAnsi="Times New Roman" w:cs="Times New Roman"/>
          <w:color w:val="000000"/>
          <w:sz w:val="20"/>
          <w:szCs w:val="20"/>
        </w:rPr>
        <w:t xml:space="preserve">. </w:t>
      </w:r>
      <w:r w:rsidR="00A6335E" w:rsidRPr="00F30CC6">
        <w:rPr>
          <w:rFonts w:ascii="Times New Roman" w:hAnsi="Times New Roman" w:cs="Times New Roman"/>
          <w:b/>
          <w:bCs/>
          <w:color w:val="000000"/>
          <w:sz w:val="20"/>
          <w:szCs w:val="20"/>
        </w:rPr>
        <w:t>D</w:t>
      </w:r>
      <w:r w:rsidR="00A6335E" w:rsidRPr="00F30CC6">
        <w:rPr>
          <w:rFonts w:ascii="Times New Roman" w:hAnsi="Times New Roman" w:cs="Times New Roman"/>
          <w:color w:val="000000"/>
          <w:sz w:val="20"/>
          <w:szCs w:val="20"/>
        </w:rPr>
        <w:t>. Receiver operating characteristic (ROC) curve analysis of the similarity between training and testing dataset</w:t>
      </w:r>
      <w:r w:rsidR="000D5C41" w:rsidRPr="00F30CC6">
        <w:rPr>
          <w:rFonts w:ascii="Times New Roman" w:hAnsi="Times New Roman" w:cs="Times New Roman"/>
          <w:color w:val="000000"/>
          <w:sz w:val="20"/>
          <w:szCs w:val="20"/>
        </w:rPr>
        <w:t>s</w:t>
      </w:r>
      <w:r w:rsidR="00A6335E" w:rsidRPr="00F30CC6">
        <w:rPr>
          <w:rFonts w:ascii="Times New Roman" w:hAnsi="Times New Roman" w:cs="Times New Roman"/>
          <w:color w:val="000000"/>
          <w:sz w:val="20"/>
          <w:szCs w:val="20"/>
        </w:rPr>
        <w:t>.</w:t>
      </w:r>
      <w:r w:rsidR="005C1A29" w:rsidRPr="00F30CC6">
        <w:rPr>
          <w:rFonts w:ascii="Times New Roman" w:hAnsi="Times New Roman" w:cs="Times New Roman"/>
          <w:color w:val="000000"/>
          <w:sz w:val="20"/>
          <w:szCs w:val="20"/>
        </w:rPr>
        <w:t xml:space="preserve"> A </w:t>
      </w:r>
      <w:r w:rsidR="00017D3A" w:rsidRPr="00F30CC6">
        <w:rPr>
          <w:rFonts w:ascii="Times New Roman" w:hAnsi="Times New Roman" w:cs="Times New Roman"/>
          <w:color w:val="000000"/>
          <w:sz w:val="20"/>
          <w:szCs w:val="20"/>
        </w:rPr>
        <w:t>R</w:t>
      </w:r>
      <w:r w:rsidR="005C1A29" w:rsidRPr="00F30CC6">
        <w:rPr>
          <w:rFonts w:ascii="Times New Roman" w:hAnsi="Times New Roman" w:cs="Times New Roman"/>
          <w:color w:val="000000"/>
          <w:sz w:val="20"/>
          <w:szCs w:val="20"/>
        </w:rPr>
        <w:t xml:space="preserve">andom </w:t>
      </w:r>
      <w:r w:rsidR="00017D3A" w:rsidRPr="00F30CC6">
        <w:rPr>
          <w:rFonts w:ascii="Times New Roman" w:hAnsi="Times New Roman" w:cs="Times New Roman"/>
          <w:color w:val="000000"/>
          <w:sz w:val="20"/>
          <w:szCs w:val="20"/>
        </w:rPr>
        <w:t>F</w:t>
      </w:r>
      <w:r w:rsidR="005C1A29" w:rsidRPr="00F30CC6">
        <w:rPr>
          <w:rFonts w:ascii="Times New Roman" w:hAnsi="Times New Roman" w:cs="Times New Roman"/>
          <w:color w:val="000000"/>
          <w:sz w:val="20"/>
          <w:szCs w:val="20"/>
        </w:rPr>
        <w:t>orest classifie</w:t>
      </w:r>
      <w:r w:rsidR="00E041D2" w:rsidRPr="00F30CC6">
        <w:rPr>
          <w:rFonts w:ascii="Times New Roman" w:hAnsi="Times New Roman" w:cs="Times New Roman"/>
          <w:color w:val="000000"/>
          <w:sz w:val="20"/>
          <w:szCs w:val="20"/>
        </w:rPr>
        <w:t>r</w:t>
      </w:r>
      <w:r w:rsidR="005C1A29" w:rsidRPr="00F30CC6">
        <w:rPr>
          <w:rFonts w:ascii="Times New Roman" w:hAnsi="Times New Roman" w:cs="Times New Roman"/>
          <w:color w:val="000000"/>
          <w:sz w:val="20"/>
          <w:szCs w:val="20"/>
        </w:rPr>
        <w:t xml:space="preserve"> trained to discriminate the two datasets outputs area under the </w:t>
      </w:r>
      <w:r w:rsidR="00B90EA2" w:rsidRPr="00F30CC6">
        <w:rPr>
          <w:rFonts w:ascii="Times New Roman" w:hAnsi="Times New Roman" w:cs="Times New Roman"/>
          <w:color w:val="000000"/>
          <w:sz w:val="20"/>
          <w:szCs w:val="20"/>
        </w:rPr>
        <w:t xml:space="preserve">ROC </w:t>
      </w:r>
      <w:r w:rsidR="005C1A29" w:rsidRPr="00F30CC6">
        <w:rPr>
          <w:rFonts w:ascii="Times New Roman" w:hAnsi="Times New Roman" w:cs="Times New Roman"/>
          <w:color w:val="000000"/>
          <w:sz w:val="20"/>
          <w:szCs w:val="20"/>
        </w:rPr>
        <w:t>curve (</w:t>
      </w:r>
      <w:proofErr w:type="spellStart"/>
      <w:r w:rsidR="005C1A29" w:rsidRPr="00F30CC6">
        <w:rPr>
          <w:rFonts w:ascii="Times New Roman" w:hAnsi="Times New Roman" w:cs="Times New Roman"/>
          <w:color w:val="000000"/>
          <w:sz w:val="20"/>
          <w:szCs w:val="20"/>
        </w:rPr>
        <w:t>auc</w:t>
      </w:r>
      <w:proofErr w:type="spellEnd"/>
      <w:r w:rsidR="005C1A29" w:rsidRPr="00F30CC6">
        <w:rPr>
          <w:rFonts w:ascii="Times New Roman" w:hAnsi="Times New Roman" w:cs="Times New Roman"/>
          <w:color w:val="000000"/>
          <w:sz w:val="20"/>
          <w:szCs w:val="20"/>
        </w:rPr>
        <w:t xml:space="preserve">) as a </w:t>
      </w:r>
      <w:r w:rsidR="009702EE" w:rsidRPr="00F30CC6">
        <w:rPr>
          <w:rFonts w:ascii="Times New Roman" w:hAnsi="Times New Roman" w:cs="Times New Roman"/>
          <w:color w:val="000000"/>
          <w:sz w:val="20"/>
          <w:szCs w:val="20"/>
        </w:rPr>
        <w:t>similarity</w:t>
      </w:r>
      <w:r w:rsidR="005C1A29" w:rsidRPr="00F30CC6">
        <w:rPr>
          <w:rFonts w:ascii="Times New Roman" w:hAnsi="Times New Roman" w:cs="Times New Roman"/>
          <w:color w:val="000000"/>
          <w:sz w:val="20"/>
          <w:szCs w:val="20"/>
        </w:rPr>
        <w:t xml:space="preserve"> score</w:t>
      </w:r>
      <w:r w:rsidR="00E041D2" w:rsidRPr="00F30CC6">
        <w:rPr>
          <w:rFonts w:ascii="Times New Roman" w:hAnsi="Times New Roman" w:cs="Times New Roman"/>
          <w:color w:val="000000"/>
          <w:sz w:val="20"/>
          <w:szCs w:val="20"/>
        </w:rPr>
        <w:t xml:space="preserve"> (see Methods for details)</w:t>
      </w:r>
      <w:r w:rsidR="005C1A29" w:rsidRPr="00F30CC6">
        <w:rPr>
          <w:rFonts w:ascii="Times New Roman" w:hAnsi="Times New Roman" w:cs="Times New Roman"/>
          <w:color w:val="000000"/>
          <w:sz w:val="20"/>
          <w:szCs w:val="20"/>
        </w:rPr>
        <w:t>.</w:t>
      </w:r>
      <w:del w:id="449" w:author="Chen Liao" w:date="2021-02-25T09:38:00Z">
        <w:r w:rsidR="00A6335E" w:rsidRPr="00F30CC6" w:rsidDel="005352E0">
          <w:rPr>
            <w:rFonts w:ascii="Times New Roman" w:hAnsi="Times New Roman" w:cs="Times New Roman"/>
            <w:color w:val="000000"/>
            <w:sz w:val="20"/>
            <w:szCs w:val="20"/>
          </w:rPr>
          <w:delText xml:space="preserve"> </w:delText>
        </w:r>
      </w:del>
      <w:commentRangeStart w:id="450"/>
      <w:del w:id="451" w:author="Chen Liao" w:date="2021-02-25T09:36:00Z">
        <w:r w:rsidR="00402B3C" w:rsidRPr="00A06850" w:rsidDel="00ED01D3">
          <w:rPr>
            <w:rFonts w:ascii="Times New Roman" w:hAnsi="Times New Roman" w:cs="Times New Roman"/>
            <w:b/>
            <w:bCs/>
            <w:color w:val="000000"/>
            <w:sz w:val="20"/>
            <w:szCs w:val="20"/>
            <w:highlight w:val="yellow"/>
            <w:rPrChange w:id="452" w:author="Chen Liao" w:date="2021-02-25T12:14:00Z">
              <w:rPr>
                <w:rFonts w:ascii="Times New Roman" w:hAnsi="Times New Roman" w:cs="Times New Roman"/>
                <w:b/>
                <w:bCs/>
                <w:color w:val="000000"/>
                <w:sz w:val="20"/>
                <w:szCs w:val="20"/>
              </w:rPr>
            </w:rPrChange>
          </w:rPr>
          <w:delText>E</w:delText>
        </w:r>
        <w:r w:rsidR="00402B3C" w:rsidRPr="00A06850" w:rsidDel="00ED01D3">
          <w:rPr>
            <w:rFonts w:ascii="Times New Roman" w:hAnsi="Times New Roman" w:cs="Times New Roman"/>
            <w:color w:val="000000"/>
            <w:sz w:val="20"/>
            <w:szCs w:val="20"/>
            <w:highlight w:val="yellow"/>
            <w:rPrChange w:id="453" w:author="Chen Liao" w:date="2021-02-25T12:14:00Z">
              <w:rPr>
                <w:rFonts w:ascii="Times New Roman" w:hAnsi="Times New Roman" w:cs="Times New Roman"/>
                <w:color w:val="000000"/>
                <w:sz w:val="20"/>
                <w:szCs w:val="20"/>
              </w:rPr>
            </w:rPrChange>
          </w:rPr>
          <w:delText>-</w:delText>
        </w:r>
        <w:r w:rsidR="00402B3C" w:rsidRPr="00A06850" w:rsidDel="00ED01D3">
          <w:rPr>
            <w:rFonts w:ascii="Times New Roman" w:hAnsi="Times New Roman" w:cs="Times New Roman"/>
            <w:b/>
            <w:bCs/>
            <w:color w:val="000000"/>
            <w:sz w:val="20"/>
            <w:szCs w:val="20"/>
            <w:highlight w:val="yellow"/>
            <w:rPrChange w:id="454" w:author="Chen Liao" w:date="2021-02-25T12:14:00Z">
              <w:rPr>
                <w:rFonts w:ascii="Times New Roman" w:hAnsi="Times New Roman" w:cs="Times New Roman"/>
                <w:b/>
                <w:bCs/>
                <w:color w:val="000000"/>
                <w:sz w:val="20"/>
                <w:szCs w:val="20"/>
              </w:rPr>
            </w:rPrChange>
          </w:rPr>
          <w:delText>H</w:delText>
        </w:r>
        <w:r w:rsidR="00402B3C" w:rsidRPr="00A06850" w:rsidDel="00ED01D3">
          <w:rPr>
            <w:rFonts w:ascii="Times New Roman" w:hAnsi="Times New Roman" w:cs="Times New Roman"/>
            <w:color w:val="000000"/>
            <w:sz w:val="20"/>
            <w:szCs w:val="20"/>
            <w:highlight w:val="yellow"/>
            <w:rPrChange w:id="455" w:author="Chen Liao" w:date="2021-02-25T12:14:00Z">
              <w:rPr>
                <w:rFonts w:ascii="Times New Roman" w:hAnsi="Times New Roman" w:cs="Times New Roman"/>
                <w:color w:val="000000"/>
                <w:sz w:val="20"/>
                <w:szCs w:val="20"/>
              </w:rPr>
            </w:rPrChange>
          </w:rPr>
          <w:delText xml:space="preserve">. </w:delText>
        </w:r>
        <w:r w:rsidR="00F94221" w:rsidRPr="00A06850" w:rsidDel="00ED01D3">
          <w:rPr>
            <w:rFonts w:ascii="Times New Roman" w:hAnsi="Times New Roman" w:cs="Times New Roman"/>
            <w:color w:val="000000"/>
            <w:sz w:val="20"/>
            <w:szCs w:val="20"/>
            <w:highlight w:val="yellow"/>
            <w:rPrChange w:id="456" w:author="Chen Liao" w:date="2021-02-25T12:14:00Z">
              <w:rPr>
                <w:rFonts w:ascii="Times New Roman" w:hAnsi="Times New Roman" w:cs="Times New Roman"/>
                <w:color w:val="000000"/>
                <w:sz w:val="20"/>
                <w:szCs w:val="20"/>
              </w:rPr>
            </w:rPrChange>
          </w:rPr>
          <w:delText xml:space="preserve">Potential </w:delText>
        </w:r>
        <w:r w:rsidR="00402B3C" w:rsidRPr="00A06850" w:rsidDel="00ED01D3">
          <w:rPr>
            <w:rFonts w:ascii="Times New Roman" w:hAnsi="Times New Roman" w:cs="Times New Roman"/>
            <w:color w:val="000000"/>
            <w:sz w:val="20"/>
            <w:szCs w:val="20"/>
            <w:highlight w:val="yellow"/>
            <w:rPrChange w:id="457" w:author="Chen Liao" w:date="2021-02-25T12:14:00Z">
              <w:rPr>
                <w:rFonts w:ascii="Times New Roman" w:hAnsi="Times New Roman" w:cs="Times New Roman"/>
                <w:color w:val="000000"/>
                <w:sz w:val="20"/>
                <w:szCs w:val="20"/>
              </w:rPr>
            </w:rPrChange>
          </w:rPr>
          <w:delText>producers and c</w:delText>
        </w:r>
        <w:r w:rsidR="00F94221" w:rsidRPr="00A06850" w:rsidDel="00ED01D3">
          <w:rPr>
            <w:rFonts w:ascii="Times New Roman" w:hAnsi="Times New Roman" w:cs="Times New Roman"/>
            <w:color w:val="000000"/>
            <w:sz w:val="20"/>
            <w:szCs w:val="20"/>
            <w:highlight w:val="yellow"/>
            <w:rPrChange w:id="458" w:author="Chen Liao" w:date="2021-02-25T12:14:00Z">
              <w:rPr>
                <w:rFonts w:ascii="Times New Roman" w:hAnsi="Times New Roman" w:cs="Times New Roman"/>
                <w:color w:val="000000"/>
                <w:sz w:val="20"/>
                <w:szCs w:val="20"/>
              </w:rPr>
            </w:rPrChange>
          </w:rPr>
          <w:delText>ro</w:delText>
        </w:r>
        <w:r w:rsidR="00402B3C" w:rsidRPr="00A06850" w:rsidDel="00ED01D3">
          <w:rPr>
            <w:rFonts w:ascii="Times New Roman" w:hAnsi="Times New Roman" w:cs="Times New Roman"/>
            <w:color w:val="000000"/>
            <w:sz w:val="20"/>
            <w:szCs w:val="20"/>
            <w:highlight w:val="yellow"/>
            <w:rPrChange w:id="459" w:author="Chen Liao" w:date="2021-02-25T12:14:00Z">
              <w:rPr>
                <w:rFonts w:ascii="Times New Roman" w:hAnsi="Times New Roman" w:cs="Times New Roman"/>
                <w:color w:val="000000"/>
                <w:sz w:val="20"/>
                <w:szCs w:val="20"/>
              </w:rPr>
            </w:rPrChange>
          </w:rPr>
          <w:delText>ss-feeding relationship</w:delText>
        </w:r>
        <w:r w:rsidR="00F94221" w:rsidRPr="00A06850" w:rsidDel="00ED01D3">
          <w:rPr>
            <w:rFonts w:ascii="Times New Roman" w:hAnsi="Times New Roman" w:cs="Times New Roman"/>
            <w:color w:val="000000"/>
            <w:sz w:val="20"/>
            <w:szCs w:val="20"/>
            <w:highlight w:val="yellow"/>
            <w:rPrChange w:id="460" w:author="Chen Liao" w:date="2021-02-25T12:14:00Z">
              <w:rPr>
                <w:rFonts w:ascii="Times New Roman" w:hAnsi="Times New Roman" w:cs="Times New Roman"/>
                <w:color w:val="000000"/>
                <w:sz w:val="20"/>
                <w:szCs w:val="20"/>
              </w:rPr>
            </w:rPrChange>
          </w:rPr>
          <w:delText>s</w:delText>
        </w:r>
        <w:r w:rsidR="00B90EA2" w:rsidRPr="00A06850" w:rsidDel="00ED01D3">
          <w:rPr>
            <w:rFonts w:ascii="Times New Roman" w:hAnsi="Times New Roman" w:cs="Times New Roman"/>
            <w:color w:val="000000"/>
            <w:sz w:val="20"/>
            <w:szCs w:val="20"/>
            <w:highlight w:val="yellow"/>
            <w:rPrChange w:id="461" w:author="Chen Liao" w:date="2021-02-25T12:14:00Z">
              <w:rPr>
                <w:rFonts w:ascii="Times New Roman" w:hAnsi="Times New Roman" w:cs="Times New Roman"/>
                <w:color w:val="000000"/>
                <w:sz w:val="20"/>
                <w:szCs w:val="20"/>
              </w:rPr>
            </w:rPrChange>
          </w:rPr>
          <w:delText xml:space="preserve"> for propionate production</w:delText>
        </w:r>
        <w:r w:rsidR="00402B3C" w:rsidRPr="00A06850" w:rsidDel="00ED01D3">
          <w:rPr>
            <w:rFonts w:ascii="Times New Roman" w:hAnsi="Times New Roman" w:cs="Times New Roman"/>
            <w:color w:val="000000"/>
            <w:sz w:val="20"/>
            <w:szCs w:val="20"/>
            <w:highlight w:val="yellow"/>
            <w:rPrChange w:id="462" w:author="Chen Liao" w:date="2021-02-25T12:14:00Z">
              <w:rPr>
                <w:rFonts w:ascii="Times New Roman" w:hAnsi="Times New Roman" w:cs="Times New Roman"/>
                <w:color w:val="000000"/>
                <w:sz w:val="20"/>
                <w:szCs w:val="20"/>
              </w:rPr>
            </w:rPrChange>
          </w:rPr>
          <w:delText xml:space="preserve">. </w:delText>
        </w:r>
        <w:r w:rsidR="00B96CA5" w:rsidRPr="00A06850" w:rsidDel="00ED01D3">
          <w:rPr>
            <w:rFonts w:ascii="Times New Roman" w:hAnsi="Times New Roman" w:cs="Times New Roman"/>
            <w:b/>
            <w:bCs/>
            <w:color w:val="000000"/>
            <w:sz w:val="20"/>
            <w:szCs w:val="20"/>
            <w:highlight w:val="yellow"/>
            <w:rPrChange w:id="463" w:author="Chen Liao" w:date="2021-02-25T12:14:00Z">
              <w:rPr>
                <w:rFonts w:ascii="Times New Roman" w:hAnsi="Times New Roman" w:cs="Times New Roman"/>
                <w:b/>
                <w:bCs/>
                <w:color w:val="000000"/>
                <w:sz w:val="20"/>
                <w:szCs w:val="20"/>
              </w:rPr>
            </w:rPrChange>
          </w:rPr>
          <w:delText>E</w:delText>
        </w:r>
        <w:r w:rsidR="00B96CA5" w:rsidRPr="00A06850" w:rsidDel="00ED01D3">
          <w:rPr>
            <w:rFonts w:ascii="Times New Roman" w:hAnsi="Times New Roman" w:cs="Times New Roman"/>
            <w:color w:val="000000"/>
            <w:sz w:val="20"/>
            <w:szCs w:val="20"/>
            <w:highlight w:val="yellow"/>
            <w:rPrChange w:id="464" w:author="Chen Liao" w:date="2021-02-25T12:14:00Z">
              <w:rPr>
                <w:rFonts w:ascii="Times New Roman" w:hAnsi="Times New Roman" w:cs="Times New Roman"/>
                <w:color w:val="000000"/>
                <w:sz w:val="20"/>
                <w:szCs w:val="20"/>
              </w:rPr>
            </w:rPrChange>
          </w:rPr>
          <w:delText>,</w:delText>
        </w:r>
        <w:r w:rsidR="00B96CA5" w:rsidRPr="00A06850" w:rsidDel="00ED01D3">
          <w:rPr>
            <w:rFonts w:ascii="Times New Roman" w:hAnsi="Times New Roman" w:cs="Times New Roman"/>
            <w:b/>
            <w:bCs/>
            <w:color w:val="000000"/>
            <w:sz w:val="20"/>
            <w:szCs w:val="20"/>
            <w:highlight w:val="yellow"/>
            <w:rPrChange w:id="465" w:author="Chen Liao" w:date="2021-02-25T12:14:00Z">
              <w:rPr>
                <w:rFonts w:ascii="Times New Roman" w:hAnsi="Times New Roman" w:cs="Times New Roman"/>
                <w:b/>
                <w:bCs/>
                <w:color w:val="000000"/>
                <w:sz w:val="20"/>
                <w:szCs w:val="20"/>
              </w:rPr>
            </w:rPrChange>
          </w:rPr>
          <w:delText>F</w:delText>
        </w:r>
        <w:r w:rsidR="00B96CA5" w:rsidRPr="00A06850" w:rsidDel="00ED01D3">
          <w:rPr>
            <w:rFonts w:ascii="Times New Roman" w:hAnsi="Times New Roman" w:cs="Times New Roman"/>
            <w:color w:val="000000"/>
            <w:sz w:val="20"/>
            <w:szCs w:val="20"/>
            <w:highlight w:val="yellow"/>
            <w:rPrChange w:id="466" w:author="Chen Liao" w:date="2021-02-25T12:14:00Z">
              <w:rPr>
                <w:rFonts w:ascii="Times New Roman" w:hAnsi="Times New Roman" w:cs="Times New Roman"/>
                <w:color w:val="000000"/>
                <w:sz w:val="20"/>
                <w:szCs w:val="20"/>
              </w:rPr>
            </w:rPrChange>
          </w:rPr>
          <w:delText>. Correlation of</w:delText>
        </w:r>
        <w:r w:rsidR="00EC2A20" w:rsidRPr="00A06850" w:rsidDel="00ED01D3">
          <w:rPr>
            <w:rFonts w:ascii="Times New Roman" w:hAnsi="Times New Roman" w:cs="Times New Roman"/>
            <w:color w:val="000000"/>
            <w:sz w:val="20"/>
            <w:szCs w:val="20"/>
            <w:highlight w:val="yellow"/>
            <w:rPrChange w:id="467" w:author="Chen Liao" w:date="2021-02-25T12:14:00Z">
              <w:rPr>
                <w:rFonts w:ascii="Times New Roman" w:hAnsi="Times New Roman" w:cs="Times New Roman"/>
                <w:color w:val="000000"/>
                <w:sz w:val="20"/>
                <w:szCs w:val="20"/>
              </w:rPr>
            </w:rPrChange>
          </w:rPr>
          <w:delText xml:space="preserve"> </w:delText>
        </w:r>
        <w:r w:rsidR="00B96CA5" w:rsidRPr="00A06850" w:rsidDel="00ED01D3">
          <w:rPr>
            <w:rFonts w:ascii="Times New Roman" w:hAnsi="Times New Roman" w:cs="Times New Roman"/>
            <w:color w:val="000000"/>
            <w:sz w:val="20"/>
            <w:szCs w:val="20"/>
            <w:highlight w:val="yellow"/>
            <w:rPrChange w:id="468" w:author="Chen Liao" w:date="2021-02-25T12:14:00Z">
              <w:rPr>
                <w:rFonts w:ascii="Times New Roman" w:hAnsi="Times New Roman" w:cs="Times New Roman"/>
                <w:color w:val="000000"/>
                <w:sz w:val="20"/>
                <w:szCs w:val="20"/>
              </w:rPr>
            </w:rPrChange>
          </w:rPr>
          <w:delText xml:space="preserve">baseline unclassified (Un.) </w:delText>
        </w:r>
        <w:r w:rsidR="005F7DC7" w:rsidRPr="00A06850" w:rsidDel="00ED01D3">
          <w:rPr>
            <w:rFonts w:ascii="Times New Roman" w:hAnsi="Times New Roman" w:cs="Times New Roman"/>
            <w:color w:val="000000"/>
            <w:sz w:val="20"/>
            <w:szCs w:val="20"/>
            <w:highlight w:val="yellow"/>
            <w:rPrChange w:id="469" w:author="Chen Liao" w:date="2021-02-25T12:14:00Z">
              <w:rPr>
                <w:rFonts w:ascii="Times New Roman" w:hAnsi="Times New Roman" w:cs="Times New Roman"/>
                <w:color w:val="000000"/>
                <w:sz w:val="20"/>
                <w:szCs w:val="20"/>
              </w:rPr>
            </w:rPrChange>
          </w:rPr>
          <w:delText>P</w:delText>
        </w:r>
        <w:r w:rsidR="00B96CA5" w:rsidRPr="00A06850" w:rsidDel="00ED01D3">
          <w:rPr>
            <w:rFonts w:ascii="Times New Roman" w:hAnsi="Times New Roman" w:cs="Times New Roman"/>
            <w:color w:val="000000"/>
            <w:sz w:val="20"/>
            <w:szCs w:val="20"/>
            <w:highlight w:val="yellow"/>
            <w:rPrChange w:id="470" w:author="Chen Liao" w:date="2021-02-25T12:14:00Z">
              <w:rPr>
                <w:rFonts w:ascii="Times New Roman" w:hAnsi="Times New Roman" w:cs="Times New Roman"/>
                <w:color w:val="000000"/>
                <w:sz w:val="20"/>
                <w:szCs w:val="20"/>
              </w:rPr>
            </w:rPrChange>
          </w:rPr>
          <w:delText>arabacteroides</w:delText>
        </w:r>
        <w:r w:rsidR="00BB7FB3" w:rsidRPr="00A06850" w:rsidDel="00ED01D3">
          <w:rPr>
            <w:rFonts w:ascii="Times New Roman" w:hAnsi="Times New Roman" w:cs="Times New Roman"/>
            <w:color w:val="000000"/>
            <w:sz w:val="20"/>
            <w:szCs w:val="20"/>
            <w:highlight w:val="yellow"/>
            <w:rPrChange w:id="471" w:author="Chen Liao" w:date="2021-02-25T12:14:00Z">
              <w:rPr>
                <w:rFonts w:ascii="Times New Roman" w:hAnsi="Times New Roman" w:cs="Times New Roman"/>
                <w:color w:val="000000"/>
                <w:sz w:val="20"/>
                <w:szCs w:val="20"/>
              </w:rPr>
            </w:rPrChange>
          </w:rPr>
          <w:delText xml:space="preserve"> absolute abundance</w:delText>
        </w:r>
        <w:r w:rsidR="00B96CA5" w:rsidRPr="00A06850" w:rsidDel="00ED01D3">
          <w:rPr>
            <w:rFonts w:ascii="Times New Roman" w:hAnsi="Times New Roman" w:cs="Times New Roman"/>
            <w:color w:val="000000"/>
            <w:sz w:val="20"/>
            <w:szCs w:val="20"/>
            <w:highlight w:val="yellow"/>
            <w:rPrChange w:id="472" w:author="Chen Liao" w:date="2021-02-25T12:14:00Z">
              <w:rPr>
                <w:rFonts w:ascii="Times New Roman" w:hAnsi="Times New Roman" w:cs="Times New Roman"/>
                <w:color w:val="000000"/>
                <w:sz w:val="20"/>
                <w:szCs w:val="20"/>
              </w:rPr>
            </w:rPrChange>
          </w:rPr>
          <w:delText xml:space="preserve"> with initial propionate production rate</w:delText>
        </w:r>
        <w:r w:rsidR="00BB7FB3" w:rsidRPr="00A06850" w:rsidDel="00ED01D3">
          <w:rPr>
            <w:rFonts w:ascii="Times New Roman" w:hAnsi="Times New Roman" w:cs="Times New Roman"/>
            <w:color w:val="000000"/>
            <w:sz w:val="20"/>
            <w:szCs w:val="20"/>
            <w:highlight w:val="yellow"/>
            <w:rPrChange w:id="473" w:author="Chen Liao" w:date="2021-02-25T12:14:00Z">
              <w:rPr>
                <w:rFonts w:ascii="Times New Roman" w:hAnsi="Times New Roman" w:cs="Times New Roman"/>
                <w:color w:val="000000"/>
                <w:sz w:val="20"/>
                <w:szCs w:val="20"/>
              </w:rPr>
            </w:rPrChange>
          </w:rPr>
          <w:delText>s on day 0</w:delText>
        </w:r>
        <w:r w:rsidR="00B96CA5" w:rsidRPr="00A06850" w:rsidDel="00ED01D3">
          <w:rPr>
            <w:rFonts w:ascii="Times New Roman" w:hAnsi="Times New Roman" w:cs="Times New Roman"/>
            <w:color w:val="000000"/>
            <w:sz w:val="20"/>
            <w:szCs w:val="20"/>
            <w:highlight w:val="yellow"/>
            <w:rPrChange w:id="474" w:author="Chen Liao" w:date="2021-02-25T12:14:00Z">
              <w:rPr>
                <w:rFonts w:ascii="Times New Roman" w:hAnsi="Times New Roman" w:cs="Times New Roman"/>
                <w:color w:val="000000"/>
                <w:sz w:val="20"/>
                <w:szCs w:val="20"/>
              </w:rPr>
            </w:rPrChange>
          </w:rPr>
          <w:delText xml:space="preserve"> (E</w:delText>
        </w:r>
        <w:r w:rsidR="00BB7FB3" w:rsidRPr="00A06850" w:rsidDel="00ED01D3">
          <w:rPr>
            <w:rFonts w:ascii="Times New Roman" w:hAnsi="Times New Roman" w:cs="Times New Roman"/>
            <w:color w:val="000000"/>
            <w:sz w:val="20"/>
            <w:szCs w:val="20"/>
            <w:highlight w:val="yellow"/>
            <w:rPrChange w:id="475" w:author="Chen Liao" w:date="2021-02-25T12:14:00Z">
              <w:rPr>
                <w:rFonts w:ascii="Times New Roman" w:hAnsi="Times New Roman" w:cs="Times New Roman"/>
                <w:color w:val="000000"/>
                <w:sz w:val="20"/>
                <w:szCs w:val="20"/>
              </w:rPr>
            </w:rPrChange>
          </w:rPr>
          <w:delText>)</w:delText>
        </w:r>
        <w:r w:rsidR="00B96CA5" w:rsidRPr="00A06850" w:rsidDel="00ED01D3">
          <w:rPr>
            <w:rFonts w:ascii="Times New Roman" w:hAnsi="Times New Roman" w:cs="Times New Roman"/>
            <w:color w:val="000000"/>
            <w:sz w:val="20"/>
            <w:szCs w:val="20"/>
            <w:highlight w:val="yellow"/>
            <w:rPrChange w:id="476" w:author="Chen Liao" w:date="2021-02-25T12:14:00Z">
              <w:rPr>
                <w:rFonts w:ascii="Times New Roman" w:hAnsi="Times New Roman" w:cs="Times New Roman"/>
                <w:color w:val="000000"/>
                <w:sz w:val="20"/>
                <w:szCs w:val="20"/>
              </w:rPr>
            </w:rPrChange>
          </w:rPr>
          <w:delText xml:space="preserve"> and rates </w:delText>
        </w:r>
        <w:r w:rsidR="00BB7FB3" w:rsidRPr="00A06850" w:rsidDel="00ED01D3">
          <w:rPr>
            <w:rFonts w:ascii="Times New Roman" w:hAnsi="Times New Roman" w:cs="Times New Roman"/>
            <w:color w:val="000000"/>
            <w:sz w:val="20"/>
            <w:szCs w:val="20"/>
            <w:highlight w:val="yellow"/>
            <w:rPrChange w:id="477" w:author="Chen Liao" w:date="2021-02-25T12:14:00Z">
              <w:rPr>
                <w:rFonts w:ascii="Times New Roman" w:hAnsi="Times New Roman" w:cs="Times New Roman"/>
                <w:color w:val="000000"/>
                <w:sz w:val="20"/>
                <w:szCs w:val="20"/>
              </w:rPr>
            </w:rPrChange>
          </w:rPr>
          <w:delText xml:space="preserve">in later days </w:delText>
        </w:r>
        <w:r w:rsidR="00B96CA5" w:rsidRPr="00A06850" w:rsidDel="00ED01D3">
          <w:rPr>
            <w:rFonts w:ascii="Times New Roman" w:hAnsi="Times New Roman" w:cs="Times New Roman"/>
            <w:color w:val="000000"/>
            <w:sz w:val="20"/>
            <w:szCs w:val="20"/>
            <w:highlight w:val="yellow"/>
            <w:rPrChange w:id="478" w:author="Chen Liao" w:date="2021-02-25T12:14:00Z">
              <w:rPr>
                <w:rFonts w:ascii="Times New Roman" w:hAnsi="Times New Roman" w:cs="Times New Roman"/>
                <w:color w:val="000000"/>
                <w:sz w:val="20"/>
                <w:szCs w:val="20"/>
              </w:rPr>
            </w:rPrChange>
          </w:rPr>
          <w:delText>(F).</w:delText>
        </w:r>
        <w:r w:rsidR="00BB7FB3" w:rsidRPr="00A06850" w:rsidDel="00ED01D3">
          <w:rPr>
            <w:rFonts w:ascii="Times New Roman" w:hAnsi="Times New Roman" w:cs="Times New Roman"/>
            <w:color w:val="000000"/>
            <w:sz w:val="20"/>
            <w:szCs w:val="20"/>
            <w:highlight w:val="yellow"/>
            <w:rPrChange w:id="479" w:author="Chen Liao" w:date="2021-02-25T12:14:00Z">
              <w:rPr>
                <w:rFonts w:ascii="Times New Roman" w:hAnsi="Times New Roman" w:cs="Times New Roman"/>
                <w:color w:val="000000"/>
                <w:sz w:val="20"/>
                <w:szCs w:val="20"/>
              </w:rPr>
            </w:rPrChange>
          </w:rPr>
          <w:delText xml:space="preserve"> </w:delText>
        </w:r>
        <w:r w:rsidR="00D917B4" w:rsidRPr="00A06850" w:rsidDel="00ED01D3">
          <w:rPr>
            <w:rFonts w:ascii="Times New Roman" w:eastAsia="SimSun" w:hAnsi="Times New Roman" w:cs="Times New Roman"/>
            <w:color w:val="000000"/>
            <w:sz w:val="20"/>
            <w:szCs w:val="20"/>
            <w:highlight w:val="yellow"/>
            <w:rPrChange w:id="480" w:author="Chen Liao" w:date="2021-02-25T12:14:00Z">
              <w:rPr>
                <w:rFonts w:ascii="Times New Roman" w:eastAsia="SimSun" w:hAnsi="Times New Roman" w:cs="Times New Roman"/>
                <w:color w:val="000000"/>
                <w:sz w:val="20"/>
                <w:szCs w:val="20"/>
              </w:rPr>
            </w:rPrChange>
          </w:rPr>
          <w:delText>Gray line: linear regression (R</w:delText>
        </w:r>
        <w:r w:rsidR="00D917B4" w:rsidRPr="00A06850" w:rsidDel="00ED01D3">
          <w:rPr>
            <w:rFonts w:ascii="Times New Roman" w:eastAsia="SimSun" w:hAnsi="Times New Roman" w:cs="Times New Roman"/>
            <w:color w:val="000000"/>
            <w:sz w:val="20"/>
            <w:szCs w:val="20"/>
            <w:highlight w:val="yellow"/>
            <w:vertAlign w:val="superscript"/>
            <w:rPrChange w:id="481" w:author="Chen Liao" w:date="2021-02-25T12:14:00Z">
              <w:rPr>
                <w:rFonts w:ascii="Times New Roman" w:eastAsia="SimSun" w:hAnsi="Times New Roman" w:cs="Times New Roman"/>
                <w:color w:val="000000"/>
                <w:sz w:val="20"/>
                <w:szCs w:val="20"/>
                <w:vertAlign w:val="superscript"/>
              </w:rPr>
            </w:rPrChange>
          </w:rPr>
          <w:delText>2</w:delText>
        </w:r>
        <w:r w:rsidR="00D917B4" w:rsidRPr="00A06850" w:rsidDel="00ED01D3">
          <w:rPr>
            <w:rFonts w:ascii="Times New Roman" w:eastAsia="SimSun" w:hAnsi="Times New Roman" w:cs="Times New Roman"/>
            <w:color w:val="000000"/>
            <w:sz w:val="20"/>
            <w:szCs w:val="20"/>
            <w:highlight w:val="yellow"/>
            <w:rPrChange w:id="482" w:author="Chen Liao" w:date="2021-02-25T12:14:00Z">
              <w:rPr>
                <w:rFonts w:ascii="Times New Roman" w:eastAsia="SimSun" w:hAnsi="Times New Roman" w:cs="Times New Roman"/>
                <w:color w:val="000000"/>
                <w:sz w:val="20"/>
                <w:szCs w:val="20"/>
              </w:rPr>
            </w:rPrChange>
          </w:rPr>
          <w:delText xml:space="preserve"> and P-value are indicated in the plot); shading area: standard error of the regression.</w:delText>
        </w:r>
        <w:r w:rsidR="00B96CA5" w:rsidRPr="00A06850" w:rsidDel="00ED01D3">
          <w:rPr>
            <w:rFonts w:ascii="Times New Roman" w:hAnsi="Times New Roman" w:cs="Times New Roman"/>
            <w:color w:val="000000"/>
            <w:sz w:val="20"/>
            <w:szCs w:val="20"/>
            <w:highlight w:val="yellow"/>
            <w:rPrChange w:id="483" w:author="Chen Liao" w:date="2021-02-25T12:14:00Z">
              <w:rPr>
                <w:rFonts w:ascii="Times New Roman" w:hAnsi="Times New Roman" w:cs="Times New Roman"/>
                <w:color w:val="000000"/>
                <w:sz w:val="20"/>
                <w:szCs w:val="20"/>
              </w:rPr>
            </w:rPrChange>
          </w:rPr>
          <w:delText xml:space="preserve"> </w:delText>
        </w:r>
        <w:r w:rsidR="00B96CA5" w:rsidRPr="00A06850" w:rsidDel="00ED01D3">
          <w:rPr>
            <w:rFonts w:ascii="Times New Roman" w:hAnsi="Times New Roman" w:cs="Times New Roman"/>
            <w:b/>
            <w:bCs/>
            <w:color w:val="000000"/>
            <w:sz w:val="20"/>
            <w:szCs w:val="20"/>
            <w:highlight w:val="yellow"/>
            <w:rPrChange w:id="484" w:author="Chen Liao" w:date="2021-02-25T12:14:00Z">
              <w:rPr>
                <w:rFonts w:ascii="Times New Roman" w:hAnsi="Times New Roman" w:cs="Times New Roman"/>
                <w:b/>
                <w:bCs/>
                <w:color w:val="000000"/>
                <w:sz w:val="20"/>
                <w:szCs w:val="20"/>
              </w:rPr>
            </w:rPrChange>
          </w:rPr>
          <w:delText>G</w:delText>
        </w:r>
        <w:r w:rsidR="00BB7FB3" w:rsidRPr="00A06850" w:rsidDel="00ED01D3">
          <w:rPr>
            <w:rFonts w:ascii="Times New Roman" w:hAnsi="Times New Roman" w:cs="Times New Roman"/>
            <w:color w:val="000000"/>
            <w:sz w:val="20"/>
            <w:szCs w:val="20"/>
            <w:highlight w:val="yellow"/>
            <w:rPrChange w:id="485" w:author="Chen Liao" w:date="2021-02-25T12:14:00Z">
              <w:rPr>
                <w:rFonts w:ascii="Times New Roman" w:hAnsi="Times New Roman" w:cs="Times New Roman"/>
                <w:color w:val="000000"/>
                <w:sz w:val="20"/>
                <w:szCs w:val="20"/>
              </w:rPr>
            </w:rPrChange>
          </w:rPr>
          <w:delText>,</w:delText>
        </w:r>
        <w:r w:rsidR="00BB7FB3" w:rsidRPr="00A06850" w:rsidDel="00ED01D3">
          <w:rPr>
            <w:rFonts w:ascii="Times New Roman" w:hAnsi="Times New Roman" w:cs="Times New Roman"/>
            <w:b/>
            <w:bCs/>
            <w:color w:val="000000"/>
            <w:sz w:val="20"/>
            <w:szCs w:val="20"/>
            <w:highlight w:val="yellow"/>
            <w:rPrChange w:id="486" w:author="Chen Liao" w:date="2021-02-25T12:14:00Z">
              <w:rPr>
                <w:rFonts w:ascii="Times New Roman" w:hAnsi="Times New Roman" w:cs="Times New Roman"/>
                <w:b/>
                <w:bCs/>
                <w:color w:val="000000"/>
                <w:sz w:val="20"/>
                <w:szCs w:val="20"/>
              </w:rPr>
            </w:rPrChange>
          </w:rPr>
          <w:delText>H</w:delText>
        </w:r>
        <w:r w:rsidR="00B96CA5" w:rsidRPr="00A06850" w:rsidDel="00ED01D3">
          <w:rPr>
            <w:rFonts w:ascii="Times New Roman" w:hAnsi="Times New Roman" w:cs="Times New Roman"/>
            <w:color w:val="000000"/>
            <w:sz w:val="20"/>
            <w:szCs w:val="20"/>
            <w:highlight w:val="yellow"/>
            <w:rPrChange w:id="487" w:author="Chen Liao" w:date="2021-02-25T12:14:00Z">
              <w:rPr>
                <w:rFonts w:ascii="Times New Roman" w:hAnsi="Times New Roman" w:cs="Times New Roman"/>
                <w:color w:val="000000"/>
                <w:sz w:val="20"/>
                <w:szCs w:val="20"/>
              </w:rPr>
            </w:rPrChange>
          </w:rPr>
          <w:delText xml:space="preserve">. </w:delText>
        </w:r>
        <w:r w:rsidR="009702EE" w:rsidRPr="00A06850" w:rsidDel="00ED01D3">
          <w:rPr>
            <w:rFonts w:ascii="Times New Roman" w:hAnsi="Times New Roman" w:cs="Times New Roman"/>
            <w:color w:val="000000"/>
            <w:sz w:val="20"/>
            <w:szCs w:val="20"/>
            <w:highlight w:val="yellow"/>
            <w:rPrChange w:id="488" w:author="Chen Liao" w:date="2021-02-25T12:14:00Z">
              <w:rPr>
                <w:rFonts w:ascii="Times New Roman" w:hAnsi="Times New Roman" w:cs="Times New Roman"/>
                <w:color w:val="000000"/>
                <w:sz w:val="20"/>
                <w:szCs w:val="20"/>
              </w:rPr>
            </w:rPrChange>
          </w:rPr>
          <w:delText>Simulated effects of c</w:delText>
        </w:r>
        <w:r w:rsidR="00B96CA5" w:rsidRPr="00A06850" w:rsidDel="00ED01D3">
          <w:rPr>
            <w:rFonts w:ascii="Times New Roman" w:hAnsi="Times New Roman" w:cs="Times New Roman"/>
            <w:color w:val="000000"/>
            <w:sz w:val="20"/>
            <w:szCs w:val="20"/>
            <w:highlight w:val="yellow"/>
            <w:rPrChange w:id="489" w:author="Chen Liao" w:date="2021-02-25T12:14:00Z">
              <w:rPr>
                <w:rFonts w:ascii="Times New Roman" w:hAnsi="Times New Roman" w:cs="Times New Roman"/>
                <w:color w:val="000000"/>
                <w:sz w:val="20"/>
                <w:szCs w:val="20"/>
              </w:rPr>
            </w:rPrChange>
          </w:rPr>
          <w:delText xml:space="preserve">ross-feeding (c.f.) </w:delText>
        </w:r>
        <w:r w:rsidR="009702EE" w:rsidRPr="00A06850" w:rsidDel="00ED01D3">
          <w:rPr>
            <w:rFonts w:ascii="Times New Roman" w:hAnsi="Times New Roman" w:cs="Times New Roman"/>
            <w:color w:val="000000"/>
            <w:sz w:val="20"/>
            <w:szCs w:val="20"/>
            <w:highlight w:val="yellow"/>
            <w:rPrChange w:id="490" w:author="Chen Liao" w:date="2021-02-25T12:14:00Z">
              <w:rPr>
                <w:rFonts w:ascii="Times New Roman" w:hAnsi="Times New Roman" w:cs="Times New Roman"/>
                <w:color w:val="000000"/>
                <w:sz w:val="20"/>
                <w:szCs w:val="20"/>
              </w:rPr>
            </w:rPrChange>
          </w:rPr>
          <w:delText>(</w:delText>
        </w:r>
        <w:r w:rsidR="00F33907" w:rsidRPr="00A06850" w:rsidDel="00ED01D3">
          <w:rPr>
            <w:rFonts w:ascii="Times New Roman" w:hAnsi="Times New Roman" w:cs="Times New Roman"/>
            <w:color w:val="000000"/>
            <w:sz w:val="20"/>
            <w:szCs w:val="20"/>
            <w:highlight w:val="yellow"/>
            <w:rPrChange w:id="491" w:author="Chen Liao" w:date="2021-02-25T12:14:00Z">
              <w:rPr>
                <w:rFonts w:ascii="Times New Roman" w:hAnsi="Times New Roman" w:cs="Times New Roman"/>
                <w:color w:val="000000"/>
                <w:sz w:val="20"/>
                <w:szCs w:val="20"/>
              </w:rPr>
            </w:rPrChange>
          </w:rPr>
          <w:delText>G</w:delText>
        </w:r>
        <w:r w:rsidR="009702EE" w:rsidRPr="00A06850" w:rsidDel="00ED01D3">
          <w:rPr>
            <w:rFonts w:ascii="Times New Roman" w:hAnsi="Times New Roman" w:cs="Times New Roman"/>
            <w:color w:val="000000"/>
            <w:sz w:val="20"/>
            <w:szCs w:val="20"/>
            <w:highlight w:val="yellow"/>
            <w:rPrChange w:id="492" w:author="Chen Liao" w:date="2021-02-25T12:14:00Z">
              <w:rPr>
                <w:rFonts w:ascii="Times New Roman" w:hAnsi="Times New Roman" w:cs="Times New Roman"/>
                <w:color w:val="000000"/>
                <w:sz w:val="20"/>
                <w:szCs w:val="20"/>
              </w:rPr>
            </w:rPrChange>
          </w:rPr>
          <w:delText xml:space="preserve">) and inulin </w:delText>
        </w:r>
        <w:r w:rsidR="00F33907" w:rsidRPr="00A06850" w:rsidDel="00ED01D3">
          <w:rPr>
            <w:rFonts w:ascii="Times New Roman" w:hAnsi="Times New Roman" w:cs="Times New Roman"/>
            <w:color w:val="000000"/>
            <w:sz w:val="20"/>
            <w:szCs w:val="20"/>
            <w:highlight w:val="yellow"/>
            <w:rPrChange w:id="493" w:author="Chen Liao" w:date="2021-02-25T12:14:00Z">
              <w:rPr>
                <w:rFonts w:ascii="Times New Roman" w:hAnsi="Times New Roman" w:cs="Times New Roman"/>
                <w:color w:val="000000"/>
                <w:sz w:val="20"/>
                <w:szCs w:val="20"/>
              </w:rPr>
            </w:rPrChange>
          </w:rPr>
          <w:delText>availability</w:delText>
        </w:r>
        <w:r w:rsidR="009702EE" w:rsidRPr="00A06850" w:rsidDel="00ED01D3">
          <w:rPr>
            <w:rFonts w:ascii="Times New Roman" w:hAnsi="Times New Roman" w:cs="Times New Roman"/>
            <w:color w:val="000000"/>
            <w:sz w:val="20"/>
            <w:szCs w:val="20"/>
            <w:highlight w:val="yellow"/>
            <w:rPrChange w:id="494" w:author="Chen Liao" w:date="2021-02-25T12:14:00Z">
              <w:rPr>
                <w:rFonts w:ascii="Times New Roman" w:hAnsi="Times New Roman" w:cs="Times New Roman"/>
                <w:color w:val="000000"/>
                <w:sz w:val="20"/>
                <w:szCs w:val="20"/>
              </w:rPr>
            </w:rPrChange>
          </w:rPr>
          <w:delText xml:space="preserve"> (H) on growth and propionate flux of two-genera Bacteroides-Parabacteroides community. </w:delText>
        </w:r>
        <w:r w:rsidR="00B96CA5" w:rsidRPr="00A06850" w:rsidDel="00ED01D3">
          <w:rPr>
            <w:rFonts w:ascii="Times New Roman" w:hAnsi="Times New Roman" w:cs="Times New Roman"/>
            <w:color w:val="000000"/>
            <w:sz w:val="20"/>
            <w:szCs w:val="20"/>
            <w:highlight w:val="yellow"/>
            <w:rPrChange w:id="495" w:author="Chen Liao" w:date="2021-02-25T12:14:00Z">
              <w:rPr>
                <w:rFonts w:ascii="Times New Roman" w:hAnsi="Times New Roman" w:cs="Times New Roman"/>
                <w:color w:val="000000"/>
                <w:sz w:val="20"/>
                <w:szCs w:val="20"/>
              </w:rPr>
            </w:rPrChange>
          </w:rPr>
          <w:delText xml:space="preserve">w/ c.f.: mixing </w:delText>
        </w:r>
        <w:r w:rsidR="005F7DC7" w:rsidRPr="00A06850" w:rsidDel="00ED01D3">
          <w:rPr>
            <w:rFonts w:ascii="Times New Roman" w:hAnsi="Times New Roman" w:cs="Times New Roman"/>
            <w:color w:val="000000"/>
            <w:sz w:val="20"/>
            <w:szCs w:val="20"/>
            <w:highlight w:val="yellow"/>
            <w:rPrChange w:id="496" w:author="Chen Liao" w:date="2021-02-25T12:14:00Z">
              <w:rPr>
                <w:rFonts w:ascii="Times New Roman" w:hAnsi="Times New Roman" w:cs="Times New Roman"/>
                <w:color w:val="000000"/>
                <w:sz w:val="20"/>
                <w:szCs w:val="20"/>
              </w:rPr>
            </w:rPrChange>
          </w:rPr>
          <w:delText>Bacteroides</w:delText>
        </w:r>
        <w:r w:rsidR="00B96CA5" w:rsidRPr="00A06850" w:rsidDel="00ED01D3">
          <w:rPr>
            <w:rFonts w:ascii="Times New Roman" w:hAnsi="Times New Roman" w:cs="Times New Roman"/>
            <w:color w:val="000000"/>
            <w:sz w:val="20"/>
            <w:szCs w:val="20"/>
            <w:highlight w:val="yellow"/>
            <w:rPrChange w:id="497" w:author="Chen Liao" w:date="2021-02-25T12:14:00Z">
              <w:rPr>
                <w:rFonts w:ascii="Times New Roman" w:hAnsi="Times New Roman" w:cs="Times New Roman"/>
                <w:color w:val="000000"/>
                <w:sz w:val="20"/>
                <w:szCs w:val="20"/>
              </w:rPr>
            </w:rPrChange>
          </w:rPr>
          <w:delText xml:space="preserve"> and Parabacteroides in 1:1 ratio; w/o c.f.: mixing Parabacteroides and its clone mate in 1:1 ratio.</w:delText>
        </w:r>
        <w:r w:rsidR="00B96CA5" w:rsidRPr="00F30CC6" w:rsidDel="00ED01D3">
          <w:rPr>
            <w:rFonts w:ascii="Times New Roman" w:hAnsi="Times New Roman" w:cs="Times New Roman"/>
            <w:color w:val="000000"/>
            <w:sz w:val="20"/>
            <w:szCs w:val="20"/>
          </w:rPr>
          <w:delText xml:space="preserve"> </w:delText>
        </w:r>
        <w:commentRangeEnd w:id="450"/>
        <w:r w:rsidR="00172771" w:rsidRPr="00A06850" w:rsidDel="00ED01D3">
          <w:rPr>
            <w:rStyle w:val="CommentReference"/>
            <w:rFonts w:ascii="Times New Roman" w:hAnsi="Times New Roman" w:cs="Times New Roman"/>
            <w:rPrChange w:id="498" w:author="Chen Liao" w:date="2021-02-25T12:14:00Z">
              <w:rPr>
                <w:rStyle w:val="CommentReference"/>
              </w:rPr>
            </w:rPrChange>
          </w:rPr>
          <w:commentReference w:id="450"/>
        </w:r>
      </w:del>
      <w:r w:rsidR="0021303E" w:rsidRPr="00A06850">
        <w:rPr>
          <w:rFonts w:ascii="Times New Roman" w:hAnsi="Times New Roman" w:cs="Times New Roman"/>
          <w:b/>
          <w:bCs/>
          <w:color w:val="000000"/>
          <w:sz w:val="20"/>
          <w:szCs w:val="20"/>
        </w:rPr>
        <w:br w:type="page"/>
      </w:r>
    </w:p>
    <w:p w14:paraId="66A684E2" w14:textId="29CD8661" w:rsidR="00817825" w:rsidRPr="00F30CC6" w:rsidRDefault="00817825" w:rsidP="005E0AD8">
      <w:pPr>
        <w:jc w:val="both"/>
        <w:rPr>
          <w:rFonts w:ascii="Times New Roman" w:hAnsi="Times New Roman" w:cs="Times New Roman"/>
          <w:b/>
          <w:bCs/>
        </w:rPr>
      </w:pPr>
      <w:r w:rsidRPr="00F30CC6">
        <w:rPr>
          <w:rFonts w:ascii="Times New Roman" w:hAnsi="Times New Roman" w:cs="Times New Roman"/>
          <w:b/>
          <w:bCs/>
        </w:rPr>
        <w:lastRenderedPageBreak/>
        <w:t>Supplementary figures:</w:t>
      </w:r>
    </w:p>
    <w:p w14:paraId="66DA7AD1" w14:textId="1D44AD97" w:rsidR="00817825" w:rsidRPr="00F30CC6" w:rsidRDefault="00817825" w:rsidP="005E0AD8">
      <w:pPr>
        <w:jc w:val="both"/>
        <w:rPr>
          <w:rFonts w:ascii="Times New Roman" w:eastAsia="SimSun" w:hAnsi="Times New Roman" w:cs="Times New Roman"/>
          <w:b/>
          <w:bCs/>
          <w:color w:val="000000"/>
          <w:sz w:val="20"/>
          <w:szCs w:val="20"/>
        </w:rPr>
      </w:pPr>
    </w:p>
    <w:p w14:paraId="6EC44B60" w14:textId="7B8C93B0" w:rsidR="00817825" w:rsidRPr="00F30CC6" w:rsidRDefault="00817825" w:rsidP="005E0AD8">
      <w:pPr>
        <w:jc w:val="both"/>
        <w:rPr>
          <w:rFonts w:ascii="Times New Roman" w:eastAsia="SimSun" w:hAnsi="Times New Roman" w:cs="Times New Roman"/>
          <w:b/>
          <w:bCs/>
          <w:color w:val="000000"/>
          <w:sz w:val="20"/>
          <w:szCs w:val="20"/>
        </w:rPr>
      </w:pPr>
    </w:p>
    <w:p w14:paraId="5B0AC3D7" w14:textId="54CAE709" w:rsidR="00817825" w:rsidRPr="00F30CC6" w:rsidDel="00AA5F70" w:rsidRDefault="00817825" w:rsidP="005E0AD8">
      <w:pPr>
        <w:jc w:val="both"/>
        <w:rPr>
          <w:moveFrom w:id="499" w:author="Chen Liao" w:date="2021-02-25T09:39:00Z"/>
          <w:rFonts w:ascii="Times New Roman" w:eastAsia="SimSun" w:hAnsi="Times New Roman" w:cs="Times New Roman"/>
          <w:b/>
          <w:bCs/>
          <w:color w:val="000000"/>
          <w:sz w:val="20"/>
          <w:szCs w:val="20"/>
        </w:rPr>
      </w:pPr>
      <w:moveFromRangeStart w:id="500" w:author="Chen Liao" w:date="2021-02-25T09:39:00Z" w:name="move65138412"/>
    </w:p>
    <w:p w14:paraId="1A1528D3" w14:textId="072CEFF6" w:rsidR="00817825" w:rsidRPr="00F30CC6" w:rsidDel="00AA5F70" w:rsidRDefault="0065071F" w:rsidP="005E0AD8">
      <w:pPr>
        <w:jc w:val="both"/>
        <w:rPr>
          <w:moveFrom w:id="501" w:author="Chen Liao" w:date="2021-02-25T09:39:00Z"/>
          <w:rFonts w:ascii="Times New Roman" w:eastAsia="SimSun" w:hAnsi="Times New Roman" w:cs="Times New Roman"/>
          <w:b/>
          <w:bCs/>
          <w:color w:val="000000"/>
          <w:sz w:val="20"/>
          <w:szCs w:val="20"/>
        </w:rPr>
      </w:pPr>
      <w:commentRangeStart w:id="502"/>
      <w:moveFrom w:id="503" w:author="Chen Liao" w:date="2021-02-25T09:39:00Z">
        <w:ins w:id="504" w:author="戴 磊" w:date="2021-02-19T21:30:00Z">
          <w:r w:rsidRPr="00F30CC6" w:rsidDel="00AA5F70">
            <w:rPr>
              <w:rFonts w:ascii="Times New Roman" w:eastAsia="SimSun" w:hAnsi="Times New Roman" w:cs="Times New Roman"/>
              <w:b/>
              <w:bCs/>
              <w:color w:val="000000"/>
              <w:sz w:val="20"/>
              <w:szCs w:val="20"/>
            </w:rPr>
            <w:t xml:space="preserve">Related to </w:t>
          </w:r>
          <w:r w:rsidRPr="00A06850" w:rsidDel="00AA5F70">
            <w:rPr>
              <w:rFonts w:ascii="Times New Roman" w:eastAsia="SimSun" w:hAnsi="Times New Roman" w:cs="Times New Roman"/>
              <w:b/>
              <w:bCs/>
              <w:color w:val="000000"/>
              <w:sz w:val="20"/>
              <w:szCs w:val="20"/>
            </w:rPr>
            <w:t>m</w:t>
          </w:r>
          <w:r w:rsidRPr="00F30CC6" w:rsidDel="00AA5F70">
            <w:rPr>
              <w:rFonts w:ascii="Times New Roman" w:eastAsia="SimSun" w:hAnsi="Times New Roman" w:cs="Times New Roman"/>
              <w:b/>
              <w:bCs/>
              <w:color w:val="000000"/>
              <w:sz w:val="20"/>
              <w:szCs w:val="20"/>
            </w:rPr>
            <w:t>ethods</w:t>
          </w:r>
        </w:ins>
        <w:commentRangeEnd w:id="502"/>
        <w:ins w:id="505" w:author="戴 磊" w:date="2021-02-19T21:43:00Z">
          <w:r w:rsidR="00ED0E99" w:rsidRPr="00A06850" w:rsidDel="00AA5F70">
            <w:rPr>
              <w:rStyle w:val="CommentReference"/>
              <w:rFonts w:ascii="Times New Roman" w:hAnsi="Times New Roman" w:cs="Times New Roman"/>
              <w:rPrChange w:id="506" w:author="Chen Liao" w:date="2021-02-25T12:14:00Z">
                <w:rPr>
                  <w:rStyle w:val="CommentReference"/>
                </w:rPr>
              </w:rPrChange>
            </w:rPr>
            <w:commentReference w:id="502"/>
          </w:r>
        </w:ins>
      </w:moveFrom>
    </w:p>
    <w:p w14:paraId="6D6E0CA5" w14:textId="226392FC" w:rsidR="000130D4" w:rsidRPr="00F30CC6" w:rsidDel="00AA5F70" w:rsidRDefault="0021303E" w:rsidP="009F39CF">
      <w:pPr>
        <w:jc w:val="center"/>
        <w:rPr>
          <w:moveFrom w:id="507" w:author="Chen Liao" w:date="2021-02-25T09:39:00Z"/>
          <w:rFonts w:ascii="Times New Roman" w:eastAsia="SimSun" w:hAnsi="Times New Roman" w:cs="Times New Roman"/>
          <w:b/>
          <w:bCs/>
          <w:color w:val="000000"/>
          <w:sz w:val="20"/>
          <w:szCs w:val="20"/>
        </w:rPr>
      </w:pPr>
      <w:moveFrom w:id="508" w:author="Chen Liao" w:date="2021-02-25T09:39:00Z">
        <w:r w:rsidRPr="00F30CC6" w:rsidDel="00AA5F70">
          <w:rPr>
            <w:rFonts w:ascii="Times New Roman" w:eastAsia="SimSun" w:hAnsi="Times New Roman" w:cs="Times New Roman"/>
            <w:b/>
            <w:bCs/>
            <w:noProof/>
            <w:color w:val="000000"/>
            <w:sz w:val="20"/>
            <w:szCs w:val="20"/>
          </w:rPr>
          <w:drawing>
            <wp:inline distT="0" distB="0" distL="0" distR="0" wp14:anchorId="3338577D" wp14:editId="61ABE4B8">
              <wp:extent cx="5765800" cy="15494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moveFrom>
    </w:p>
    <w:p w14:paraId="083D2901" w14:textId="610A8C43" w:rsidR="0035704D" w:rsidRPr="00F30CC6" w:rsidDel="00AA5F70" w:rsidRDefault="0035704D" w:rsidP="005E0AD8">
      <w:pPr>
        <w:jc w:val="both"/>
        <w:rPr>
          <w:moveFrom w:id="509" w:author="Chen Liao" w:date="2021-02-25T09:39:00Z"/>
          <w:rFonts w:ascii="Times New Roman" w:eastAsia="SimSun" w:hAnsi="Times New Roman" w:cs="Times New Roman"/>
          <w:color w:val="000000"/>
          <w:sz w:val="20"/>
          <w:szCs w:val="20"/>
        </w:rPr>
      </w:pPr>
      <w:bookmarkStart w:id="510" w:name="OLE_LINK36"/>
      <w:bookmarkStart w:id="511" w:name="OLE_LINK37"/>
    </w:p>
    <w:p w14:paraId="1518B8D4" w14:textId="0D0616C2" w:rsidR="00724A33" w:rsidRPr="00F30CC6" w:rsidRDefault="00667E07" w:rsidP="005E0AD8">
      <w:pPr>
        <w:jc w:val="both"/>
        <w:rPr>
          <w:rFonts w:ascii="Times New Roman" w:hAnsi="Times New Roman" w:cs="Times New Roman"/>
          <w:color w:val="2A2A2A"/>
          <w:sz w:val="20"/>
          <w:szCs w:val="20"/>
          <w:shd w:val="clear" w:color="auto" w:fill="FFFFFF"/>
        </w:rPr>
      </w:pPr>
      <w:moveFrom w:id="512" w:author="Chen Liao" w:date="2021-02-25T09:39:00Z">
        <w:r w:rsidRPr="00F30CC6" w:rsidDel="00AA5F70">
          <w:rPr>
            <w:rFonts w:ascii="Times New Roman" w:hAnsi="Times New Roman" w:cs="Times New Roman"/>
            <w:b/>
            <w:bCs/>
            <w:sz w:val="20"/>
            <w:szCs w:val="20"/>
          </w:rPr>
          <w:t xml:space="preserve">Figure S1. Rarefaction analysis of 16S rRNA gene clone libraries </w:t>
        </w:r>
        <w:r w:rsidRPr="00F30CC6" w:rsidDel="00AA5F70">
          <w:rPr>
            <w:rFonts w:ascii="Times New Roman" w:hAnsi="Times New Roman" w:cs="Times New Roman"/>
            <w:b/>
            <w:bCs/>
            <w:color w:val="000000"/>
            <w:sz w:val="20"/>
            <w:szCs w:val="20"/>
          </w:rPr>
          <w:t>in terms of</w:t>
        </w:r>
        <w:r w:rsidRPr="00F30CC6" w:rsidDel="00AA5F70">
          <w:rPr>
            <w:rFonts w:ascii="Times New Roman" w:hAnsi="Times New Roman" w:cs="Times New Roman"/>
            <w:b/>
            <w:bCs/>
            <w:sz w:val="20"/>
            <w:szCs w:val="20"/>
          </w:rPr>
          <w:t xml:space="preserve"> species richness, Shannon diversity, and Simpson diversity.</w:t>
        </w:r>
        <w:r w:rsidRPr="00F30CC6" w:rsidDel="00AA5F70">
          <w:rPr>
            <w:rFonts w:ascii="Times New Roman" w:hAnsi="Times New Roman" w:cs="Times New Roman"/>
            <w:sz w:val="20"/>
            <w:szCs w:val="20"/>
          </w:rPr>
          <w:t xml:space="preserve"> Rarefaction curves were generated </w:t>
        </w:r>
        <w:r w:rsidR="00165AE1" w:rsidRPr="00F30CC6" w:rsidDel="00AA5F70">
          <w:rPr>
            <w:rFonts w:ascii="Times New Roman" w:hAnsi="Times New Roman" w:cs="Times New Roman"/>
            <w:sz w:val="20"/>
            <w:szCs w:val="20"/>
          </w:rPr>
          <w:t>using</w:t>
        </w:r>
        <w:r w:rsidRPr="00F30CC6" w:rsidDel="00AA5F70">
          <w:rPr>
            <w:rFonts w:ascii="Times New Roman" w:hAnsi="Times New Roman" w:cs="Times New Roman"/>
            <w:sz w:val="20"/>
            <w:szCs w:val="20"/>
          </w:rPr>
          <w:t xml:space="preserve"> the iNEXT package. Solid lines represent the observed</w:t>
        </w:r>
        <w:r w:rsidR="00165AE1" w:rsidRPr="00F30CC6" w:rsidDel="00AA5F70">
          <w:rPr>
            <w:rFonts w:ascii="Times New Roman" w:hAnsi="Times New Roman" w:cs="Times New Roman"/>
            <w:sz w:val="20"/>
            <w:szCs w:val="20"/>
          </w:rPr>
          <w:t xml:space="preserve"> alpha diversity </w:t>
        </w:r>
        <w:r w:rsidRPr="00F30CC6" w:rsidDel="00AA5F70">
          <w:rPr>
            <w:rFonts w:ascii="Times New Roman" w:hAnsi="Times New Roman" w:cs="Times New Roman"/>
            <w:sz w:val="20"/>
            <w:szCs w:val="20"/>
          </w:rPr>
          <w:t>with the number of reads sampled, and dashed lines represent the extrapolat</w:t>
        </w:r>
        <w:r w:rsidR="00165AE1" w:rsidRPr="00F30CC6" w:rsidDel="00AA5F70">
          <w:rPr>
            <w:rFonts w:ascii="Times New Roman" w:hAnsi="Times New Roman" w:cs="Times New Roman"/>
            <w:sz w:val="20"/>
            <w:szCs w:val="20"/>
          </w:rPr>
          <w:t>ion of the solid lines until</w:t>
        </w:r>
        <w:r w:rsidRPr="00F30CC6" w:rsidDel="00AA5F70">
          <w:rPr>
            <w:rFonts w:ascii="Times New Roman" w:hAnsi="Times New Roman" w:cs="Times New Roman"/>
            <w:sz w:val="20"/>
            <w:szCs w:val="20"/>
          </w:rPr>
          <w:t xml:space="preserve"> 25% more reads. </w:t>
        </w:r>
        <w:r w:rsidR="000710ED" w:rsidRPr="00F30CC6" w:rsidDel="00AA5F70">
          <w:rPr>
            <w:rFonts w:ascii="Times New Roman" w:hAnsi="Times New Roman" w:cs="Times New Roman"/>
            <w:sz w:val="20"/>
            <w:szCs w:val="20"/>
          </w:rPr>
          <w:t>To</w:t>
        </w:r>
        <w:r w:rsidRPr="00F30CC6" w:rsidDel="00AA5F70">
          <w:rPr>
            <w:rFonts w:ascii="Times New Roman" w:hAnsi="Times New Roman" w:cs="Times New Roman"/>
            <w:color w:val="2A2A2A"/>
            <w:sz w:val="20"/>
            <w:szCs w:val="20"/>
            <w:shd w:val="clear" w:color="auto" w:fill="FFFFFF"/>
          </w:rPr>
          <w:t xml:space="preserve"> avoid sample-to-sample bias due to variable sequencing depth (different number of reads per sample), </w:t>
        </w:r>
        <w:r w:rsidR="000710ED" w:rsidRPr="00F30CC6" w:rsidDel="00AA5F70">
          <w:rPr>
            <w:rFonts w:ascii="Times New Roman" w:hAnsi="Times New Roman" w:cs="Times New Roman"/>
            <w:color w:val="2A2A2A"/>
            <w:sz w:val="20"/>
            <w:szCs w:val="20"/>
            <w:shd w:val="clear" w:color="auto" w:fill="FFFFFF"/>
          </w:rPr>
          <w:t xml:space="preserve">all </w:t>
        </w:r>
        <w:r w:rsidRPr="00F30CC6" w:rsidDel="00AA5F70">
          <w:rPr>
            <w:rFonts w:ascii="Times New Roman" w:hAnsi="Times New Roman" w:cs="Times New Roman"/>
            <w:color w:val="2A2A2A"/>
            <w:sz w:val="20"/>
            <w:szCs w:val="20"/>
            <w:shd w:val="clear" w:color="auto" w:fill="FFFFFF"/>
          </w:rPr>
          <w:t>samples were rarefied to 38,980 sequences (</w:t>
        </w:r>
        <w:r w:rsidR="00BD05A9" w:rsidRPr="00F30CC6" w:rsidDel="00AA5F70">
          <w:rPr>
            <w:rFonts w:ascii="Times New Roman" w:hAnsi="Times New Roman" w:cs="Times New Roman"/>
            <w:color w:val="2A2A2A"/>
            <w:sz w:val="20"/>
            <w:szCs w:val="20"/>
            <w:shd w:val="clear" w:color="auto" w:fill="FFFFFF"/>
          </w:rPr>
          <w:t>black dashed line)</w:t>
        </w:r>
        <w:r w:rsidRPr="00F30CC6" w:rsidDel="00AA5F70">
          <w:rPr>
            <w:rFonts w:ascii="Times New Roman" w:hAnsi="Times New Roman" w:cs="Times New Roman"/>
            <w:color w:val="2A2A2A"/>
            <w:sz w:val="20"/>
            <w:szCs w:val="20"/>
            <w:shd w:val="clear" w:color="auto" w:fill="FFFFFF"/>
          </w:rPr>
          <w:t xml:space="preserve"> per sample</w:t>
        </w:r>
        <w:r w:rsidR="000710ED" w:rsidRPr="00F30CC6" w:rsidDel="00AA5F70">
          <w:rPr>
            <w:rFonts w:ascii="Times New Roman" w:hAnsi="Times New Roman" w:cs="Times New Roman"/>
            <w:color w:val="2A2A2A"/>
            <w:sz w:val="20"/>
            <w:szCs w:val="20"/>
            <w:shd w:val="clear" w:color="auto" w:fill="FFFFFF"/>
          </w:rPr>
          <w:t xml:space="preserve"> before downstream analysis</w:t>
        </w:r>
        <w:del w:id="513" w:author="Chen Liao" w:date="2021-02-25T09:40:00Z">
          <w:r w:rsidRPr="00F30CC6" w:rsidDel="00FF476D">
            <w:rPr>
              <w:rFonts w:ascii="Times New Roman" w:hAnsi="Times New Roman" w:cs="Times New Roman"/>
              <w:color w:val="2A2A2A"/>
              <w:sz w:val="20"/>
              <w:szCs w:val="20"/>
              <w:shd w:val="clear" w:color="auto" w:fill="FFFFFF"/>
            </w:rPr>
            <w:delText>.</w:delText>
          </w:r>
        </w:del>
      </w:moveFrom>
      <w:moveFromRangeEnd w:id="500"/>
      <w:del w:id="514" w:author="Chen Liao" w:date="2021-02-25T09:40:00Z">
        <w:r w:rsidR="00724A33" w:rsidRPr="00F30CC6" w:rsidDel="00FF476D">
          <w:rPr>
            <w:rFonts w:ascii="Times New Roman" w:hAnsi="Times New Roman" w:cs="Times New Roman"/>
            <w:color w:val="2A2A2A"/>
            <w:sz w:val="20"/>
            <w:szCs w:val="20"/>
            <w:shd w:val="clear" w:color="auto" w:fill="FFFFFF"/>
          </w:rPr>
          <w:br w:type="page"/>
        </w:r>
      </w:del>
    </w:p>
    <w:p w14:paraId="6E0E0BEA" w14:textId="212DFFB7" w:rsidR="00667E07" w:rsidRPr="00F30CC6" w:rsidRDefault="009104F0" w:rsidP="009F39CF">
      <w:pPr>
        <w:jc w:val="center"/>
        <w:rPr>
          <w:rFonts w:ascii="Times New Roman" w:hAnsi="Times New Roman" w:cs="Times New Roman"/>
          <w:sz w:val="20"/>
          <w:szCs w:val="20"/>
        </w:rPr>
      </w:pPr>
      <w:r w:rsidRPr="00F30CC6">
        <w:rPr>
          <w:rFonts w:ascii="Times New Roman" w:hAnsi="Times New Roman" w:cs="Times New Roman"/>
          <w:noProof/>
          <w:sz w:val="20"/>
          <w:szCs w:val="20"/>
        </w:rPr>
        <w:drawing>
          <wp:inline distT="0" distB="0" distL="0" distR="0" wp14:anchorId="7CB7E139" wp14:editId="054BC094">
            <wp:extent cx="5054600" cy="35560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4600" cy="3556000"/>
                    </a:xfrm>
                    <a:prstGeom prst="rect">
                      <a:avLst/>
                    </a:prstGeom>
                  </pic:spPr>
                </pic:pic>
              </a:graphicData>
            </a:graphic>
          </wp:inline>
        </w:drawing>
      </w:r>
    </w:p>
    <w:p w14:paraId="14DB5C6C" w14:textId="77777777" w:rsidR="000613DF" w:rsidRPr="00F30CC6" w:rsidRDefault="000613DF" w:rsidP="005E0AD8">
      <w:pPr>
        <w:jc w:val="both"/>
        <w:rPr>
          <w:rFonts w:ascii="Times New Roman" w:hAnsi="Times New Roman" w:cs="Times New Roman"/>
          <w:b/>
          <w:bCs/>
          <w:sz w:val="20"/>
          <w:szCs w:val="20"/>
        </w:rPr>
      </w:pPr>
    </w:p>
    <w:p w14:paraId="39F1BEE8" w14:textId="6B99561A" w:rsidR="0065071F" w:rsidRPr="00F30CC6" w:rsidDel="007C472A" w:rsidRDefault="000613DF" w:rsidP="005E0AD8">
      <w:pPr>
        <w:jc w:val="both"/>
        <w:rPr>
          <w:ins w:id="515" w:author="戴 磊" w:date="2021-02-19T21:31:00Z"/>
          <w:del w:id="516" w:author="Chen Liao" w:date="2021-02-25T09:40:00Z"/>
          <w:rFonts w:ascii="Times New Roman" w:hAnsi="Times New Roman" w:cs="Times New Roman"/>
          <w:sz w:val="20"/>
          <w:szCs w:val="20"/>
        </w:rPr>
      </w:pPr>
      <w:r w:rsidRPr="00F30CC6">
        <w:rPr>
          <w:rFonts w:ascii="Times New Roman" w:hAnsi="Times New Roman" w:cs="Times New Roman"/>
          <w:b/>
          <w:bCs/>
          <w:sz w:val="20"/>
          <w:szCs w:val="20"/>
        </w:rPr>
        <w:t>Figure S</w:t>
      </w:r>
      <w:del w:id="517" w:author="Chen Liao" w:date="2021-02-25T09:40:00Z">
        <w:r w:rsidRPr="00F30CC6" w:rsidDel="00FF476D">
          <w:rPr>
            <w:rFonts w:ascii="Times New Roman" w:hAnsi="Times New Roman" w:cs="Times New Roman"/>
            <w:b/>
            <w:bCs/>
            <w:sz w:val="20"/>
            <w:szCs w:val="20"/>
          </w:rPr>
          <w:delText>2</w:delText>
        </w:r>
      </w:del>
      <w:ins w:id="518" w:author="Chen Liao" w:date="2021-02-25T09:40:00Z">
        <w:r w:rsidR="00FF476D" w:rsidRPr="00F30CC6">
          <w:rPr>
            <w:rFonts w:ascii="Times New Roman" w:hAnsi="Times New Roman" w:cs="Times New Roman"/>
            <w:b/>
            <w:bCs/>
            <w:sz w:val="20"/>
            <w:szCs w:val="20"/>
          </w:rPr>
          <w:t>1</w:t>
        </w:r>
      </w:ins>
      <w:r w:rsidRPr="00F30CC6">
        <w:rPr>
          <w:rFonts w:ascii="Times New Roman" w:hAnsi="Times New Roman" w:cs="Times New Roman"/>
          <w:b/>
          <w:bCs/>
          <w:sz w:val="20"/>
          <w:szCs w:val="20"/>
        </w:rPr>
        <w:t xml:space="preserve">. </w:t>
      </w:r>
      <w:ins w:id="519" w:author="Chen Liao" w:date="2021-02-25T09:40:00Z">
        <w:r w:rsidR="00FF476D" w:rsidRPr="00F30CC6">
          <w:rPr>
            <w:rFonts w:ascii="Times New Roman" w:hAnsi="Times New Roman" w:cs="Times New Roman"/>
            <w:b/>
            <w:bCs/>
            <w:sz w:val="20"/>
            <w:szCs w:val="20"/>
          </w:rPr>
          <w:t xml:space="preserve">(Related to Fig. 2) </w:t>
        </w:r>
      </w:ins>
      <w:r w:rsidRPr="00F30CC6">
        <w:rPr>
          <w:rFonts w:ascii="Times New Roman" w:hAnsi="Times New Roman" w:cs="Times New Roman"/>
          <w:b/>
          <w:bCs/>
          <w:sz w:val="20"/>
          <w:szCs w:val="20"/>
        </w:rPr>
        <w:t xml:space="preserve">Effects of inulin or resistant starch on (A) body weight, (B) daily food intake, (C) daily energy intake, and (D) 48-hr fecal sample weight of mice </w:t>
      </w:r>
      <w:r w:rsidR="006A2B02" w:rsidRPr="00F30CC6">
        <w:rPr>
          <w:rFonts w:ascii="Times New Roman" w:hAnsi="Times New Roman" w:cs="Times New Roman"/>
          <w:b/>
          <w:bCs/>
          <w:sz w:val="20"/>
          <w:szCs w:val="20"/>
        </w:rPr>
        <w:t xml:space="preserve">receiving diet supplementation </w:t>
      </w:r>
      <w:r w:rsidRPr="00F30CC6">
        <w:rPr>
          <w:rFonts w:ascii="Times New Roman" w:hAnsi="Times New Roman" w:cs="Times New Roman"/>
          <w:b/>
          <w:bCs/>
          <w:sz w:val="20"/>
          <w:szCs w:val="20"/>
        </w:rPr>
        <w:t>used in this study.</w:t>
      </w:r>
      <w:r w:rsidR="00FE5040" w:rsidRPr="00F30CC6">
        <w:rPr>
          <w:rFonts w:ascii="Times New Roman" w:hAnsi="Times New Roman" w:cs="Times New Roman"/>
          <w:b/>
          <w:bCs/>
          <w:sz w:val="20"/>
          <w:szCs w:val="20"/>
        </w:rPr>
        <w:t xml:space="preserve"> </w:t>
      </w:r>
      <w:r w:rsidR="00FE5040" w:rsidRPr="00F30CC6">
        <w:rPr>
          <w:rFonts w:ascii="Times New Roman" w:hAnsi="Times New Roman" w:cs="Times New Roman"/>
          <w:sz w:val="20"/>
          <w:szCs w:val="20"/>
        </w:rPr>
        <w:t xml:space="preserve">Each symbol represents the mean body weight in </w:t>
      </w:r>
      <w:r w:rsidR="00732110" w:rsidRPr="00F30CC6">
        <w:rPr>
          <w:rFonts w:ascii="Times New Roman" w:hAnsi="Times New Roman" w:cs="Times New Roman"/>
          <w:sz w:val="20"/>
          <w:szCs w:val="20"/>
        </w:rPr>
        <w:t xml:space="preserve">panel </w:t>
      </w:r>
      <w:r w:rsidR="00FE5040" w:rsidRPr="00F30CC6">
        <w:rPr>
          <w:rFonts w:ascii="Times New Roman" w:hAnsi="Times New Roman" w:cs="Times New Roman"/>
          <w:sz w:val="20"/>
          <w:szCs w:val="20"/>
        </w:rPr>
        <w:t>A</w:t>
      </w:r>
      <w:r w:rsidR="00732110" w:rsidRPr="00F30CC6">
        <w:rPr>
          <w:rFonts w:ascii="Times New Roman" w:hAnsi="Times New Roman" w:cs="Times New Roman"/>
          <w:sz w:val="20"/>
          <w:szCs w:val="20"/>
        </w:rPr>
        <w:t xml:space="preserve"> </w:t>
      </w:r>
      <w:r w:rsidR="00FE5040" w:rsidRPr="00F30CC6">
        <w:rPr>
          <w:rFonts w:ascii="Times New Roman" w:hAnsi="Times New Roman" w:cs="Times New Roman"/>
          <w:sz w:val="20"/>
          <w:szCs w:val="20"/>
        </w:rPr>
        <w:t xml:space="preserve">or a single data point in </w:t>
      </w:r>
      <w:r w:rsidR="00732110" w:rsidRPr="00F30CC6">
        <w:rPr>
          <w:rFonts w:ascii="Times New Roman" w:hAnsi="Times New Roman" w:cs="Times New Roman"/>
          <w:sz w:val="20"/>
          <w:szCs w:val="20"/>
        </w:rPr>
        <w:t xml:space="preserve">panels </w:t>
      </w:r>
      <w:r w:rsidR="00FE5040" w:rsidRPr="00F30CC6">
        <w:rPr>
          <w:rFonts w:ascii="Times New Roman" w:hAnsi="Times New Roman" w:cs="Times New Roman"/>
          <w:sz w:val="20"/>
          <w:szCs w:val="20"/>
        </w:rPr>
        <w:t xml:space="preserve">B-D. The body weight data </w:t>
      </w:r>
      <w:r w:rsidRPr="00F30CC6">
        <w:rPr>
          <w:rFonts w:ascii="Times New Roman" w:hAnsi="Times New Roman" w:cs="Times New Roman"/>
          <w:sz w:val="20"/>
          <w:szCs w:val="20"/>
        </w:rPr>
        <w:t xml:space="preserve">were analyzed </w:t>
      </w:r>
      <w:r w:rsidR="00877EF1" w:rsidRPr="00F30CC6">
        <w:rPr>
          <w:rFonts w:ascii="Times New Roman" w:hAnsi="Times New Roman" w:cs="Times New Roman"/>
          <w:sz w:val="20"/>
          <w:szCs w:val="20"/>
        </w:rPr>
        <w:t xml:space="preserve">by </w:t>
      </w:r>
      <w:r w:rsidRPr="00F30CC6">
        <w:rPr>
          <w:rFonts w:ascii="Times New Roman" w:hAnsi="Times New Roman" w:cs="Times New Roman"/>
          <w:sz w:val="20"/>
          <w:szCs w:val="20"/>
        </w:rPr>
        <w:t>ordinary one-way ANOVA with Turkey post hoc test</w:t>
      </w:r>
      <w:r w:rsidR="00FE5040" w:rsidRPr="00F30CC6">
        <w:rPr>
          <w:rFonts w:ascii="Times New Roman" w:hAnsi="Times New Roman" w:cs="Times New Roman"/>
          <w:sz w:val="20"/>
          <w:szCs w:val="20"/>
        </w:rPr>
        <w:t xml:space="preserve"> </w:t>
      </w:r>
      <w:r w:rsidR="00FE5040" w:rsidRPr="00A06850">
        <w:rPr>
          <w:rFonts w:ascii="Times New Roman" w:hAnsi="Times New Roman" w:cs="Times New Roman"/>
          <w:sz w:val="20"/>
          <w:szCs w:val="20"/>
        </w:rPr>
        <w:t>between</w:t>
      </w:r>
      <w:r w:rsidR="00FE5040" w:rsidRPr="00F30CC6">
        <w:rPr>
          <w:rFonts w:ascii="Times New Roman" w:hAnsi="Times New Roman" w:cs="Times New Roman"/>
          <w:sz w:val="20"/>
          <w:szCs w:val="20"/>
        </w:rPr>
        <w:t xml:space="preserve"> inulin or resistant starch and cellulose group. </w:t>
      </w:r>
      <w:r w:rsidRPr="00F30CC6">
        <w:rPr>
          <w:rFonts w:ascii="Times New Roman" w:hAnsi="Times New Roman" w:cs="Times New Roman"/>
          <w:sz w:val="20"/>
          <w:szCs w:val="20"/>
        </w:rPr>
        <w:t>*</w:t>
      </w:r>
      <w:r w:rsidR="00FE5040" w:rsidRPr="00F30CC6">
        <w:rPr>
          <w:rFonts w:ascii="Times New Roman" w:hAnsi="Times New Roman" w:cs="Times New Roman"/>
          <w:sz w:val="20"/>
          <w:szCs w:val="20"/>
        </w:rPr>
        <w:t>,</w:t>
      </w:r>
      <w:r w:rsidRPr="00F30CC6">
        <w:rPr>
          <w:rFonts w:ascii="Times New Roman" w:hAnsi="Times New Roman" w:cs="Times New Roman"/>
          <w:sz w:val="20"/>
          <w:szCs w:val="20"/>
        </w:rPr>
        <w:t xml:space="preserve"> P &lt; 0.05</w:t>
      </w:r>
      <w:r w:rsidR="00FE5040" w:rsidRPr="00F30CC6">
        <w:rPr>
          <w:rFonts w:ascii="Times New Roman" w:hAnsi="Times New Roman" w:cs="Times New Roman"/>
          <w:sz w:val="20"/>
          <w:szCs w:val="20"/>
        </w:rPr>
        <w:t>.</w:t>
      </w:r>
    </w:p>
    <w:p w14:paraId="14E0B2FF" w14:textId="0D773C63" w:rsidR="000613DF" w:rsidRPr="00A06850" w:rsidRDefault="0065071F" w:rsidP="005E0AD8">
      <w:pPr>
        <w:jc w:val="both"/>
        <w:rPr>
          <w:rFonts w:ascii="Times New Roman" w:hAnsi="Times New Roman" w:cs="Times New Roman"/>
          <w:b/>
          <w:bCs/>
          <w:sz w:val="20"/>
          <w:szCs w:val="20"/>
          <w:rPrChange w:id="520" w:author="Chen Liao" w:date="2021-02-25T12:14:00Z">
            <w:rPr>
              <w:rFonts w:ascii="Times New Roman" w:hAnsi="Times New Roman" w:cs="Times New Roman"/>
              <w:sz w:val="20"/>
              <w:szCs w:val="20"/>
            </w:rPr>
          </w:rPrChange>
        </w:rPr>
      </w:pPr>
      <w:ins w:id="521" w:author="戴 磊" w:date="2021-02-19T21:31:00Z">
        <w:del w:id="522" w:author="Chen Liao" w:date="2021-02-25T09:40:00Z">
          <w:r w:rsidRPr="00A06850" w:rsidDel="007C472A">
            <w:rPr>
              <w:rFonts w:ascii="Times New Roman" w:hAnsi="Times New Roman" w:cs="Times New Roman"/>
              <w:b/>
              <w:bCs/>
              <w:sz w:val="20"/>
              <w:szCs w:val="20"/>
              <w:rPrChange w:id="523" w:author="Chen Liao" w:date="2021-02-25T12:14:00Z">
                <w:rPr>
                  <w:rFonts w:ascii="Times New Roman" w:hAnsi="Times New Roman" w:cs="Times New Roman"/>
                  <w:sz w:val="20"/>
                  <w:szCs w:val="20"/>
                </w:rPr>
              </w:rPrChange>
            </w:rPr>
            <w:delText>Related to Figure 2</w:delText>
          </w:r>
        </w:del>
      </w:ins>
      <w:r w:rsidR="00220051" w:rsidRPr="00A06850">
        <w:rPr>
          <w:rFonts w:ascii="Times New Roman" w:hAnsi="Times New Roman" w:cs="Times New Roman"/>
          <w:b/>
          <w:bCs/>
          <w:sz w:val="20"/>
          <w:szCs w:val="20"/>
          <w:rPrChange w:id="524" w:author="Chen Liao" w:date="2021-02-25T12:14:00Z">
            <w:rPr>
              <w:rFonts w:ascii="Times New Roman" w:hAnsi="Times New Roman" w:cs="Times New Roman"/>
              <w:sz w:val="20"/>
              <w:szCs w:val="20"/>
            </w:rPr>
          </w:rPrChange>
        </w:rPr>
        <w:br w:type="page"/>
      </w:r>
    </w:p>
    <w:p w14:paraId="1E7E3FE1" w14:textId="6C654C0A" w:rsidR="00877EF1" w:rsidRPr="00F30CC6" w:rsidRDefault="00877EF1" w:rsidP="005E0AD8">
      <w:pPr>
        <w:jc w:val="both"/>
        <w:rPr>
          <w:rFonts w:ascii="Times New Roman" w:hAnsi="Times New Roman" w:cs="Times New Roman"/>
          <w:sz w:val="20"/>
          <w:szCs w:val="20"/>
        </w:rPr>
      </w:pPr>
    </w:p>
    <w:p w14:paraId="564E2A49" w14:textId="549E0F18" w:rsidR="00877EF1" w:rsidRPr="00F30CC6" w:rsidRDefault="00EA3A7C" w:rsidP="00597D50">
      <w:pPr>
        <w:jc w:val="center"/>
        <w:rPr>
          <w:rFonts w:ascii="Times New Roman" w:hAnsi="Times New Roman" w:cs="Times New Roman"/>
          <w:sz w:val="20"/>
          <w:szCs w:val="20"/>
        </w:rPr>
      </w:pPr>
      <w:r w:rsidRPr="00F30CC6">
        <w:rPr>
          <w:rFonts w:ascii="Times New Roman" w:hAnsi="Times New Roman" w:cs="Times New Roman"/>
          <w:noProof/>
          <w:sz w:val="20"/>
          <w:szCs w:val="20"/>
        </w:rPr>
        <w:drawing>
          <wp:inline distT="0" distB="0" distL="0" distR="0" wp14:anchorId="4EB5F13F" wp14:editId="330DB50B">
            <wp:extent cx="5909733" cy="2765971"/>
            <wp:effectExtent l="0" t="0" r="0" b="3175"/>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0466" cy="2775675"/>
                    </a:xfrm>
                    <a:prstGeom prst="rect">
                      <a:avLst/>
                    </a:prstGeom>
                  </pic:spPr>
                </pic:pic>
              </a:graphicData>
            </a:graphic>
          </wp:inline>
        </w:drawing>
      </w:r>
    </w:p>
    <w:p w14:paraId="444834E5" w14:textId="77777777" w:rsidR="00611B4F" w:rsidRPr="00F30CC6" w:rsidRDefault="00611B4F" w:rsidP="005E0AD8">
      <w:pPr>
        <w:jc w:val="both"/>
        <w:rPr>
          <w:rFonts w:ascii="Times New Roman" w:hAnsi="Times New Roman" w:cs="Times New Roman"/>
          <w:b/>
          <w:bCs/>
          <w:sz w:val="20"/>
          <w:szCs w:val="20"/>
        </w:rPr>
      </w:pPr>
    </w:p>
    <w:p w14:paraId="7BB0545F" w14:textId="536E9ED5" w:rsidR="0065071F" w:rsidRPr="00F30CC6" w:rsidDel="00403605" w:rsidRDefault="00611B4F" w:rsidP="005E0AD8">
      <w:pPr>
        <w:jc w:val="both"/>
        <w:rPr>
          <w:ins w:id="525" w:author="戴 磊" w:date="2021-02-19T21:31:00Z"/>
          <w:del w:id="526" w:author="Chen Liao" w:date="2021-02-25T09:41:00Z"/>
          <w:rFonts w:ascii="Times New Roman" w:hAnsi="Times New Roman" w:cs="Times New Roman"/>
          <w:color w:val="000000"/>
          <w:sz w:val="20"/>
          <w:szCs w:val="20"/>
        </w:rPr>
      </w:pPr>
      <w:r w:rsidRPr="00F30CC6">
        <w:rPr>
          <w:rFonts w:ascii="Times New Roman" w:hAnsi="Times New Roman" w:cs="Times New Roman"/>
          <w:b/>
          <w:bCs/>
          <w:sz w:val="20"/>
          <w:szCs w:val="20"/>
        </w:rPr>
        <w:t>Figure S</w:t>
      </w:r>
      <w:ins w:id="527" w:author="Chen Liao" w:date="2021-02-25T09:41:00Z">
        <w:r w:rsidR="000A4BE5" w:rsidRPr="00F30CC6">
          <w:rPr>
            <w:rFonts w:ascii="Times New Roman" w:hAnsi="Times New Roman" w:cs="Times New Roman"/>
            <w:b/>
            <w:bCs/>
            <w:sz w:val="20"/>
            <w:szCs w:val="20"/>
          </w:rPr>
          <w:t>2</w:t>
        </w:r>
      </w:ins>
      <w:del w:id="528" w:author="Chen Liao" w:date="2021-02-25T09:41:00Z">
        <w:r w:rsidRPr="00F30CC6" w:rsidDel="000A4BE5">
          <w:rPr>
            <w:rFonts w:ascii="Times New Roman" w:hAnsi="Times New Roman" w:cs="Times New Roman"/>
            <w:b/>
            <w:bCs/>
            <w:sz w:val="20"/>
            <w:szCs w:val="20"/>
          </w:rPr>
          <w:delText>3</w:delText>
        </w:r>
      </w:del>
      <w:r w:rsidRPr="00F30CC6">
        <w:rPr>
          <w:rFonts w:ascii="Times New Roman" w:hAnsi="Times New Roman" w:cs="Times New Roman"/>
          <w:b/>
          <w:bCs/>
          <w:sz w:val="20"/>
          <w:szCs w:val="20"/>
        </w:rPr>
        <w:t xml:space="preserve">. </w:t>
      </w:r>
      <w:ins w:id="529" w:author="Chen Liao" w:date="2021-02-25T09:41:00Z">
        <w:r w:rsidR="000A4BE5" w:rsidRPr="00F30CC6">
          <w:rPr>
            <w:rFonts w:ascii="Times New Roman" w:hAnsi="Times New Roman" w:cs="Times New Roman"/>
            <w:b/>
            <w:bCs/>
            <w:sz w:val="20"/>
            <w:szCs w:val="20"/>
          </w:rPr>
          <w:t xml:space="preserve">(Related to Fig. 2) </w:t>
        </w:r>
      </w:ins>
      <w:r w:rsidR="00B158E2" w:rsidRPr="00F30CC6">
        <w:rPr>
          <w:rFonts w:ascii="Times New Roman" w:hAnsi="Times New Roman" w:cs="Times New Roman"/>
          <w:b/>
          <w:bCs/>
          <w:sz w:val="20"/>
          <w:szCs w:val="20"/>
        </w:rPr>
        <w:t>Dynamics</w:t>
      </w:r>
      <w:r w:rsidRPr="00F30CC6">
        <w:rPr>
          <w:rFonts w:ascii="Times New Roman" w:hAnsi="Times New Roman" w:cs="Times New Roman"/>
          <w:b/>
          <w:bCs/>
          <w:sz w:val="20"/>
          <w:szCs w:val="20"/>
        </w:rPr>
        <w:t xml:space="preserve"> of </w:t>
      </w:r>
      <w:r w:rsidR="005A645A" w:rsidRPr="00F30CC6">
        <w:rPr>
          <w:rFonts w:ascii="Times New Roman" w:hAnsi="Times New Roman" w:cs="Times New Roman"/>
          <w:b/>
          <w:bCs/>
          <w:sz w:val="20"/>
          <w:szCs w:val="20"/>
        </w:rPr>
        <w:t xml:space="preserve">fecal </w:t>
      </w:r>
      <w:r w:rsidRPr="00F30CC6">
        <w:rPr>
          <w:rFonts w:ascii="Times New Roman" w:hAnsi="Times New Roman" w:cs="Times New Roman"/>
          <w:b/>
          <w:bCs/>
          <w:sz w:val="20"/>
          <w:szCs w:val="20"/>
        </w:rPr>
        <w:t xml:space="preserve">short-chain fatty acid (SCFA) </w:t>
      </w:r>
      <w:r w:rsidR="005A645A" w:rsidRPr="00F30CC6">
        <w:rPr>
          <w:rFonts w:ascii="Times New Roman" w:hAnsi="Times New Roman" w:cs="Times New Roman"/>
          <w:b/>
          <w:bCs/>
          <w:sz w:val="20"/>
          <w:szCs w:val="20"/>
        </w:rPr>
        <w:t>concentration following</w:t>
      </w:r>
      <w:r w:rsidRPr="00F30CC6">
        <w:rPr>
          <w:rFonts w:ascii="Times New Roman" w:hAnsi="Times New Roman" w:cs="Times New Roman"/>
          <w:b/>
          <w:bCs/>
          <w:sz w:val="20"/>
          <w:szCs w:val="20"/>
        </w:rPr>
        <w:t xml:space="preserve"> dietary fiber intervention.</w:t>
      </w:r>
      <w:r w:rsidRPr="00F30CC6">
        <w:rPr>
          <w:rFonts w:ascii="Times New Roman" w:hAnsi="Times New Roman" w:cs="Times New Roman"/>
          <w:sz w:val="20"/>
          <w:szCs w:val="20"/>
        </w:rPr>
        <w:t xml:space="preserve"> </w:t>
      </w:r>
      <w:r w:rsidR="005A645A" w:rsidRPr="00F30CC6">
        <w:rPr>
          <w:rFonts w:ascii="Times New Roman" w:hAnsi="Times New Roman" w:cs="Times New Roman"/>
          <w:color w:val="000000"/>
          <w:sz w:val="20"/>
          <w:szCs w:val="20"/>
        </w:rPr>
        <w:t xml:space="preserve">Lines represent mean </w:t>
      </w:r>
      <w:r w:rsidR="00B6667D" w:rsidRPr="00F30CC6">
        <w:rPr>
          <w:rFonts w:ascii="Times New Roman" w:hAnsi="Times New Roman" w:cs="Times New Roman"/>
          <w:color w:val="000000"/>
          <w:sz w:val="20"/>
          <w:szCs w:val="20"/>
        </w:rPr>
        <w:t xml:space="preserve">concentrations </w:t>
      </w:r>
      <w:r w:rsidR="005A645A" w:rsidRPr="00F30CC6">
        <w:rPr>
          <w:rFonts w:ascii="Times New Roman" w:hAnsi="Times New Roman" w:cs="Times New Roman"/>
          <w:color w:val="000000"/>
          <w:sz w:val="20"/>
          <w:szCs w:val="20"/>
        </w:rPr>
        <w:t>and shading areas represent standard error of the mean.</w:t>
      </w:r>
    </w:p>
    <w:p w14:paraId="6C0B3F54" w14:textId="0EDB64A9" w:rsidR="005A645A" w:rsidRPr="00F30CC6" w:rsidRDefault="0065071F" w:rsidP="005E0AD8">
      <w:pPr>
        <w:jc w:val="both"/>
        <w:rPr>
          <w:rFonts w:ascii="Times New Roman" w:hAnsi="Times New Roman" w:cs="Times New Roman"/>
          <w:color w:val="000000"/>
          <w:sz w:val="20"/>
          <w:szCs w:val="20"/>
        </w:rPr>
      </w:pPr>
      <w:ins w:id="530" w:author="戴 磊" w:date="2021-02-19T21:32:00Z">
        <w:del w:id="531" w:author="Chen Liao" w:date="2021-02-25T09:41:00Z">
          <w:r w:rsidRPr="00F30CC6" w:rsidDel="00403605">
            <w:rPr>
              <w:rFonts w:ascii="Times New Roman" w:hAnsi="Times New Roman" w:cs="Times New Roman"/>
              <w:color w:val="000000"/>
              <w:sz w:val="20"/>
              <w:szCs w:val="20"/>
            </w:rPr>
            <w:delText>Related to Figure 2</w:delText>
          </w:r>
        </w:del>
      </w:ins>
      <w:r w:rsidR="005A645A" w:rsidRPr="00F30CC6">
        <w:rPr>
          <w:rFonts w:ascii="Times New Roman" w:hAnsi="Times New Roman" w:cs="Times New Roman"/>
          <w:color w:val="000000"/>
          <w:sz w:val="20"/>
          <w:szCs w:val="20"/>
        </w:rPr>
        <w:br w:type="page"/>
      </w:r>
    </w:p>
    <w:p w14:paraId="3E4A7149" w14:textId="2A3F4E6C" w:rsidR="005A645A" w:rsidRPr="00F30CC6" w:rsidRDefault="00442695" w:rsidP="00EE5B79">
      <w:pPr>
        <w:jc w:val="center"/>
        <w:rPr>
          <w:ins w:id="532" w:author="Chen Liao" w:date="2021-02-25T09:50:00Z"/>
          <w:rFonts w:ascii="Times New Roman" w:hAnsi="Times New Roman" w:cs="Times New Roman"/>
          <w:sz w:val="20"/>
          <w:szCs w:val="20"/>
        </w:rPr>
      </w:pPr>
      <w:commentRangeStart w:id="533"/>
      <w:r w:rsidRPr="00F30CC6">
        <w:rPr>
          <w:rFonts w:ascii="Times New Roman" w:hAnsi="Times New Roman" w:cs="Times New Roman"/>
          <w:noProof/>
          <w:sz w:val="20"/>
          <w:szCs w:val="20"/>
        </w:rPr>
        <w:lastRenderedPageBreak/>
        <w:drawing>
          <wp:inline distT="0" distB="0" distL="0" distR="0" wp14:anchorId="0ED8A886" wp14:editId="05B90B04">
            <wp:extent cx="5943600" cy="2370455"/>
            <wp:effectExtent l="0" t="0" r="0" b="4445"/>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commentRangeEnd w:id="533"/>
      <w:r w:rsidR="0065071F" w:rsidRPr="00A06850">
        <w:rPr>
          <w:rStyle w:val="CommentReference"/>
          <w:rFonts w:ascii="Times New Roman" w:hAnsi="Times New Roman" w:cs="Times New Roman"/>
          <w:rPrChange w:id="534" w:author="Chen Liao" w:date="2021-02-25T12:14:00Z">
            <w:rPr>
              <w:rStyle w:val="CommentReference"/>
            </w:rPr>
          </w:rPrChange>
        </w:rPr>
        <w:commentReference w:id="533"/>
      </w:r>
    </w:p>
    <w:p w14:paraId="59B04D77" w14:textId="296358C2" w:rsidR="00FD113E" w:rsidRPr="00F30CC6" w:rsidRDefault="00FD113E" w:rsidP="00EE5B79">
      <w:pPr>
        <w:jc w:val="center"/>
        <w:rPr>
          <w:rFonts w:ascii="Times New Roman" w:hAnsi="Times New Roman" w:cs="Times New Roman"/>
          <w:sz w:val="20"/>
          <w:szCs w:val="20"/>
        </w:rPr>
      </w:pPr>
      <w:ins w:id="535" w:author="Chen Liao" w:date="2021-02-25T09:50:00Z">
        <w:r w:rsidRPr="00F30CC6">
          <w:rPr>
            <w:rFonts w:ascii="Times New Roman" w:hAnsi="Times New Roman" w:cs="Times New Roman"/>
            <w:noProof/>
            <w:sz w:val="20"/>
            <w:szCs w:val="20"/>
          </w:rPr>
          <w:drawing>
            <wp:inline distT="0" distB="0" distL="0" distR="0" wp14:anchorId="6350E49D" wp14:editId="27ACE8A2">
              <wp:extent cx="4539874" cy="278295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1650" cy="2790176"/>
                      </a:xfrm>
                      <a:prstGeom prst="rect">
                        <a:avLst/>
                      </a:prstGeom>
                    </pic:spPr>
                  </pic:pic>
                </a:graphicData>
              </a:graphic>
            </wp:inline>
          </w:drawing>
        </w:r>
      </w:ins>
    </w:p>
    <w:p w14:paraId="0D1781BB" w14:textId="487E98C5" w:rsidR="0065071F" w:rsidRPr="00F30CC6" w:rsidRDefault="00D31950" w:rsidP="005E0AD8">
      <w:pPr>
        <w:jc w:val="both"/>
        <w:rPr>
          <w:ins w:id="536" w:author="戴 磊" w:date="2021-02-19T21:32:00Z"/>
          <w:rFonts w:ascii="Times New Roman" w:hAnsi="Times New Roman" w:cs="Times New Roman"/>
          <w:sz w:val="20"/>
          <w:szCs w:val="20"/>
        </w:rPr>
      </w:pPr>
      <w:r w:rsidRPr="00F30CC6">
        <w:rPr>
          <w:rFonts w:ascii="Times New Roman" w:hAnsi="Times New Roman" w:cs="Times New Roman"/>
          <w:b/>
          <w:bCs/>
          <w:sz w:val="20"/>
          <w:szCs w:val="20"/>
        </w:rPr>
        <w:t>Figure S</w:t>
      </w:r>
      <w:ins w:id="537" w:author="Chen Liao" w:date="2021-02-25T09:41:00Z">
        <w:r w:rsidR="00292A77" w:rsidRPr="00F30CC6">
          <w:rPr>
            <w:rFonts w:ascii="Times New Roman" w:hAnsi="Times New Roman" w:cs="Times New Roman"/>
            <w:b/>
            <w:bCs/>
            <w:sz w:val="20"/>
            <w:szCs w:val="20"/>
          </w:rPr>
          <w:t>3</w:t>
        </w:r>
      </w:ins>
      <w:del w:id="538" w:author="Chen Liao" w:date="2021-02-25T09:41:00Z">
        <w:r w:rsidRPr="00F30CC6" w:rsidDel="00292A77">
          <w:rPr>
            <w:rFonts w:ascii="Times New Roman" w:hAnsi="Times New Roman" w:cs="Times New Roman"/>
            <w:b/>
            <w:bCs/>
            <w:sz w:val="20"/>
            <w:szCs w:val="20"/>
          </w:rPr>
          <w:delText>4</w:delText>
        </w:r>
      </w:del>
      <w:r w:rsidRPr="00F30CC6">
        <w:rPr>
          <w:rFonts w:ascii="Times New Roman" w:hAnsi="Times New Roman" w:cs="Times New Roman"/>
          <w:b/>
          <w:bCs/>
          <w:sz w:val="20"/>
          <w:szCs w:val="20"/>
        </w:rPr>
        <w:t xml:space="preserve">. </w:t>
      </w:r>
      <w:ins w:id="539" w:author="Chen Liao" w:date="2021-02-25T09:41:00Z">
        <w:r w:rsidR="00292A77" w:rsidRPr="00F30CC6">
          <w:rPr>
            <w:rFonts w:ascii="Times New Roman" w:hAnsi="Times New Roman" w:cs="Times New Roman"/>
            <w:b/>
            <w:bCs/>
            <w:sz w:val="20"/>
            <w:szCs w:val="20"/>
          </w:rPr>
          <w:t xml:space="preserve">(Related to Fig. 2) </w:t>
        </w:r>
      </w:ins>
      <w:r w:rsidRPr="00F30CC6">
        <w:rPr>
          <w:rFonts w:ascii="Times New Roman" w:hAnsi="Times New Roman" w:cs="Times New Roman"/>
          <w:b/>
          <w:bCs/>
          <w:sz w:val="20"/>
          <w:szCs w:val="20"/>
        </w:rPr>
        <w:t>Dynamic</w:t>
      </w:r>
      <w:r w:rsidR="00573BA6" w:rsidRPr="00F30CC6">
        <w:rPr>
          <w:rFonts w:ascii="Times New Roman" w:hAnsi="Times New Roman" w:cs="Times New Roman"/>
          <w:b/>
          <w:bCs/>
          <w:sz w:val="20"/>
          <w:szCs w:val="20"/>
        </w:rPr>
        <w:t xml:space="preserve">s of </w:t>
      </w:r>
      <w:r w:rsidR="009C73B2" w:rsidRPr="00F30CC6">
        <w:rPr>
          <w:rFonts w:ascii="Times New Roman" w:hAnsi="Times New Roman" w:cs="Times New Roman"/>
          <w:b/>
          <w:bCs/>
          <w:sz w:val="20"/>
          <w:szCs w:val="20"/>
        </w:rPr>
        <w:t xml:space="preserve">cellulose-group </w:t>
      </w:r>
      <w:r w:rsidR="00B158E2" w:rsidRPr="00F30CC6">
        <w:rPr>
          <w:rFonts w:ascii="Times New Roman" w:hAnsi="Times New Roman" w:cs="Times New Roman"/>
          <w:b/>
          <w:bCs/>
          <w:sz w:val="20"/>
          <w:szCs w:val="20"/>
        </w:rPr>
        <w:t xml:space="preserve">microbiota composition </w:t>
      </w:r>
      <w:r w:rsidR="00573BA6" w:rsidRPr="00F30CC6">
        <w:rPr>
          <w:rFonts w:ascii="Times New Roman" w:hAnsi="Times New Roman" w:cs="Times New Roman"/>
          <w:b/>
          <w:bCs/>
          <w:sz w:val="20"/>
          <w:szCs w:val="20"/>
        </w:rPr>
        <w:t xml:space="preserve">(A), </w:t>
      </w:r>
      <w:del w:id="540" w:author="Chen Liao" w:date="2021-02-25T09:50:00Z">
        <w:r w:rsidR="00573BA6" w:rsidRPr="00F30CC6" w:rsidDel="00FD113E">
          <w:rPr>
            <w:rFonts w:ascii="Times New Roman" w:hAnsi="Times New Roman" w:cs="Times New Roman"/>
            <w:b/>
            <w:bCs/>
            <w:sz w:val="20"/>
            <w:szCs w:val="20"/>
          </w:rPr>
          <w:delText>relative abundance of the genus Bifidobacterium</w:delText>
        </w:r>
        <w:r w:rsidR="00B158E2" w:rsidRPr="00F30CC6" w:rsidDel="00FD113E">
          <w:rPr>
            <w:rFonts w:ascii="Times New Roman" w:hAnsi="Times New Roman" w:cs="Times New Roman"/>
            <w:b/>
            <w:bCs/>
            <w:sz w:val="20"/>
            <w:szCs w:val="20"/>
          </w:rPr>
          <w:delText xml:space="preserve"> (B)</w:delText>
        </w:r>
        <w:r w:rsidR="00573BA6" w:rsidRPr="00F30CC6" w:rsidDel="00FD113E">
          <w:rPr>
            <w:rFonts w:ascii="Times New Roman" w:hAnsi="Times New Roman" w:cs="Times New Roman"/>
            <w:b/>
            <w:bCs/>
            <w:sz w:val="20"/>
            <w:szCs w:val="20"/>
          </w:rPr>
          <w:delText xml:space="preserve">, </w:delText>
        </w:r>
      </w:del>
      <w:r w:rsidR="00573BA6" w:rsidRPr="00F30CC6">
        <w:rPr>
          <w:rFonts w:ascii="Times New Roman" w:hAnsi="Times New Roman" w:cs="Times New Roman"/>
          <w:b/>
          <w:bCs/>
          <w:sz w:val="20"/>
          <w:szCs w:val="20"/>
        </w:rPr>
        <w:t>evenness</w:t>
      </w:r>
      <w:r w:rsidR="00B158E2" w:rsidRPr="00F30CC6">
        <w:rPr>
          <w:rFonts w:ascii="Times New Roman" w:hAnsi="Times New Roman" w:cs="Times New Roman"/>
          <w:b/>
          <w:bCs/>
          <w:sz w:val="20"/>
          <w:szCs w:val="20"/>
        </w:rPr>
        <w:t xml:space="preserve"> (</w:t>
      </w:r>
      <w:ins w:id="541" w:author="Chen Liao" w:date="2021-02-25T09:50:00Z">
        <w:r w:rsidR="00FD113E" w:rsidRPr="00F30CC6">
          <w:rPr>
            <w:rFonts w:ascii="Times New Roman" w:hAnsi="Times New Roman" w:cs="Times New Roman"/>
            <w:b/>
            <w:bCs/>
            <w:sz w:val="20"/>
            <w:szCs w:val="20"/>
          </w:rPr>
          <w:t>B</w:t>
        </w:r>
      </w:ins>
      <w:del w:id="542" w:author="Chen Liao" w:date="2021-02-25T09:50:00Z">
        <w:r w:rsidR="00B158E2" w:rsidRPr="00F30CC6" w:rsidDel="00FD113E">
          <w:rPr>
            <w:rFonts w:ascii="Times New Roman" w:hAnsi="Times New Roman" w:cs="Times New Roman"/>
            <w:b/>
            <w:bCs/>
            <w:sz w:val="20"/>
            <w:szCs w:val="20"/>
          </w:rPr>
          <w:delText>C</w:delText>
        </w:r>
      </w:del>
      <w:r w:rsidR="00B158E2" w:rsidRPr="00F30CC6">
        <w:rPr>
          <w:rFonts w:ascii="Times New Roman" w:hAnsi="Times New Roman" w:cs="Times New Roman"/>
          <w:b/>
          <w:bCs/>
          <w:sz w:val="20"/>
          <w:szCs w:val="20"/>
        </w:rPr>
        <w:t>)</w:t>
      </w:r>
      <w:r w:rsidR="00573BA6" w:rsidRPr="00F30CC6">
        <w:rPr>
          <w:rFonts w:ascii="Times New Roman" w:hAnsi="Times New Roman" w:cs="Times New Roman"/>
          <w:b/>
          <w:bCs/>
          <w:sz w:val="20"/>
          <w:szCs w:val="20"/>
        </w:rPr>
        <w:t xml:space="preserve">, </w:t>
      </w:r>
      <w:ins w:id="543" w:author="Chen Liao" w:date="2021-02-25T09:50:00Z">
        <w:r w:rsidR="00FD113E" w:rsidRPr="00F30CC6">
          <w:rPr>
            <w:rFonts w:ascii="Times New Roman" w:hAnsi="Times New Roman" w:cs="Times New Roman"/>
            <w:b/>
            <w:bCs/>
            <w:sz w:val="20"/>
            <w:szCs w:val="20"/>
          </w:rPr>
          <w:t xml:space="preserve">and </w:t>
        </w:r>
      </w:ins>
      <w:r w:rsidR="00573BA6" w:rsidRPr="00F30CC6">
        <w:rPr>
          <w:rFonts w:ascii="Times New Roman" w:hAnsi="Times New Roman" w:cs="Times New Roman"/>
          <w:b/>
          <w:bCs/>
          <w:sz w:val="20"/>
          <w:szCs w:val="20"/>
        </w:rPr>
        <w:t>number of observed ASVs</w:t>
      </w:r>
      <w:r w:rsidR="00B158E2" w:rsidRPr="00F30CC6">
        <w:rPr>
          <w:rFonts w:ascii="Times New Roman" w:hAnsi="Times New Roman" w:cs="Times New Roman"/>
          <w:b/>
          <w:bCs/>
          <w:sz w:val="20"/>
          <w:szCs w:val="20"/>
        </w:rPr>
        <w:t xml:space="preserve"> (</w:t>
      </w:r>
      <w:ins w:id="544" w:author="Chen Liao" w:date="2021-02-25T09:50:00Z">
        <w:r w:rsidR="00FD113E" w:rsidRPr="00F30CC6">
          <w:rPr>
            <w:rFonts w:ascii="Times New Roman" w:hAnsi="Times New Roman" w:cs="Times New Roman"/>
            <w:b/>
            <w:bCs/>
            <w:sz w:val="20"/>
            <w:szCs w:val="20"/>
          </w:rPr>
          <w:t>C</w:t>
        </w:r>
      </w:ins>
      <w:del w:id="545" w:author="Chen Liao" w:date="2021-02-25T09:50:00Z">
        <w:r w:rsidR="00B158E2" w:rsidRPr="00F30CC6" w:rsidDel="00FD113E">
          <w:rPr>
            <w:rFonts w:ascii="Times New Roman" w:hAnsi="Times New Roman" w:cs="Times New Roman"/>
            <w:b/>
            <w:bCs/>
            <w:sz w:val="20"/>
            <w:szCs w:val="20"/>
          </w:rPr>
          <w:delText>D</w:delText>
        </w:r>
      </w:del>
      <w:r w:rsidR="00B158E2" w:rsidRPr="00F30CC6">
        <w:rPr>
          <w:rFonts w:ascii="Times New Roman" w:hAnsi="Times New Roman" w:cs="Times New Roman"/>
          <w:b/>
          <w:bCs/>
          <w:sz w:val="20"/>
          <w:szCs w:val="20"/>
        </w:rPr>
        <w:t>)</w:t>
      </w:r>
      <w:r w:rsidR="00573BA6" w:rsidRPr="00F30CC6">
        <w:rPr>
          <w:rFonts w:ascii="Times New Roman" w:hAnsi="Times New Roman" w:cs="Times New Roman"/>
          <w:b/>
          <w:bCs/>
          <w:sz w:val="20"/>
          <w:szCs w:val="20"/>
        </w:rPr>
        <w:t xml:space="preserve"> </w:t>
      </w:r>
      <w:del w:id="546" w:author="Chen Liao" w:date="2021-02-25T09:50:00Z">
        <w:r w:rsidR="00573BA6" w:rsidRPr="00F30CC6" w:rsidDel="00FD113E">
          <w:rPr>
            <w:rFonts w:ascii="Times New Roman" w:hAnsi="Times New Roman" w:cs="Times New Roman"/>
            <w:b/>
            <w:bCs/>
            <w:sz w:val="20"/>
            <w:szCs w:val="20"/>
          </w:rPr>
          <w:delText xml:space="preserve">and beta diversity </w:delText>
        </w:r>
        <w:r w:rsidR="00B158E2" w:rsidRPr="00F30CC6" w:rsidDel="00FD113E">
          <w:rPr>
            <w:rFonts w:ascii="Times New Roman" w:hAnsi="Times New Roman" w:cs="Times New Roman"/>
            <w:b/>
            <w:bCs/>
            <w:sz w:val="20"/>
            <w:szCs w:val="20"/>
          </w:rPr>
          <w:delText xml:space="preserve">(E) </w:delText>
        </w:r>
      </w:del>
      <w:r w:rsidR="00573BA6" w:rsidRPr="00F30CC6">
        <w:rPr>
          <w:rFonts w:ascii="Times New Roman" w:hAnsi="Times New Roman" w:cs="Times New Roman"/>
          <w:b/>
          <w:bCs/>
          <w:sz w:val="20"/>
          <w:szCs w:val="20"/>
        </w:rPr>
        <w:t xml:space="preserve">following dietary fiber intervention. </w:t>
      </w:r>
      <w:ins w:id="547" w:author="Chen Liao" w:date="2021-02-25T09:51:00Z">
        <w:r w:rsidR="00251719" w:rsidRPr="00F30CC6">
          <w:rPr>
            <w:rFonts w:ascii="Times New Roman" w:hAnsi="Times New Roman" w:cs="Times New Roman"/>
            <w:sz w:val="20"/>
            <w:szCs w:val="20"/>
          </w:rPr>
          <w:t xml:space="preserve">For panel A, taxonomic labels w/ “Un.” group bacteria that are unclassified or uncultured at lower taxonomic ranks. </w:t>
        </w:r>
      </w:ins>
      <w:r w:rsidR="00573BA6" w:rsidRPr="00F30CC6">
        <w:rPr>
          <w:rFonts w:ascii="Times New Roman" w:hAnsi="Times New Roman" w:cs="Times New Roman"/>
          <w:sz w:val="20"/>
          <w:szCs w:val="20"/>
        </w:rPr>
        <w:t xml:space="preserve">For </w:t>
      </w:r>
      <w:del w:id="548" w:author="Chen Liao" w:date="2021-02-25T09:52:00Z">
        <w:r w:rsidR="002C697D" w:rsidRPr="00F30CC6" w:rsidDel="00C5505C">
          <w:rPr>
            <w:rFonts w:ascii="Times New Roman" w:hAnsi="Times New Roman" w:cs="Times New Roman"/>
            <w:sz w:val="20"/>
            <w:szCs w:val="20"/>
          </w:rPr>
          <w:delText xml:space="preserve">panels </w:delText>
        </w:r>
        <w:r w:rsidR="00573BA6" w:rsidRPr="00F30CC6" w:rsidDel="00C5505C">
          <w:rPr>
            <w:rFonts w:ascii="Times New Roman" w:hAnsi="Times New Roman" w:cs="Times New Roman"/>
            <w:sz w:val="20"/>
            <w:szCs w:val="20"/>
          </w:rPr>
          <w:delText>B</w:delText>
        </w:r>
      </w:del>
      <w:ins w:id="549" w:author="Chen Liao" w:date="2021-02-25T09:52:00Z">
        <w:r w:rsidR="00C5505C" w:rsidRPr="00F30CC6">
          <w:rPr>
            <w:rFonts w:ascii="Times New Roman" w:hAnsi="Times New Roman" w:cs="Times New Roman"/>
            <w:sz w:val="20"/>
            <w:szCs w:val="20"/>
          </w:rPr>
          <w:t>all panels</w:t>
        </w:r>
      </w:ins>
      <w:del w:id="550" w:author="Chen Liao" w:date="2021-02-25T09:52:00Z">
        <w:r w:rsidR="00573BA6" w:rsidRPr="00F30CC6" w:rsidDel="00251719">
          <w:rPr>
            <w:rFonts w:ascii="Times New Roman" w:hAnsi="Times New Roman" w:cs="Times New Roman"/>
            <w:sz w:val="20"/>
            <w:szCs w:val="20"/>
          </w:rPr>
          <w:delText>-E</w:delText>
        </w:r>
      </w:del>
      <w:r w:rsidR="00573BA6" w:rsidRPr="00F30CC6">
        <w:rPr>
          <w:rFonts w:ascii="Times New Roman" w:hAnsi="Times New Roman" w:cs="Times New Roman"/>
          <w:sz w:val="20"/>
          <w:szCs w:val="20"/>
        </w:rPr>
        <w:t xml:space="preserve">, </w:t>
      </w:r>
      <w:ins w:id="551" w:author="Chen Liao" w:date="2021-02-25T09:53:00Z">
        <w:r w:rsidR="00C5505C" w:rsidRPr="00F30CC6">
          <w:rPr>
            <w:rFonts w:ascii="Times New Roman" w:hAnsi="Times New Roman" w:cs="Times New Roman"/>
            <w:sz w:val="20"/>
            <w:szCs w:val="20"/>
          </w:rPr>
          <w:t xml:space="preserve">the heights of </w:t>
        </w:r>
      </w:ins>
      <w:ins w:id="552" w:author="Chen Liao" w:date="2021-02-25T09:52:00Z">
        <w:r w:rsidR="00C5505C" w:rsidRPr="00F30CC6">
          <w:rPr>
            <w:rFonts w:ascii="Times New Roman" w:hAnsi="Times New Roman" w:cs="Times New Roman"/>
            <w:sz w:val="20"/>
            <w:szCs w:val="20"/>
          </w:rPr>
          <w:t xml:space="preserve">stacked </w:t>
        </w:r>
      </w:ins>
      <w:ins w:id="553" w:author="Chen Liao" w:date="2021-02-25T09:53:00Z">
        <w:r w:rsidR="00C5505C" w:rsidRPr="00F30CC6">
          <w:rPr>
            <w:rFonts w:ascii="Times New Roman" w:hAnsi="Times New Roman" w:cs="Times New Roman"/>
            <w:sz w:val="20"/>
            <w:szCs w:val="20"/>
          </w:rPr>
          <w:t xml:space="preserve">bands (panel A) or </w:t>
        </w:r>
      </w:ins>
      <w:ins w:id="554" w:author="Chen Liao" w:date="2021-02-25T09:52:00Z">
        <w:r w:rsidR="00C5505C" w:rsidRPr="00F30CC6">
          <w:rPr>
            <w:rFonts w:ascii="Times New Roman" w:hAnsi="Times New Roman" w:cs="Times New Roman"/>
            <w:sz w:val="20"/>
            <w:szCs w:val="20"/>
          </w:rPr>
          <w:t>l</w:t>
        </w:r>
      </w:ins>
      <w:del w:id="555" w:author="Chen Liao" w:date="2021-02-25T09:52:00Z">
        <w:r w:rsidR="00573BA6" w:rsidRPr="00F30CC6" w:rsidDel="00C5505C">
          <w:rPr>
            <w:rFonts w:ascii="Times New Roman" w:hAnsi="Times New Roman" w:cs="Times New Roman"/>
            <w:sz w:val="20"/>
            <w:szCs w:val="20"/>
          </w:rPr>
          <w:delText>L</w:delText>
        </w:r>
      </w:del>
      <w:r w:rsidR="00573BA6" w:rsidRPr="00F30CC6">
        <w:rPr>
          <w:rFonts w:ascii="Times New Roman" w:hAnsi="Times New Roman" w:cs="Times New Roman"/>
          <w:sz w:val="20"/>
          <w:szCs w:val="20"/>
        </w:rPr>
        <w:t>ines</w:t>
      </w:r>
      <w:ins w:id="556" w:author="Chen Liao" w:date="2021-02-25T09:53:00Z">
        <w:r w:rsidR="00C5505C" w:rsidRPr="00F30CC6">
          <w:rPr>
            <w:rFonts w:ascii="Times New Roman" w:hAnsi="Times New Roman" w:cs="Times New Roman"/>
            <w:sz w:val="20"/>
            <w:szCs w:val="20"/>
          </w:rPr>
          <w:t xml:space="preserve"> (panels B, C)</w:t>
        </w:r>
      </w:ins>
      <w:r w:rsidR="00573BA6" w:rsidRPr="00F30CC6">
        <w:rPr>
          <w:rFonts w:ascii="Times New Roman" w:hAnsi="Times New Roman" w:cs="Times New Roman"/>
          <w:sz w:val="20"/>
          <w:szCs w:val="20"/>
        </w:rPr>
        <w:t xml:space="preserve"> represent mean </w:t>
      </w:r>
      <w:r w:rsidR="00556D01" w:rsidRPr="00F30CC6">
        <w:rPr>
          <w:rFonts w:ascii="Times New Roman" w:hAnsi="Times New Roman" w:cs="Times New Roman"/>
          <w:sz w:val="20"/>
          <w:szCs w:val="20"/>
        </w:rPr>
        <w:t xml:space="preserve">values </w:t>
      </w:r>
      <w:ins w:id="557" w:author="Chen Liao" w:date="2021-02-25T09:53:00Z">
        <w:r w:rsidR="00F922FE" w:rsidRPr="00F30CC6">
          <w:rPr>
            <w:rFonts w:ascii="Times New Roman" w:hAnsi="Times New Roman" w:cs="Times New Roman"/>
            <w:sz w:val="20"/>
            <w:szCs w:val="20"/>
          </w:rPr>
          <w:t xml:space="preserve">across mice within the same vendor </w:t>
        </w:r>
      </w:ins>
      <w:r w:rsidR="00573BA6" w:rsidRPr="00F30CC6">
        <w:rPr>
          <w:rFonts w:ascii="Times New Roman" w:hAnsi="Times New Roman" w:cs="Times New Roman"/>
          <w:sz w:val="20"/>
          <w:szCs w:val="20"/>
        </w:rPr>
        <w:t xml:space="preserve">and shading areas </w:t>
      </w:r>
      <w:ins w:id="558" w:author="Chen Liao" w:date="2021-02-25T09:53:00Z">
        <w:r w:rsidR="00F922FE" w:rsidRPr="00F30CC6">
          <w:rPr>
            <w:rFonts w:ascii="Times New Roman" w:hAnsi="Times New Roman" w:cs="Times New Roman"/>
            <w:sz w:val="20"/>
            <w:szCs w:val="20"/>
          </w:rPr>
          <w:t xml:space="preserve">(panels B, C) </w:t>
        </w:r>
      </w:ins>
      <w:r w:rsidR="00573BA6" w:rsidRPr="00F30CC6">
        <w:rPr>
          <w:rFonts w:ascii="Times New Roman" w:hAnsi="Times New Roman" w:cs="Times New Roman"/>
          <w:sz w:val="20"/>
          <w:szCs w:val="20"/>
        </w:rPr>
        <w:t>represent standard error of the mean.</w:t>
      </w:r>
      <w:del w:id="559" w:author="Chen Liao" w:date="2021-02-25T09:54:00Z">
        <w:r w:rsidR="00B158E2" w:rsidRPr="00F30CC6" w:rsidDel="00F963F1">
          <w:rPr>
            <w:rFonts w:ascii="Times New Roman" w:hAnsi="Times New Roman" w:cs="Times New Roman"/>
            <w:sz w:val="20"/>
            <w:szCs w:val="20"/>
          </w:rPr>
          <w:delText xml:space="preserve"> Beta diversity was calculated based on </w:delText>
        </w:r>
        <w:bookmarkStart w:id="560" w:name="OLE_LINK18"/>
        <w:bookmarkStart w:id="561" w:name="OLE_LINK19"/>
        <w:bookmarkStart w:id="562" w:name="OLE_LINK42"/>
        <w:bookmarkStart w:id="563" w:name="OLE_LINK43"/>
        <w:r w:rsidR="00611B4F" w:rsidRPr="00F30CC6" w:rsidDel="00F963F1">
          <w:rPr>
            <w:rFonts w:ascii="Times New Roman" w:hAnsi="Times New Roman" w:cs="Times New Roman"/>
            <w:sz w:val="20"/>
            <w:szCs w:val="20"/>
          </w:rPr>
          <w:delText>Aitchison</w:delText>
        </w:r>
        <w:r w:rsidR="00B158E2" w:rsidRPr="00F30CC6" w:rsidDel="00F963F1">
          <w:rPr>
            <w:rFonts w:ascii="Times New Roman" w:hAnsi="Times New Roman" w:cs="Times New Roman"/>
            <w:sz w:val="20"/>
            <w:szCs w:val="20"/>
          </w:rPr>
          <w:delText xml:space="preserve">’s </w:delText>
        </w:r>
        <w:r w:rsidR="00611B4F" w:rsidRPr="00F30CC6" w:rsidDel="00F963F1">
          <w:rPr>
            <w:rFonts w:ascii="Times New Roman" w:hAnsi="Times New Roman" w:cs="Times New Roman"/>
            <w:sz w:val="20"/>
            <w:szCs w:val="20"/>
          </w:rPr>
          <w:delText xml:space="preserve">distance after </w:delText>
        </w:r>
        <w:bookmarkStart w:id="564" w:name="OLE_LINK20"/>
        <w:bookmarkStart w:id="565" w:name="OLE_LINK21"/>
        <w:r w:rsidR="00611B4F" w:rsidRPr="00F30CC6" w:rsidDel="00F963F1">
          <w:rPr>
            <w:rFonts w:ascii="Times New Roman" w:hAnsi="Times New Roman" w:cs="Times New Roman"/>
            <w:sz w:val="20"/>
            <w:szCs w:val="20"/>
          </w:rPr>
          <w:delText>pairing using the “first distances” method</w:delText>
        </w:r>
        <w:bookmarkEnd w:id="560"/>
        <w:bookmarkEnd w:id="561"/>
        <w:bookmarkEnd w:id="564"/>
        <w:bookmarkEnd w:id="565"/>
        <w:r w:rsidR="00B158E2" w:rsidRPr="00F30CC6" w:rsidDel="00F963F1">
          <w:rPr>
            <w:rFonts w:ascii="Times New Roman" w:hAnsi="Times New Roman" w:cs="Times New Roman"/>
            <w:sz w:val="20"/>
            <w:szCs w:val="20"/>
          </w:rPr>
          <w:delText>.</w:delText>
        </w:r>
      </w:del>
      <w:bookmarkEnd w:id="562"/>
      <w:bookmarkEnd w:id="563"/>
    </w:p>
    <w:p w14:paraId="6246918E" w14:textId="6B221D69" w:rsidR="000C76FA" w:rsidRPr="00F30CC6" w:rsidRDefault="0065071F" w:rsidP="005E0AD8">
      <w:pPr>
        <w:jc w:val="both"/>
        <w:rPr>
          <w:rFonts w:ascii="Times New Roman" w:hAnsi="Times New Roman" w:cs="Times New Roman"/>
          <w:sz w:val="20"/>
          <w:szCs w:val="20"/>
        </w:rPr>
      </w:pPr>
      <w:ins w:id="566" w:author="戴 磊" w:date="2021-02-19T21:32:00Z">
        <w:del w:id="567" w:author="Chen Liao" w:date="2021-02-25T09:42:00Z">
          <w:r w:rsidRPr="00F30CC6" w:rsidDel="00351917">
            <w:rPr>
              <w:rFonts w:ascii="Times New Roman" w:hAnsi="Times New Roman" w:cs="Times New Roman"/>
              <w:sz w:val="20"/>
              <w:szCs w:val="20"/>
            </w:rPr>
            <w:delText>Related to figure 2</w:delText>
          </w:r>
        </w:del>
      </w:ins>
      <w:r w:rsidR="000C76FA" w:rsidRPr="00F30CC6">
        <w:rPr>
          <w:rFonts w:ascii="Times New Roman" w:hAnsi="Times New Roman" w:cs="Times New Roman"/>
          <w:sz w:val="20"/>
          <w:szCs w:val="20"/>
        </w:rPr>
        <w:br w:type="page"/>
      </w:r>
    </w:p>
    <w:p w14:paraId="2D22A0E1" w14:textId="064FC021" w:rsidR="00611B4F" w:rsidRPr="00F30CC6" w:rsidRDefault="00CC4336" w:rsidP="00F70443">
      <w:pPr>
        <w:jc w:val="center"/>
        <w:rPr>
          <w:rFonts w:ascii="Times New Roman" w:hAnsi="Times New Roman" w:cs="Times New Roman"/>
          <w:sz w:val="20"/>
          <w:szCs w:val="20"/>
        </w:rPr>
      </w:pPr>
      <w:commentRangeStart w:id="568"/>
      <w:r w:rsidRPr="00F30CC6">
        <w:rPr>
          <w:rFonts w:ascii="Times New Roman" w:hAnsi="Times New Roman" w:cs="Times New Roman"/>
          <w:noProof/>
          <w:sz w:val="20"/>
          <w:szCs w:val="20"/>
        </w:rPr>
        <w:lastRenderedPageBreak/>
        <w:drawing>
          <wp:inline distT="0" distB="0" distL="0" distR="0" wp14:anchorId="7444A57A" wp14:editId="5431672B">
            <wp:extent cx="4125546" cy="3364638"/>
            <wp:effectExtent l="0" t="0" r="254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2734" cy="3378656"/>
                    </a:xfrm>
                    <a:prstGeom prst="rect">
                      <a:avLst/>
                    </a:prstGeom>
                  </pic:spPr>
                </pic:pic>
              </a:graphicData>
            </a:graphic>
          </wp:inline>
        </w:drawing>
      </w:r>
      <w:commentRangeEnd w:id="568"/>
      <w:r w:rsidR="00047F2B" w:rsidRPr="00A06850">
        <w:rPr>
          <w:rStyle w:val="CommentReference"/>
          <w:rFonts w:ascii="Times New Roman" w:hAnsi="Times New Roman" w:cs="Times New Roman"/>
          <w:rPrChange w:id="569" w:author="Chen Liao" w:date="2021-02-25T12:14:00Z">
            <w:rPr>
              <w:rStyle w:val="CommentReference"/>
            </w:rPr>
          </w:rPrChange>
        </w:rPr>
        <w:commentReference w:id="568"/>
      </w:r>
    </w:p>
    <w:p w14:paraId="3C8A6DDB" w14:textId="77777777" w:rsidR="00502D4A" w:rsidRPr="00F30CC6" w:rsidRDefault="00502D4A" w:rsidP="005E0AD8">
      <w:pPr>
        <w:jc w:val="both"/>
        <w:rPr>
          <w:rFonts w:ascii="Times New Roman" w:hAnsi="Times New Roman" w:cs="Times New Roman"/>
          <w:sz w:val="20"/>
          <w:szCs w:val="20"/>
        </w:rPr>
      </w:pPr>
    </w:p>
    <w:p w14:paraId="0A6FC0A1" w14:textId="08DF5576" w:rsidR="00047F2B" w:rsidRPr="00F30CC6" w:rsidDel="00F27E2F" w:rsidRDefault="000C76FA" w:rsidP="005E0AD8">
      <w:pPr>
        <w:jc w:val="both"/>
        <w:rPr>
          <w:ins w:id="570" w:author="戴 磊" w:date="2021-02-19T21:37:00Z"/>
          <w:del w:id="571" w:author="Chen Liao" w:date="2021-02-25T09:54:00Z"/>
          <w:rFonts w:ascii="Times New Roman" w:hAnsi="Times New Roman" w:cs="Times New Roman"/>
          <w:sz w:val="20"/>
          <w:szCs w:val="20"/>
        </w:rPr>
      </w:pPr>
      <w:r w:rsidRPr="00F30CC6">
        <w:rPr>
          <w:rFonts w:ascii="Times New Roman" w:hAnsi="Times New Roman" w:cs="Times New Roman"/>
          <w:b/>
          <w:bCs/>
          <w:sz w:val="20"/>
          <w:szCs w:val="20"/>
        </w:rPr>
        <w:t>Figure S</w:t>
      </w:r>
      <w:ins w:id="572" w:author="Chen Liao" w:date="2021-02-25T10:12:00Z">
        <w:r w:rsidR="004A3B7E" w:rsidRPr="00F30CC6">
          <w:rPr>
            <w:rFonts w:ascii="Times New Roman" w:hAnsi="Times New Roman" w:cs="Times New Roman"/>
            <w:b/>
            <w:bCs/>
            <w:sz w:val="20"/>
            <w:szCs w:val="20"/>
          </w:rPr>
          <w:t>4</w:t>
        </w:r>
      </w:ins>
      <w:del w:id="573" w:author="Chen Liao" w:date="2021-02-25T10:12:00Z">
        <w:r w:rsidRPr="00F30CC6" w:rsidDel="004A3B7E">
          <w:rPr>
            <w:rFonts w:ascii="Times New Roman" w:hAnsi="Times New Roman" w:cs="Times New Roman"/>
            <w:b/>
            <w:bCs/>
            <w:sz w:val="20"/>
            <w:szCs w:val="20"/>
          </w:rPr>
          <w:delText>5</w:delText>
        </w:r>
      </w:del>
      <w:r w:rsidRPr="00F30CC6">
        <w:rPr>
          <w:rFonts w:ascii="Times New Roman" w:hAnsi="Times New Roman" w:cs="Times New Roman"/>
          <w:b/>
          <w:bCs/>
          <w:sz w:val="20"/>
          <w:szCs w:val="20"/>
        </w:rPr>
        <w:t xml:space="preserve">. </w:t>
      </w:r>
      <w:ins w:id="574" w:author="Chen Liao" w:date="2021-02-25T09:54:00Z">
        <w:r w:rsidR="00F27E2F" w:rsidRPr="00F30CC6">
          <w:rPr>
            <w:rFonts w:ascii="Times New Roman" w:hAnsi="Times New Roman" w:cs="Times New Roman"/>
            <w:b/>
            <w:bCs/>
            <w:sz w:val="20"/>
            <w:szCs w:val="20"/>
          </w:rPr>
          <w:t xml:space="preserve">(Related to Fig. 2) </w:t>
        </w:r>
      </w:ins>
      <w:r w:rsidR="0020585A" w:rsidRPr="00F30CC6">
        <w:rPr>
          <w:rFonts w:ascii="Times New Roman" w:hAnsi="Times New Roman" w:cs="Times New Roman"/>
          <w:b/>
          <w:bCs/>
          <w:sz w:val="20"/>
          <w:szCs w:val="20"/>
        </w:rPr>
        <w:t xml:space="preserve">Fitting a harmonic oscillator model to the dynamics of short-chain fatty acids (A) and Shannon diversity (B). </w:t>
      </w:r>
      <w:r w:rsidR="00502D4A" w:rsidRPr="00F30CC6">
        <w:rPr>
          <w:rFonts w:ascii="Times New Roman" w:hAnsi="Times New Roman" w:cs="Times New Roman"/>
          <w:sz w:val="20"/>
          <w:szCs w:val="20"/>
        </w:rPr>
        <w:t xml:space="preserve">Dots represent data and lines represent simulations using the best-fit parameter values. </w:t>
      </w:r>
      <w:r w:rsidR="00143609" w:rsidRPr="00F30CC6">
        <w:rPr>
          <w:rFonts w:ascii="Times New Roman" w:hAnsi="Times New Roman" w:cs="Times New Roman"/>
          <w:sz w:val="20"/>
          <w:szCs w:val="20"/>
        </w:rPr>
        <w:t>Both lines and dots are color-coded on a per-mouse basis.</w:t>
      </w:r>
    </w:p>
    <w:p w14:paraId="42C5AFD9" w14:textId="6BD68F75" w:rsidR="00DC705E" w:rsidRPr="00F30CC6" w:rsidRDefault="00047F2B" w:rsidP="005E0AD8">
      <w:pPr>
        <w:jc w:val="both"/>
        <w:rPr>
          <w:rFonts w:ascii="Times New Roman" w:hAnsi="Times New Roman" w:cs="Times New Roman"/>
          <w:sz w:val="20"/>
          <w:szCs w:val="20"/>
        </w:rPr>
      </w:pPr>
      <w:ins w:id="575" w:author="戴 磊" w:date="2021-02-19T21:37:00Z">
        <w:del w:id="576" w:author="Chen Liao" w:date="2021-02-25T09:54:00Z">
          <w:r w:rsidRPr="00A06850" w:rsidDel="00F27E2F">
            <w:rPr>
              <w:rFonts w:ascii="Times New Roman" w:hAnsi="Times New Roman" w:cs="Times New Roman"/>
              <w:sz w:val="20"/>
              <w:szCs w:val="20"/>
            </w:rPr>
            <w:delText>R</w:delText>
          </w:r>
          <w:r w:rsidRPr="00F30CC6" w:rsidDel="00F27E2F">
            <w:rPr>
              <w:rFonts w:ascii="Times New Roman" w:hAnsi="Times New Roman" w:cs="Times New Roman"/>
              <w:sz w:val="20"/>
              <w:szCs w:val="20"/>
            </w:rPr>
            <w:delText xml:space="preserve">elated to figure </w:delText>
          </w:r>
        </w:del>
      </w:ins>
      <w:ins w:id="577" w:author="戴 磊" w:date="2021-02-19T21:38:00Z">
        <w:del w:id="578" w:author="Chen Liao" w:date="2021-02-25T09:54:00Z">
          <w:r w:rsidRPr="00F30CC6" w:rsidDel="00F27E2F">
            <w:rPr>
              <w:rFonts w:ascii="Times New Roman" w:hAnsi="Times New Roman" w:cs="Times New Roman"/>
              <w:sz w:val="20"/>
              <w:szCs w:val="20"/>
            </w:rPr>
            <w:delText>2</w:delText>
          </w:r>
        </w:del>
      </w:ins>
      <w:r w:rsidR="00143609" w:rsidRPr="00F30CC6">
        <w:rPr>
          <w:rFonts w:ascii="Times New Roman" w:hAnsi="Times New Roman" w:cs="Times New Roman"/>
          <w:sz w:val="20"/>
          <w:szCs w:val="20"/>
        </w:rPr>
        <w:br w:type="page"/>
      </w:r>
    </w:p>
    <w:p w14:paraId="1796D4A8" w14:textId="74C4D0F3" w:rsidR="000C76FA" w:rsidRPr="00F30CC6" w:rsidRDefault="002020CB" w:rsidP="00EF5F2E">
      <w:pPr>
        <w:jc w:val="center"/>
        <w:rPr>
          <w:rFonts w:ascii="Times New Roman" w:hAnsi="Times New Roman" w:cs="Times New Roman"/>
          <w:sz w:val="20"/>
          <w:szCs w:val="20"/>
        </w:rPr>
      </w:pPr>
      <w:del w:id="579" w:author="Chen Liao" w:date="2021-02-25T09:56:00Z">
        <w:r w:rsidRPr="00F30CC6" w:rsidDel="004640A8">
          <w:rPr>
            <w:rFonts w:ascii="Times New Roman" w:hAnsi="Times New Roman" w:cs="Times New Roman"/>
            <w:noProof/>
            <w:sz w:val="20"/>
            <w:szCs w:val="20"/>
          </w:rPr>
          <w:lastRenderedPageBreak/>
          <w:drawing>
            <wp:inline distT="0" distB="0" distL="0" distR="0" wp14:anchorId="40AF3B0A" wp14:editId="1D044EC0">
              <wp:extent cx="4166441" cy="1107083"/>
              <wp:effectExtent l="0" t="0" r="0" b="0"/>
              <wp:docPr id="18" name="Picture 18" descr="A picture containing text,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arthropo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2773" cy="1114080"/>
                      </a:xfrm>
                      <a:prstGeom prst="rect">
                        <a:avLst/>
                      </a:prstGeom>
                    </pic:spPr>
                  </pic:pic>
                </a:graphicData>
              </a:graphic>
            </wp:inline>
          </w:drawing>
        </w:r>
      </w:del>
      <w:ins w:id="580" w:author="Chen Liao" w:date="2021-02-25T09:56:00Z">
        <w:r w:rsidR="004640A8" w:rsidRPr="00F30CC6">
          <w:rPr>
            <w:rFonts w:ascii="Times New Roman" w:hAnsi="Times New Roman" w:cs="Times New Roman"/>
            <w:noProof/>
            <w:sz w:val="20"/>
            <w:szCs w:val="20"/>
          </w:rPr>
          <w:drawing>
            <wp:inline distT="0" distB="0" distL="0" distR="0" wp14:anchorId="3D90DF22" wp14:editId="0B896EDB">
              <wp:extent cx="3486176" cy="1391478"/>
              <wp:effectExtent l="0" t="0" r="0" b="571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4861" cy="1398936"/>
                      </a:xfrm>
                      <a:prstGeom prst="rect">
                        <a:avLst/>
                      </a:prstGeom>
                    </pic:spPr>
                  </pic:pic>
                </a:graphicData>
              </a:graphic>
            </wp:inline>
          </w:drawing>
        </w:r>
      </w:ins>
    </w:p>
    <w:p w14:paraId="1F22EF61" w14:textId="77777777" w:rsidR="002020CB" w:rsidRPr="00F30CC6" w:rsidRDefault="002020CB" w:rsidP="005E0AD8">
      <w:pPr>
        <w:jc w:val="both"/>
        <w:rPr>
          <w:rFonts w:ascii="Times New Roman" w:hAnsi="Times New Roman" w:cs="Times New Roman"/>
          <w:sz w:val="20"/>
          <w:szCs w:val="20"/>
        </w:rPr>
      </w:pPr>
    </w:p>
    <w:p w14:paraId="704CB118" w14:textId="0ACA2A4D" w:rsidR="00047F2B" w:rsidRPr="00F30CC6" w:rsidDel="00CA0EED" w:rsidRDefault="002020CB" w:rsidP="005E0AD8">
      <w:pPr>
        <w:jc w:val="both"/>
        <w:rPr>
          <w:ins w:id="581" w:author="戴 磊" w:date="2021-02-19T21:38:00Z"/>
          <w:del w:id="582" w:author="Chen Liao" w:date="2021-02-25T09:54:00Z"/>
          <w:rFonts w:ascii="Times New Roman" w:hAnsi="Times New Roman" w:cs="Times New Roman"/>
          <w:color w:val="333333"/>
          <w:sz w:val="20"/>
          <w:szCs w:val="20"/>
          <w:shd w:val="clear" w:color="auto" w:fill="FFFFFF"/>
        </w:rPr>
      </w:pPr>
      <w:r w:rsidRPr="00F30CC6">
        <w:rPr>
          <w:rFonts w:ascii="Times New Roman" w:hAnsi="Times New Roman" w:cs="Times New Roman"/>
          <w:b/>
          <w:bCs/>
          <w:sz w:val="20"/>
          <w:szCs w:val="20"/>
        </w:rPr>
        <w:t>Figure S</w:t>
      </w:r>
      <w:ins w:id="583" w:author="Chen Liao" w:date="2021-02-25T10:12:00Z">
        <w:r w:rsidR="004A3B7E" w:rsidRPr="00F30CC6">
          <w:rPr>
            <w:rFonts w:ascii="Times New Roman" w:hAnsi="Times New Roman" w:cs="Times New Roman"/>
            <w:b/>
            <w:bCs/>
            <w:sz w:val="20"/>
            <w:szCs w:val="20"/>
          </w:rPr>
          <w:t>5</w:t>
        </w:r>
      </w:ins>
      <w:del w:id="584" w:author="Chen Liao" w:date="2021-02-25T10:12:00Z">
        <w:r w:rsidR="008B11DF" w:rsidRPr="00F30CC6" w:rsidDel="004A3B7E">
          <w:rPr>
            <w:rFonts w:ascii="Times New Roman" w:hAnsi="Times New Roman" w:cs="Times New Roman"/>
            <w:b/>
            <w:bCs/>
            <w:sz w:val="20"/>
            <w:szCs w:val="20"/>
          </w:rPr>
          <w:delText>6</w:delText>
        </w:r>
      </w:del>
      <w:r w:rsidRPr="00F30CC6">
        <w:rPr>
          <w:rFonts w:ascii="Times New Roman" w:hAnsi="Times New Roman" w:cs="Times New Roman"/>
          <w:b/>
          <w:bCs/>
          <w:sz w:val="20"/>
          <w:szCs w:val="20"/>
        </w:rPr>
        <w:t xml:space="preserve">. </w:t>
      </w:r>
      <w:ins w:id="585" w:author="Chen Liao" w:date="2021-02-25T09:54:00Z">
        <w:r w:rsidR="00CA0EED" w:rsidRPr="00F30CC6">
          <w:rPr>
            <w:rFonts w:ascii="Times New Roman" w:hAnsi="Times New Roman" w:cs="Times New Roman"/>
            <w:b/>
            <w:bCs/>
            <w:sz w:val="20"/>
            <w:szCs w:val="20"/>
          </w:rPr>
          <w:t xml:space="preserve">(Related to Fig. 2) </w:t>
        </w:r>
      </w:ins>
      <w:r w:rsidR="00F72AF4" w:rsidRPr="00F30CC6">
        <w:rPr>
          <w:rFonts w:ascii="Times New Roman" w:hAnsi="Times New Roman" w:cs="Times New Roman"/>
          <w:b/>
          <w:bCs/>
          <w:sz w:val="20"/>
          <w:szCs w:val="20"/>
        </w:rPr>
        <w:t xml:space="preserve">Reanalysis of data from </w:t>
      </w:r>
      <w:proofErr w:type="spellStart"/>
      <w:r w:rsidR="00F72AF4" w:rsidRPr="00F30CC6">
        <w:rPr>
          <w:rFonts w:ascii="Times New Roman" w:hAnsi="Times New Roman" w:cs="Times New Roman"/>
          <w:b/>
          <w:bCs/>
          <w:sz w:val="20"/>
          <w:szCs w:val="20"/>
        </w:rPr>
        <w:t>Chijiwa</w:t>
      </w:r>
      <w:proofErr w:type="spellEnd"/>
      <w:r w:rsidR="00F72AF4" w:rsidRPr="00F30CC6">
        <w:rPr>
          <w:rFonts w:ascii="Times New Roman" w:hAnsi="Times New Roman" w:cs="Times New Roman"/>
          <w:b/>
          <w:bCs/>
          <w:sz w:val="20"/>
          <w:szCs w:val="20"/>
        </w:rPr>
        <w:t xml:space="preserve"> et al., 2020, where </w:t>
      </w:r>
      <w:bookmarkStart w:id="586" w:name="OLE_LINK40"/>
      <w:bookmarkStart w:id="587" w:name="OLE_LINK41"/>
      <w:r w:rsidR="00F72AF4" w:rsidRPr="00F30CC6">
        <w:rPr>
          <w:rFonts w:ascii="Times New Roman" w:hAnsi="Times New Roman" w:cs="Times New Roman"/>
          <w:b/>
          <w:bCs/>
          <w:sz w:val="20"/>
          <w:szCs w:val="20"/>
        </w:rPr>
        <w:t xml:space="preserve">a similar experiment was </w:t>
      </w:r>
      <w:r w:rsidR="004E746F" w:rsidRPr="00F30CC6">
        <w:rPr>
          <w:rFonts w:ascii="Times New Roman" w:hAnsi="Times New Roman" w:cs="Times New Roman"/>
          <w:b/>
          <w:bCs/>
          <w:sz w:val="20"/>
          <w:szCs w:val="20"/>
        </w:rPr>
        <w:t xml:space="preserve">performed to observe the gut microbiota </w:t>
      </w:r>
      <w:r w:rsidR="00DB670D" w:rsidRPr="00F30CC6">
        <w:rPr>
          <w:rFonts w:ascii="Times New Roman" w:hAnsi="Times New Roman" w:cs="Times New Roman"/>
          <w:b/>
          <w:bCs/>
          <w:sz w:val="20"/>
          <w:szCs w:val="20"/>
        </w:rPr>
        <w:t>dynamics</w:t>
      </w:r>
      <w:r w:rsidR="004E746F" w:rsidRPr="00F30CC6">
        <w:rPr>
          <w:rFonts w:ascii="Times New Roman" w:hAnsi="Times New Roman" w:cs="Times New Roman"/>
          <w:b/>
          <w:bCs/>
          <w:sz w:val="20"/>
          <w:szCs w:val="20"/>
        </w:rPr>
        <w:t xml:space="preserve"> following inulin treatment in a mouse model.</w:t>
      </w:r>
      <w:r w:rsidR="004E746F" w:rsidRPr="00F30CC6">
        <w:rPr>
          <w:rFonts w:ascii="Times New Roman" w:hAnsi="Times New Roman" w:cs="Times New Roman"/>
          <w:sz w:val="20"/>
          <w:szCs w:val="20"/>
        </w:rPr>
        <w:t xml:space="preserve"> </w:t>
      </w:r>
      <w:bookmarkEnd w:id="586"/>
      <w:bookmarkEnd w:id="587"/>
      <w:r w:rsidR="00F72AF4" w:rsidRPr="00F30CC6">
        <w:rPr>
          <w:rFonts w:ascii="Times New Roman" w:hAnsi="Times New Roman" w:cs="Times New Roman"/>
          <w:b/>
          <w:bCs/>
          <w:sz w:val="20"/>
          <w:szCs w:val="20"/>
        </w:rPr>
        <w:t>A</w:t>
      </w:r>
      <w:r w:rsidR="00583F5B" w:rsidRPr="00F30CC6">
        <w:rPr>
          <w:rFonts w:ascii="Times New Roman" w:hAnsi="Times New Roman" w:cs="Times New Roman"/>
          <w:sz w:val="20"/>
          <w:szCs w:val="20"/>
        </w:rPr>
        <w:t>.</w:t>
      </w:r>
      <w:r w:rsidR="00F72AF4" w:rsidRPr="00F30CC6">
        <w:rPr>
          <w:rFonts w:ascii="Times New Roman" w:hAnsi="Times New Roman" w:cs="Times New Roman"/>
          <w:sz w:val="20"/>
          <w:szCs w:val="20"/>
        </w:rPr>
        <w:t xml:space="preserve"> </w:t>
      </w:r>
      <w:r w:rsidRPr="00F30CC6">
        <w:rPr>
          <w:rFonts w:ascii="Times New Roman" w:hAnsi="Times New Roman" w:cs="Times New Roman"/>
          <w:sz w:val="20"/>
          <w:szCs w:val="20"/>
        </w:rPr>
        <w:t>Alpha diversity</w:t>
      </w:r>
      <w:r w:rsidR="00F72AF4" w:rsidRPr="00F30CC6">
        <w:rPr>
          <w:rFonts w:ascii="Times New Roman" w:hAnsi="Times New Roman" w:cs="Times New Roman"/>
          <w:sz w:val="20"/>
          <w:szCs w:val="20"/>
        </w:rPr>
        <w:t xml:space="preserve">. </w:t>
      </w:r>
      <w:r w:rsidR="00F72AF4" w:rsidRPr="00F30CC6">
        <w:rPr>
          <w:rFonts w:ascii="Times New Roman" w:hAnsi="Times New Roman" w:cs="Times New Roman"/>
          <w:b/>
          <w:bCs/>
          <w:sz w:val="20"/>
          <w:szCs w:val="20"/>
        </w:rPr>
        <w:t>B</w:t>
      </w:r>
      <w:r w:rsidR="00583F5B" w:rsidRPr="00F30CC6">
        <w:rPr>
          <w:rFonts w:ascii="Times New Roman" w:hAnsi="Times New Roman" w:cs="Times New Roman"/>
          <w:sz w:val="20"/>
          <w:szCs w:val="20"/>
        </w:rPr>
        <w:t>.</w:t>
      </w:r>
      <w:r w:rsidR="00F72AF4" w:rsidRPr="00F30CC6">
        <w:rPr>
          <w:rFonts w:ascii="Times New Roman" w:hAnsi="Times New Roman" w:cs="Times New Roman"/>
          <w:sz w:val="20"/>
          <w:szCs w:val="20"/>
        </w:rPr>
        <w:t xml:space="preserve"> </w:t>
      </w:r>
      <w:del w:id="588" w:author="Chen Liao" w:date="2021-02-25T09:56:00Z">
        <w:r w:rsidR="00085AC4" w:rsidRPr="00F30CC6" w:rsidDel="00F504F4">
          <w:rPr>
            <w:rFonts w:ascii="Times New Roman" w:hAnsi="Times New Roman" w:cs="Times New Roman"/>
            <w:sz w:val="20"/>
            <w:szCs w:val="20"/>
          </w:rPr>
          <w:delText>B</w:delText>
        </w:r>
        <w:r w:rsidRPr="00F30CC6" w:rsidDel="00F504F4">
          <w:rPr>
            <w:rFonts w:ascii="Times New Roman" w:hAnsi="Times New Roman" w:cs="Times New Roman"/>
            <w:sz w:val="20"/>
            <w:szCs w:val="20"/>
          </w:rPr>
          <w:delText>eta diversity</w:delText>
        </w:r>
        <w:r w:rsidR="00085AC4" w:rsidRPr="00F30CC6" w:rsidDel="00F504F4">
          <w:rPr>
            <w:rFonts w:ascii="Times New Roman" w:hAnsi="Times New Roman" w:cs="Times New Roman"/>
            <w:sz w:val="20"/>
            <w:szCs w:val="20"/>
          </w:rPr>
          <w:delText xml:space="preserve"> (Aitchison’s distance after pairing using the “first distances” method)</w:delText>
        </w:r>
        <w:r w:rsidR="00F72AF4" w:rsidRPr="00F30CC6" w:rsidDel="00F504F4">
          <w:rPr>
            <w:rFonts w:ascii="Times New Roman" w:hAnsi="Times New Roman" w:cs="Times New Roman"/>
            <w:sz w:val="20"/>
            <w:szCs w:val="20"/>
          </w:rPr>
          <w:delText xml:space="preserve">. </w:delText>
        </w:r>
        <w:r w:rsidR="00583F5B" w:rsidRPr="00F30CC6" w:rsidDel="00F504F4">
          <w:rPr>
            <w:rFonts w:ascii="Times New Roman" w:hAnsi="Times New Roman" w:cs="Times New Roman"/>
            <w:b/>
            <w:bCs/>
            <w:sz w:val="20"/>
            <w:szCs w:val="20"/>
          </w:rPr>
          <w:delText>C</w:delText>
        </w:r>
        <w:r w:rsidR="00583F5B" w:rsidRPr="00F30CC6" w:rsidDel="00F504F4">
          <w:rPr>
            <w:rFonts w:ascii="Times New Roman" w:hAnsi="Times New Roman" w:cs="Times New Roman"/>
            <w:sz w:val="20"/>
            <w:szCs w:val="20"/>
          </w:rPr>
          <w:delText>.</w:delText>
        </w:r>
        <w:r w:rsidR="00F72AF4" w:rsidRPr="00F30CC6" w:rsidDel="00F504F4">
          <w:rPr>
            <w:rFonts w:ascii="Times New Roman" w:hAnsi="Times New Roman" w:cs="Times New Roman"/>
            <w:sz w:val="20"/>
            <w:szCs w:val="20"/>
          </w:rPr>
          <w:delText xml:space="preserve"> </w:delText>
        </w:r>
      </w:del>
      <w:r w:rsidR="00F72AF4" w:rsidRPr="00F30CC6">
        <w:rPr>
          <w:rFonts w:ascii="Times New Roman" w:hAnsi="Times New Roman" w:cs="Times New Roman"/>
          <w:sz w:val="20"/>
          <w:szCs w:val="20"/>
        </w:rPr>
        <w:t xml:space="preserve">The averaged response </w:t>
      </w:r>
      <w:r w:rsidRPr="00F30CC6">
        <w:rPr>
          <w:rFonts w:ascii="Times New Roman" w:hAnsi="Times New Roman" w:cs="Times New Roman"/>
          <w:sz w:val="20"/>
          <w:szCs w:val="20"/>
        </w:rPr>
        <w:t xml:space="preserve">trajectory of </w:t>
      </w:r>
      <w:r w:rsidR="00F72AF4" w:rsidRPr="00F30CC6">
        <w:rPr>
          <w:rFonts w:ascii="Times New Roman" w:hAnsi="Times New Roman" w:cs="Times New Roman"/>
          <w:sz w:val="20"/>
          <w:szCs w:val="20"/>
        </w:rPr>
        <w:t xml:space="preserve">gut </w:t>
      </w:r>
      <w:r w:rsidRPr="00F30CC6">
        <w:rPr>
          <w:rFonts w:ascii="Times New Roman" w:hAnsi="Times New Roman" w:cs="Times New Roman"/>
          <w:sz w:val="20"/>
          <w:szCs w:val="20"/>
        </w:rPr>
        <w:t xml:space="preserve">microbiota </w:t>
      </w:r>
      <w:r w:rsidR="00F72AF4" w:rsidRPr="00F30CC6">
        <w:rPr>
          <w:rFonts w:ascii="Times New Roman" w:hAnsi="Times New Roman" w:cs="Times New Roman"/>
          <w:sz w:val="20"/>
          <w:szCs w:val="20"/>
        </w:rPr>
        <w:t xml:space="preserve">in </w:t>
      </w:r>
      <w:proofErr w:type="spellStart"/>
      <w:r w:rsidR="00F72AF4" w:rsidRPr="00F30CC6">
        <w:rPr>
          <w:rFonts w:ascii="Times New Roman" w:hAnsi="Times New Roman" w:cs="Times New Roman"/>
          <w:color w:val="000000"/>
          <w:sz w:val="20"/>
          <w:szCs w:val="20"/>
        </w:rPr>
        <w:t>PCoA</w:t>
      </w:r>
      <w:proofErr w:type="spellEnd"/>
      <w:r w:rsidR="00F72AF4" w:rsidRPr="00F30CC6">
        <w:rPr>
          <w:rFonts w:ascii="Times New Roman" w:hAnsi="Times New Roman" w:cs="Times New Roman"/>
          <w:color w:val="000000"/>
          <w:sz w:val="20"/>
          <w:szCs w:val="20"/>
        </w:rPr>
        <w:t xml:space="preserve"> (</w:t>
      </w:r>
      <w:r w:rsidR="00F72AF4" w:rsidRPr="00F30CC6">
        <w:rPr>
          <w:rFonts w:ascii="Times New Roman" w:hAnsi="Times New Roman" w:cs="Times New Roman"/>
          <w:color w:val="333333"/>
          <w:sz w:val="20"/>
          <w:szCs w:val="20"/>
          <w:shd w:val="clear" w:color="auto" w:fill="FFFFFF"/>
        </w:rPr>
        <w:t>principal coordinate analysis) ordination scatter plot.</w:t>
      </w:r>
      <w:r w:rsidR="004A2E36" w:rsidRPr="00F30CC6">
        <w:rPr>
          <w:rFonts w:ascii="Times New Roman" w:hAnsi="Times New Roman" w:cs="Times New Roman"/>
          <w:color w:val="333333"/>
          <w:sz w:val="20"/>
          <w:szCs w:val="20"/>
          <w:shd w:val="clear" w:color="auto" w:fill="FFFFFF"/>
        </w:rPr>
        <w:t xml:space="preserve"> Each dot represents the mean principal coordinat</w:t>
      </w:r>
      <w:r w:rsidR="006E68E1" w:rsidRPr="00F30CC6">
        <w:rPr>
          <w:rFonts w:ascii="Times New Roman" w:hAnsi="Times New Roman" w:cs="Times New Roman"/>
          <w:color w:val="333333"/>
          <w:sz w:val="20"/>
          <w:szCs w:val="20"/>
          <w:shd w:val="clear" w:color="auto" w:fill="FFFFFF"/>
        </w:rPr>
        <w:t xml:space="preserve">e </w:t>
      </w:r>
      <w:r w:rsidR="004A2E36" w:rsidRPr="00F30CC6">
        <w:rPr>
          <w:rFonts w:ascii="Times New Roman" w:hAnsi="Times New Roman" w:cs="Times New Roman"/>
          <w:color w:val="333333"/>
          <w:sz w:val="20"/>
          <w:szCs w:val="20"/>
          <w:shd w:val="clear" w:color="auto" w:fill="FFFFFF"/>
        </w:rPr>
        <w:t>scor</w:t>
      </w:r>
      <w:r w:rsidR="006E68E1" w:rsidRPr="00F30CC6">
        <w:rPr>
          <w:rFonts w:ascii="Times New Roman" w:hAnsi="Times New Roman" w:cs="Times New Roman"/>
          <w:color w:val="333333"/>
          <w:sz w:val="20"/>
          <w:szCs w:val="20"/>
          <w:shd w:val="clear" w:color="auto" w:fill="FFFFFF"/>
        </w:rPr>
        <w:t>e of all mice</w:t>
      </w:r>
      <w:r w:rsidR="004A2E36" w:rsidRPr="00F30CC6">
        <w:rPr>
          <w:rFonts w:ascii="Times New Roman" w:hAnsi="Times New Roman" w:cs="Times New Roman"/>
          <w:color w:val="333333"/>
          <w:sz w:val="20"/>
          <w:szCs w:val="20"/>
          <w:shd w:val="clear" w:color="auto" w:fill="FFFFFF"/>
        </w:rPr>
        <w:t xml:space="preserve"> and the </w:t>
      </w:r>
      <w:r w:rsidR="00C618BA" w:rsidRPr="00F30CC6">
        <w:rPr>
          <w:rFonts w:ascii="Times New Roman" w:hAnsi="Times New Roman" w:cs="Times New Roman"/>
          <w:color w:val="333333"/>
          <w:sz w:val="20"/>
          <w:szCs w:val="20"/>
          <w:shd w:val="clear" w:color="auto" w:fill="FFFFFF"/>
        </w:rPr>
        <w:t xml:space="preserve">corresponding </w:t>
      </w:r>
      <w:r w:rsidR="004A2E36" w:rsidRPr="00F30CC6">
        <w:rPr>
          <w:rFonts w:ascii="Times New Roman" w:hAnsi="Times New Roman" w:cs="Times New Roman"/>
          <w:color w:val="333333"/>
          <w:sz w:val="20"/>
          <w:szCs w:val="20"/>
          <w:shd w:val="clear" w:color="auto" w:fill="FFFFFF"/>
        </w:rPr>
        <w:t>error bar represents the standard error of the mean.</w:t>
      </w:r>
    </w:p>
    <w:p w14:paraId="11605D9E" w14:textId="44F0ABAB" w:rsidR="00507569" w:rsidRPr="00F30CC6" w:rsidRDefault="00047F2B" w:rsidP="005E0AD8">
      <w:pPr>
        <w:jc w:val="both"/>
        <w:rPr>
          <w:rFonts w:ascii="Times New Roman" w:hAnsi="Times New Roman" w:cs="Times New Roman"/>
          <w:color w:val="333333"/>
          <w:sz w:val="20"/>
          <w:szCs w:val="20"/>
          <w:shd w:val="clear" w:color="auto" w:fill="FFFFFF"/>
        </w:rPr>
      </w:pPr>
      <w:ins w:id="589" w:author="戴 磊" w:date="2021-02-19T21:38:00Z">
        <w:del w:id="590" w:author="Chen Liao" w:date="2021-02-25T09:54:00Z">
          <w:r w:rsidRPr="00F30CC6" w:rsidDel="00CA0EED">
            <w:rPr>
              <w:rFonts w:ascii="Times New Roman" w:hAnsi="Times New Roman" w:cs="Times New Roman"/>
              <w:color w:val="333333"/>
              <w:sz w:val="20"/>
              <w:szCs w:val="20"/>
              <w:shd w:val="clear" w:color="auto" w:fill="FFFFFF"/>
            </w:rPr>
            <w:delText>Related to figure 2</w:delText>
          </w:r>
        </w:del>
      </w:ins>
      <w:r w:rsidR="00507569" w:rsidRPr="00F30CC6">
        <w:rPr>
          <w:rFonts w:ascii="Times New Roman" w:hAnsi="Times New Roman" w:cs="Times New Roman"/>
          <w:color w:val="333333"/>
          <w:sz w:val="20"/>
          <w:szCs w:val="20"/>
          <w:shd w:val="clear" w:color="auto" w:fill="FFFFFF"/>
        </w:rPr>
        <w:br w:type="page"/>
      </w:r>
    </w:p>
    <w:p w14:paraId="5FE8BA45" w14:textId="51777981" w:rsidR="001E0FEF" w:rsidRPr="00F30CC6" w:rsidRDefault="00507569" w:rsidP="009835D9">
      <w:pPr>
        <w:jc w:val="center"/>
        <w:rPr>
          <w:rFonts w:ascii="Times New Roman" w:hAnsi="Times New Roman" w:cs="Times New Roman"/>
          <w:b/>
          <w:bCs/>
          <w:sz w:val="20"/>
          <w:szCs w:val="21"/>
        </w:rPr>
      </w:pPr>
      <w:del w:id="591" w:author="Chen Liao" w:date="2021-02-25T09:57:00Z">
        <w:r w:rsidRPr="00F30CC6" w:rsidDel="00E14FC3">
          <w:rPr>
            <w:rFonts w:ascii="Times New Roman" w:hAnsi="Times New Roman" w:cs="Times New Roman"/>
            <w:noProof/>
            <w:sz w:val="20"/>
            <w:szCs w:val="20"/>
          </w:rPr>
          <w:lastRenderedPageBreak/>
          <w:drawing>
            <wp:inline distT="0" distB="0" distL="0" distR="0" wp14:anchorId="116B6870" wp14:editId="1E8BFB6E">
              <wp:extent cx="5247203" cy="1852218"/>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9669" cy="1860148"/>
                      </a:xfrm>
                      <a:prstGeom prst="rect">
                        <a:avLst/>
                      </a:prstGeom>
                    </pic:spPr>
                  </pic:pic>
                </a:graphicData>
              </a:graphic>
            </wp:inline>
          </w:drawing>
        </w:r>
      </w:del>
      <w:ins w:id="592" w:author="Chen Liao" w:date="2021-02-25T09:57:00Z">
        <w:r w:rsidR="00E14FC3" w:rsidRPr="00F30CC6">
          <w:rPr>
            <w:rFonts w:ascii="Times New Roman" w:hAnsi="Times New Roman" w:cs="Times New Roman"/>
            <w:b/>
            <w:bCs/>
            <w:noProof/>
            <w:sz w:val="20"/>
            <w:szCs w:val="21"/>
          </w:rPr>
          <w:drawing>
            <wp:inline distT="0" distB="0" distL="0" distR="0" wp14:anchorId="6F7D22A7" wp14:editId="35A5B929">
              <wp:extent cx="2933700" cy="45212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3700" cy="4521200"/>
                      </a:xfrm>
                      <a:prstGeom prst="rect">
                        <a:avLst/>
                      </a:prstGeom>
                    </pic:spPr>
                  </pic:pic>
                </a:graphicData>
              </a:graphic>
            </wp:inline>
          </w:drawing>
        </w:r>
      </w:ins>
    </w:p>
    <w:p w14:paraId="4B09D5F5" w14:textId="77777777" w:rsidR="001E0FEF" w:rsidRPr="00F30CC6" w:rsidRDefault="001E0FEF" w:rsidP="005E0AD8">
      <w:pPr>
        <w:jc w:val="both"/>
        <w:rPr>
          <w:rFonts w:ascii="Times New Roman" w:hAnsi="Times New Roman" w:cs="Times New Roman"/>
          <w:b/>
          <w:bCs/>
          <w:sz w:val="20"/>
          <w:szCs w:val="21"/>
        </w:rPr>
      </w:pPr>
    </w:p>
    <w:p w14:paraId="60ACFEB3" w14:textId="36FD606D" w:rsidR="00047F2B" w:rsidRPr="00F30CC6" w:rsidDel="00F06B9D" w:rsidRDefault="001E0FEF" w:rsidP="005E0AD8">
      <w:pPr>
        <w:jc w:val="both"/>
        <w:rPr>
          <w:ins w:id="593" w:author="戴 磊" w:date="2021-02-19T21:39:00Z"/>
          <w:del w:id="594" w:author="Chen Liao" w:date="2021-02-25T09:57:00Z"/>
          <w:rFonts w:ascii="Times New Roman" w:hAnsi="Times New Roman" w:cs="Times New Roman"/>
          <w:sz w:val="20"/>
          <w:szCs w:val="21"/>
        </w:rPr>
      </w:pPr>
      <w:r w:rsidRPr="00F30CC6">
        <w:rPr>
          <w:rFonts w:ascii="Times New Roman" w:hAnsi="Times New Roman" w:cs="Times New Roman"/>
          <w:b/>
          <w:bCs/>
          <w:sz w:val="20"/>
          <w:szCs w:val="21"/>
        </w:rPr>
        <w:t>Figure S</w:t>
      </w:r>
      <w:ins w:id="595" w:author="Chen Liao" w:date="2021-02-25T10:12:00Z">
        <w:r w:rsidR="004A3B7E" w:rsidRPr="00F30CC6">
          <w:rPr>
            <w:rFonts w:ascii="Times New Roman" w:hAnsi="Times New Roman" w:cs="Times New Roman"/>
            <w:b/>
            <w:bCs/>
            <w:sz w:val="20"/>
            <w:szCs w:val="21"/>
          </w:rPr>
          <w:t>6</w:t>
        </w:r>
      </w:ins>
      <w:del w:id="596" w:author="Chen Liao" w:date="2021-02-25T10:12:00Z">
        <w:r w:rsidR="008B11DF" w:rsidRPr="00F30CC6" w:rsidDel="004A3B7E">
          <w:rPr>
            <w:rFonts w:ascii="Times New Roman" w:hAnsi="Times New Roman" w:cs="Times New Roman"/>
            <w:b/>
            <w:bCs/>
            <w:sz w:val="20"/>
            <w:szCs w:val="21"/>
          </w:rPr>
          <w:delText>7</w:delText>
        </w:r>
      </w:del>
      <w:r w:rsidRPr="00F30CC6">
        <w:rPr>
          <w:rFonts w:ascii="Times New Roman" w:hAnsi="Times New Roman" w:cs="Times New Roman"/>
          <w:b/>
          <w:bCs/>
          <w:sz w:val="20"/>
          <w:szCs w:val="21"/>
        </w:rPr>
        <w:t xml:space="preserve">. </w:t>
      </w:r>
      <w:bookmarkStart w:id="597" w:name="OLE_LINK46"/>
      <w:bookmarkStart w:id="598" w:name="OLE_LINK47"/>
      <w:ins w:id="599" w:author="Chen Liao" w:date="2021-02-25T09:57:00Z">
        <w:r w:rsidR="00F06B9D" w:rsidRPr="00F30CC6">
          <w:rPr>
            <w:rFonts w:ascii="Times New Roman" w:hAnsi="Times New Roman" w:cs="Times New Roman"/>
            <w:b/>
            <w:bCs/>
            <w:sz w:val="20"/>
            <w:szCs w:val="21"/>
          </w:rPr>
          <w:t xml:space="preserve">(Related to Fig. 3) </w:t>
        </w:r>
      </w:ins>
      <w:r w:rsidR="00C61D8F" w:rsidRPr="00F30CC6">
        <w:rPr>
          <w:rFonts w:ascii="Times New Roman" w:hAnsi="Times New Roman" w:cs="Times New Roman"/>
          <w:b/>
          <w:bCs/>
          <w:sz w:val="20"/>
          <w:szCs w:val="21"/>
        </w:rPr>
        <w:t xml:space="preserve">Significantly altered bacterial species in relative abundance </w:t>
      </w:r>
      <w:bookmarkEnd w:id="597"/>
      <w:bookmarkEnd w:id="598"/>
      <w:r w:rsidR="00C61D8F" w:rsidRPr="00F30CC6">
        <w:rPr>
          <w:rFonts w:ascii="Times New Roman" w:hAnsi="Times New Roman" w:cs="Times New Roman"/>
          <w:b/>
          <w:bCs/>
          <w:sz w:val="20"/>
          <w:szCs w:val="21"/>
        </w:rPr>
        <w:t>between inulin and cellulose group</w:t>
      </w:r>
      <w:r w:rsidR="00C366D9" w:rsidRPr="00F30CC6">
        <w:rPr>
          <w:rFonts w:ascii="Times New Roman" w:hAnsi="Times New Roman" w:cs="Times New Roman"/>
          <w:b/>
          <w:bCs/>
          <w:sz w:val="20"/>
          <w:szCs w:val="21"/>
        </w:rPr>
        <w:t>s</w:t>
      </w:r>
      <w:r w:rsidR="00C61D8F" w:rsidRPr="00F30CC6">
        <w:rPr>
          <w:rFonts w:ascii="Times New Roman" w:hAnsi="Times New Roman" w:cs="Times New Roman"/>
          <w:b/>
          <w:bCs/>
          <w:sz w:val="20"/>
          <w:szCs w:val="21"/>
        </w:rPr>
        <w:t>.</w:t>
      </w:r>
      <w:r w:rsidR="00C61D8F" w:rsidRPr="00F30CC6">
        <w:rPr>
          <w:rFonts w:ascii="Times New Roman" w:hAnsi="Times New Roman" w:cs="Times New Roman"/>
          <w:sz w:val="20"/>
          <w:szCs w:val="21"/>
        </w:rPr>
        <w:t xml:space="preserve"> The identified species vary depending on the day of observation.</w:t>
      </w:r>
    </w:p>
    <w:p w14:paraId="1DA6C610" w14:textId="245F358D" w:rsidR="00876085" w:rsidRPr="00F30CC6" w:rsidRDefault="00047F2B" w:rsidP="005E0AD8">
      <w:pPr>
        <w:jc w:val="both"/>
        <w:rPr>
          <w:rFonts w:ascii="Times New Roman" w:hAnsi="Times New Roman" w:cs="Times New Roman"/>
          <w:sz w:val="20"/>
          <w:szCs w:val="21"/>
        </w:rPr>
      </w:pPr>
      <w:commentRangeStart w:id="600"/>
      <w:ins w:id="601" w:author="戴 磊" w:date="2021-02-19T21:39:00Z">
        <w:del w:id="602" w:author="Chen Liao" w:date="2021-02-25T09:57:00Z">
          <w:r w:rsidRPr="00F30CC6" w:rsidDel="00F06B9D">
            <w:rPr>
              <w:rFonts w:ascii="Times New Roman" w:hAnsi="Times New Roman" w:cs="Times New Roman"/>
              <w:sz w:val="20"/>
              <w:szCs w:val="21"/>
            </w:rPr>
            <w:delText>Related to figure 2</w:delText>
          </w:r>
        </w:del>
      </w:ins>
      <w:ins w:id="603" w:author="戴 磊" w:date="2021-02-19T21:40:00Z">
        <w:del w:id="604" w:author="Chen Liao" w:date="2021-02-25T09:57:00Z">
          <w:r w:rsidRPr="00F30CC6" w:rsidDel="00F06B9D">
            <w:rPr>
              <w:rFonts w:ascii="Times New Roman" w:hAnsi="Times New Roman" w:cs="Times New Roman"/>
              <w:sz w:val="20"/>
              <w:szCs w:val="21"/>
            </w:rPr>
            <w:delText>?</w:delText>
          </w:r>
          <w:commentRangeEnd w:id="600"/>
          <w:r w:rsidRPr="00A06850" w:rsidDel="00F06B9D">
            <w:rPr>
              <w:rStyle w:val="CommentReference"/>
              <w:rFonts w:ascii="Times New Roman" w:hAnsi="Times New Roman" w:cs="Times New Roman"/>
              <w:rPrChange w:id="605" w:author="Chen Liao" w:date="2021-02-25T12:14:00Z">
                <w:rPr>
                  <w:rStyle w:val="CommentReference"/>
                </w:rPr>
              </w:rPrChange>
            </w:rPr>
            <w:commentReference w:id="600"/>
          </w:r>
        </w:del>
      </w:ins>
      <w:r w:rsidR="00876085" w:rsidRPr="00F30CC6">
        <w:rPr>
          <w:rFonts w:ascii="Times New Roman" w:hAnsi="Times New Roman" w:cs="Times New Roman"/>
          <w:sz w:val="20"/>
          <w:szCs w:val="20"/>
        </w:rPr>
        <w:br w:type="page"/>
      </w:r>
    </w:p>
    <w:p w14:paraId="147D13C9" w14:textId="2CFBC916" w:rsidR="0029151D" w:rsidRPr="00F30CC6" w:rsidRDefault="0029151D" w:rsidP="000E5E8B">
      <w:pPr>
        <w:jc w:val="center"/>
        <w:rPr>
          <w:ins w:id="606" w:author="Chen Liao" w:date="2021-02-25T10:12:00Z"/>
          <w:rFonts w:ascii="Times New Roman" w:hAnsi="Times New Roman" w:cs="Times New Roman"/>
          <w:sz w:val="20"/>
          <w:szCs w:val="20"/>
        </w:rPr>
      </w:pPr>
      <w:commentRangeStart w:id="607"/>
      <w:r w:rsidRPr="00F30CC6">
        <w:rPr>
          <w:rFonts w:ascii="Times New Roman" w:hAnsi="Times New Roman" w:cs="Times New Roman"/>
          <w:noProof/>
          <w:sz w:val="20"/>
          <w:szCs w:val="20"/>
        </w:rPr>
        <w:lastRenderedPageBreak/>
        <w:drawing>
          <wp:inline distT="0" distB="0" distL="0" distR="0" wp14:anchorId="0C7EB82D" wp14:editId="2F3972A7">
            <wp:extent cx="5404649" cy="3034918"/>
            <wp:effectExtent l="0" t="0" r="5715" b="635"/>
            <wp:docPr id="8" name="Picture 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video gam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3342" cy="3039799"/>
                    </a:xfrm>
                    <a:prstGeom prst="rect">
                      <a:avLst/>
                    </a:prstGeom>
                  </pic:spPr>
                </pic:pic>
              </a:graphicData>
            </a:graphic>
          </wp:inline>
        </w:drawing>
      </w:r>
      <w:commentRangeEnd w:id="607"/>
      <w:r w:rsidR="00047F2B" w:rsidRPr="00A06850">
        <w:rPr>
          <w:rStyle w:val="CommentReference"/>
          <w:rFonts w:ascii="Times New Roman" w:hAnsi="Times New Roman" w:cs="Times New Roman"/>
          <w:rPrChange w:id="608" w:author="Chen Liao" w:date="2021-02-25T12:14:00Z">
            <w:rPr>
              <w:rStyle w:val="CommentReference"/>
            </w:rPr>
          </w:rPrChange>
        </w:rPr>
        <w:commentReference w:id="607"/>
      </w:r>
    </w:p>
    <w:p w14:paraId="525E0943" w14:textId="63F71031" w:rsidR="00336DDE" w:rsidRPr="00F30CC6" w:rsidRDefault="00336DDE" w:rsidP="000E5E8B">
      <w:pPr>
        <w:jc w:val="center"/>
        <w:rPr>
          <w:rFonts w:ascii="Times New Roman" w:hAnsi="Times New Roman" w:cs="Times New Roman"/>
          <w:sz w:val="20"/>
          <w:szCs w:val="20"/>
        </w:rPr>
      </w:pPr>
      <w:ins w:id="609" w:author="Chen Liao" w:date="2021-02-25T10:12:00Z">
        <w:r w:rsidRPr="00F30CC6">
          <w:rPr>
            <w:rFonts w:ascii="Times New Roman" w:hAnsi="Times New Roman" w:cs="Times New Roman"/>
            <w:noProof/>
            <w:sz w:val="20"/>
            <w:szCs w:val="20"/>
          </w:rPr>
          <w:drawing>
            <wp:inline distT="0" distB="0" distL="0" distR="0" wp14:anchorId="183525D5" wp14:editId="32AE4FE9">
              <wp:extent cx="5370830" cy="3015927"/>
              <wp:effectExtent l="0" t="0" r="1270" b="0"/>
              <wp:docPr id="36" name="Picture 36"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video gam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466" cy="3032569"/>
                      </a:xfrm>
                      <a:prstGeom prst="rect">
                        <a:avLst/>
                      </a:prstGeom>
                    </pic:spPr>
                  </pic:pic>
                </a:graphicData>
              </a:graphic>
            </wp:inline>
          </w:drawing>
        </w:r>
      </w:ins>
    </w:p>
    <w:p w14:paraId="7239EA98" w14:textId="77777777" w:rsidR="0029151D" w:rsidRPr="00F30CC6" w:rsidRDefault="0029151D" w:rsidP="005E0AD8">
      <w:pPr>
        <w:jc w:val="both"/>
        <w:rPr>
          <w:rFonts w:ascii="Times New Roman" w:hAnsi="Times New Roman" w:cs="Times New Roman"/>
          <w:sz w:val="20"/>
          <w:szCs w:val="20"/>
        </w:rPr>
      </w:pPr>
    </w:p>
    <w:p w14:paraId="45EE7237" w14:textId="4D09DE08" w:rsidR="0056578C" w:rsidRPr="00F30CC6" w:rsidRDefault="000764AD" w:rsidP="005E0AD8">
      <w:pPr>
        <w:jc w:val="both"/>
        <w:rPr>
          <w:ins w:id="610" w:author="Chen Liao" w:date="2021-02-25T10:13:00Z"/>
          <w:rFonts w:ascii="Times New Roman" w:hAnsi="Times New Roman" w:cs="Times New Roman"/>
          <w:sz w:val="20"/>
          <w:szCs w:val="20"/>
        </w:rPr>
      </w:pPr>
      <w:r w:rsidRPr="00F30CC6">
        <w:rPr>
          <w:rFonts w:ascii="Times New Roman" w:hAnsi="Times New Roman" w:cs="Times New Roman"/>
          <w:b/>
          <w:bCs/>
          <w:sz w:val="20"/>
          <w:szCs w:val="20"/>
        </w:rPr>
        <w:t>Figure S</w:t>
      </w:r>
      <w:ins w:id="611" w:author="Chen Liao" w:date="2021-02-25T10:12:00Z">
        <w:r w:rsidR="004B60CF" w:rsidRPr="00F30CC6">
          <w:rPr>
            <w:rFonts w:ascii="Times New Roman" w:hAnsi="Times New Roman" w:cs="Times New Roman"/>
            <w:b/>
            <w:bCs/>
            <w:sz w:val="20"/>
            <w:szCs w:val="20"/>
          </w:rPr>
          <w:t>7</w:t>
        </w:r>
      </w:ins>
      <w:del w:id="612" w:author="Chen Liao" w:date="2021-02-25T10:12:00Z">
        <w:r w:rsidRPr="00F30CC6" w:rsidDel="004B60CF">
          <w:rPr>
            <w:rFonts w:ascii="Times New Roman" w:hAnsi="Times New Roman" w:cs="Times New Roman"/>
            <w:b/>
            <w:bCs/>
            <w:sz w:val="20"/>
            <w:szCs w:val="20"/>
          </w:rPr>
          <w:delText>8</w:delText>
        </w:r>
      </w:del>
      <w:r w:rsidRPr="00F30CC6">
        <w:rPr>
          <w:rFonts w:ascii="Times New Roman" w:hAnsi="Times New Roman" w:cs="Times New Roman"/>
          <w:b/>
          <w:bCs/>
          <w:sz w:val="20"/>
          <w:szCs w:val="20"/>
        </w:rPr>
        <w:t xml:space="preserve">. </w:t>
      </w:r>
      <w:ins w:id="613" w:author="Chen Liao" w:date="2021-02-25T10:18:00Z">
        <w:r w:rsidR="0056578C" w:rsidRPr="00F30CC6">
          <w:rPr>
            <w:rFonts w:ascii="Times New Roman" w:hAnsi="Times New Roman" w:cs="Times New Roman"/>
            <w:b/>
            <w:bCs/>
            <w:sz w:val="20"/>
            <w:szCs w:val="20"/>
          </w:rPr>
          <w:t xml:space="preserve">(Related to Fig. 3) </w:t>
        </w:r>
      </w:ins>
      <w:r w:rsidRPr="00F30CC6">
        <w:rPr>
          <w:rFonts w:ascii="Times New Roman" w:hAnsi="Times New Roman" w:cs="Times New Roman"/>
          <w:b/>
          <w:bCs/>
          <w:sz w:val="20"/>
          <w:szCs w:val="20"/>
        </w:rPr>
        <w:t>Dynamics of inulin responders.</w:t>
      </w:r>
      <w:r w:rsidRPr="00F30CC6">
        <w:rPr>
          <w:rFonts w:ascii="Times New Roman" w:hAnsi="Times New Roman" w:cs="Times New Roman"/>
          <w:sz w:val="20"/>
          <w:szCs w:val="20"/>
        </w:rPr>
        <w:t xml:space="preserve"> </w:t>
      </w:r>
      <w:r w:rsidR="001A4500" w:rsidRPr="00F30CC6">
        <w:rPr>
          <w:rFonts w:ascii="Times New Roman" w:hAnsi="Times New Roman" w:cs="Times New Roman"/>
          <w:b/>
          <w:bCs/>
          <w:sz w:val="20"/>
          <w:szCs w:val="20"/>
        </w:rPr>
        <w:t>A</w:t>
      </w:r>
      <w:r w:rsidR="001A4500" w:rsidRPr="00F30CC6">
        <w:rPr>
          <w:rFonts w:ascii="Times New Roman" w:hAnsi="Times New Roman" w:cs="Times New Roman"/>
          <w:sz w:val="20"/>
          <w:szCs w:val="20"/>
        </w:rPr>
        <w:t xml:space="preserve">. </w:t>
      </w:r>
      <w:r w:rsidRPr="00F30CC6">
        <w:rPr>
          <w:rFonts w:ascii="Times New Roman" w:hAnsi="Times New Roman" w:cs="Times New Roman"/>
          <w:sz w:val="20"/>
          <w:szCs w:val="20"/>
        </w:rPr>
        <w:t xml:space="preserve">Relative abundance of </w:t>
      </w:r>
      <w:r w:rsidR="001D03AB" w:rsidRPr="00F30CC6">
        <w:rPr>
          <w:rFonts w:ascii="Times New Roman" w:hAnsi="Times New Roman" w:cs="Times New Roman"/>
          <w:sz w:val="20"/>
          <w:szCs w:val="20"/>
        </w:rPr>
        <w:t>each</w:t>
      </w:r>
      <w:r w:rsidRPr="00F30CC6">
        <w:rPr>
          <w:rFonts w:ascii="Times New Roman" w:hAnsi="Times New Roman" w:cs="Times New Roman"/>
          <w:sz w:val="20"/>
          <w:szCs w:val="20"/>
        </w:rPr>
        <w:t xml:space="preserve"> inulin responder</w:t>
      </w:r>
      <w:r w:rsidR="001D03AB" w:rsidRPr="00F30CC6">
        <w:rPr>
          <w:rFonts w:ascii="Times New Roman" w:hAnsi="Times New Roman" w:cs="Times New Roman"/>
          <w:sz w:val="20"/>
          <w:szCs w:val="20"/>
        </w:rPr>
        <w:t xml:space="preserve"> inferred from ecological network model</w:t>
      </w:r>
      <w:r w:rsidRPr="00F30CC6">
        <w:rPr>
          <w:rFonts w:ascii="Times New Roman" w:hAnsi="Times New Roman" w:cs="Times New Roman"/>
          <w:sz w:val="20"/>
          <w:szCs w:val="20"/>
        </w:rPr>
        <w:t xml:space="preserve">. </w:t>
      </w:r>
      <w:r w:rsidR="001A4500" w:rsidRPr="00F30CC6">
        <w:rPr>
          <w:rFonts w:ascii="Times New Roman" w:hAnsi="Times New Roman" w:cs="Times New Roman"/>
          <w:b/>
          <w:bCs/>
          <w:sz w:val="20"/>
          <w:szCs w:val="20"/>
        </w:rPr>
        <w:t>B</w:t>
      </w:r>
      <w:r w:rsidR="001A4500" w:rsidRPr="00F30CC6">
        <w:rPr>
          <w:rFonts w:ascii="Times New Roman" w:hAnsi="Times New Roman" w:cs="Times New Roman"/>
          <w:sz w:val="20"/>
          <w:szCs w:val="20"/>
        </w:rPr>
        <w:t xml:space="preserve">. </w:t>
      </w:r>
      <w:r w:rsidR="00965B31" w:rsidRPr="00F30CC6">
        <w:rPr>
          <w:rFonts w:ascii="Times New Roman" w:hAnsi="Times New Roman" w:cs="Times New Roman"/>
          <w:sz w:val="20"/>
          <w:szCs w:val="20"/>
        </w:rPr>
        <w:t>T</w:t>
      </w:r>
      <w:r w:rsidRPr="00F30CC6">
        <w:rPr>
          <w:rFonts w:ascii="Times New Roman" w:hAnsi="Times New Roman" w:cs="Times New Roman"/>
          <w:sz w:val="20"/>
          <w:szCs w:val="20"/>
        </w:rPr>
        <w:t>hree</w:t>
      </w:r>
      <w:r w:rsidR="00965B31" w:rsidRPr="00F30CC6">
        <w:rPr>
          <w:rFonts w:ascii="Times New Roman" w:hAnsi="Times New Roman" w:cs="Times New Roman"/>
          <w:sz w:val="20"/>
          <w:szCs w:val="20"/>
        </w:rPr>
        <w:t xml:space="preserve"> </w:t>
      </w:r>
      <w:r w:rsidRPr="00F30CC6">
        <w:rPr>
          <w:rFonts w:ascii="Times New Roman" w:hAnsi="Times New Roman" w:cs="Times New Roman"/>
          <w:sz w:val="20"/>
          <w:szCs w:val="20"/>
        </w:rPr>
        <w:t>responders</w:t>
      </w:r>
      <w:r w:rsidR="00965B31" w:rsidRPr="00F30CC6">
        <w:rPr>
          <w:rFonts w:ascii="Times New Roman" w:hAnsi="Times New Roman" w:cs="Times New Roman"/>
          <w:sz w:val="20"/>
          <w:szCs w:val="20"/>
        </w:rPr>
        <w:t xml:space="preserve"> that might compete for inulin (see </w:t>
      </w:r>
      <w:r w:rsidR="00EC3350" w:rsidRPr="00F30CC6">
        <w:rPr>
          <w:rFonts w:ascii="Times New Roman" w:hAnsi="Times New Roman" w:cs="Times New Roman"/>
          <w:sz w:val="20"/>
          <w:szCs w:val="20"/>
        </w:rPr>
        <w:t xml:space="preserve">the </w:t>
      </w:r>
      <w:r w:rsidR="00965B31" w:rsidRPr="00F30CC6">
        <w:rPr>
          <w:rFonts w:ascii="Times New Roman" w:hAnsi="Times New Roman" w:cs="Times New Roman"/>
          <w:sz w:val="20"/>
          <w:szCs w:val="20"/>
        </w:rPr>
        <w:t>main text Fig. 3</w:t>
      </w:r>
      <w:ins w:id="614" w:author="Chen Liao" w:date="2021-02-25T10:13:00Z">
        <w:r w:rsidR="00B42AD3" w:rsidRPr="00F30CC6">
          <w:rPr>
            <w:rFonts w:ascii="Times New Roman" w:hAnsi="Times New Roman" w:cs="Times New Roman"/>
            <w:sz w:val="20"/>
            <w:szCs w:val="20"/>
          </w:rPr>
          <w:t>F</w:t>
        </w:r>
      </w:ins>
      <w:del w:id="615" w:author="Chen Liao" w:date="2021-02-25T10:13:00Z">
        <w:r w:rsidR="00965B31" w:rsidRPr="00F30CC6" w:rsidDel="00B42AD3">
          <w:rPr>
            <w:rFonts w:ascii="Times New Roman" w:hAnsi="Times New Roman" w:cs="Times New Roman"/>
            <w:sz w:val="20"/>
            <w:szCs w:val="20"/>
          </w:rPr>
          <w:delText>D</w:delText>
        </w:r>
      </w:del>
      <w:r w:rsidR="001210A7" w:rsidRPr="00F30CC6">
        <w:rPr>
          <w:rFonts w:ascii="Times New Roman" w:hAnsi="Times New Roman" w:cs="Times New Roman"/>
          <w:sz w:val="20"/>
          <w:szCs w:val="20"/>
        </w:rPr>
        <w:t xml:space="preserve"> for inferred int</w:t>
      </w:r>
      <w:r w:rsidR="000E1F17" w:rsidRPr="00F30CC6">
        <w:rPr>
          <w:rFonts w:ascii="Times New Roman" w:hAnsi="Times New Roman" w:cs="Times New Roman"/>
          <w:sz w:val="20"/>
          <w:szCs w:val="20"/>
        </w:rPr>
        <w:t>erspecific interactions</w:t>
      </w:r>
      <w:r w:rsidR="00965B31" w:rsidRPr="00F30CC6">
        <w:rPr>
          <w:rFonts w:ascii="Times New Roman" w:hAnsi="Times New Roman" w:cs="Times New Roman"/>
          <w:sz w:val="20"/>
          <w:szCs w:val="20"/>
        </w:rPr>
        <w:t>)</w:t>
      </w:r>
      <w:r w:rsidRPr="00F30CC6">
        <w:rPr>
          <w:rFonts w:ascii="Times New Roman" w:hAnsi="Times New Roman" w:cs="Times New Roman"/>
          <w:sz w:val="20"/>
          <w:szCs w:val="20"/>
        </w:rPr>
        <w:t>.</w:t>
      </w:r>
      <w:r w:rsidR="001B6107" w:rsidRPr="00F30CC6">
        <w:rPr>
          <w:rFonts w:ascii="Times New Roman" w:hAnsi="Times New Roman" w:cs="Times New Roman"/>
          <w:sz w:val="20"/>
          <w:szCs w:val="20"/>
        </w:rPr>
        <w:t xml:space="preserve"> </w:t>
      </w:r>
      <w:r w:rsidR="001A4500" w:rsidRPr="00F30CC6">
        <w:rPr>
          <w:rFonts w:ascii="Times New Roman" w:hAnsi="Times New Roman" w:cs="Times New Roman"/>
          <w:b/>
          <w:bCs/>
          <w:sz w:val="20"/>
          <w:szCs w:val="20"/>
        </w:rPr>
        <w:t>C</w:t>
      </w:r>
      <w:r w:rsidR="001A4500" w:rsidRPr="00F30CC6">
        <w:rPr>
          <w:rFonts w:ascii="Times New Roman" w:hAnsi="Times New Roman" w:cs="Times New Roman"/>
          <w:sz w:val="20"/>
          <w:szCs w:val="20"/>
        </w:rPr>
        <w:t>.</w:t>
      </w:r>
      <w:r w:rsidRPr="00F30CC6">
        <w:rPr>
          <w:rFonts w:ascii="Times New Roman" w:hAnsi="Times New Roman" w:cs="Times New Roman"/>
          <w:sz w:val="20"/>
          <w:szCs w:val="20"/>
        </w:rPr>
        <w:t xml:space="preserve"> </w:t>
      </w:r>
      <w:r w:rsidR="00E64B4B" w:rsidRPr="00F30CC6">
        <w:rPr>
          <w:rFonts w:ascii="Times New Roman" w:hAnsi="Times New Roman" w:cs="Times New Roman"/>
          <w:sz w:val="20"/>
          <w:szCs w:val="20"/>
        </w:rPr>
        <w:t>Comparison of t</w:t>
      </w:r>
      <w:r w:rsidRPr="00F30CC6">
        <w:rPr>
          <w:rFonts w:ascii="Times New Roman" w:hAnsi="Times New Roman" w:cs="Times New Roman"/>
          <w:sz w:val="20"/>
          <w:szCs w:val="20"/>
        </w:rPr>
        <w:t xml:space="preserve">otal relative abundance </w:t>
      </w:r>
      <w:r w:rsidR="00E64B4B" w:rsidRPr="00F30CC6">
        <w:rPr>
          <w:rFonts w:ascii="Times New Roman" w:hAnsi="Times New Roman" w:cs="Times New Roman"/>
          <w:sz w:val="20"/>
          <w:szCs w:val="20"/>
        </w:rPr>
        <w:t>between</w:t>
      </w:r>
      <w:r w:rsidRPr="00F30CC6">
        <w:rPr>
          <w:rFonts w:ascii="Times New Roman" w:hAnsi="Times New Roman" w:cs="Times New Roman"/>
          <w:sz w:val="20"/>
          <w:szCs w:val="20"/>
        </w:rPr>
        <w:t xml:space="preserve"> inulin responders</w:t>
      </w:r>
      <w:r w:rsidR="007D4A83" w:rsidRPr="00F30CC6">
        <w:rPr>
          <w:rFonts w:ascii="Times New Roman" w:hAnsi="Times New Roman" w:cs="Times New Roman"/>
          <w:sz w:val="20"/>
          <w:szCs w:val="20"/>
        </w:rPr>
        <w:t xml:space="preserve"> and other bacterial species.</w:t>
      </w:r>
      <w:ins w:id="616" w:author="Chen Liao" w:date="2021-02-25T10:13:00Z">
        <w:r w:rsidR="0056578C" w:rsidRPr="00F30CC6">
          <w:rPr>
            <w:rFonts w:ascii="Times New Roman" w:hAnsi="Times New Roman" w:cs="Times New Roman"/>
            <w:sz w:val="20"/>
            <w:szCs w:val="20"/>
          </w:rPr>
          <w:br w:type="page"/>
        </w:r>
      </w:ins>
    </w:p>
    <w:p w14:paraId="2C14C2EF" w14:textId="24397E50" w:rsidR="00047F2B" w:rsidRPr="00F30CC6" w:rsidDel="0056578C" w:rsidRDefault="0056578C">
      <w:pPr>
        <w:jc w:val="center"/>
        <w:rPr>
          <w:del w:id="617" w:author="Chen Liao" w:date="2021-02-25T09:57:00Z"/>
          <w:rFonts w:ascii="Times New Roman" w:hAnsi="Times New Roman" w:cs="Times New Roman"/>
          <w:sz w:val="20"/>
          <w:szCs w:val="20"/>
        </w:rPr>
      </w:pPr>
      <w:ins w:id="618" w:author="Chen Liao" w:date="2021-02-25T10:17:00Z">
        <w:r w:rsidRPr="00F30CC6">
          <w:rPr>
            <w:rFonts w:ascii="Times New Roman" w:hAnsi="Times New Roman" w:cs="Times New Roman"/>
            <w:noProof/>
            <w:sz w:val="20"/>
            <w:szCs w:val="20"/>
          </w:rPr>
          <w:lastRenderedPageBreak/>
          <w:drawing>
            <wp:inline distT="0" distB="0" distL="0" distR="0" wp14:anchorId="243D9918" wp14:editId="7BFBFB52">
              <wp:extent cx="3549450" cy="194807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56303" cy="1951831"/>
                      </a:xfrm>
                      <a:prstGeom prst="rect">
                        <a:avLst/>
                      </a:prstGeom>
                    </pic:spPr>
                  </pic:pic>
                </a:graphicData>
              </a:graphic>
            </wp:inline>
          </w:drawing>
        </w:r>
      </w:ins>
    </w:p>
    <w:p w14:paraId="4CAF8D3E" w14:textId="44743E36" w:rsidR="0056578C" w:rsidRPr="00F30CC6" w:rsidRDefault="0056578C">
      <w:pPr>
        <w:jc w:val="center"/>
        <w:rPr>
          <w:ins w:id="619" w:author="Chen Liao" w:date="2021-02-25T10:17:00Z"/>
          <w:rFonts w:ascii="Times New Roman" w:hAnsi="Times New Roman" w:cs="Times New Roman"/>
          <w:sz w:val="20"/>
          <w:szCs w:val="20"/>
        </w:rPr>
        <w:pPrChange w:id="620" w:author="Chen Liao" w:date="2021-02-25T10:17:00Z">
          <w:pPr/>
        </w:pPrChange>
      </w:pPr>
    </w:p>
    <w:p w14:paraId="3A837A4E" w14:textId="77777777" w:rsidR="0056578C" w:rsidRPr="00F30CC6" w:rsidRDefault="0056578C">
      <w:pPr>
        <w:rPr>
          <w:ins w:id="621" w:author="Chen Liao" w:date="2021-02-25T10:17:00Z"/>
          <w:rFonts w:ascii="Times New Roman" w:hAnsi="Times New Roman" w:cs="Times New Roman"/>
          <w:sz w:val="20"/>
          <w:szCs w:val="20"/>
        </w:rPr>
        <w:pPrChange w:id="622" w:author="Chen Liao" w:date="2021-02-25T10:17:00Z">
          <w:pPr>
            <w:jc w:val="both"/>
          </w:pPr>
        </w:pPrChange>
      </w:pPr>
    </w:p>
    <w:p w14:paraId="7747CB22" w14:textId="1C2797CC" w:rsidR="00E91A5F" w:rsidRPr="00F30CC6" w:rsidRDefault="0056578C" w:rsidP="00E91A5F">
      <w:pPr>
        <w:jc w:val="both"/>
        <w:rPr>
          <w:ins w:id="623" w:author="Chen Liao" w:date="2021-02-25T10:18:00Z"/>
          <w:rFonts w:ascii="Times New Roman" w:eastAsia="SimSun" w:hAnsi="Times New Roman" w:cs="Times New Roman"/>
          <w:color w:val="000000"/>
          <w:sz w:val="20"/>
          <w:szCs w:val="20"/>
        </w:rPr>
      </w:pPr>
      <w:ins w:id="624" w:author="Chen Liao" w:date="2021-02-25T10:18:00Z">
        <w:r w:rsidRPr="00F30CC6">
          <w:rPr>
            <w:rFonts w:ascii="Times New Roman" w:hAnsi="Times New Roman" w:cs="Times New Roman"/>
            <w:b/>
            <w:bCs/>
            <w:sz w:val="20"/>
            <w:szCs w:val="20"/>
          </w:rPr>
          <w:t xml:space="preserve">Figure S8. </w:t>
        </w:r>
        <w:r w:rsidR="00883731" w:rsidRPr="00F30CC6">
          <w:rPr>
            <w:rFonts w:ascii="Times New Roman" w:hAnsi="Times New Roman" w:cs="Times New Roman"/>
            <w:b/>
            <w:bCs/>
            <w:sz w:val="20"/>
            <w:szCs w:val="20"/>
          </w:rPr>
          <w:t xml:space="preserve">(Related to Fig. 3) </w:t>
        </w:r>
        <w:r w:rsidR="00E91A5F" w:rsidRPr="00A06850">
          <w:rPr>
            <w:rFonts w:ascii="Times New Roman" w:eastAsia="SimSun" w:hAnsi="Times New Roman" w:cs="Times New Roman"/>
            <w:b/>
            <w:bCs/>
            <w:color w:val="000000"/>
            <w:sz w:val="20"/>
            <w:szCs w:val="20"/>
            <w:rPrChange w:id="625" w:author="Chen Liao" w:date="2021-02-25T12:14:00Z">
              <w:rPr>
                <w:rFonts w:ascii="Times New Roman" w:eastAsia="SimSun" w:hAnsi="Times New Roman" w:cs="Times New Roman"/>
                <w:color w:val="000000"/>
                <w:sz w:val="20"/>
                <w:szCs w:val="20"/>
              </w:rPr>
            </w:rPrChange>
          </w:rPr>
          <w:t>Prediction of total bacterial density (i.e., absolute abundance) from relative abundance of inulin responders.</w:t>
        </w:r>
        <w:r w:rsidR="00E91A5F" w:rsidRPr="00F30CC6">
          <w:rPr>
            <w:rFonts w:ascii="Times New Roman" w:eastAsia="SimSun" w:hAnsi="Times New Roman" w:cs="Times New Roman"/>
            <w:color w:val="000000"/>
            <w:sz w:val="20"/>
            <w:szCs w:val="20"/>
          </w:rPr>
          <w:t xml:space="preserve"> </w:t>
        </w:r>
        <w:r w:rsidR="00E91A5F" w:rsidRPr="00F30CC6">
          <w:rPr>
            <w:rFonts w:ascii="Times New Roman" w:eastAsia="SimSun" w:hAnsi="Times New Roman" w:cs="Times New Roman"/>
            <w:b/>
            <w:bCs/>
            <w:color w:val="000000"/>
            <w:sz w:val="20"/>
            <w:szCs w:val="20"/>
          </w:rPr>
          <w:t>A</w:t>
        </w:r>
        <w:r w:rsidR="00E91A5F" w:rsidRPr="00F30CC6">
          <w:rPr>
            <w:rFonts w:ascii="Times New Roman" w:eastAsia="SimSun" w:hAnsi="Times New Roman" w:cs="Times New Roman"/>
            <w:color w:val="000000"/>
            <w:sz w:val="20"/>
            <w:szCs w:val="20"/>
          </w:rPr>
          <w:t xml:space="preserve">. Pearson correlation for different combinations of inulin responders. The red bar has the highest correlation coefficient. </w:t>
        </w:r>
        <w:r w:rsidR="00E91A5F" w:rsidRPr="00F30CC6">
          <w:rPr>
            <w:rFonts w:ascii="Times New Roman" w:eastAsia="SimSun" w:hAnsi="Times New Roman" w:cs="Times New Roman"/>
            <w:b/>
            <w:bCs/>
            <w:color w:val="000000"/>
            <w:sz w:val="20"/>
            <w:szCs w:val="20"/>
          </w:rPr>
          <w:t>B</w:t>
        </w:r>
        <w:r w:rsidR="00E91A5F" w:rsidRPr="00F30CC6">
          <w:rPr>
            <w:rFonts w:ascii="Times New Roman" w:eastAsia="SimSun" w:hAnsi="Times New Roman" w:cs="Times New Roman"/>
            <w:color w:val="000000"/>
            <w:sz w:val="20"/>
            <w:szCs w:val="20"/>
          </w:rPr>
          <w:t xml:space="preserve">. Scatter plot showing the positive correlation of the combined relative abundance of Bacteroides </w:t>
        </w:r>
        <w:proofErr w:type="spellStart"/>
        <w:r w:rsidR="00E91A5F" w:rsidRPr="00F30CC6">
          <w:rPr>
            <w:rFonts w:ascii="Times New Roman" w:eastAsia="SimSun" w:hAnsi="Times New Roman" w:cs="Times New Roman"/>
            <w:color w:val="000000"/>
            <w:sz w:val="20"/>
            <w:szCs w:val="20"/>
          </w:rPr>
          <w:t>acidifaciens</w:t>
        </w:r>
        <w:proofErr w:type="spellEnd"/>
        <w:r w:rsidR="00E91A5F" w:rsidRPr="00F30CC6">
          <w:rPr>
            <w:rFonts w:ascii="Times New Roman" w:eastAsia="SimSun" w:hAnsi="Times New Roman" w:cs="Times New Roman"/>
            <w:color w:val="000000"/>
            <w:sz w:val="20"/>
            <w:szCs w:val="20"/>
          </w:rPr>
          <w:t xml:space="preserve"> (</w:t>
        </w:r>
        <w:proofErr w:type="spellStart"/>
        <w:r w:rsidR="00E91A5F" w:rsidRPr="00F30CC6">
          <w:rPr>
            <w:rFonts w:ascii="Times New Roman" w:eastAsia="SimSun" w:hAnsi="Times New Roman" w:cs="Times New Roman"/>
            <w:color w:val="000000"/>
            <w:sz w:val="20"/>
            <w:szCs w:val="20"/>
          </w:rPr>
          <w:t>B.a.</w:t>
        </w:r>
        <w:proofErr w:type="spellEnd"/>
        <w:r w:rsidR="00E91A5F" w:rsidRPr="00F30CC6">
          <w:rPr>
            <w:rFonts w:ascii="Times New Roman" w:eastAsia="SimSun" w:hAnsi="Times New Roman" w:cs="Times New Roman"/>
            <w:color w:val="000000"/>
            <w:sz w:val="20"/>
            <w:szCs w:val="20"/>
          </w:rPr>
          <w:t xml:space="preserve">) and unclassified </w:t>
        </w:r>
        <w:proofErr w:type="spellStart"/>
        <w:r w:rsidR="00E91A5F" w:rsidRPr="00F30CC6">
          <w:rPr>
            <w:rFonts w:ascii="Times New Roman" w:eastAsia="SimSun" w:hAnsi="Times New Roman" w:cs="Times New Roman"/>
            <w:color w:val="000000"/>
            <w:sz w:val="20"/>
            <w:szCs w:val="20"/>
          </w:rPr>
          <w:t>Muribaculaceae</w:t>
        </w:r>
        <w:proofErr w:type="spellEnd"/>
        <w:r w:rsidR="00E91A5F" w:rsidRPr="00F30CC6">
          <w:rPr>
            <w:rFonts w:ascii="Times New Roman" w:eastAsia="SimSun" w:hAnsi="Times New Roman" w:cs="Times New Roman"/>
            <w:color w:val="000000"/>
            <w:sz w:val="20"/>
            <w:szCs w:val="20"/>
          </w:rPr>
          <w:t xml:space="preserve"> (Un. Mu.) with total bacterial density. Gray line: linear regression (</w:t>
        </w:r>
      </w:ins>
      <w:ins w:id="626" w:author="Chen Liao" w:date="2021-02-25T10:20:00Z">
        <w:r w:rsidR="004D1ED3" w:rsidRPr="00F30CC6">
          <w:rPr>
            <w:rFonts w:ascii="Times New Roman" w:eastAsia="SimSun" w:hAnsi="Times New Roman" w:cs="Times New Roman"/>
            <w:color w:val="000000"/>
            <w:sz w:val="20"/>
            <w:szCs w:val="20"/>
          </w:rPr>
          <w:t>P</w:t>
        </w:r>
        <w:r w:rsidR="0033710D" w:rsidRPr="00F30CC6">
          <w:rPr>
            <w:rFonts w:ascii="Times New Roman" w:eastAsia="SimSun" w:hAnsi="Times New Roman" w:cs="Times New Roman"/>
            <w:color w:val="000000"/>
            <w:sz w:val="20"/>
            <w:szCs w:val="20"/>
          </w:rPr>
          <w:t>earson r</w:t>
        </w:r>
      </w:ins>
      <w:ins w:id="627" w:author="Chen Liao" w:date="2021-02-25T10:18:00Z">
        <w:r w:rsidR="00E91A5F" w:rsidRPr="00F30CC6">
          <w:rPr>
            <w:rFonts w:ascii="Times New Roman" w:eastAsia="SimSun" w:hAnsi="Times New Roman" w:cs="Times New Roman"/>
            <w:color w:val="000000"/>
            <w:sz w:val="20"/>
            <w:szCs w:val="20"/>
          </w:rPr>
          <w:t xml:space="preserve"> and P-value are indicated in the plot); shading area: standard error of the regression.</w:t>
        </w:r>
      </w:ins>
    </w:p>
    <w:p w14:paraId="57DE88FC" w14:textId="1848C4AD" w:rsidR="001A4500" w:rsidRPr="00F30CC6" w:rsidRDefault="00047F2B">
      <w:pPr>
        <w:rPr>
          <w:rFonts w:ascii="Times New Roman" w:hAnsi="Times New Roman" w:cs="Times New Roman"/>
          <w:sz w:val="20"/>
          <w:szCs w:val="20"/>
        </w:rPr>
        <w:pPrChange w:id="628" w:author="Chen Liao" w:date="2021-02-25T10:17:00Z">
          <w:pPr>
            <w:jc w:val="both"/>
          </w:pPr>
        </w:pPrChange>
      </w:pPr>
      <w:ins w:id="629" w:author="戴 磊" w:date="2021-02-19T21:40:00Z">
        <w:del w:id="630" w:author="Chen Liao" w:date="2021-02-25T09:57:00Z">
          <w:r w:rsidRPr="00F30CC6" w:rsidDel="00BA5E4F">
            <w:rPr>
              <w:rFonts w:ascii="Times New Roman" w:hAnsi="Times New Roman" w:cs="Times New Roman"/>
              <w:sz w:val="20"/>
              <w:szCs w:val="20"/>
            </w:rPr>
            <w:delText>Related to figure 3</w:delText>
          </w:r>
        </w:del>
      </w:ins>
      <w:r w:rsidR="001A4500" w:rsidRPr="00F30CC6">
        <w:rPr>
          <w:rFonts w:ascii="Times New Roman" w:hAnsi="Times New Roman" w:cs="Times New Roman"/>
          <w:sz w:val="20"/>
          <w:szCs w:val="20"/>
        </w:rPr>
        <w:br w:type="page"/>
      </w:r>
    </w:p>
    <w:p w14:paraId="0C19B085" w14:textId="6231103B" w:rsidR="00444C15" w:rsidRPr="00F30CC6" w:rsidRDefault="004414C3" w:rsidP="0053174B">
      <w:pPr>
        <w:jc w:val="center"/>
        <w:rPr>
          <w:rFonts w:ascii="Times New Roman" w:hAnsi="Times New Roman" w:cs="Times New Roman"/>
          <w:sz w:val="20"/>
          <w:szCs w:val="20"/>
        </w:rPr>
      </w:pPr>
      <w:del w:id="631" w:author="Chen Liao" w:date="2021-02-25T10:20:00Z">
        <w:r w:rsidRPr="00F30CC6" w:rsidDel="009C0F51">
          <w:rPr>
            <w:rFonts w:ascii="Times New Roman" w:hAnsi="Times New Roman" w:cs="Times New Roman"/>
            <w:noProof/>
            <w:sz w:val="20"/>
            <w:szCs w:val="20"/>
          </w:rPr>
          <w:lastRenderedPageBreak/>
          <w:drawing>
            <wp:inline distT="0" distB="0" distL="0" distR="0" wp14:anchorId="05723B33" wp14:editId="038ACC08">
              <wp:extent cx="4470400" cy="3200400"/>
              <wp:effectExtent l="0" t="0" r="0" b="0"/>
              <wp:docPr id="21" name="Picture 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0400" cy="3200400"/>
                      </a:xfrm>
                      <a:prstGeom prst="rect">
                        <a:avLst/>
                      </a:prstGeom>
                    </pic:spPr>
                  </pic:pic>
                </a:graphicData>
              </a:graphic>
            </wp:inline>
          </w:drawing>
        </w:r>
      </w:del>
      <w:ins w:id="632" w:author="Chen Liao" w:date="2021-02-25T10:23:00Z">
        <w:r w:rsidR="009C0F51" w:rsidRPr="00F30CC6">
          <w:rPr>
            <w:rFonts w:ascii="Times New Roman" w:hAnsi="Times New Roman" w:cs="Times New Roman"/>
            <w:noProof/>
            <w:sz w:val="20"/>
            <w:szCs w:val="20"/>
          </w:rPr>
          <w:drawing>
            <wp:inline distT="0" distB="0" distL="0" distR="0" wp14:anchorId="0F4891FC" wp14:editId="7BC24F2E">
              <wp:extent cx="5943600" cy="163957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ins>
    </w:p>
    <w:p w14:paraId="4B40E3EB" w14:textId="7ABDA8AD" w:rsidR="0035704D" w:rsidRPr="00F30CC6" w:rsidRDefault="00876085" w:rsidP="005E0AD8">
      <w:pPr>
        <w:jc w:val="both"/>
        <w:rPr>
          <w:rFonts w:ascii="Times New Roman" w:hAnsi="Times New Roman" w:cs="Times New Roman"/>
          <w:sz w:val="20"/>
          <w:szCs w:val="20"/>
        </w:rPr>
      </w:pPr>
      <w:r w:rsidRPr="00F30CC6">
        <w:rPr>
          <w:rFonts w:ascii="Times New Roman" w:hAnsi="Times New Roman" w:cs="Times New Roman"/>
          <w:sz w:val="20"/>
          <w:szCs w:val="20"/>
        </w:rPr>
        <w:t xml:space="preserve"> </w:t>
      </w:r>
    </w:p>
    <w:p w14:paraId="73D45371" w14:textId="498A890E" w:rsidR="00ED0E99" w:rsidRPr="00F30CC6" w:rsidDel="009C0F51" w:rsidRDefault="00444C15" w:rsidP="005E0AD8">
      <w:pPr>
        <w:jc w:val="both"/>
        <w:rPr>
          <w:ins w:id="633" w:author="戴 磊" w:date="2021-02-19T21:44:00Z"/>
          <w:del w:id="634" w:author="Chen Liao" w:date="2021-02-25T10:23:00Z"/>
          <w:rFonts w:ascii="Times New Roman" w:eastAsia="SimSun" w:hAnsi="Times New Roman" w:cs="Times New Roman"/>
          <w:color w:val="000000"/>
          <w:sz w:val="20"/>
          <w:szCs w:val="20"/>
        </w:rPr>
      </w:pPr>
      <w:r w:rsidRPr="00F30CC6">
        <w:rPr>
          <w:rFonts w:ascii="Times New Roman" w:hAnsi="Times New Roman" w:cs="Times New Roman"/>
          <w:b/>
          <w:bCs/>
          <w:sz w:val="20"/>
          <w:szCs w:val="20"/>
        </w:rPr>
        <w:t>Figure S</w:t>
      </w:r>
      <w:r w:rsidR="00BF6A7B" w:rsidRPr="00F30CC6">
        <w:rPr>
          <w:rFonts w:ascii="Times New Roman" w:hAnsi="Times New Roman" w:cs="Times New Roman"/>
          <w:b/>
          <w:bCs/>
          <w:sz w:val="20"/>
          <w:szCs w:val="20"/>
        </w:rPr>
        <w:t>9</w:t>
      </w:r>
      <w:r w:rsidRPr="00F30CC6">
        <w:rPr>
          <w:rFonts w:ascii="Times New Roman" w:hAnsi="Times New Roman" w:cs="Times New Roman"/>
          <w:b/>
          <w:bCs/>
          <w:sz w:val="20"/>
          <w:szCs w:val="20"/>
        </w:rPr>
        <w:t xml:space="preserve">. </w:t>
      </w:r>
      <w:ins w:id="635" w:author="Chen Liao" w:date="2021-02-25T10:23:00Z">
        <w:r w:rsidR="009C0F51" w:rsidRPr="00F30CC6">
          <w:rPr>
            <w:rFonts w:ascii="Times New Roman" w:hAnsi="Times New Roman" w:cs="Times New Roman"/>
            <w:b/>
            <w:bCs/>
            <w:sz w:val="20"/>
            <w:szCs w:val="20"/>
          </w:rPr>
          <w:t>(R</w:t>
        </w:r>
        <w:r w:rsidR="009C0F51" w:rsidRPr="00A06850">
          <w:rPr>
            <w:rFonts w:ascii="Times New Roman" w:hAnsi="Times New Roman" w:cs="Times New Roman"/>
            <w:b/>
            <w:bCs/>
            <w:sz w:val="20"/>
            <w:szCs w:val="20"/>
          </w:rPr>
          <w:t>elated</w:t>
        </w:r>
        <w:r w:rsidR="009C0F51" w:rsidRPr="00F30CC6">
          <w:rPr>
            <w:rFonts w:ascii="Times New Roman" w:hAnsi="Times New Roman" w:cs="Times New Roman"/>
            <w:b/>
            <w:bCs/>
            <w:sz w:val="20"/>
            <w:szCs w:val="20"/>
          </w:rPr>
          <w:t xml:space="preserve"> to Fig. 3) </w:t>
        </w:r>
      </w:ins>
      <w:r w:rsidR="00BF2C9A" w:rsidRPr="00F30CC6">
        <w:rPr>
          <w:rFonts w:ascii="Times New Roman" w:hAnsi="Times New Roman" w:cs="Times New Roman"/>
          <w:b/>
          <w:bCs/>
          <w:sz w:val="20"/>
          <w:szCs w:val="20"/>
        </w:rPr>
        <w:t xml:space="preserve">Inferring </w:t>
      </w:r>
      <w:r w:rsidR="00DD6564" w:rsidRPr="00F30CC6">
        <w:rPr>
          <w:rFonts w:ascii="Times New Roman" w:hAnsi="Times New Roman" w:cs="Times New Roman"/>
          <w:b/>
          <w:bCs/>
          <w:sz w:val="20"/>
          <w:szCs w:val="20"/>
        </w:rPr>
        <w:t xml:space="preserve">bacterial </w:t>
      </w:r>
      <w:r w:rsidR="006B63AA" w:rsidRPr="00F30CC6">
        <w:rPr>
          <w:rFonts w:ascii="Times New Roman" w:hAnsi="Times New Roman" w:cs="Times New Roman"/>
          <w:b/>
          <w:bCs/>
          <w:sz w:val="20"/>
          <w:szCs w:val="20"/>
        </w:rPr>
        <w:t xml:space="preserve">responders to resistant starch </w:t>
      </w:r>
      <w:r w:rsidR="00DD6564" w:rsidRPr="00F30CC6">
        <w:rPr>
          <w:rFonts w:ascii="Times New Roman" w:hAnsi="Times New Roman" w:cs="Times New Roman"/>
          <w:b/>
          <w:bCs/>
          <w:sz w:val="20"/>
          <w:szCs w:val="20"/>
        </w:rPr>
        <w:t xml:space="preserve">intervention </w:t>
      </w:r>
      <w:r w:rsidR="006B63AA" w:rsidRPr="00F30CC6">
        <w:rPr>
          <w:rFonts w:ascii="Times New Roman" w:hAnsi="Times New Roman" w:cs="Times New Roman"/>
          <w:b/>
          <w:bCs/>
          <w:sz w:val="20"/>
          <w:szCs w:val="20"/>
        </w:rPr>
        <w:t>and associated ecological interaction network.</w:t>
      </w:r>
      <w:r w:rsidR="006B63AA" w:rsidRPr="00F30CC6">
        <w:rPr>
          <w:rFonts w:ascii="Times New Roman" w:hAnsi="Times New Roman" w:cs="Times New Roman"/>
          <w:sz w:val="20"/>
          <w:szCs w:val="20"/>
        </w:rPr>
        <w:t xml:space="preserve"> </w:t>
      </w:r>
      <w:r w:rsidR="001F52DA" w:rsidRPr="00F30CC6">
        <w:rPr>
          <w:rFonts w:ascii="Times New Roman" w:eastAsia="SimSun" w:hAnsi="Times New Roman" w:cs="Times New Roman"/>
          <w:color w:val="000000"/>
          <w:sz w:val="20"/>
          <w:szCs w:val="20"/>
        </w:rPr>
        <w:t>The same figure legend applies as in the main text Fig. 3C-H (the same order).</w:t>
      </w:r>
    </w:p>
    <w:p w14:paraId="2E157EFD" w14:textId="13E9BBF2" w:rsidR="0035704D" w:rsidRPr="00F30CC6" w:rsidRDefault="00ED0E99" w:rsidP="005E0AD8">
      <w:pPr>
        <w:jc w:val="both"/>
        <w:rPr>
          <w:rFonts w:ascii="Times New Roman" w:eastAsia="SimSun" w:hAnsi="Times New Roman" w:cs="Times New Roman"/>
          <w:color w:val="000000"/>
          <w:sz w:val="20"/>
          <w:szCs w:val="20"/>
        </w:rPr>
      </w:pPr>
      <w:ins w:id="636" w:author="戴 磊" w:date="2021-02-19T21:44:00Z">
        <w:del w:id="637" w:author="Chen Liao" w:date="2021-02-25T10:23:00Z">
          <w:r w:rsidRPr="00F30CC6" w:rsidDel="009C0F51">
            <w:rPr>
              <w:rFonts w:ascii="Times New Roman" w:eastAsia="SimSun" w:hAnsi="Times New Roman" w:cs="Times New Roman"/>
              <w:color w:val="000000"/>
              <w:sz w:val="20"/>
              <w:szCs w:val="20"/>
            </w:rPr>
            <w:delText>Rel</w:delText>
          </w:r>
        </w:del>
      </w:ins>
      <w:ins w:id="638" w:author="戴 磊" w:date="2021-02-19T21:45:00Z">
        <w:del w:id="639" w:author="Chen Liao" w:date="2021-02-25T10:23:00Z">
          <w:r w:rsidRPr="00F30CC6" w:rsidDel="009C0F51">
            <w:rPr>
              <w:rFonts w:ascii="Times New Roman" w:eastAsia="SimSun" w:hAnsi="Times New Roman" w:cs="Times New Roman"/>
              <w:color w:val="000000"/>
              <w:sz w:val="20"/>
              <w:szCs w:val="20"/>
            </w:rPr>
            <w:delText>ated to figure 3</w:delText>
          </w:r>
        </w:del>
      </w:ins>
      <w:r w:rsidR="006F5324" w:rsidRPr="00F30CC6">
        <w:rPr>
          <w:rFonts w:ascii="Times New Roman" w:eastAsia="SimSun" w:hAnsi="Times New Roman" w:cs="Times New Roman"/>
          <w:color w:val="000000"/>
          <w:sz w:val="20"/>
          <w:szCs w:val="20"/>
        </w:rPr>
        <w:br w:type="page"/>
      </w:r>
    </w:p>
    <w:p w14:paraId="129AF1A2" w14:textId="42FA00E4" w:rsidR="0035704D" w:rsidRPr="00F30CC6" w:rsidRDefault="0035704D" w:rsidP="004559C4">
      <w:pPr>
        <w:jc w:val="center"/>
        <w:rPr>
          <w:ins w:id="640" w:author="Chen Liao" w:date="2021-02-25T11:10:00Z"/>
          <w:rFonts w:ascii="Times New Roman" w:eastAsia="SimSun" w:hAnsi="Times New Roman" w:cs="Times New Roman"/>
          <w:color w:val="000000"/>
          <w:sz w:val="20"/>
          <w:szCs w:val="20"/>
        </w:rPr>
      </w:pPr>
      <w:commentRangeStart w:id="641"/>
      <w:r w:rsidRPr="00F30CC6">
        <w:rPr>
          <w:rFonts w:ascii="Times New Roman" w:eastAsia="SimSun" w:hAnsi="Times New Roman" w:cs="Times New Roman"/>
          <w:noProof/>
          <w:color w:val="000000"/>
          <w:sz w:val="20"/>
          <w:szCs w:val="20"/>
        </w:rPr>
        <w:lastRenderedPageBreak/>
        <w:drawing>
          <wp:inline distT="0" distB="0" distL="0" distR="0" wp14:anchorId="28A29AFB" wp14:editId="5FB4161B">
            <wp:extent cx="4666075" cy="1862667"/>
            <wp:effectExtent l="0" t="0" r="0" b="444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92687" cy="1873290"/>
                    </a:xfrm>
                    <a:prstGeom prst="rect">
                      <a:avLst/>
                    </a:prstGeom>
                  </pic:spPr>
                </pic:pic>
              </a:graphicData>
            </a:graphic>
          </wp:inline>
        </w:drawing>
      </w:r>
      <w:commentRangeEnd w:id="641"/>
      <w:r w:rsidR="00B82201" w:rsidRPr="00A06850">
        <w:rPr>
          <w:rStyle w:val="CommentReference"/>
          <w:rFonts w:ascii="Times New Roman" w:hAnsi="Times New Roman" w:cs="Times New Roman"/>
          <w:rPrChange w:id="642" w:author="Chen Liao" w:date="2021-02-25T12:14:00Z">
            <w:rPr>
              <w:rStyle w:val="CommentReference"/>
            </w:rPr>
          </w:rPrChange>
        </w:rPr>
        <w:commentReference w:id="641"/>
      </w:r>
    </w:p>
    <w:p w14:paraId="0C010A37" w14:textId="47B3FAA0" w:rsidR="001C1D14" w:rsidRPr="00F30CC6" w:rsidRDefault="00D30B1E" w:rsidP="004559C4">
      <w:pPr>
        <w:jc w:val="center"/>
        <w:rPr>
          <w:rFonts w:ascii="Times New Roman" w:eastAsia="SimSun" w:hAnsi="Times New Roman" w:cs="Times New Roman"/>
          <w:color w:val="000000"/>
          <w:sz w:val="20"/>
          <w:szCs w:val="20"/>
        </w:rPr>
      </w:pPr>
      <w:ins w:id="643" w:author="Chen Liao" w:date="2021-02-25T11:17:00Z">
        <w:r w:rsidRPr="00F30CC6">
          <w:rPr>
            <w:rFonts w:ascii="Times New Roman" w:eastAsia="SimSun" w:hAnsi="Times New Roman" w:cs="Times New Roman"/>
            <w:noProof/>
            <w:color w:val="000000"/>
            <w:sz w:val="20"/>
            <w:szCs w:val="20"/>
          </w:rPr>
          <w:drawing>
            <wp:inline distT="0" distB="0" distL="0" distR="0" wp14:anchorId="5EA2AF1B" wp14:editId="2498C3C4">
              <wp:extent cx="3990797" cy="3379304"/>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ins>
    </w:p>
    <w:p w14:paraId="2CF0373D" w14:textId="77777777" w:rsidR="0035704D" w:rsidRPr="00F30CC6" w:rsidRDefault="0035704D" w:rsidP="005E0AD8">
      <w:pPr>
        <w:jc w:val="both"/>
        <w:rPr>
          <w:rFonts w:ascii="Times New Roman" w:eastAsia="SimSun" w:hAnsi="Times New Roman" w:cs="Times New Roman"/>
          <w:b/>
          <w:bCs/>
          <w:color w:val="000000"/>
          <w:sz w:val="20"/>
          <w:szCs w:val="20"/>
        </w:rPr>
      </w:pPr>
    </w:p>
    <w:p w14:paraId="0E0AB129" w14:textId="55A7A001" w:rsidR="00ED0E99" w:rsidRPr="00F30CC6" w:rsidDel="002038EB" w:rsidRDefault="006035EE" w:rsidP="005E0AD8">
      <w:pPr>
        <w:jc w:val="both"/>
        <w:rPr>
          <w:ins w:id="644" w:author="戴 磊" w:date="2021-02-19T21:45:00Z"/>
          <w:del w:id="645" w:author="Chen Liao" w:date="2021-02-25T10:24:00Z"/>
          <w:rFonts w:ascii="Times New Roman" w:eastAsia="SimSun" w:hAnsi="Times New Roman" w:cs="Times New Roman"/>
          <w:color w:val="000000"/>
          <w:sz w:val="20"/>
          <w:szCs w:val="20"/>
        </w:rPr>
      </w:pPr>
      <w:r w:rsidRPr="00F30CC6">
        <w:rPr>
          <w:rFonts w:ascii="Times New Roman" w:eastAsia="SimSun" w:hAnsi="Times New Roman" w:cs="Times New Roman"/>
          <w:b/>
          <w:bCs/>
          <w:color w:val="000000"/>
          <w:sz w:val="20"/>
          <w:szCs w:val="20"/>
        </w:rPr>
        <w:t>Figure S10</w:t>
      </w:r>
      <w:r w:rsidR="0035704D" w:rsidRPr="00F30CC6">
        <w:rPr>
          <w:rFonts w:ascii="Times New Roman" w:eastAsia="SimSun" w:hAnsi="Times New Roman" w:cs="Times New Roman"/>
          <w:b/>
          <w:bCs/>
          <w:color w:val="000000"/>
          <w:sz w:val="20"/>
          <w:szCs w:val="20"/>
        </w:rPr>
        <w:t xml:space="preserve">. </w:t>
      </w:r>
      <w:ins w:id="646" w:author="Chen Liao" w:date="2021-02-25T10:23:00Z">
        <w:r w:rsidR="00E22487" w:rsidRPr="00F30CC6">
          <w:rPr>
            <w:rFonts w:ascii="Times New Roman" w:eastAsia="SimSun" w:hAnsi="Times New Roman" w:cs="Times New Roman"/>
            <w:b/>
            <w:bCs/>
            <w:color w:val="000000"/>
            <w:sz w:val="20"/>
            <w:szCs w:val="20"/>
          </w:rPr>
          <w:t xml:space="preserve">(Related </w:t>
        </w:r>
      </w:ins>
      <w:ins w:id="647" w:author="Chen Liao" w:date="2021-02-25T10:24:00Z">
        <w:r w:rsidR="00E22487" w:rsidRPr="00F30CC6">
          <w:rPr>
            <w:rFonts w:ascii="Times New Roman" w:eastAsia="SimSun" w:hAnsi="Times New Roman" w:cs="Times New Roman"/>
            <w:b/>
            <w:bCs/>
            <w:color w:val="000000"/>
            <w:sz w:val="20"/>
            <w:szCs w:val="20"/>
          </w:rPr>
          <w:t xml:space="preserve">to Fig. 3) </w:t>
        </w:r>
      </w:ins>
      <w:r w:rsidR="0035704D" w:rsidRPr="00F30CC6">
        <w:rPr>
          <w:rFonts w:ascii="Times New Roman" w:eastAsia="SimSun" w:hAnsi="Times New Roman" w:cs="Times New Roman"/>
          <w:b/>
          <w:bCs/>
          <w:color w:val="000000"/>
          <w:sz w:val="20"/>
          <w:szCs w:val="20"/>
        </w:rPr>
        <w:t xml:space="preserve">Inference of inulin responders </w:t>
      </w:r>
      <w:r w:rsidR="001952B8" w:rsidRPr="00F30CC6">
        <w:rPr>
          <w:rFonts w:ascii="Times New Roman" w:eastAsia="SimSun" w:hAnsi="Times New Roman" w:cs="Times New Roman"/>
          <w:b/>
          <w:bCs/>
          <w:color w:val="000000"/>
          <w:sz w:val="20"/>
          <w:szCs w:val="20"/>
        </w:rPr>
        <w:t>in human gut microbiome</w:t>
      </w:r>
      <w:r w:rsidR="0035704D" w:rsidRPr="00F30CC6">
        <w:rPr>
          <w:rFonts w:ascii="Times New Roman" w:eastAsia="SimSun" w:hAnsi="Times New Roman" w:cs="Times New Roman"/>
          <w:b/>
          <w:bCs/>
          <w:color w:val="000000"/>
          <w:sz w:val="20"/>
          <w:szCs w:val="20"/>
        </w:rPr>
        <w:t>.</w:t>
      </w:r>
      <w:r w:rsidR="00DF02E4" w:rsidRPr="00F30CC6">
        <w:rPr>
          <w:rFonts w:ascii="Times New Roman" w:eastAsia="SimSun" w:hAnsi="Times New Roman" w:cs="Times New Roman"/>
          <w:b/>
          <w:bCs/>
          <w:color w:val="000000"/>
          <w:sz w:val="20"/>
          <w:szCs w:val="20"/>
        </w:rPr>
        <w:t xml:space="preserve"> A. </w:t>
      </w:r>
      <w:r w:rsidR="001952B8" w:rsidRPr="00F30CC6">
        <w:rPr>
          <w:rFonts w:ascii="Times New Roman" w:eastAsia="SimSun" w:hAnsi="Times New Roman" w:cs="Times New Roman"/>
          <w:color w:val="000000"/>
          <w:sz w:val="20"/>
          <w:szCs w:val="20"/>
        </w:rPr>
        <w:t>Principal</w:t>
      </w:r>
      <w:r w:rsidR="00DC5173" w:rsidRPr="00F30CC6">
        <w:rPr>
          <w:rFonts w:ascii="Times New Roman" w:eastAsia="SimSun" w:hAnsi="Times New Roman" w:cs="Times New Roman"/>
          <w:color w:val="000000"/>
          <w:sz w:val="20"/>
          <w:szCs w:val="20"/>
        </w:rPr>
        <w:t xml:space="preserve"> coordinate </w:t>
      </w:r>
      <w:r w:rsidR="001952B8" w:rsidRPr="00F30CC6">
        <w:rPr>
          <w:rFonts w:ascii="Times New Roman" w:eastAsia="SimSun" w:hAnsi="Times New Roman" w:cs="Times New Roman"/>
          <w:color w:val="000000"/>
          <w:sz w:val="20"/>
          <w:szCs w:val="20"/>
        </w:rPr>
        <w:t>analysis</w:t>
      </w:r>
      <w:r w:rsidR="00DC5173" w:rsidRPr="00F30CC6">
        <w:rPr>
          <w:rFonts w:ascii="Times New Roman" w:eastAsia="SimSun" w:hAnsi="Times New Roman" w:cs="Times New Roman"/>
          <w:color w:val="000000"/>
          <w:sz w:val="20"/>
          <w:szCs w:val="20"/>
        </w:rPr>
        <w:t xml:space="preserve"> (</w:t>
      </w:r>
      <w:proofErr w:type="spellStart"/>
      <w:r w:rsidR="00DC5173" w:rsidRPr="00F30CC6">
        <w:rPr>
          <w:rFonts w:ascii="Times New Roman" w:eastAsia="SimSun" w:hAnsi="Times New Roman" w:cs="Times New Roman"/>
          <w:color w:val="000000"/>
          <w:sz w:val="20"/>
          <w:szCs w:val="20"/>
        </w:rPr>
        <w:t>PCoA</w:t>
      </w:r>
      <w:proofErr w:type="spellEnd"/>
      <w:r w:rsidR="00DC5173" w:rsidRPr="00F30CC6">
        <w:rPr>
          <w:rFonts w:ascii="Times New Roman" w:eastAsia="SimSun" w:hAnsi="Times New Roman" w:cs="Times New Roman"/>
          <w:color w:val="000000"/>
          <w:sz w:val="20"/>
          <w:szCs w:val="20"/>
        </w:rPr>
        <w:t>) of baseline human gut microbiota (</w:t>
      </w:r>
      <w:r w:rsidR="002D6B9A" w:rsidRPr="00F30CC6">
        <w:rPr>
          <w:rFonts w:ascii="Times New Roman" w:hAnsi="Times New Roman" w:cs="Times New Roman"/>
          <w:color w:val="242021"/>
          <w:sz w:val="20"/>
          <w:szCs w:val="20"/>
        </w:rPr>
        <w:t>Bray-Curtis distance</w:t>
      </w:r>
      <w:r w:rsidR="00DC5173" w:rsidRPr="00F30CC6">
        <w:rPr>
          <w:rFonts w:ascii="Times New Roman" w:hAnsi="Times New Roman" w:cs="Times New Roman"/>
          <w:color w:val="242021"/>
          <w:sz w:val="20"/>
          <w:szCs w:val="20"/>
        </w:rPr>
        <w:t xml:space="preserve"> matrix of 16S or shallow shotgun metagenomics</w:t>
      </w:r>
      <w:r w:rsidR="00DC5173" w:rsidRPr="00F30CC6">
        <w:rPr>
          <w:rFonts w:ascii="Times New Roman" w:eastAsia="SimSun" w:hAnsi="Times New Roman" w:cs="Times New Roman"/>
          <w:color w:val="000000"/>
          <w:sz w:val="20"/>
          <w:szCs w:val="20"/>
        </w:rPr>
        <w:t>) in four cohorts of literature studies with inulin intervention.</w:t>
      </w:r>
      <w:r w:rsidR="00DF02E4" w:rsidRPr="00F30CC6">
        <w:rPr>
          <w:rFonts w:ascii="Times New Roman" w:eastAsia="SimSun" w:hAnsi="Times New Roman" w:cs="Times New Roman"/>
          <w:b/>
          <w:bCs/>
          <w:color w:val="000000"/>
          <w:sz w:val="20"/>
          <w:szCs w:val="20"/>
        </w:rPr>
        <w:t xml:space="preserve"> B. </w:t>
      </w:r>
      <w:r w:rsidR="00DC5173" w:rsidRPr="00F30CC6">
        <w:rPr>
          <w:rFonts w:ascii="Times New Roman" w:eastAsia="SimSun" w:hAnsi="Times New Roman" w:cs="Times New Roman"/>
          <w:color w:val="000000"/>
          <w:sz w:val="20"/>
          <w:szCs w:val="20"/>
        </w:rPr>
        <w:t xml:space="preserve">Relative abundance of two major bacterial phyla in the same samples </w:t>
      </w:r>
      <w:r w:rsidR="00C5488F" w:rsidRPr="00F30CC6">
        <w:rPr>
          <w:rFonts w:ascii="Times New Roman" w:eastAsia="SimSun" w:hAnsi="Times New Roman" w:cs="Times New Roman"/>
          <w:color w:val="000000"/>
          <w:sz w:val="20"/>
          <w:szCs w:val="20"/>
        </w:rPr>
        <w:t xml:space="preserve">shown </w:t>
      </w:r>
      <w:r w:rsidR="001952B8" w:rsidRPr="00F30CC6">
        <w:rPr>
          <w:rFonts w:ascii="Times New Roman" w:eastAsia="SimSun" w:hAnsi="Times New Roman" w:cs="Times New Roman"/>
          <w:color w:val="000000"/>
          <w:sz w:val="20"/>
          <w:szCs w:val="20"/>
        </w:rPr>
        <w:t xml:space="preserve">in </w:t>
      </w:r>
      <w:r w:rsidR="00C5488F" w:rsidRPr="00F30CC6">
        <w:rPr>
          <w:rFonts w:ascii="Times New Roman" w:eastAsia="SimSun" w:hAnsi="Times New Roman" w:cs="Times New Roman"/>
          <w:color w:val="000000"/>
          <w:sz w:val="20"/>
          <w:szCs w:val="20"/>
        </w:rPr>
        <w:t xml:space="preserve">panel </w:t>
      </w:r>
      <w:r w:rsidR="001952B8" w:rsidRPr="00F30CC6">
        <w:rPr>
          <w:rFonts w:ascii="Times New Roman" w:eastAsia="SimSun" w:hAnsi="Times New Roman" w:cs="Times New Roman"/>
          <w:color w:val="000000"/>
          <w:sz w:val="20"/>
          <w:szCs w:val="20"/>
        </w:rPr>
        <w:t>A</w:t>
      </w:r>
      <w:r w:rsidR="00DC5173" w:rsidRPr="00F30CC6">
        <w:rPr>
          <w:rFonts w:ascii="Times New Roman" w:eastAsia="SimSun" w:hAnsi="Times New Roman" w:cs="Times New Roman"/>
          <w:color w:val="000000"/>
          <w:sz w:val="20"/>
          <w:szCs w:val="20"/>
        </w:rPr>
        <w:t>.</w:t>
      </w:r>
      <w:r w:rsidR="00DF02E4" w:rsidRPr="00F30CC6">
        <w:rPr>
          <w:rFonts w:ascii="Times New Roman" w:eastAsia="SimSun" w:hAnsi="Times New Roman" w:cs="Times New Roman"/>
          <w:color w:val="000000"/>
          <w:sz w:val="20"/>
          <w:szCs w:val="20"/>
        </w:rPr>
        <w:t xml:space="preserve"> </w:t>
      </w:r>
      <w:r w:rsidR="00DF02E4" w:rsidRPr="00F30CC6">
        <w:rPr>
          <w:rFonts w:ascii="Times New Roman" w:eastAsia="SimSun" w:hAnsi="Times New Roman" w:cs="Times New Roman"/>
          <w:b/>
          <w:bCs/>
          <w:color w:val="000000"/>
          <w:sz w:val="20"/>
          <w:szCs w:val="20"/>
        </w:rPr>
        <w:t xml:space="preserve">C. </w:t>
      </w:r>
      <w:r w:rsidR="004E6AA8" w:rsidRPr="00F30CC6">
        <w:rPr>
          <w:rFonts w:ascii="Times New Roman" w:eastAsia="SimSun" w:hAnsi="Times New Roman" w:cs="Times New Roman"/>
          <w:color w:val="000000"/>
          <w:sz w:val="20"/>
          <w:szCs w:val="20"/>
        </w:rPr>
        <w:t>Positive</w:t>
      </w:r>
      <w:r w:rsidR="00DC5173" w:rsidRPr="00F30CC6">
        <w:rPr>
          <w:rFonts w:ascii="Times New Roman" w:eastAsia="SimSun" w:hAnsi="Times New Roman" w:cs="Times New Roman"/>
          <w:color w:val="000000"/>
          <w:sz w:val="20"/>
          <w:szCs w:val="20"/>
        </w:rPr>
        <w:t xml:space="preserve"> inulin responders identified from the four literature studies in </w:t>
      </w:r>
      <w:r w:rsidR="005C2BCD" w:rsidRPr="00F30CC6">
        <w:rPr>
          <w:rFonts w:ascii="Times New Roman" w:eastAsia="SimSun" w:hAnsi="Times New Roman" w:cs="Times New Roman"/>
          <w:color w:val="000000"/>
          <w:sz w:val="20"/>
          <w:szCs w:val="20"/>
        </w:rPr>
        <w:t xml:space="preserve">panel </w:t>
      </w:r>
      <w:r w:rsidR="004E6AA8" w:rsidRPr="00F30CC6">
        <w:rPr>
          <w:rFonts w:ascii="Times New Roman" w:eastAsia="SimSun" w:hAnsi="Times New Roman" w:cs="Times New Roman"/>
          <w:color w:val="000000"/>
          <w:sz w:val="20"/>
          <w:szCs w:val="20"/>
        </w:rPr>
        <w:t xml:space="preserve">A. We used the same </w:t>
      </w:r>
      <w:r w:rsidR="005C2BCD" w:rsidRPr="00F30CC6">
        <w:rPr>
          <w:rFonts w:ascii="Times New Roman" w:eastAsia="SimSun" w:hAnsi="Times New Roman" w:cs="Times New Roman"/>
          <w:color w:val="000000"/>
          <w:sz w:val="20"/>
          <w:szCs w:val="20"/>
        </w:rPr>
        <w:t>generalized Lotka-Volterra model and B</w:t>
      </w:r>
      <w:r w:rsidR="004E6AA8" w:rsidRPr="00F30CC6">
        <w:rPr>
          <w:rFonts w:ascii="Times New Roman" w:eastAsia="SimSun" w:hAnsi="Times New Roman" w:cs="Times New Roman"/>
          <w:color w:val="000000"/>
          <w:sz w:val="20"/>
          <w:szCs w:val="20"/>
        </w:rPr>
        <w:t>aye</w:t>
      </w:r>
      <w:r w:rsidR="005C2BCD" w:rsidRPr="00F30CC6">
        <w:rPr>
          <w:rFonts w:ascii="Times New Roman" w:eastAsia="SimSun" w:hAnsi="Times New Roman" w:cs="Times New Roman"/>
          <w:color w:val="000000"/>
          <w:sz w:val="20"/>
          <w:szCs w:val="20"/>
        </w:rPr>
        <w:t>s</w:t>
      </w:r>
      <w:r w:rsidR="004E6AA8" w:rsidRPr="00F30CC6">
        <w:rPr>
          <w:rFonts w:ascii="Times New Roman" w:eastAsia="SimSun" w:hAnsi="Times New Roman" w:cs="Times New Roman"/>
          <w:color w:val="000000"/>
          <w:sz w:val="20"/>
          <w:szCs w:val="20"/>
        </w:rPr>
        <w:t xml:space="preserve">ian </w:t>
      </w:r>
      <w:r w:rsidR="005C2BCD" w:rsidRPr="00F30CC6">
        <w:rPr>
          <w:rFonts w:ascii="Times New Roman" w:eastAsia="SimSun" w:hAnsi="Times New Roman" w:cs="Times New Roman"/>
          <w:color w:val="000000"/>
          <w:sz w:val="20"/>
          <w:szCs w:val="20"/>
        </w:rPr>
        <w:t xml:space="preserve">inference </w:t>
      </w:r>
      <w:r w:rsidR="004E6AA8" w:rsidRPr="00F30CC6">
        <w:rPr>
          <w:rFonts w:ascii="Times New Roman" w:eastAsia="SimSun" w:hAnsi="Times New Roman" w:cs="Times New Roman"/>
          <w:color w:val="000000"/>
          <w:sz w:val="20"/>
          <w:szCs w:val="20"/>
        </w:rPr>
        <w:t xml:space="preserve">framework as we used for our mouse experiments </w:t>
      </w:r>
      <w:r w:rsidR="005C2BCD" w:rsidRPr="00F30CC6">
        <w:rPr>
          <w:rFonts w:ascii="Times New Roman" w:eastAsia="SimSun" w:hAnsi="Times New Roman" w:cs="Times New Roman"/>
          <w:color w:val="000000"/>
          <w:sz w:val="20"/>
          <w:szCs w:val="20"/>
        </w:rPr>
        <w:t>(see Methods in the main text for details).</w:t>
      </w:r>
      <w:ins w:id="648" w:author="Chen Liao" w:date="2021-02-25T11:11:00Z">
        <w:r w:rsidR="00D30B1E" w:rsidRPr="00F30CC6">
          <w:rPr>
            <w:rFonts w:ascii="Times New Roman" w:eastAsia="SimSun" w:hAnsi="Times New Roman" w:cs="Times New Roman"/>
            <w:color w:val="000000"/>
            <w:sz w:val="20"/>
            <w:szCs w:val="20"/>
          </w:rPr>
          <w:t xml:space="preserve"> </w:t>
        </w:r>
      </w:ins>
      <w:ins w:id="649" w:author="Chen Liao" w:date="2021-02-25T11:17:00Z">
        <w:r w:rsidR="00D30B1E" w:rsidRPr="00F30CC6">
          <w:rPr>
            <w:rFonts w:ascii="Times New Roman" w:eastAsia="SimSun" w:hAnsi="Times New Roman" w:cs="Times New Roman"/>
            <w:color w:val="000000"/>
            <w:sz w:val="20"/>
            <w:szCs w:val="20"/>
          </w:rPr>
          <w:t xml:space="preserve">Cross (x) represents an exception that </w:t>
        </w:r>
      </w:ins>
      <w:ins w:id="650" w:author="Chen Liao" w:date="2021-02-25T11:11:00Z">
        <w:r w:rsidR="00D30B1E" w:rsidRPr="00F30CC6">
          <w:rPr>
            <w:rFonts w:ascii="Times New Roman" w:eastAsia="SimSun" w:hAnsi="Times New Roman" w:cs="Times New Roman"/>
            <w:color w:val="000000"/>
            <w:sz w:val="20"/>
            <w:szCs w:val="20"/>
          </w:rPr>
          <w:t xml:space="preserve">the inferred </w:t>
        </w:r>
      </w:ins>
      <w:ins w:id="651" w:author="Chen Liao" w:date="2021-02-25T11:12:00Z">
        <w:r w:rsidR="00D30B1E" w:rsidRPr="00F30CC6">
          <w:rPr>
            <w:rFonts w:ascii="Times New Roman" w:eastAsia="SimSun" w:hAnsi="Times New Roman" w:cs="Times New Roman"/>
            <w:color w:val="000000"/>
            <w:sz w:val="20"/>
            <w:szCs w:val="20"/>
          </w:rPr>
          <w:t xml:space="preserve">responder </w:t>
        </w:r>
      </w:ins>
      <w:ins w:id="652" w:author="Chen Liao" w:date="2021-02-25T11:18:00Z">
        <w:r w:rsidR="00D30B1E" w:rsidRPr="00F30CC6">
          <w:rPr>
            <w:rFonts w:ascii="Times New Roman" w:eastAsia="SimSun" w:hAnsi="Times New Roman" w:cs="Times New Roman"/>
            <w:color w:val="000000"/>
            <w:sz w:val="20"/>
            <w:szCs w:val="20"/>
          </w:rPr>
          <w:t>(</w:t>
        </w:r>
      </w:ins>
      <w:proofErr w:type="spellStart"/>
      <w:ins w:id="653" w:author="Chen Liao" w:date="2021-02-25T11:17:00Z">
        <w:r w:rsidR="00D30B1E" w:rsidRPr="00F30CC6">
          <w:rPr>
            <w:rFonts w:ascii="Times New Roman" w:eastAsia="SimSun" w:hAnsi="Times New Roman" w:cs="Times New Roman"/>
            <w:color w:val="000000"/>
            <w:sz w:val="20"/>
            <w:szCs w:val="20"/>
          </w:rPr>
          <w:t>Anaerostipes</w:t>
        </w:r>
        <w:proofErr w:type="spellEnd"/>
        <w:r w:rsidR="00D30B1E" w:rsidRPr="00F30CC6">
          <w:rPr>
            <w:rFonts w:ascii="Times New Roman" w:eastAsia="SimSun" w:hAnsi="Times New Roman" w:cs="Times New Roman"/>
            <w:color w:val="000000"/>
            <w:sz w:val="20"/>
            <w:szCs w:val="20"/>
          </w:rPr>
          <w:t xml:space="preserve"> </w:t>
        </w:r>
        <w:proofErr w:type="spellStart"/>
        <w:r w:rsidR="00D30B1E" w:rsidRPr="00F30CC6">
          <w:rPr>
            <w:rFonts w:ascii="Times New Roman" w:eastAsia="SimSun" w:hAnsi="Times New Roman" w:cs="Times New Roman"/>
            <w:color w:val="000000"/>
            <w:sz w:val="20"/>
            <w:szCs w:val="20"/>
          </w:rPr>
          <w:t>hadrus</w:t>
        </w:r>
      </w:ins>
      <w:proofErr w:type="spellEnd"/>
      <w:ins w:id="654" w:author="Chen Liao" w:date="2021-02-25T11:18:00Z">
        <w:r w:rsidR="00D30B1E" w:rsidRPr="00F30CC6">
          <w:rPr>
            <w:rFonts w:ascii="Times New Roman" w:eastAsia="SimSun" w:hAnsi="Times New Roman" w:cs="Times New Roman"/>
            <w:color w:val="000000"/>
            <w:sz w:val="20"/>
            <w:szCs w:val="20"/>
          </w:rPr>
          <w:t>) can be classified to the species level</w:t>
        </w:r>
      </w:ins>
      <w:ins w:id="655" w:author="Chen Liao" w:date="2021-02-25T11:17:00Z">
        <w:r w:rsidR="00D30B1E" w:rsidRPr="00F30CC6">
          <w:rPr>
            <w:rFonts w:ascii="Times New Roman" w:eastAsia="SimSun" w:hAnsi="Times New Roman" w:cs="Times New Roman"/>
            <w:color w:val="000000"/>
            <w:sz w:val="20"/>
            <w:szCs w:val="20"/>
          </w:rPr>
          <w:t>.</w:t>
        </w:r>
      </w:ins>
      <w:ins w:id="656" w:author="Chen Liao" w:date="2021-02-25T11:18:00Z">
        <w:r w:rsidR="00D30B1E" w:rsidRPr="00F30CC6">
          <w:rPr>
            <w:rFonts w:ascii="Times New Roman" w:eastAsia="SimSun" w:hAnsi="Times New Roman" w:cs="Times New Roman"/>
            <w:color w:val="000000"/>
            <w:sz w:val="20"/>
            <w:szCs w:val="20"/>
          </w:rPr>
          <w:t xml:space="preserve"> </w:t>
        </w:r>
        <w:r w:rsidR="00D30B1E" w:rsidRPr="00A06850">
          <w:rPr>
            <w:rFonts w:ascii="Times New Roman" w:eastAsia="SimSun" w:hAnsi="Times New Roman" w:cs="Times New Roman"/>
            <w:b/>
            <w:bCs/>
            <w:color w:val="000000"/>
            <w:sz w:val="20"/>
            <w:szCs w:val="20"/>
            <w:rPrChange w:id="657" w:author="Chen Liao" w:date="2021-02-25T12:14:00Z">
              <w:rPr>
                <w:rFonts w:ascii="Times New Roman" w:eastAsia="SimSun" w:hAnsi="Times New Roman" w:cs="Times New Roman"/>
                <w:color w:val="000000"/>
                <w:sz w:val="20"/>
                <w:szCs w:val="20"/>
              </w:rPr>
            </w:rPrChange>
          </w:rPr>
          <w:t>D</w:t>
        </w:r>
        <w:r w:rsidR="00D30B1E" w:rsidRPr="00F30CC6">
          <w:rPr>
            <w:rFonts w:ascii="Times New Roman" w:eastAsia="SimSun" w:hAnsi="Times New Roman" w:cs="Times New Roman"/>
            <w:color w:val="000000"/>
            <w:sz w:val="20"/>
            <w:szCs w:val="20"/>
          </w:rPr>
          <w:t>.</w:t>
        </w:r>
      </w:ins>
      <w:ins w:id="658" w:author="Chen Liao" w:date="2021-02-25T11:19:00Z">
        <w:r w:rsidR="00D30B1E" w:rsidRPr="00F30CC6">
          <w:rPr>
            <w:rFonts w:ascii="Times New Roman" w:eastAsia="SimSun" w:hAnsi="Times New Roman" w:cs="Times New Roman"/>
            <w:color w:val="000000"/>
            <w:sz w:val="20"/>
            <w:szCs w:val="20"/>
          </w:rPr>
          <w:t xml:space="preserve"> </w:t>
        </w:r>
      </w:ins>
      <w:ins w:id="659" w:author="Chen Liao" w:date="2021-02-25T11:18:00Z">
        <w:r w:rsidR="00D30B1E" w:rsidRPr="00F30CC6">
          <w:rPr>
            <w:rFonts w:ascii="Times New Roman" w:eastAsia="SimSun" w:hAnsi="Times New Roman" w:cs="Times New Roman"/>
            <w:color w:val="000000"/>
            <w:sz w:val="20"/>
            <w:szCs w:val="20"/>
          </w:rPr>
          <w:t>Relative abundance</w:t>
        </w:r>
      </w:ins>
      <w:ins w:id="660" w:author="Chen Liao" w:date="2021-02-25T11:19:00Z">
        <w:r w:rsidR="00876CEB" w:rsidRPr="00F30CC6">
          <w:rPr>
            <w:rFonts w:ascii="Times New Roman" w:eastAsia="SimSun" w:hAnsi="Times New Roman" w:cs="Times New Roman"/>
            <w:color w:val="000000"/>
            <w:sz w:val="20"/>
            <w:szCs w:val="20"/>
          </w:rPr>
          <w:t xml:space="preserve"> (rel. </w:t>
        </w:r>
        <w:proofErr w:type="spellStart"/>
        <w:r w:rsidR="00876CEB" w:rsidRPr="00F30CC6">
          <w:rPr>
            <w:rFonts w:ascii="Times New Roman" w:eastAsia="SimSun" w:hAnsi="Times New Roman" w:cs="Times New Roman"/>
            <w:color w:val="000000"/>
            <w:sz w:val="20"/>
            <w:szCs w:val="20"/>
          </w:rPr>
          <w:t>abun</w:t>
        </w:r>
        <w:proofErr w:type="spellEnd"/>
        <w:r w:rsidR="00876CEB" w:rsidRPr="00F30CC6">
          <w:rPr>
            <w:rFonts w:ascii="Times New Roman" w:eastAsia="SimSun" w:hAnsi="Times New Roman" w:cs="Times New Roman"/>
            <w:color w:val="000000"/>
            <w:sz w:val="20"/>
            <w:szCs w:val="20"/>
          </w:rPr>
          <w:t>.)</w:t>
        </w:r>
      </w:ins>
      <w:ins w:id="661" w:author="Chen Liao" w:date="2021-02-25T11:18:00Z">
        <w:r w:rsidR="00D30B1E" w:rsidRPr="00F30CC6">
          <w:rPr>
            <w:rFonts w:ascii="Times New Roman" w:eastAsia="SimSun" w:hAnsi="Times New Roman" w:cs="Times New Roman"/>
            <w:color w:val="000000"/>
            <w:sz w:val="20"/>
            <w:szCs w:val="20"/>
          </w:rPr>
          <w:t xml:space="preserve"> of Un. Bifidobacterium and Un</w:t>
        </w:r>
      </w:ins>
      <w:ins w:id="662" w:author="Chen Liao" w:date="2021-02-25T11:19:00Z">
        <w:r w:rsidR="00D30B1E" w:rsidRPr="00F30CC6">
          <w:rPr>
            <w:rFonts w:ascii="Times New Roman" w:eastAsia="SimSun" w:hAnsi="Times New Roman" w:cs="Times New Roman"/>
            <w:color w:val="000000"/>
            <w:sz w:val="20"/>
            <w:szCs w:val="20"/>
          </w:rPr>
          <w:t xml:space="preserve">. </w:t>
        </w:r>
        <w:proofErr w:type="spellStart"/>
        <w:r w:rsidR="00D30B1E" w:rsidRPr="00F30CC6">
          <w:rPr>
            <w:rFonts w:ascii="Times New Roman" w:eastAsia="SimSun" w:hAnsi="Times New Roman" w:cs="Times New Roman"/>
            <w:color w:val="000000"/>
            <w:sz w:val="20"/>
            <w:szCs w:val="20"/>
          </w:rPr>
          <w:t>Anaerostipes</w:t>
        </w:r>
        <w:proofErr w:type="spellEnd"/>
        <w:r w:rsidR="00D30B1E" w:rsidRPr="00F30CC6">
          <w:rPr>
            <w:rFonts w:ascii="Times New Roman" w:eastAsia="SimSun" w:hAnsi="Times New Roman" w:cs="Times New Roman"/>
            <w:color w:val="000000"/>
            <w:sz w:val="20"/>
            <w:szCs w:val="20"/>
          </w:rPr>
          <w:t xml:space="preserve"> in the mouse gut.</w:t>
        </w:r>
      </w:ins>
    </w:p>
    <w:p w14:paraId="56DFBEBD" w14:textId="4B0D8260" w:rsidR="00B72377" w:rsidRPr="00F30CC6" w:rsidRDefault="00ED0E99" w:rsidP="005E0AD8">
      <w:pPr>
        <w:jc w:val="both"/>
        <w:rPr>
          <w:rFonts w:ascii="Times New Roman" w:eastAsia="SimSun" w:hAnsi="Times New Roman" w:cs="Times New Roman"/>
          <w:color w:val="000000"/>
          <w:sz w:val="20"/>
          <w:szCs w:val="20"/>
        </w:rPr>
      </w:pPr>
      <w:ins w:id="663" w:author="戴 磊" w:date="2021-02-19T21:45:00Z">
        <w:del w:id="664" w:author="Chen Liao" w:date="2021-02-25T10:24:00Z">
          <w:r w:rsidRPr="00F30CC6" w:rsidDel="002038EB">
            <w:rPr>
              <w:rFonts w:ascii="Times New Roman" w:eastAsia="SimSun" w:hAnsi="Times New Roman" w:cs="Times New Roman"/>
              <w:color w:val="000000"/>
              <w:sz w:val="20"/>
              <w:szCs w:val="20"/>
            </w:rPr>
            <w:delText>Related to figure 3</w:delText>
          </w:r>
        </w:del>
      </w:ins>
      <w:r w:rsidR="00B72377" w:rsidRPr="00F30CC6">
        <w:rPr>
          <w:rFonts w:ascii="Times New Roman" w:eastAsia="SimSun" w:hAnsi="Times New Roman" w:cs="Times New Roman"/>
          <w:color w:val="000000"/>
          <w:sz w:val="20"/>
          <w:szCs w:val="20"/>
        </w:rPr>
        <w:br w:type="page"/>
      </w:r>
    </w:p>
    <w:p w14:paraId="03A8A967" w14:textId="3A656A6A" w:rsidR="00B72377" w:rsidRPr="00F30CC6" w:rsidRDefault="007E0E0E" w:rsidP="00E33FA1">
      <w:pPr>
        <w:jc w:val="center"/>
        <w:rPr>
          <w:rFonts w:ascii="Times New Roman" w:eastAsia="SimSun" w:hAnsi="Times New Roman" w:cs="Times New Roman"/>
          <w:b/>
          <w:bCs/>
          <w:color w:val="000000"/>
          <w:sz w:val="20"/>
          <w:szCs w:val="20"/>
        </w:rPr>
      </w:pPr>
      <w:del w:id="665" w:author="Chen Liao" w:date="2021-02-25T11:21:00Z">
        <w:r w:rsidRPr="00F30CC6" w:rsidDel="004D2AAC">
          <w:rPr>
            <w:rFonts w:ascii="Times New Roman" w:eastAsia="SimSun" w:hAnsi="Times New Roman" w:cs="Times New Roman"/>
            <w:b/>
            <w:bCs/>
            <w:noProof/>
            <w:color w:val="000000"/>
            <w:sz w:val="20"/>
            <w:szCs w:val="20"/>
          </w:rPr>
          <w:lastRenderedPageBreak/>
          <w:drawing>
            <wp:inline distT="0" distB="0" distL="0" distR="0" wp14:anchorId="7BBAD1EC" wp14:editId="76BDE115">
              <wp:extent cx="3501907" cy="7620000"/>
              <wp:effectExtent l="0" t="0" r="3810" b="0"/>
              <wp:docPr id="24" name="Picture 24" descr="A close up of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flag&#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1116" cy="7640039"/>
                      </a:xfrm>
                      <a:prstGeom prst="rect">
                        <a:avLst/>
                      </a:prstGeom>
                    </pic:spPr>
                  </pic:pic>
                </a:graphicData>
              </a:graphic>
            </wp:inline>
          </w:drawing>
        </w:r>
      </w:del>
      <w:ins w:id="666" w:author="Chen Liao" w:date="2021-02-25T11:21:00Z">
        <w:r w:rsidR="004D2AAC" w:rsidRPr="00F30CC6">
          <w:rPr>
            <w:rFonts w:ascii="Times New Roman" w:eastAsia="SimSun" w:hAnsi="Times New Roman" w:cs="Times New Roman"/>
            <w:b/>
            <w:bCs/>
            <w:noProof/>
            <w:color w:val="000000"/>
            <w:sz w:val="20"/>
            <w:szCs w:val="20"/>
          </w:rPr>
          <w:drawing>
            <wp:inline distT="0" distB="0" distL="0" distR="0" wp14:anchorId="5FB048AF" wp14:editId="426F709F">
              <wp:extent cx="3680237" cy="6981245"/>
              <wp:effectExtent l="0" t="0" r="3175" b="3810"/>
              <wp:docPr id="41" name="Picture 4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ligh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4311" cy="6988974"/>
                      </a:xfrm>
                      <a:prstGeom prst="rect">
                        <a:avLst/>
                      </a:prstGeom>
                    </pic:spPr>
                  </pic:pic>
                </a:graphicData>
              </a:graphic>
            </wp:inline>
          </w:drawing>
        </w:r>
      </w:ins>
    </w:p>
    <w:p w14:paraId="5362243B" w14:textId="3E7A58AE" w:rsidR="00521B45" w:rsidRPr="00F30CC6" w:rsidDel="00F34F4C" w:rsidRDefault="003C5B5E" w:rsidP="005E0AD8">
      <w:pPr>
        <w:jc w:val="both"/>
        <w:rPr>
          <w:del w:id="667" w:author="Chen Liao" w:date="2021-02-25T11:22:00Z"/>
          <w:rFonts w:ascii="Times New Roman" w:eastAsia="SimSun" w:hAnsi="Times New Roman" w:cs="Times New Roman"/>
          <w:b/>
          <w:bCs/>
          <w:color w:val="000000"/>
          <w:sz w:val="20"/>
          <w:szCs w:val="20"/>
        </w:rPr>
      </w:pPr>
      <w:ins w:id="668" w:author="戴 磊" w:date="2021-02-19T23:29:00Z">
        <w:del w:id="669" w:author="Chen Liao" w:date="2021-02-25T11:22:00Z">
          <w:r w:rsidRPr="00F30CC6" w:rsidDel="00F34F4C">
            <w:rPr>
              <w:rFonts w:ascii="Times New Roman" w:eastAsia="SimSun" w:hAnsi="Times New Roman" w:cs="Times New Roman"/>
              <w:b/>
              <w:bCs/>
              <w:color w:val="000000"/>
              <w:sz w:val="20"/>
              <w:szCs w:val="20"/>
            </w:rPr>
            <w:delText>Related to figure 4</w:delText>
          </w:r>
        </w:del>
      </w:ins>
    </w:p>
    <w:p w14:paraId="74AAE8A2" w14:textId="27C1FD16" w:rsidR="00521B45" w:rsidRPr="00F30CC6" w:rsidRDefault="007E0E0E" w:rsidP="005E0AD8">
      <w:pPr>
        <w:jc w:val="both"/>
        <w:rPr>
          <w:rFonts w:ascii="Times New Roman" w:eastAsia="SimSun" w:hAnsi="Times New Roman" w:cs="Times New Roman"/>
          <w:b/>
          <w:bCs/>
          <w:color w:val="000000"/>
          <w:sz w:val="20"/>
          <w:szCs w:val="20"/>
        </w:rPr>
      </w:pPr>
      <w:r w:rsidRPr="00F30CC6">
        <w:rPr>
          <w:rFonts w:ascii="Times New Roman" w:eastAsia="SimSun" w:hAnsi="Times New Roman" w:cs="Times New Roman"/>
          <w:b/>
          <w:bCs/>
          <w:color w:val="000000"/>
          <w:sz w:val="20"/>
          <w:szCs w:val="20"/>
        </w:rPr>
        <w:t>F</w:t>
      </w:r>
      <w:r w:rsidRPr="00A06850">
        <w:rPr>
          <w:rFonts w:ascii="Times New Roman" w:eastAsia="SimSun" w:hAnsi="Times New Roman" w:cs="Times New Roman"/>
          <w:b/>
          <w:bCs/>
          <w:color w:val="000000"/>
          <w:sz w:val="20"/>
          <w:szCs w:val="20"/>
        </w:rPr>
        <w:t>igure</w:t>
      </w:r>
      <w:r w:rsidR="001A2AE8" w:rsidRPr="00F30CC6">
        <w:rPr>
          <w:rFonts w:ascii="Times New Roman" w:eastAsia="SimSun" w:hAnsi="Times New Roman" w:cs="Times New Roman"/>
          <w:b/>
          <w:bCs/>
          <w:color w:val="000000"/>
          <w:sz w:val="20"/>
          <w:szCs w:val="20"/>
        </w:rPr>
        <w:t xml:space="preserve"> </w:t>
      </w:r>
      <w:r w:rsidRPr="00F30CC6">
        <w:rPr>
          <w:rFonts w:ascii="Times New Roman" w:eastAsia="SimSun" w:hAnsi="Times New Roman" w:cs="Times New Roman"/>
          <w:b/>
          <w:bCs/>
          <w:color w:val="000000"/>
          <w:sz w:val="20"/>
          <w:szCs w:val="20"/>
        </w:rPr>
        <w:t xml:space="preserve">S11. </w:t>
      </w:r>
      <w:ins w:id="670" w:author="Chen Liao" w:date="2021-02-25T11:22:00Z">
        <w:r w:rsidR="00F34F4C" w:rsidRPr="00F30CC6">
          <w:rPr>
            <w:rFonts w:ascii="Times New Roman" w:eastAsia="SimSun" w:hAnsi="Times New Roman" w:cs="Times New Roman"/>
            <w:b/>
            <w:bCs/>
            <w:color w:val="000000"/>
            <w:sz w:val="20"/>
            <w:szCs w:val="20"/>
          </w:rPr>
          <w:t xml:space="preserve">(Related to Fig. 4) </w:t>
        </w:r>
      </w:ins>
      <w:r w:rsidRPr="00F30CC6">
        <w:rPr>
          <w:rFonts w:ascii="Times New Roman" w:eastAsia="SimSun" w:hAnsi="Times New Roman" w:cs="Times New Roman"/>
          <w:b/>
          <w:bCs/>
          <w:color w:val="000000"/>
          <w:sz w:val="20"/>
          <w:szCs w:val="20"/>
        </w:rPr>
        <w:t>Reconstructed time series (lines) of</w:t>
      </w:r>
      <w:commentRangeStart w:id="671"/>
      <w:r w:rsidRPr="00F30CC6">
        <w:rPr>
          <w:rFonts w:ascii="Times New Roman" w:eastAsia="SimSun" w:hAnsi="Times New Roman" w:cs="Times New Roman"/>
          <w:b/>
          <w:bCs/>
          <w:color w:val="000000"/>
          <w:sz w:val="20"/>
          <w:szCs w:val="20"/>
        </w:rPr>
        <w:t xml:space="preserve"> selected bacterial species (A) </w:t>
      </w:r>
      <w:commentRangeEnd w:id="671"/>
      <w:r w:rsidR="003C5B5E" w:rsidRPr="00A06850">
        <w:rPr>
          <w:rStyle w:val="CommentReference"/>
          <w:rFonts w:ascii="Times New Roman" w:hAnsi="Times New Roman" w:cs="Times New Roman"/>
          <w:rPrChange w:id="672" w:author="Chen Liao" w:date="2021-02-25T12:14:00Z">
            <w:rPr>
              <w:rStyle w:val="CommentReference"/>
            </w:rPr>
          </w:rPrChange>
        </w:rPr>
        <w:commentReference w:id="671"/>
      </w:r>
      <w:r w:rsidRPr="00F30CC6">
        <w:rPr>
          <w:rFonts w:ascii="Times New Roman" w:eastAsia="SimSun" w:hAnsi="Times New Roman" w:cs="Times New Roman"/>
          <w:b/>
          <w:bCs/>
          <w:color w:val="000000"/>
          <w:sz w:val="20"/>
          <w:szCs w:val="20"/>
        </w:rPr>
        <w:t>and short-chain fatty acids (B) in the main text Fig. 4</w:t>
      </w:r>
      <w:r w:rsidR="00885D3C" w:rsidRPr="00F30CC6">
        <w:rPr>
          <w:rFonts w:ascii="Times New Roman" w:eastAsia="SimSun" w:hAnsi="Times New Roman" w:cs="Times New Roman"/>
          <w:b/>
          <w:bCs/>
          <w:color w:val="000000"/>
          <w:sz w:val="20"/>
          <w:szCs w:val="20"/>
        </w:rPr>
        <w:t xml:space="preserve"> using the first two factors</w:t>
      </w:r>
      <w:r w:rsidR="009C1114" w:rsidRPr="00F30CC6">
        <w:rPr>
          <w:rFonts w:ascii="Times New Roman" w:eastAsia="SimSun" w:hAnsi="Times New Roman" w:cs="Times New Roman"/>
          <w:b/>
          <w:bCs/>
          <w:color w:val="000000"/>
          <w:sz w:val="20"/>
          <w:szCs w:val="20"/>
        </w:rPr>
        <w:t xml:space="preserve"> of sequential Non-negative matrix factorization</w:t>
      </w:r>
      <w:r w:rsidR="00885D3C" w:rsidRPr="00F30CC6">
        <w:rPr>
          <w:rFonts w:ascii="Times New Roman" w:eastAsia="SimSun" w:hAnsi="Times New Roman" w:cs="Times New Roman"/>
          <w:b/>
          <w:bCs/>
          <w:color w:val="000000"/>
          <w:sz w:val="20"/>
          <w:szCs w:val="20"/>
        </w:rPr>
        <w:t xml:space="preserve">. </w:t>
      </w:r>
      <w:r w:rsidR="00885D3C" w:rsidRPr="00F30CC6">
        <w:rPr>
          <w:rFonts w:ascii="Times New Roman" w:eastAsia="SimSun" w:hAnsi="Times New Roman" w:cs="Times New Roman"/>
          <w:color w:val="000000"/>
          <w:sz w:val="20"/>
          <w:szCs w:val="20"/>
        </w:rPr>
        <w:t xml:space="preserve">Dots represent observations and </w:t>
      </w:r>
      <w:r w:rsidR="00CA44B1" w:rsidRPr="00F30CC6">
        <w:rPr>
          <w:rFonts w:ascii="Times New Roman" w:eastAsia="SimSun" w:hAnsi="Times New Roman" w:cs="Times New Roman"/>
          <w:color w:val="000000"/>
          <w:sz w:val="20"/>
          <w:szCs w:val="20"/>
        </w:rPr>
        <w:t>both lines and dots are color-coded on a per-mouse basis.</w:t>
      </w:r>
      <w:r w:rsidR="00521B45" w:rsidRPr="00F30CC6">
        <w:rPr>
          <w:rFonts w:ascii="Times New Roman" w:eastAsia="SimSun" w:hAnsi="Times New Roman" w:cs="Times New Roman"/>
          <w:color w:val="000000"/>
          <w:sz w:val="20"/>
          <w:szCs w:val="20"/>
        </w:rPr>
        <w:br w:type="page"/>
      </w:r>
    </w:p>
    <w:p w14:paraId="3A7108B0" w14:textId="326B480E" w:rsidR="007E0E0E" w:rsidRPr="00F30CC6" w:rsidRDefault="00521B45" w:rsidP="00DF3B35">
      <w:pPr>
        <w:jc w:val="center"/>
        <w:rPr>
          <w:ins w:id="673" w:author="Chen Liao" w:date="2021-02-25T11:27:00Z"/>
          <w:rFonts w:ascii="Times New Roman" w:eastAsia="SimSun" w:hAnsi="Times New Roman" w:cs="Times New Roman"/>
          <w:b/>
          <w:bCs/>
          <w:color w:val="000000"/>
          <w:sz w:val="20"/>
          <w:szCs w:val="20"/>
        </w:rPr>
      </w:pPr>
      <w:commentRangeStart w:id="674"/>
      <w:r w:rsidRPr="00F30CC6">
        <w:rPr>
          <w:rFonts w:ascii="Times New Roman" w:eastAsia="SimSun" w:hAnsi="Times New Roman" w:cs="Times New Roman"/>
          <w:b/>
          <w:bCs/>
          <w:noProof/>
          <w:color w:val="000000"/>
          <w:sz w:val="20"/>
          <w:szCs w:val="20"/>
        </w:rPr>
        <w:lastRenderedPageBreak/>
        <w:drawing>
          <wp:inline distT="0" distB="0" distL="0" distR="0" wp14:anchorId="77D198A0" wp14:editId="671FD5E5">
            <wp:extent cx="5194837" cy="4411133"/>
            <wp:effectExtent l="0" t="0" r="0" b="0"/>
            <wp:docPr id="25" name="Picture 2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capture&#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4060" cy="4418965"/>
                    </a:xfrm>
                    <a:prstGeom prst="rect">
                      <a:avLst/>
                    </a:prstGeom>
                  </pic:spPr>
                </pic:pic>
              </a:graphicData>
            </a:graphic>
          </wp:inline>
        </w:drawing>
      </w:r>
      <w:commentRangeEnd w:id="674"/>
      <w:r w:rsidR="003C5B5E" w:rsidRPr="00A06850">
        <w:rPr>
          <w:rStyle w:val="CommentReference"/>
          <w:rFonts w:ascii="Times New Roman" w:hAnsi="Times New Roman" w:cs="Times New Roman"/>
          <w:rPrChange w:id="675" w:author="Chen Liao" w:date="2021-02-25T12:14:00Z">
            <w:rPr>
              <w:rStyle w:val="CommentReference"/>
            </w:rPr>
          </w:rPrChange>
        </w:rPr>
        <w:commentReference w:id="674"/>
      </w:r>
    </w:p>
    <w:p w14:paraId="58B80798" w14:textId="74ED8417" w:rsidR="00DC7B47" w:rsidRPr="00F30CC6" w:rsidRDefault="00DC7B47" w:rsidP="00DF3B35">
      <w:pPr>
        <w:jc w:val="center"/>
        <w:rPr>
          <w:rFonts w:ascii="Times New Roman" w:eastAsia="SimSun" w:hAnsi="Times New Roman" w:cs="Times New Roman"/>
          <w:b/>
          <w:bCs/>
          <w:color w:val="000000"/>
          <w:sz w:val="20"/>
          <w:szCs w:val="20"/>
        </w:rPr>
      </w:pPr>
      <w:ins w:id="676" w:author="Chen Liao" w:date="2021-02-25T11:27:00Z">
        <w:r w:rsidRPr="00F30CC6">
          <w:rPr>
            <w:rFonts w:ascii="Times New Roman" w:eastAsia="SimSun" w:hAnsi="Times New Roman" w:cs="Times New Roman"/>
            <w:b/>
            <w:bCs/>
            <w:noProof/>
            <w:color w:val="000000"/>
            <w:sz w:val="20"/>
            <w:szCs w:val="20"/>
          </w:rPr>
          <w:lastRenderedPageBreak/>
          <w:drawing>
            <wp:inline distT="0" distB="0" distL="0" distR="0" wp14:anchorId="56F16429" wp14:editId="724BBB20">
              <wp:extent cx="4604689" cy="3910016"/>
              <wp:effectExtent l="0" t="0" r="5715" b="1905"/>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15968" cy="3919594"/>
                      </a:xfrm>
                      <a:prstGeom prst="rect">
                        <a:avLst/>
                      </a:prstGeom>
                    </pic:spPr>
                  </pic:pic>
                </a:graphicData>
              </a:graphic>
            </wp:inline>
          </w:drawing>
        </w:r>
      </w:ins>
    </w:p>
    <w:p w14:paraId="45D73101" w14:textId="7A36A79A" w:rsidR="00521B45" w:rsidRPr="00F30CC6" w:rsidRDefault="00521B45" w:rsidP="005E0AD8">
      <w:pPr>
        <w:jc w:val="both"/>
        <w:rPr>
          <w:rFonts w:ascii="Times New Roman" w:eastAsia="SimSun" w:hAnsi="Times New Roman" w:cs="Times New Roman"/>
          <w:b/>
          <w:bCs/>
          <w:color w:val="000000"/>
          <w:sz w:val="20"/>
          <w:szCs w:val="20"/>
        </w:rPr>
      </w:pPr>
    </w:p>
    <w:p w14:paraId="04452710" w14:textId="4D34194E" w:rsidR="003C5B5E" w:rsidRPr="00F30CC6" w:rsidDel="002F115A" w:rsidRDefault="00521B45" w:rsidP="005E0AD8">
      <w:pPr>
        <w:jc w:val="both"/>
        <w:rPr>
          <w:ins w:id="677" w:author="戴 磊" w:date="2021-02-19T23:30:00Z"/>
          <w:del w:id="678" w:author="Chen Liao" w:date="2021-02-25T11:28:00Z"/>
          <w:rFonts w:ascii="Times New Roman" w:eastAsia="SimSun" w:hAnsi="Times New Roman" w:cs="Times New Roman"/>
          <w:color w:val="000000"/>
          <w:sz w:val="20"/>
          <w:szCs w:val="20"/>
        </w:rPr>
      </w:pPr>
      <w:r w:rsidRPr="00F30CC6">
        <w:rPr>
          <w:rFonts w:ascii="Times New Roman" w:eastAsia="SimSun" w:hAnsi="Times New Roman" w:cs="Times New Roman"/>
          <w:b/>
          <w:bCs/>
          <w:color w:val="000000"/>
          <w:sz w:val="20"/>
          <w:szCs w:val="20"/>
        </w:rPr>
        <w:t>F</w:t>
      </w:r>
      <w:r w:rsidRPr="00A06850">
        <w:rPr>
          <w:rFonts w:ascii="Times New Roman" w:eastAsia="SimSun" w:hAnsi="Times New Roman" w:cs="Times New Roman"/>
          <w:b/>
          <w:bCs/>
          <w:color w:val="000000"/>
          <w:sz w:val="20"/>
          <w:szCs w:val="20"/>
        </w:rPr>
        <w:t>igure</w:t>
      </w:r>
      <w:r w:rsidR="00D56B92" w:rsidRPr="00F30CC6">
        <w:rPr>
          <w:rFonts w:ascii="Times New Roman" w:eastAsia="SimSun" w:hAnsi="Times New Roman" w:cs="Times New Roman"/>
          <w:b/>
          <w:bCs/>
          <w:color w:val="000000"/>
          <w:sz w:val="20"/>
          <w:szCs w:val="20"/>
        </w:rPr>
        <w:t xml:space="preserve"> </w:t>
      </w:r>
      <w:r w:rsidRPr="00F30CC6">
        <w:rPr>
          <w:rFonts w:ascii="Times New Roman" w:eastAsia="SimSun" w:hAnsi="Times New Roman" w:cs="Times New Roman"/>
          <w:b/>
          <w:bCs/>
          <w:color w:val="000000"/>
          <w:sz w:val="20"/>
          <w:szCs w:val="20"/>
        </w:rPr>
        <w:t>S12</w:t>
      </w:r>
      <w:r w:rsidR="00D56B92" w:rsidRPr="00F30CC6">
        <w:rPr>
          <w:rFonts w:ascii="Times New Roman" w:eastAsia="SimSun" w:hAnsi="Times New Roman" w:cs="Times New Roman"/>
          <w:b/>
          <w:bCs/>
          <w:color w:val="000000"/>
          <w:sz w:val="20"/>
          <w:szCs w:val="20"/>
        </w:rPr>
        <w:t>.</w:t>
      </w:r>
      <w:r w:rsidR="009E2731" w:rsidRPr="00F30CC6">
        <w:rPr>
          <w:rFonts w:ascii="Times New Roman" w:eastAsia="SimSun" w:hAnsi="Times New Roman" w:cs="Times New Roman"/>
          <w:b/>
          <w:bCs/>
          <w:color w:val="000000"/>
          <w:sz w:val="20"/>
          <w:szCs w:val="20"/>
        </w:rPr>
        <w:t xml:space="preserve"> </w:t>
      </w:r>
      <w:ins w:id="679" w:author="Chen Liao" w:date="2021-02-25T11:28:00Z">
        <w:r w:rsidR="002F115A" w:rsidRPr="00F30CC6">
          <w:rPr>
            <w:rFonts w:ascii="Times New Roman" w:eastAsia="SimSun" w:hAnsi="Times New Roman" w:cs="Times New Roman"/>
            <w:b/>
            <w:bCs/>
            <w:color w:val="000000"/>
            <w:sz w:val="20"/>
            <w:szCs w:val="20"/>
          </w:rPr>
          <w:t xml:space="preserve">(Related to Fig. 4) </w:t>
        </w:r>
      </w:ins>
      <w:r w:rsidR="0086512C" w:rsidRPr="00F30CC6">
        <w:rPr>
          <w:rFonts w:ascii="Times New Roman" w:eastAsia="SimSun" w:hAnsi="Times New Roman" w:cs="Times New Roman"/>
          <w:b/>
          <w:bCs/>
          <w:color w:val="000000"/>
          <w:sz w:val="20"/>
          <w:szCs w:val="20"/>
        </w:rPr>
        <w:t xml:space="preserve">Individualized response analysis of bacterial species (A) and short-chain fatty acids (B) for resistant starch intervention. </w:t>
      </w:r>
      <w:r w:rsidR="0086512C" w:rsidRPr="00F30CC6">
        <w:rPr>
          <w:rFonts w:ascii="Times New Roman" w:eastAsia="SimSun" w:hAnsi="Times New Roman" w:cs="Times New Roman"/>
          <w:color w:val="000000"/>
          <w:sz w:val="20"/>
          <w:szCs w:val="20"/>
        </w:rPr>
        <w:t>The same figure legend applies as in the main text Fig. 4.</w:t>
      </w:r>
      <w:bookmarkEnd w:id="510"/>
      <w:bookmarkEnd w:id="511"/>
    </w:p>
    <w:p w14:paraId="60A53B44" w14:textId="3C98FC02" w:rsidR="00412D83" w:rsidRPr="00F30CC6" w:rsidRDefault="003C5B5E" w:rsidP="005E0AD8">
      <w:pPr>
        <w:jc w:val="both"/>
        <w:rPr>
          <w:rFonts w:ascii="Times New Roman" w:eastAsia="SimSun" w:hAnsi="Times New Roman" w:cs="Times New Roman"/>
          <w:b/>
          <w:bCs/>
          <w:color w:val="000000"/>
          <w:sz w:val="20"/>
          <w:szCs w:val="20"/>
        </w:rPr>
      </w:pPr>
      <w:ins w:id="680" w:author="戴 磊" w:date="2021-02-19T23:30:00Z">
        <w:del w:id="681" w:author="Chen Liao" w:date="2021-02-25T11:28:00Z">
          <w:r w:rsidRPr="00F30CC6" w:rsidDel="002F115A">
            <w:rPr>
              <w:rFonts w:ascii="Times New Roman" w:eastAsia="SimSun" w:hAnsi="Times New Roman" w:cs="Times New Roman"/>
              <w:color w:val="000000"/>
              <w:sz w:val="20"/>
              <w:szCs w:val="20"/>
            </w:rPr>
            <w:delText>Related to figure 4</w:delText>
          </w:r>
        </w:del>
      </w:ins>
      <w:r w:rsidR="00412D83" w:rsidRPr="00F30CC6">
        <w:rPr>
          <w:rFonts w:ascii="Times New Roman" w:eastAsia="SimSun" w:hAnsi="Times New Roman" w:cs="Times New Roman"/>
          <w:b/>
          <w:bCs/>
          <w:color w:val="000000"/>
          <w:sz w:val="20"/>
          <w:szCs w:val="20"/>
        </w:rPr>
        <w:br w:type="page"/>
      </w:r>
    </w:p>
    <w:p w14:paraId="53B1F34B" w14:textId="77777777" w:rsidR="00412D83" w:rsidRPr="00F30CC6" w:rsidRDefault="00412D83" w:rsidP="005E0AD8">
      <w:pPr>
        <w:jc w:val="both"/>
        <w:rPr>
          <w:rFonts w:ascii="Times New Roman" w:eastAsia="SimSun" w:hAnsi="Times New Roman" w:cs="Times New Roman"/>
          <w:b/>
          <w:bCs/>
          <w:color w:val="000000"/>
          <w:sz w:val="20"/>
          <w:szCs w:val="20"/>
        </w:rPr>
      </w:pPr>
      <w:r w:rsidRPr="00F30CC6">
        <w:rPr>
          <w:rFonts w:ascii="Times New Roman" w:eastAsia="SimSun" w:hAnsi="Times New Roman" w:cs="Times New Roman"/>
          <w:b/>
          <w:bCs/>
          <w:noProof/>
          <w:color w:val="000000"/>
          <w:sz w:val="20"/>
          <w:szCs w:val="20"/>
        </w:rPr>
        <w:lastRenderedPageBreak/>
        <w:drawing>
          <wp:inline distT="0" distB="0" distL="0" distR="0" wp14:anchorId="652C8052" wp14:editId="65FC8AE3">
            <wp:extent cx="5943600" cy="3333115"/>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B05BBE7" w14:textId="77777777" w:rsidR="00412D83" w:rsidRPr="00F30CC6" w:rsidRDefault="00412D83" w:rsidP="005E0AD8">
      <w:pPr>
        <w:jc w:val="both"/>
        <w:rPr>
          <w:rFonts w:ascii="Times New Roman" w:eastAsia="SimSun" w:hAnsi="Times New Roman" w:cs="Times New Roman"/>
          <w:b/>
          <w:bCs/>
          <w:color w:val="000000"/>
          <w:sz w:val="20"/>
          <w:szCs w:val="20"/>
        </w:rPr>
      </w:pPr>
    </w:p>
    <w:p w14:paraId="7C29196E" w14:textId="02153D72" w:rsidR="00AF278F" w:rsidRPr="00F30CC6" w:rsidRDefault="00412D83" w:rsidP="005E0AD8">
      <w:pPr>
        <w:jc w:val="both"/>
        <w:rPr>
          <w:rFonts w:ascii="Times New Roman" w:eastAsia="SimSun" w:hAnsi="Times New Roman" w:cs="Times New Roman"/>
          <w:color w:val="000000"/>
          <w:sz w:val="20"/>
          <w:szCs w:val="20"/>
        </w:rPr>
      </w:pPr>
      <w:commentRangeStart w:id="682"/>
      <w:r w:rsidRPr="00F30CC6">
        <w:rPr>
          <w:rFonts w:ascii="Times New Roman" w:eastAsia="SimSun" w:hAnsi="Times New Roman" w:cs="Times New Roman"/>
          <w:b/>
          <w:bCs/>
          <w:color w:val="000000"/>
          <w:sz w:val="20"/>
          <w:szCs w:val="20"/>
        </w:rPr>
        <w:t>F</w:t>
      </w:r>
      <w:r w:rsidRPr="00A06850">
        <w:rPr>
          <w:rFonts w:ascii="Times New Roman" w:eastAsia="SimSun" w:hAnsi="Times New Roman" w:cs="Times New Roman"/>
          <w:b/>
          <w:bCs/>
          <w:color w:val="000000"/>
          <w:sz w:val="20"/>
          <w:szCs w:val="20"/>
        </w:rPr>
        <w:t>igure</w:t>
      </w:r>
      <w:r w:rsidRPr="00F30CC6">
        <w:rPr>
          <w:rFonts w:ascii="Times New Roman" w:eastAsia="SimSun" w:hAnsi="Times New Roman" w:cs="Times New Roman"/>
          <w:b/>
          <w:bCs/>
          <w:color w:val="000000"/>
          <w:sz w:val="20"/>
          <w:szCs w:val="20"/>
        </w:rPr>
        <w:t xml:space="preserve"> S13</w:t>
      </w:r>
      <w:commentRangeEnd w:id="682"/>
      <w:r w:rsidR="00B3696D" w:rsidRPr="00A06850">
        <w:rPr>
          <w:rStyle w:val="CommentReference"/>
          <w:rFonts w:ascii="Times New Roman" w:hAnsi="Times New Roman" w:cs="Times New Roman"/>
          <w:rPrChange w:id="683" w:author="Chen Liao" w:date="2021-02-25T12:14:00Z">
            <w:rPr>
              <w:rStyle w:val="CommentReference"/>
            </w:rPr>
          </w:rPrChange>
        </w:rPr>
        <w:commentReference w:id="682"/>
      </w:r>
      <w:r w:rsidRPr="00F30CC6">
        <w:rPr>
          <w:rFonts w:ascii="Times New Roman" w:eastAsia="SimSun" w:hAnsi="Times New Roman" w:cs="Times New Roman"/>
          <w:b/>
          <w:bCs/>
          <w:color w:val="000000"/>
          <w:sz w:val="20"/>
          <w:szCs w:val="20"/>
        </w:rPr>
        <w:t xml:space="preserve">. </w:t>
      </w:r>
      <w:ins w:id="684" w:author="Chen Liao" w:date="2021-02-25T11:28:00Z">
        <w:r w:rsidR="005F0779" w:rsidRPr="00F30CC6">
          <w:rPr>
            <w:rFonts w:ascii="Times New Roman" w:eastAsia="SimSun" w:hAnsi="Times New Roman" w:cs="Times New Roman"/>
            <w:b/>
            <w:bCs/>
            <w:color w:val="000000"/>
            <w:sz w:val="20"/>
            <w:szCs w:val="20"/>
          </w:rPr>
          <w:t xml:space="preserve">(Related to Fig. 4) </w:t>
        </w:r>
      </w:ins>
      <w:r w:rsidRPr="00F30CC6">
        <w:rPr>
          <w:rFonts w:ascii="Times New Roman" w:eastAsia="SimSun" w:hAnsi="Times New Roman" w:cs="Times New Roman"/>
          <w:b/>
          <w:bCs/>
          <w:color w:val="000000"/>
          <w:sz w:val="20"/>
          <w:szCs w:val="20"/>
        </w:rPr>
        <w:t>Pearson correlation between species w</w:t>
      </w:r>
      <w:ins w:id="685" w:author="Chen Liao" w:date="2021-02-25T11:31:00Z">
        <w:r w:rsidR="004541CE" w:rsidRPr="00F30CC6">
          <w:rPr>
            <w:rFonts w:ascii="Times New Roman" w:eastAsia="SimSun" w:hAnsi="Times New Roman" w:cs="Times New Roman"/>
            <w:b/>
            <w:bCs/>
            <w:color w:val="000000"/>
            <w:sz w:val="20"/>
            <w:szCs w:val="20"/>
          </w:rPr>
          <w:t>/</w:t>
        </w:r>
      </w:ins>
      <w:del w:id="686" w:author="Chen Liao" w:date="2021-02-25T11:31:00Z">
        <w:r w:rsidRPr="00F30CC6" w:rsidDel="004541CE">
          <w:rPr>
            <w:rFonts w:ascii="Times New Roman" w:eastAsia="SimSun" w:hAnsi="Times New Roman" w:cs="Times New Roman"/>
            <w:b/>
            <w:bCs/>
            <w:color w:val="000000"/>
            <w:sz w:val="20"/>
            <w:szCs w:val="20"/>
          </w:rPr>
          <w:delText>ith</w:delText>
        </w:r>
      </w:del>
      <w:r w:rsidRPr="00F30CC6">
        <w:rPr>
          <w:rFonts w:ascii="Times New Roman" w:eastAsia="SimSun" w:hAnsi="Times New Roman" w:cs="Times New Roman"/>
          <w:b/>
          <w:bCs/>
          <w:color w:val="000000"/>
          <w:sz w:val="20"/>
          <w:szCs w:val="20"/>
        </w:rPr>
        <w:t xml:space="preserve"> </w:t>
      </w:r>
      <w:del w:id="687" w:author="Chen Liao" w:date="2021-02-25T11:32:00Z">
        <w:r w:rsidRPr="00F30CC6" w:rsidDel="004541CE">
          <w:rPr>
            <w:rFonts w:ascii="Times New Roman" w:eastAsia="SimSun" w:hAnsi="Times New Roman" w:cs="Times New Roman"/>
            <w:b/>
            <w:bCs/>
            <w:color w:val="000000"/>
            <w:sz w:val="20"/>
            <w:szCs w:val="20"/>
          </w:rPr>
          <w:delText xml:space="preserve">significant </w:delText>
        </w:r>
      </w:del>
      <w:del w:id="688" w:author="Chen Liao" w:date="2021-02-25T11:29:00Z">
        <w:r w:rsidRPr="00F30CC6" w:rsidDel="004541CE">
          <w:rPr>
            <w:rFonts w:ascii="Times New Roman" w:eastAsia="SimSun" w:hAnsi="Times New Roman" w:cs="Times New Roman"/>
            <w:b/>
            <w:bCs/>
            <w:color w:val="000000"/>
            <w:sz w:val="20"/>
            <w:szCs w:val="20"/>
          </w:rPr>
          <w:delText xml:space="preserve">individualized </w:delText>
        </w:r>
      </w:del>
      <w:ins w:id="689" w:author="Chen Liao" w:date="2021-02-25T11:29:00Z">
        <w:r w:rsidR="004541CE" w:rsidRPr="00F30CC6">
          <w:rPr>
            <w:rFonts w:ascii="Times New Roman" w:eastAsia="SimSun" w:hAnsi="Times New Roman" w:cs="Times New Roman"/>
            <w:b/>
            <w:bCs/>
            <w:color w:val="000000"/>
            <w:sz w:val="20"/>
            <w:szCs w:val="20"/>
          </w:rPr>
          <w:t xml:space="preserve">baseline-dependent </w:t>
        </w:r>
      </w:ins>
      <w:r w:rsidRPr="00F30CC6">
        <w:rPr>
          <w:rFonts w:ascii="Times New Roman" w:eastAsia="SimSun" w:hAnsi="Times New Roman" w:cs="Times New Roman"/>
          <w:b/>
          <w:bCs/>
          <w:color w:val="000000"/>
          <w:sz w:val="20"/>
          <w:szCs w:val="20"/>
        </w:rPr>
        <w:t xml:space="preserve">responses (identified in the main text Fig. 4A) </w:t>
      </w:r>
      <w:r w:rsidRPr="00A06850">
        <w:rPr>
          <w:rFonts w:ascii="Times New Roman" w:eastAsia="SimSun" w:hAnsi="Times New Roman" w:cs="Times New Roman"/>
          <w:b/>
          <w:bCs/>
          <w:color w:val="000000"/>
          <w:sz w:val="20"/>
          <w:szCs w:val="20"/>
        </w:rPr>
        <w:t>a</w:t>
      </w:r>
      <w:r w:rsidRPr="00F30CC6">
        <w:rPr>
          <w:rFonts w:ascii="Times New Roman" w:eastAsia="SimSun" w:hAnsi="Times New Roman" w:cs="Times New Roman"/>
          <w:b/>
          <w:bCs/>
          <w:color w:val="000000"/>
          <w:sz w:val="20"/>
          <w:szCs w:val="20"/>
        </w:rPr>
        <w:t>nd inulin responders (</w:t>
      </w:r>
      <w:ins w:id="690" w:author="Chen Liao" w:date="2021-02-25T11:32:00Z">
        <w:r w:rsidR="004541CE" w:rsidRPr="00F30CC6">
          <w:rPr>
            <w:rFonts w:ascii="Times New Roman" w:eastAsia="SimSun" w:hAnsi="Times New Roman" w:cs="Times New Roman"/>
            <w:b/>
            <w:bCs/>
            <w:color w:val="000000"/>
            <w:sz w:val="20"/>
            <w:szCs w:val="20"/>
          </w:rPr>
          <w:t xml:space="preserve">identified in the main text Fig. 3C, </w:t>
        </w:r>
      </w:ins>
      <w:r w:rsidRPr="00F30CC6">
        <w:rPr>
          <w:rFonts w:ascii="Times New Roman" w:eastAsia="SimSun" w:hAnsi="Times New Roman" w:cs="Times New Roman"/>
          <w:b/>
          <w:bCs/>
          <w:color w:val="000000"/>
          <w:sz w:val="20"/>
          <w:szCs w:val="20"/>
        </w:rPr>
        <w:t>highlighted in red). A</w:t>
      </w:r>
      <w:r w:rsidRPr="00F30CC6">
        <w:rPr>
          <w:rFonts w:ascii="Times New Roman" w:eastAsia="SimSun" w:hAnsi="Times New Roman" w:cs="Times New Roman"/>
          <w:color w:val="000000"/>
          <w:sz w:val="20"/>
          <w:szCs w:val="20"/>
        </w:rPr>
        <w:t>. Correlation</w:t>
      </w:r>
      <w:r w:rsidR="00692A08" w:rsidRPr="00F30CC6">
        <w:rPr>
          <w:rFonts w:ascii="Times New Roman" w:eastAsia="SimSun" w:hAnsi="Times New Roman" w:cs="Times New Roman"/>
          <w:color w:val="000000"/>
          <w:sz w:val="20"/>
          <w:szCs w:val="20"/>
        </w:rPr>
        <w:t>s were performed</w:t>
      </w:r>
      <w:r w:rsidRPr="00F30CC6">
        <w:rPr>
          <w:rFonts w:ascii="Times New Roman" w:eastAsia="SimSun" w:hAnsi="Times New Roman" w:cs="Times New Roman"/>
          <w:color w:val="000000"/>
          <w:sz w:val="20"/>
          <w:szCs w:val="20"/>
        </w:rPr>
        <w:t xml:space="preserve"> using absolute abundance</w:t>
      </w:r>
      <w:r w:rsidR="00E27F64" w:rsidRPr="00F30CC6">
        <w:rPr>
          <w:rFonts w:ascii="Times New Roman" w:eastAsia="SimSun" w:hAnsi="Times New Roman" w:cs="Times New Roman"/>
          <w:color w:val="000000"/>
          <w:sz w:val="20"/>
          <w:szCs w:val="20"/>
        </w:rPr>
        <w:t>s</w:t>
      </w:r>
      <w:r w:rsidR="00692A08" w:rsidRPr="00F30CC6">
        <w:rPr>
          <w:rFonts w:ascii="Times New Roman" w:eastAsia="SimSun" w:hAnsi="Times New Roman" w:cs="Times New Roman"/>
          <w:color w:val="000000"/>
          <w:sz w:val="20"/>
          <w:szCs w:val="20"/>
        </w:rPr>
        <w:t xml:space="preserve"> </w:t>
      </w:r>
      <w:del w:id="691" w:author="Chen Liao" w:date="2021-02-25T11:31:00Z">
        <w:r w:rsidR="00692A08" w:rsidRPr="00F30CC6" w:rsidDel="004541CE">
          <w:rPr>
            <w:rFonts w:ascii="Times New Roman" w:eastAsia="SimSun" w:hAnsi="Times New Roman" w:cs="Times New Roman"/>
            <w:color w:val="000000"/>
            <w:sz w:val="20"/>
            <w:szCs w:val="20"/>
          </w:rPr>
          <w:delText>of bacterial species</w:delText>
        </w:r>
        <w:r w:rsidR="000A4894" w:rsidRPr="00F30CC6" w:rsidDel="004541CE">
          <w:rPr>
            <w:rFonts w:ascii="Times New Roman" w:eastAsia="SimSun" w:hAnsi="Times New Roman" w:cs="Times New Roman"/>
            <w:color w:val="000000"/>
            <w:sz w:val="20"/>
            <w:szCs w:val="20"/>
          </w:rPr>
          <w:delText xml:space="preserve"> </w:delText>
        </w:r>
      </w:del>
      <w:r w:rsidRPr="00F30CC6">
        <w:rPr>
          <w:rFonts w:ascii="Times New Roman" w:eastAsia="SimSun" w:hAnsi="Times New Roman" w:cs="Times New Roman"/>
          <w:color w:val="000000"/>
          <w:sz w:val="20"/>
          <w:szCs w:val="20"/>
        </w:rPr>
        <w:t>at all time points.</w:t>
      </w:r>
      <w:r w:rsidRPr="00F30CC6">
        <w:rPr>
          <w:rFonts w:ascii="Times New Roman" w:eastAsia="SimSun" w:hAnsi="Times New Roman" w:cs="Times New Roman"/>
          <w:b/>
          <w:bCs/>
          <w:color w:val="000000"/>
          <w:sz w:val="20"/>
          <w:szCs w:val="20"/>
        </w:rPr>
        <w:t xml:space="preserve"> </w:t>
      </w:r>
      <w:proofErr w:type="gramStart"/>
      <w:r w:rsidRPr="00F30CC6">
        <w:rPr>
          <w:rFonts w:ascii="Times New Roman" w:eastAsia="SimSun" w:hAnsi="Times New Roman" w:cs="Times New Roman"/>
          <w:b/>
          <w:bCs/>
          <w:color w:val="000000"/>
          <w:sz w:val="20"/>
          <w:szCs w:val="20"/>
        </w:rPr>
        <w:t>B</w:t>
      </w:r>
      <w:r w:rsidR="00834885" w:rsidRPr="00F30CC6">
        <w:rPr>
          <w:rFonts w:ascii="Times New Roman" w:eastAsia="SimSun" w:hAnsi="Times New Roman" w:cs="Times New Roman"/>
          <w:color w:val="000000"/>
          <w:sz w:val="20"/>
          <w:szCs w:val="20"/>
        </w:rPr>
        <w:t>,</w:t>
      </w:r>
      <w:r w:rsidR="00834885" w:rsidRPr="00F30CC6">
        <w:rPr>
          <w:rFonts w:ascii="Times New Roman" w:eastAsia="SimSun" w:hAnsi="Times New Roman" w:cs="Times New Roman"/>
          <w:b/>
          <w:bCs/>
          <w:color w:val="000000"/>
          <w:sz w:val="20"/>
          <w:szCs w:val="20"/>
        </w:rPr>
        <w:t>C</w:t>
      </w:r>
      <w:r w:rsidRPr="00F30CC6">
        <w:rPr>
          <w:rFonts w:ascii="Times New Roman" w:eastAsia="SimSun" w:hAnsi="Times New Roman" w:cs="Times New Roman"/>
          <w:color w:val="000000"/>
          <w:sz w:val="20"/>
          <w:szCs w:val="20"/>
        </w:rPr>
        <w:t>.</w:t>
      </w:r>
      <w:proofErr w:type="gramEnd"/>
      <w:r w:rsidRPr="00F30CC6">
        <w:rPr>
          <w:rFonts w:ascii="Times New Roman" w:eastAsia="SimSun" w:hAnsi="Times New Roman" w:cs="Times New Roman"/>
          <w:color w:val="000000"/>
          <w:sz w:val="20"/>
          <w:szCs w:val="20"/>
        </w:rPr>
        <w:t xml:space="preserve"> Correlation</w:t>
      </w:r>
      <w:r w:rsidR="00692A08" w:rsidRPr="00F30CC6">
        <w:rPr>
          <w:rFonts w:ascii="Times New Roman" w:eastAsia="SimSun" w:hAnsi="Times New Roman" w:cs="Times New Roman"/>
          <w:color w:val="000000"/>
          <w:sz w:val="20"/>
          <w:szCs w:val="20"/>
        </w:rPr>
        <w:t>s</w:t>
      </w:r>
      <w:r w:rsidRPr="00F30CC6">
        <w:rPr>
          <w:rFonts w:ascii="Times New Roman" w:eastAsia="SimSun" w:hAnsi="Times New Roman" w:cs="Times New Roman"/>
          <w:color w:val="000000"/>
          <w:sz w:val="20"/>
          <w:szCs w:val="20"/>
        </w:rPr>
        <w:t xml:space="preserve"> </w:t>
      </w:r>
      <w:r w:rsidR="000A4894" w:rsidRPr="00F30CC6">
        <w:rPr>
          <w:rFonts w:ascii="Times New Roman" w:eastAsia="SimSun" w:hAnsi="Times New Roman" w:cs="Times New Roman"/>
          <w:color w:val="000000"/>
          <w:sz w:val="20"/>
          <w:szCs w:val="20"/>
        </w:rPr>
        <w:t>w</w:t>
      </w:r>
      <w:r w:rsidR="00692A08" w:rsidRPr="00F30CC6">
        <w:rPr>
          <w:rFonts w:ascii="Times New Roman" w:eastAsia="SimSun" w:hAnsi="Times New Roman" w:cs="Times New Roman"/>
          <w:color w:val="000000"/>
          <w:sz w:val="20"/>
          <w:szCs w:val="20"/>
        </w:rPr>
        <w:t>ere</w:t>
      </w:r>
      <w:r w:rsidR="000A4894" w:rsidRPr="00F30CC6">
        <w:rPr>
          <w:rFonts w:ascii="Times New Roman" w:eastAsia="SimSun" w:hAnsi="Times New Roman" w:cs="Times New Roman"/>
          <w:color w:val="000000"/>
          <w:sz w:val="20"/>
          <w:szCs w:val="20"/>
        </w:rPr>
        <w:t xml:space="preserve"> </w:t>
      </w:r>
      <w:r w:rsidR="00692A08" w:rsidRPr="00F30CC6">
        <w:rPr>
          <w:rFonts w:ascii="Times New Roman" w:eastAsia="SimSun" w:hAnsi="Times New Roman" w:cs="Times New Roman"/>
          <w:color w:val="000000"/>
          <w:sz w:val="20"/>
          <w:szCs w:val="20"/>
        </w:rPr>
        <w:t>performed</w:t>
      </w:r>
      <w:r w:rsidR="000A4894" w:rsidRPr="00F30CC6">
        <w:rPr>
          <w:rFonts w:ascii="Times New Roman" w:eastAsia="SimSun" w:hAnsi="Times New Roman" w:cs="Times New Roman"/>
          <w:color w:val="000000"/>
          <w:sz w:val="20"/>
          <w:szCs w:val="20"/>
        </w:rPr>
        <w:t xml:space="preserve"> </w:t>
      </w:r>
      <w:ins w:id="692" w:author="Chen Liao" w:date="2021-02-25T11:30:00Z">
        <w:r w:rsidR="004541CE" w:rsidRPr="00F30CC6">
          <w:rPr>
            <w:rFonts w:ascii="Times New Roman" w:eastAsia="SimSun" w:hAnsi="Times New Roman" w:cs="Times New Roman"/>
            <w:color w:val="000000"/>
            <w:sz w:val="20"/>
            <w:szCs w:val="20"/>
          </w:rPr>
          <w:t xml:space="preserve">using </w:t>
        </w:r>
      </w:ins>
      <w:del w:id="693" w:author="Chen Liao" w:date="2021-02-25T11:30:00Z">
        <w:r w:rsidR="00E27F64" w:rsidRPr="00F30CC6" w:rsidDel="004541CE">
          <w:rPr>
            <w:rFonts w:ascii="Times New Roman" w:eastAsia="SimSun" w:hAnsi="Times New Roman" w:cs="Times New Roman"/>
            <w:color w:val="000000"/>
            <w:sz w:val="20"/>
            <w:szCs w:val="20"/>
          </w:rPr>
          <w:delText>between</w:delText>
        </w:r>
        <w:r w:rsidRPr="00F30CC6" w:rsidDel="004541CE">
          <w:rPr>
            <w:rFonts w:ascii="Times New Roman" w:eastAsia="SimSun" w:hAnsi="Times New Roman" w:cs="Times New Roman"/>
            <w:color w:val="000000"/>
            <w:sz w:val="20"/>
            <w:szCs w:val="20"/>
          </w:rPr>
          <w:delText xml:space="preserve"> </w:delText>
        </w:r>
      </w:del>
      <w:r w:rsidRPr="00F30CC6">
        <w:rPr>
          <w:rFonts w:ascii="Times New Roman" w:eastAsia="SimSun" w:hAnsi="Times New Roman" w:cs="Times New Roman"/>
          <w:color w:val="000000"/>
          <w:sz w:val="20"/>
          <w:szCs w:val="20"/>
        </w:rPr>
        <w:t>baseline absolute</w:t>
      </w:r>
      <w:r w:rsidR="00834885" w:rsidRPr="00F30CC6">
        <w:rPr>
          <w:rFonts w:ascii="Times New Roman" w:eastAsia="SimSun" w:hAnsi="Times New Roman" w:cs="Times New Roman"/>
          <w:color w:val="000000"/>
          <w:sz w:val="20"/>
          <w:szCs w:val="20"/>
        </w:rPr>
        <w:t xml:space="preserve"> (B) or relative (C)</w:t>
      </w:r>
      <w:r w:rsidRPr="00F30CC6">
        <w:rPr>
          <w:rFonts w:ascii="Times New Roman" w:eastAsia="SimSun" w:hAnsi="Times New Roman" w:cs="Times New Roman"/>
          <w:color w:val="000000"/>
          <w:sz w:val="20"/>
          <w:szCs w:val="20"/>
        </w:rPr>
        <w:t xml:space="preserve"> abundance</w:t>
      </w:r>
      <w:r w:rsidR="00E27F64" w:rsidRPr="00F30CC6">
        <w:rPr>
          <w:rFonts w:ascii="Times New Roman" w:eastAsia="SimSun" w:hAnsi="Times New Roman" w:cs="Times New Roman"/>
          <w:color w:val="000000"/>
          <w:sz w:val="20"/>
          <w:szCs w:val="20"/>
        </w:rPr>
        <w:t>s</w:t>
      </w:r>
      <w:r w:rsidRPr="00F30CC6">
        <w:rPr>
          <w:rFonts w:ascii="Times New Roman" w:eastAsia="SimSun" w:hAnsi="Times New Roman" w:cs="Times New Roman"/>
          <w:color w:val="000000"/>
          <w:sz w:val="20"/>
          <w:szCs w:val="20"/>
        </w:rPr>
        <w:t xml:space="preserve"> </w:t>
      </w:r>
      <w:r w:rsidR="000A4894" w:rsidRPr="00F30CC6">
        <w:rPr>
          <w:rFonts w:ascii="Times New Roman" w:eastAsia="SimSun" w:hAnsi="Times New Roman" w:cs="Times New Roman"/>
          <w:color w:val="000000"/>
          <w:sz w:val="20"/>
          <w:szCs w:val="20"/>
        </w:rPr>
        <w:t xml:space="preserve">for </w:t>
      </w:r>
      <w:del w:id="694" w:author="Chen Liao" w:date="2021-02-25T11:31:00Z">
        <w:r w:rsidR="000A4894" w:rsidRPr="00F30CC6" w:rsidDel="004541CE">
          <w:rPr>
            <w:rFonts w:ascii="Times New Roman" w:eastAsia="SimSun" w:hAnsi="Times New Roman" w:cs="Times New Roman"/>
            <w:color w:val="000000"/>
            <w:sz w:val="20"/>
            <w:szCs w:val="20"/>
          </w:rPr>
          <w:delText>species with significant individualized responses</w:delText>
        </w:r>
      </w:del>
      <w:ins w:id="695" w:author="Chen Liao" w:date="2021-02-25T11:31:00Z">
        <w:r w:rsidR="004541CE" w:rsidRPr="00F30CC6">
          <w:rPr>
            <w:rFonts w:ascii="Times New Roman" w:eastAsia="SimSun" w:hAnsi="Times New Roman" w:cs="Times New Roman"/>
            <w:color w:val="000000"/>
            <w:sz w:val="20"/>
            <w:szCs w:val="20"/>
          </w:rPr>
          <w:t>species w/</w:t>
        </w:r>
      </w:ins>
      <w:ins w:id="696" w:author="Chen Liao" w:date="2021-02-25T11:32:00Z">
        <w:r w:rsidR="004541CE" w:rsidRPr="00F30CC6">
          <w:rPr>
            <w:rFonts w:ascii="Times New Roman" w:eastAsia="SimSun" w:hAnsi="Times New Roman" w:cs="Times New Roman"/>
            <w:color w:val="000000"/>
            <w:sz w:val="20"/>
            <w:szCs w:val="20"/>
          </w:rPr>
          <w:t xml:space="preserve"> baseline-dependent responses</w:t>
        </w:r>
      </w:ins>
      <w:r w:rsidR="000A4894" w:rsidRPr="00F30CC6">
        <w:rPr>
          <w:rFonts w:ascii="Times New Roman" w:eastAsia="SimSun" w:hAnsi="Times New Roman" w:cs="Times New Roman"/>
          <w:color w:val="000000"/>
          <w:sz w:val="20"/>
          <w:szCs w:val="20"/>
        </w:rPr>
        <w:t xml:space="preserve"> </w:t>
      </w:r>
      <w:r w:rsidR="00834885" w:rsidRPr="00F30CC6">
        <w:rPr>
          <w:rFonts w:ascii="Times New Roman" w:eastAsia="SimSun" w:hAnsi="Times New Roman" w:cs="Times New Roman"/>
          <w:color w:val="000000"/>
          <w:sz w:val="20"/>
          <w:szCs w:val="20"/>
        </w:rPr>
        <w:t xml:space="preserve">and </w:t>
      </w:r>
      <w:r w:rsidR="00E27F64" w:rsidRPr="00F30CC6">
        <w:rPr>
          <w:rFonts w:ascii="Times New Roman" w:eastAsia="SimSun" w:hAnsi="Times New Roman" w:cs="Times New Roman"/>
          <w:color w:val="000000"/>
          <w:sz w:val="20"/>
          <w:szCs w:val="20"/>
        </w:rPr>
        <w:t xml:space="preserve">total </w:t>
      </w:r>
      <w:r w:rsidR="000A4894" w:rsidRPr="00F30CC6">
        <w:rPr>
          <w:rFonts w:ascii="Times New Roman" w:eastAsia="SimSun" w:hAnsi="Times New Roman" w:cs="Times New Roman"/>
          <w:color w:val="000000"/>
          <w:sz w:val="20"/>
          <w:szCs w:val="20"/>
        </w:rPr>
        <w:t xml:space="preserve">area under the </w:t>
      </w:r>
      <w:r w:rsidR="00E27F64" w:rsidRPr="00F30CC6">
        <w:rPr>
          <w:rFonts w:ascii="Times New Roman" w:eastAsia="SimSun" w:hAnsi="Times New Roman" w:cs="Times New Roman"/>
          <w:color w:val="000000"/>
          <w:sz w:val="20"/>
          <w:szCs w:val="20"/>
        </w:rPr>
        <w:t xml:space="preserve">curve of absolute </w:t>
      </w:r>
      <w:del w:id="697" w:author="Chen Liao" w:date="2021-02-25T11:31:00Z">
        <w:r w:rsidR="00E27F64" w:rsidRPr="00F30CC6" w:rsidDel="004541CE">
          <w:rPr>
            <w:rFonts w:ascii="Times New Roman" w:eastAsia="SimSun" w:hAnsi="Times New Roman" w:cs="Times New Roman"/>
            <w:color w:val="000000"/>
            <w:sz w:val="20"/>
            <w:szCs w:val="20"/>
          </w:rPr>
          <w:delText xml:space="preserve"> </w:delText>
        </w:r>
      </w:del>
      <w:r w:rsidR="00A814F9" w:rsidRPr="00F30CC6">
        <w:rPr>
          <w:rFonts w:ascii="Times New Roman" w:eastAsia="SimSun" w:hAnsi="Times New Roman" w:cs="Times New Roman"/>
          <w:color w:val="000000"/>
          <w:sz w:val="20"/>
          <w:szCs w:val="20"/>
        </w:rPr>
        <w:t>abundances</w:t>
      </w:r>
      <w:r w:rsidR="00E27F64" w:rsidRPr="00F30CC6">
        <w:rPr>
          <w:rFonts w:ascii="Times New Roman" w:eastAsia="SimSun" w:hAnsi="Times New Roman" w:cs="Times New Roman"/>
          <w:color w:val="000000"/>
          <w:sz w:val="20"/>
          <w:szCs w:val="20"/>
        </w:rPr>
        <w:t xml:space="preserve"> </w:t>
      </w:r>
      <w:r w:rsidR="000A4894" w:rsidRPr="00F30CC6">
        <w:rPr>
          <w:rFonts w:ascii="Times New Roman" w:eastAsia="SimSun" w:hAnsi="Times New Roman" w:cs="Times New Roman"/>
          <w:color w:val="000000"/>
          <w:sz w:val="20"/>
          <w:szCs w:val="20"/>
        </w:rPr>
        <w:t xml:space="preserve">for </w:t>
      </w:r>
      <w:r w:rsidR="00834885" w:rsidRPr="00F30CC6">
        <w:rPr>
          <w:rFonts w:ascii="Times New Roman" w:eastAsia="SimSun" w:hAnsi="Times New Roman" w:cs="Times New Roman"/>
          <w:color w:val="000000"/>
          <w:sz w:val="20"/>
          <w:szCs w:val="20"/>
        </w:rPr>
        <w:t>inulin responders</w:t>
      </w:r>
      <w:r w:rsidR="003F78AE" w:rsidRPr="00F30CC6">
        <w:rPr>
          <w:rFonts w:ascii="Times New Roman" w:eastAsia="SimSun" w:hAnsi="Times New Roman" w:cs="Times New Roman"/>
          <w:color w:val="000000"/>
          <w:sz w:val="20"/>
          <w:szCs w:val="20"/>
        </w:rPr>
        <w:t>.</w:t>
      </w:r>
      <w:r w:rsidR="00AF278F" w:rsidRPr="00F30CC6">
        <w:rPr>
          <w:rFonts w:ascii="Times New Roman" w:eastAsia="SimSun" w:hAnsi="Times New Roman" w:cs="Times New Roman"/>
          <w:color w:val="000000"/>
          <w:sz w:val="20"/>
          <w:szCs w:val="20"/>
        </w:rPr>
        <w:br w:type="page"/>
      </w:r>
    </w:p>
    <w:p w14:paraId="0CA949F3" w14:textId="6F2EECDA" w:rsidR="00AF278F" w:rsidRPr="00F30CC6" w:rsidRDefault="00601085" w:rsidP="00111F96">
      <w:pPr>
        <w:jc w:val="center"/>
        <w:rPr>
          <w:rFonts w:ascii="Times New Roman" w:eastAsia="SimSun" w:hAnsi="Times New Roman" w:cs="Times New Roman"/>
          <w:b/>
          <w:bCs/>
          <w:color w:val="000000"/>
          <w:sz w:val="20"/>
          <w:szCs w:val="20"/>
        </w:rPr>
      </w:pPr>
      <w:r w:rsidRPr="00F30CC6">
        <w:rPr>
          <w:rFonts w:ascii="Times New Roman" w:eastAsia="SimSun" w:hAnsi="Times New Roman" w:cs="Times New Roman"/>
          <w:b/>
          <w:bCs/>
          <w:noProof/>
          <w:color w:val="000000"/>
          <w:sz w:val="20"/>
          <w:szCs w:val="20"/>
        </w:rPr>
        <w:lastRenderedPageBreak/>
        <w:drawing>
          <wp:inline distT="0" distB="0" distL="0" distR="0" wp14:anchorId="76415A6F" wp14:editId="5F48C731">
            <wp:extent cx="5590070" cy="4276165"/>
            <wp:effectExtent l="0" t="0" r="0" b="3810"/>
            <wp:docPr id="31" name="Picture 3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97293" cy="4281690"/>
                    </a:xfrm>
                    <a:prstGeom prst="rect">
                      <a:avLst/>
                    </a:prstGeom>
                  </pic:spPr>
                </pic:pic>
              </a:graphicData>
            </a:graphic>
          </wp:inline>
        </w:drawing>
      </w:r>
    </w:p>
    <w:p w14:paraId="57D4E977" w14:textId="1E0D58A4" w:rsidR="00BF5C46" w:rsidRPr="00F30CC6" w:rsidRDefault="00BF5C46" w:rsidP="005E0AD8">
      <w:pPr>
        <w:jc w:val="both"/>
        <w:rPr>
          <w:rFonts w:ascii="Times New Roman" w:eastAsia="SimSun" w:hAnsi="Times New Roman" w:cs="Times New Roman"/>
          <w:b/>
          <w:bCs/>
          <w:color w:val="000000"/>
          <w:sz w:val="20"/>
          <w:szCs w:val="20"/>
        </w:rPr>
      </w:pPr>
    </w:p>
    <w:p w14:paraId="145C8F56" w14:textId="77777777" w:rsidR="00601085" w:rsidRPr="00F30CC6" w:rsidRDefault="00601085" w:rsidP="005E0AD8">
      <w:pPr>
        <w:jc w:val="both"/>
        <w:rPr>
          <w:rFonts w:ascii="Times New Roman" w:eastAsia="SimSun" w:hAnsi="Times New Roman" w:cs="Times New Roman"/>
          <w:b/>
          <w:bCs/>
          <w:color w:val="000000"/>
          <w:sz w:val="20"/>
          <w:szCs w:val="20"/>
        </w:rPr>
      </w:pPr>
    </w:p>
    <w:p w14:paraId="010E6054" w14:textId="74A7082C" w:rsidR="00601085" w:rsidRPr="00F30CC6" w:rsidRDefault="00BF5C46" w:rsidP="005E0AD8">
      <w:pPr>
        <w:jc w:val="both"/>
        <w:rPr>
          <w:rFonts w:ascii="Times New Roman" w:eastAsia="SimSun" w:hAnsi="Times New Roman" w:cs="Times New Roman"/>
          <w:color w:val="000000"/>
          <w:sz w:val="20"/>
          <w:szCs w:val="20"/>
        </w:rPr>
      </w:pPr>
      <w:r w:rsidRPr="00F30CC6">
        <w:rPr>
          <w:rFonts w:ascii="Times New Roman" w:eastAsia="SimSun" w:hAnsi="Times New Roman" w:cs="Times New Roman"/>
          <w:b/>
          <w:bCs/>
          <w:color w:val="000000"/>
          <w:sz w:val="20"/>
          <w:szCs w:val="20"/>
        </w:rPr>
        <w:t xml:space="preserve">Figure S14. </w:t>
      </w:r>
      <w:ins w:id="698" w:author="Chen Liao" w:date="2021-02-25T11:33:00Z">
        <w:r w:rsidR="00C42D2C" w:rsidRPr="00F30CC6">
          <w:rPr>
            <w:rFonts w:ascii="Times New Roman" w:eastAsia="SimSun" w:hAnsi="Times New Roman" w:cs="Times New Roman"/>
            <w:b/>
            <w:bCs/>
            <w:color w:val="000000"/>
            <w:sz w:val="20"/>
            <w:szCs w:val="20"/>
          </w:rPr>
          <w:t xml:space="preserve">(Related to Fig. 5) </w:t>
        </w:r>
      </w:ins>
      <w:r w:rsidR="00012833" w:rsidRPr="00F30CC6">
        <w:rPr>
          <w:rFonts w:ascii="Times New Roman" w:eastAsia="SimSun" w:hAnsi="Times New Roman" w:cs="Times New Roman"/>
          <w:b/>
          <w:bCs/>
          <w:color w:val="000000"/>
          <w:sz w:val="20"/>
          <w:szCs w:val="20"/>
        </w:rPr>
        <w:t>Poor</w:t>
      </w:r>
      <w:r w:rsidR="00601085" w:rsidRPr="00F30CC6">
        <w:rPr>
          <w:rFonts w:ascii="Times New Roman" w:eastAsia="SimSun" w:hAnsi="Times New Roman" w:cs="Times New Roman"/>
          <w:b/>
          <w:bCs/>
          <w:color w:val="000000"/>
          <w:sz w:val="20"/>
          <w:szCs w:val="20"/>
        </w:rPr>
        <w:t xml:space="preserve"> </w:t>
      </w:r>
      <w:r w:rsidR="00631B6E" w:rsidRPr="00F30CC6">
        <w:rPr>
          <w:rFonts w:ascii="Times New Roman" w:eastAsia="SimSun" w:hAnsi="Times New Roman" w:cs="Times New Roman"/>
          <w:b/>
          <w:bCs/>
          <w:color w:val="000000"/>
          <w:sz w:val="20"/>
          <w:szCs w:val="20"/>
        </w:rPr>
        <w:t>performance</w:t>
      </w:r>
      <w:r w:rsidR="00601085" w:rsidRPr="00F30CC6">
        <w:rPr>
          <w:rFonts w:ascii="Times New Roman" w:eastAsia="SimSun" w:hAnsi="Times New Roman" w:cs="Times New Roman"/>
          <w:b/>
          <w:bCs/>
          <w:color w:val="000000"/>
          <w:sz w:val="20"/>
          <w:szCs w:val="20"/>
        </w:rPr>
        <w:t xml:space="preserve"> of random forest model in predicting short-chain fatty acids (SCFA</w:t>
      </w:r>
      <w:r w:rsidR="00D13166" w:rsidRPr="00F30CC6">
        <w:rPr>
          <w:rFonts w:ascii="Times New Roman" w:eastAsia="SimSun" w:hAnsi="Times New Roman" w:cs="Times New Roman"/>
          <w:b/>
          <w:bCs/>
          <w:color w:val="000000"/>
          <w:sz w:val="20"/>
          <w:szCs w:val="20"/>
        </w:rPr>
        <w:t>s</w:t>
      </w:r>
      <w:r w:rsidR="00601085" w:rsidRPr="00F30CC6">
        <w:rPr>
          <w:rFonts w:ascii="Times New Roman" w:eastAsia="SimSun" w:hAnsi="Times New Roman" w:cs="Times New Roman"/>
          <w:b/>
          <w:bCs/>
          <w:color w:val="000000"/>
          <w:sz w:val="20"/>
          <w:szCs w:val="20"/>
        </w:rPr>
        <w:t>)</w:t>
      </w:r>
      <w:r w:rsidR="00D13166" w:rsidRPr="00F30CC6">
        <w:rPr>
          <w:rFonts w:ascii="Times New Roman" w:eastAsia="SimSun" w:hAnsi="Times New Roman" w:cs="Times New Roman"/>
          <w:b/>
          <w:bCs/>
          <w:color w:val="000000"/>
          <w:sz w:val="20"/>
          <w:szCs w:val="20"/>
        </w:rPr>
        <w:t xml:space="preserve"> concentration</w:t>
      </w:r>
      <w:r w:rsidR="00601085" w:rsidRPr="00F30CC6">
        <w:rPr>
          <w:rFonts w:ascii="Times New Roman" w:eastAsia="SimSun" w:hAnsi="Times New Roman" w:cs="Times New Roman"/>
          <w:b/>
          <w:bCs/>
          <w:color w:val="000000"/>
          <w:sz w:val="20"/>
          <w:szCs w:val="20"/>
        </w:rPr>
        <w:t xml:space="preserve"> </w:t>
      </w:r>
      <w:r w:rsidR="008C1571" w:rsidRPr="00F30CC6">
        <w:rPr>
          <w:rFonts w:ascii="Times New Roman" w:eastAsia="SimSun" w:hAnsi="Times New Roman" w:cs="Times New Roman"/>
          <w:b/>
          <w:bCs/>
          <w:color w:val="000000"/>
          <w:sz w:val="20"/>
          <w:szCs w:val="20"/>
        </w:rPr>
        <w:t xml:space="preserve">(see Fig. 5B of the main text for results) </w:t>
      </w:r>
      <w:r w:rsidR="00601085" w:rsidRPr="00F30CC6">
        <w:rPr>
          <w:rFonts w:ascii="Times New Roman" w:eastAsia="SimSun" w:hAnsi="Times New Roman" w:cs="Times New Roman"/>
          <w:b/>
          <w:bCs/>
          <w:color w:val="000000"/>
          <w:sz w:val="20"/>
          <w:szCs w:val="20"/>
        </w:rPr>
        <w:t xml:space="preserve">cannot be rescued by using (A) </w:t>
      </w:r>
      <w:r w:rsidR="00063837" w:rsidRPr="00F30CC6">
        <w:rPr>
          <w:rFonts w:ascii="Times New Roman" w:eastAsia="SimSun" w:hAnsi="Times New Roman" w:cs="Times New Roman"/>
          <w:b/>
          <w:bCs/>
          <w:color w:val="000000"/>
          <w:sz w:val="20"/>
          <w:szCs w:val="20"/>
        </w:rPr>
        <w:t>alternative</w:t>
      </w:r>
      <w:r w:rsidR="00601085" w:rsidRPr="00F30CC6">
        <w:rPr>
          <w:rFonts w:ascii="Times New Roman" w:eastAsia="SimSun" w:hAnsi="Times New Roman" w:cs="Times New Roman"/>
          <w:b/>
          <w:bCs/>
          <w:color w:val="000000"/>
          <w:sz w:val="20"/>
          <w:szCs w:val="20"/>
        </w:rPr>
        <w:t xml:space="preserve"> predictors, (B) </w:t>
      </w:r>
      <w:r w:rsidR="00063837" w:rsidRPr="00F30CC6">
        <w:rPr>
          <w:rFonts w:ascii="Times New Roman" w:eastAsia="SimSun" w:hAnsi="Times New Roman" w:cs="Times New Roman"/>
          <w:b/>
          <w:bCs/>
          <w:color w:val="000000"/>
          <w:sz w:val="20"/>
          <w:szCs w:val="20"/>
        </w:rPr>
        <w:t>alternative</w:t>
      </w:r>
      <w:r w:rsidR="00601085" w:rsidRPr="00F30CC6">
        <w:rPr>
          <w:rFonts w:ascii="Times New Roman" w:eastAsia="SimSun" w:hAnsi="Times New Roman" w:cs="Times New Roman"/>
          <w:b/>
          <w:bCs/>
          <w:color w:val="000000"/>
          <w:sz w:val="20"/>
          <w:szCs w:val="20"/>
        </w:rPr>
        <w:t xml:space="preserve"> regression model</w:t>
      </w:r>
      <w:r w:rsidR="006427E3" w:rsidRPr="00F30CC6">
        <w:rPr>
          <w:rFonts w:ascii="Times New Roman" w:eastAsia="SimSun" w:hAnsi="Times New Roman" w:cs="Times New Roman"/>
          <w:b/>
          <w:bCs/>
          <w:color w:val="000000"/>
          <w:sz w:val="20"/>
          <w:szCs w:val="20"/>
        </w:rPr>
        <w:t>s</w:t>
      </w:r>
      <w:r w:rsidR="00601085" w:rsidRPr="00F30CC6">
        <w:rPr>
          <w:rFonts w:ascii="Times New Roman" w:eastAsia="SimSun" w:hAnsi="Times New Roman" w:cs="Times New Roman"/>
          <w:b/>
          <w:bCs/>
          <w:color w:val="000000"/>
          <w:sz w:val="20"/>
          <w:szCs w:val="20"/>
        </w:rPr>
        <w:t>, and (</w:t>
      </w:r>
      <w:proofErr w:type="gramStart"/>
      <w:r w:rsidR="00601085" w:rsidRPr="00F30CC6">
        <w:rPr>
          <w:rFonts w:ascii="Times New Roman" w:eastAsia="SimSun" w:hAnsi="Times New Roman" w:cs="Times New Roman"/>
          <w:b/>
          <w:bCs/>
          <w:color w:val="000000"/>
          <w:sz w:val="20"/>
          <w:szCs w:val="20"/>
        </w:rPr>
        <w:t>C</w:t>
      </w:r>
      <w:r w:rsidR="006427E3" w:rsidRPr="00F30CC6">
        <w:rPr>
          <w:rFonts w:ascii="Times New Roman" w:eastAsia="SimSun" w:hAnsi="Times New Roman" w:cs="Times New Roman"/>
          <w:b/>
          <w:bCs/>
          <w:color w:val="000000"/>
          <w:sz w:val="20"/>
          <w:szCs w:val="20"/>
        </w:rPr>
        <w:t>,D</w:t>
      </w:r>
      <w:proofErr w:type="gramEnd"/>
      <w:r w:rsidR="00601085" w:rsidRPr="00F30CC6">
        <w:rPr>
          <w:rFonts w:ascii="Times New Roman" w:eastAsia="SimSun" w:hAnsi="Times New Roman" w:cs="Times New Roman"/>
          <w:b/>
          <w:bCs/>
          <w:color w:val="000000"/>
          <w:sz w:val="20"/>
          <w:szCs w:val="20"/>
        </w:rPr>
        <w:t xml:space="preserve">) weighting of training </w:t>
      </w:r>
      <w:r w:rsidR="004B1AE7" w:rsidRPr="00F30CC6">
        <w:rPr>
          <w:rFonts w:ascii="Times New Roman" w:eastAsia="SimSun" w:hAnsi="Times New Roman" w:cs="Times New Roman"/>
          <w:b/>
          <w:bCs/>
          <w:color w:val="000000"/>
          <w:sz w:val="20"/>
          <w:szCs w:val="20"/>
        </w:rPr>
        <w:t>samples</w:t>
      </w:r>
      <w:r w:rsidR="006427E3" w:rsidRPr="00F30CC6">
        <w:rPr>
          <w:rFonts w:ascii="Times New Roman" w:eastAsia="SimSun" w:hAnsi="Times New Roman" w:cs="Times New Roman"/>
          <w:b/>
          <w:bCs/>
          <w:color w:val="000000"/>
          <w:sz w:val="20"/>
          <w:szCs w:val="20"/>
        </w:rPr>
        <w:t xml:space="preserve">. </w:t>
      </w:r>
      <w:r w:rsidR="00601085" w:rsidRPr="00F30CC6">
        <w:rPr>
          <w:rFonts w:ascii="Times New Roman" w:eastAsia="SimSun" w:hAnsi="Times New Roman" w:cs="Times New Roman"/>
          <w:b/>
          <w:bCs/>
          <w:color w:val="000000"/>
          <w:sz w:val="20"/>
          <w:szCs w:val="20"/>
        </w:rPr>
        <w:t>A</w:t>
      </w:r>
      <w:r w:rsidR="000E0766" w:rsidRPr="00F30CC6">
        <w:rPr>
          <w:rFonts w:ascii="Times New Roman" w:eastAsia="SimSun" w:hAnsi="Times New Roman" w:cs="Times New Roman"/>
          <w:color w:val="000000"/>
          <w:sz w:val="20"/>
          <w:szCs w:val="20"/>
        </w:rPr>
        <w:t>.</w:t>
      </w:r>
      <w:r w:rsidR="00601085" w:rsidRPr="00F30CC6">
        <w:rPr>
          <w:rFonts w:ascii="Times New Roman" w:eastAsia="SimSun" w:hAnsi="Times New Roman" w:cs="Times New Roman"/>
          <w:color w:val="000000"/>
          <w:sz w:val="20"/>
          <w:szCs w:val="20"/>
        </w:rPr>
        <w:t xml:space="preserve"> </w:t>
      </w:r>
      <w:r w:rsidR="00CF6DEA" w:rsidRPr="00F30CC6">
        <w:rPr>
          <w:rFonts w:ascii="Times New Roman" w:eastAsia="SimSun" w:hAnsi="Times New Roman" w:cs="Times New Roman"/>
          <w:color w:val="000000"/>
          <w:sz w:val="20"/>
          <w:szCs w:val="20"/>
        </w:rPr>
        <w:t>Prediction accuracy using r</w:t>
      </w:r>
      <w:r w:rsidR="000E0766" w:rsidRPr="00F30CC6">
        <w:rPr>
          <w:rFonts w:ascii="Times New Roman" w:eastAsia="SimSun" w:hAnsi="Times New Roman" w:cs="Times New Roman"/>
          <w:color w:val="000000"/>
          <w:sz w:val="20"/>
          <w:szCs w:val="20"/>
        </w:rPr>
        <w:t xml:space="preserve">andom forest regression model </w:t>
      </w:r>
      <w:r w:rsidR="00CF6DEA" w:rsidRPr="00F30CC6">
        <w:rPr>
          <w:rFonts w:ascii="Times New Roman" w:eastAsia="SimSun" w:hAnsi="Times New Roman" w:cs="Times New Roman"/>
          <w:color w:val="000000"/>
          <w:sz w:val="20"/>
          <w:szCs w:val="20"/>
        </w:rPr>
        <w:t>and</w:t>
      </w:r>
      <w:r w:rsidR="000E0766" w:rsidRPr="00F30CC6">
        <w:rPr>
          <w:rFonts w:ascii="Times New Roman" w:eastAsia="SimSun" w:hAnsi="Times New Roman" w:cs="Times New Roman"/>
          <w:color w:val="000000"/>
          <w:sz w:val="20"/>
          <w:szCs w:val="20"/>
        </w:rPr>
        <w:t xml:space="preserve"> taxonomic (ASV, Species, Genus, Family) </w:t>
      </w:r>
      <w:r w:rsidR="00CF6DEA" w:rsidRPr="00F30CC6">
        <w:rPr>
          <w:rFonts w:ascii="Times New Roman" w:eastAsia="SimSun" w:hAnsi="Times New Roman" w:cs="Times New Roman"/>
          <w:color w:val="000000"/>
          <w:sz w:val="20"/>
          <w:szCs w:val="20"/>
        </w:rPr>
        <w:t>or</w:t>
      </w:r>
      <w:r w:rsidR="000E0766" w:rsidRPr="00F30CC6">
        <w:rPr>
          <w:rFonts w:ascii="Times New Roman" w:eastAsia="SimSun" w:hAnsi="Times New Roman" w:cs="Times New Roman"/>
          <w:color w:val="000000"/>
          <w:sz w:val="20"/>
          <w:szCs w:val="20"/>
        </w:rPr>
        <w:t xml:space="preserve"> functional (Gene, Pathway, Phenotype) representation of gut microbiota as predictors. T</w:t>
      </w:r>
      <w:r w:rsidR="00601085" w:rsidRPr="00F30CC6">
        <w:rPr>
          <w:rFonts w:ascii="Times New Roman" w:eastAsia="SimSun" w:hAnsi="Times New Roman" w:cs="Times New Roman"/>
          <w:color w:val="000000"/>
          <w:sz w:val="20"/>
          <w:szCs w:val="20"/>
        </w:rPr>
        <w:t>he abundances of gene</w:t>
      </w:r>
      <w:r w:rsidR="009A0C4E" w:rsidRPr="00F30CC6">
        <w:rPr>
          <w:rFonts w:ascii="Times New Roman" w:eastAsia="SimSun" w:hAnsi="Times New Roman" w:cs="Times New Roman"/>
          <w:color w:val="000000"/>
          <w:sz w:val="20"/>
          <w:szCs w:val="20"/>
        </w:rPr>
        <w:t>s</w:t>
      </w:r>
      <w:r w:rsidR="00601085" w:rsidRPr="00F30CC6">
        <w:rPr>
          <w:rFonts w:ascii="Times New Roman" w:eastAsia="SimSun" w:hAnsi="Times New Roman" w:cs="Times New Roman"/>
          <w:color w:val="000000"/>
          <w:sz w:val="20"/>
          <w:szCs w:val="20"/>
        </w:rPr>
        <w:t>, pathway</w:t>
      </w:r>
      <w:r w:rsidR="009A0C4E" w:rsidRPr="00F30CC6">
        <w:rPr>
          <w:rFonts w:ascii="Times New Roman" w:eastAsia="SimSun" w:hAnsi="Times New Roman" w:cs="Times New Roman"/>
          <w:color w:val="000000"/>
          <w:sz w:val="20"/>
          <w:szCs w:val="20"/>
        </w:rPr>
        <w:t>s</w:t>
      </w:r>
      <w:r w:rsidR="00601085" w:rsidRPr="00F30CC6">
        <w:rPr>
          <w:rFonts w:ascii="Times New Roman" w:eastAsia="SimSun" w:hAnsi="Times New Roman" w:cs="Times New Roman"/>
          <w:color w:val="000000"/>
          <w:sz w:val="20"/>
          <w:szCs w:val="20"/>
        </w:rPr>
        <w:t xml:space="preserve"> and phenotype</w:t>
      </w:r>
      <w:r w:rsidR="009A0C4E" w:rsidRPr="00F30CC6">
        <w:rPr>
          <w:rFonts w:ascii="Times New Roman" w:eastAsia="SimSun" w:hAnsi="Times New Roman" w:cs="Times New Roman"/>
          <w:color w:val="000000"/>
          <w:sz w:val="20"/>
          <w:szCs w:val="20"/>
        </w:rPr>
        <w:t>s</w:t>
      </w:r>
      <w:r w:rsidR="00601085" w:rsidRPr="00F30CC6">
        <w:rPr>
          <w:rFonts w:ascii="Times New Roman" w:eastAsia="SimSun" w:hAnsi="Times New Roman" w:cs="Times New Roman"/>
          <w:color w:val="000000"/>
          <w:sz w:val="20"/>
          <w:szCs w:val="20"/>
        </w:rPr>
        <w:t xml:space="preserve"> were </w:t>
      </w:r>
      <w:r w:rsidR="000E0766" w:rsidRPr="00F30CC6">
        <w:rPr>
          <w:rFonts w:ascii="Times New Roman" w:eastAsia="SimSun" w:hAnsi="Times New Roman" w:cs="Times New Roman"/>
          <w:color w:val="000000"/>
          <w:sz w:val="20"/>
          <w:szCs w:val="20"/>
        </w:rPr>
        <w:t>predicted</w:t>
      </w:r>
      <w:r w:rsidR="00601085" w:rsidRPr="00F30CC6">
        <w:rPr>
          <w:rFonts w:ascii="Times New Roman" w:eastAsia="SimSun" w:hAnsi="Times New Roman" w:cs="Times New Roman"/>
          <w:color w:val="000000"/>
          <w:sz w:val="20"/>
          <w:szCs w:val="20"/>
        </w:rPr>
        <w:t xml:space="preserve"> using </w:t>
      </w:r>
      <w:r w:rsidR="000E0766" w:rsidRPr="00F30CC6">
        <w:rPr>
          <w:rFonts w:ascii="Times New Roman" w:eastAsia="SimSun" w:hAnsi="Times New Roman" w:cs="Times New Roman"/>
          <w:color w:val="000000"/>
          <w:sz w:val="20"/>
          <w:szCs w:val="20"/>
        </w:rPr>
        <w:t>P</w:t>
      </w:r>
      <w:r w:rsidR="00A41B30" w:rsidRPr="00F30CC6">
        <w:rPr>
          <w:rFonts w:ascii="Times New Roman" w:eastAsia="SimSun" w:hAnsi="Times New Roman" w:cs="Times New Roman"/>
          <w:color w:val="000000"/>
          <w:sz w:val="20"/>
          <w:szCs w:val="20"/>
        </w:rPr>
        <w:t>ICRUSt2.</w:t>
      </w:r>
      <w:r w:rsidR="00FD589D" w:rsidRPr="00F30CC6">
        <w:rPr>
          <w:rFonts w:ascii="Times New Roman" w:eastAsia="SimSun" w:hAnsi="Times New Roman" w:cs="Times New Roman"/>
          <w:color w:val="000000"/>
          <w:sz w:val="20"/>
          <w:szCs w:val="20"/>
        </w:rPr>
        <w:t xml:space="preserve"> </w:t>
      </w:r>
      <w:r w:rsidR="00FD589D" w:rsidRPr="00F30CC6">
        <w:rPr>
          <w:rFonts w:ascii="Times New Roman" w:eastAsia="SimSun" w:hAnsi="Times New Roman" w:cs="Times New Roman"/>
          <w:b/>
          <w:bCs/>
          <w:color w:val="000000"/>
          <w:sz w:val="20"/>
          <w:szCs w:val="20"/>
        </w:rPr>
        <w:t>B</w:t>
      </w:r>
      <w:r w:rsidR="00FD589D" w:rsidRPr="00F30CC6">
        <w:rPr>
          <w:rFonts w:ascii="Times New Roman" w:eastAsia="SimSun" w:hAnsi="Times New Roman" w:cs="Times New Roman"/>
          <w:color w:val="000000"/>
          <w:sz w:val="20"/>
          <w:szCs w:val="20"/>
        </w:rPr>
        <w:t xml:space="preserve">. Prediction accuracy using </w:t>
      </w:r>
      <w:proofErr w:type="spellStart"/>
      <w:r w:rsidR="00FD589D" w:rsidRPr="00F30CC6">
        <w:rPr>
          <w:rFonts w:ascii="Times New Roman" w:eastAsia="SimSun" w:hAnsi="Times New Roman" w:cs="Times New Roman"/>
          <w:color w:val="000000"/>
          <w:sz w:val="20"/>
          <w:szCs w:val="20"/>
        </w:rPr>
        <w:t>MelonnPan</w:t>
      </w:r>
      <w:proofErr w:type="spellEnd"/>
      <w:r w:rsidR="00FD589D" w:rsidRPr="00F30CC6">
        <w:rPr>
          <w:rFonts w:ascii="Times New Roman" w:eastAsia="SimSun" w:hAnsi="Times New Roman" w:cs="Times New Roman"/>
          <w:color w:val="000000"/>
          <w:sz w:val="20"/>
          <w:szCs w:val="20"/>
        </w:rPr>
        <w:t xml:space="preserve"> and the same predictors </w:t>
      </w:r>
      <w:r w:rsidR="002C6ECF" w:rsidRPr="00F30CC6">
        <w:rPr>
          <w:rFonts w:ascii="Times New Roman" w:eastAsia="SimSun" w:hAnsi="Times New Roman" w:cs="Times New Roman"/>
          <w:color w:val="000000"/>
          <w:sz w:val="20"/>
          <w:szCs w:val="20"/>
        </w:rPr>
        <w:t xml:space="preserve">as </w:t>
      </w:r>
      <w:r w:rsidR="00887C2E" w:rsidRPr="00F30CC6">
        <w:rPr>
          <w:rFonts w:ascii="Times New Roman" w:eastAsia="SimSun" w:hAnsi="Times New Roman" w:cs="Times New Roman"/>
          <w:color w:val="000000"/>
          <w:sz w:val="20"/>
          <w:szCs w:val="20"/>
        </w:rPr>
        <w:t xml:space="preserve">used </w:t>
      </w:r>
      <w:r w:rsidR="00FD589D" w:rsidRPr="00F30CC6">
        <w:rPr>
          <w:rFonts w:ascii="Times New Roman" w:eastAsia="SimSun" w:hAnsi="Times New Roman" w:cs="Times New Roman"/>
          <w:color w:val="000000"/>
          <w:sz w:val="20"/>
          <w:szCs w:val="20"/>
        </w:rPr>
        <w:t xml:space="preserve">in </w:t>
      </w:r>
      <w:r w:rsidR="002C6ECF" w:rsidRPr="00F30CC6">
        <w:rPr>
          <w:rFonts w:ascii="Times New Roman" w:eastAsia="SimSun" w:hAnsi="Times New Roman" w:cs="Times New Roman"/>
          <w:color w:val="000000"/>
          <w:sz w:val="20"/>
          <w:szCs w:val="20"/>
        </w:rPr>
        <w:t>panel A</w:t>
      </w:r>
      <w:r w:rsidR="00FD589D" w:rsidRPr="00F30CC6">
        <w:rPr>
          <w:rFonts w:ascii="Times New Roman" w:eastAsia="SimSun" w:hAnsi="Times New Roman" w:cs="Times New Roman"/>
          <w:color w:val="000000"/>
          <w:sz w:val="20"/>
          <w:szCs w:val="20"/>
        </w:rPr>
        <w:t>.</w:t>
      </w:r>
      <w:r w:rsidR="002C6ECF" w:rsidRPr="00F30CC6">
        <w:rPr>
          <w:rFonts w:ascii="Times New Roman" w:eastAsia="SimSun" w:hAnsi="Times New Roman" w:cs="Times New Roman"/>
          <w:color w:val="000000"/>
          <w:sz w:val="20"/>
          <w:szCs w:val="20"/>
        </w:rPr>
        <w:t xml:space="preserve"> </w:t>
      </w:r>
      <w:r w:rsidR="002C6ECF" w:rsidRPr="00F30CC6">
        <w:rPr>
          <w:rFonts w:ascii="Times New Roman" w:eastAsia="SimSun" w:hAnsi="Times New Roman" w:cs="Times New Roman"/>
          <w:b/>
          <w:bCs/>
          <w:color w:val="000000"/>
          <w:sz w:val="20"/>
          <w:szCs w:val="20"/>
        </w:rPr>
        <w:t>C</w:t>
      </w:r>
      <w:r w:rsidR="00541ED0" w:rsidRPr="00F30CC6">
        <w:rPr>
          <w:rFonts w:ascii="Times New Roman" w:eastAsia="SimSun" w:hAnsi="Times New Roman" w:cs="Times New Roman"/>
          <w:color w:val="000000"/>
          <w:sz w:val="20"/>
          <w:szCs w:val="20"/>
        </w:rPr>
        <w:t>.</w:t>
      </w:r>
      <w:r w:rsidR="002C6ECF" w:rsidRPr="00F30CC6">
        <w:rPr>
          <w:rFonts w:ascii="Times New Roman" w:eastAsia="SimSun" w:hAnsi="Times New Roman" w:cs="Times New Roman"/>
          <w:color w:val="000000"/>
          <w:sz w:val="20"/>
          <w:szCs w:val="20"/>
        </w:rPr>
        <w:t xml:space="preserve"> </w:t>
      </w:r>
      <w:r w:rsidR="00CF6DEA" w:rsidRPr="00F30CC6">
        <w:rPr>
          <w:rFonts w:ascii="Times New Roman" w:eastAsia="SimSun" w:hAnsi="Times New Roman" w:cs="Times New Roman"/>
          <w:color w:val="000000"/>
          <w:sz w:val="20"/>
          <w:szCs w:val="20"/>
        </w:rPr>
        <w:t>Sample weights under different data</w:t>
      </w:r>
      <w:r w:rsidR="00F9472B" w:rsidRPr="00F30CC6">
        <w:rPr>
          <w:rFonts w:ascii="Times New Roman" w:eastAsia="SimSun" w:hAnsi="Times New Roman" w:cs="Times New Roman"/>
          <w:color w:val="000000"/>
          <w:sz w:val="20"/>
          <w:szCs w:val="20"/>
        </w:rPr>
        <w:t>-splitting strategies.</w:t>
      </w:r>
      <w:r w:rsidR="00CF6DEA" w:rsidRPr="00F30CC6">
        <w:rPr>
          <w:rFonts w:ascii="Times New Roman" w:eastAsia="SimSun" w:hAnsi="Times New Roman" w:cs="Times New Roman"/>
          <w:color w:val="000000"/>
          <w:sz w:val="20"/>
          <w:szCs w:val="20"/>
        </w:rPr>
        <w:t xml:space="preserve"> </w:t>
      </w:r>
      <w:r w:rsidR="001677E4" w:rsidRPr="00F30CC6">
        <w:rPr>
          <w:rFonts w:ascii="Times New Roman" w:eastAsia="SimSun" w:hAnsi="Times New Roman" w:cs="Times New Roman"/>
          <w:color w:val="000000"/>
          <w:sz w:val="20"/>
          <w:szCs w:val="20"/>
        </w:rPr>
        <w:t>The weights of t</w:t>
      </w:r>
      <w:r w:rsidR="002C6ECF" w:rsidRPr="00F30CC6">
        <w:rPr>
          <w:rFonts w:ascii="Times New Roman" w:eastAsia="SimSun" w:hAnsi="Times New Roman" w:cs="Times New Roman"/>
          <w:color w:val="000000"/>
          <w:sz w:val="20"/>
          <w:szCs w:val="20"/>
        </w:rPr>
        <w:t xml:space="preserve">raining </w:t>
      </w:r>
      <w:r w:rsidR="00A019D4" w:rsidRPr="00F30CC6">
        <w:rPr>
          <w:rFonts w:ascii="Times New Roman" w:eastAsia="SimSun" w:hAnsi="Times New Roman" w:cs="Times New Roman"/>
          <w:color w:val="000000"/>
          <w:sz w:val="20"/>
          <w:szCs w:val="20"/>
        </w:rPr>
        <w:t>samples</w:t>
      </w:r>
      <w:r w:rsidR="002C6ECF" w:rsidRPr="00F30CC6">
        <w:rPr>
          <w:rFonts w:ascii="Times New Roman" w:eastAsia="SimSun" w:hAnsi="Times New Roman" w:cs="Times New Roman"/>
          <w:color w:val="000000"/>
          <w:sz w:val="20"/>
          <w:szCs w:val="20"/>
        </w:rPr>
        <w:t xml:space="preserve"> closer to </w:t>
      </w:r>
      <w:r w:rsidR="00A019D4" w:rsidRPr="00F30CC6">
        <w:rPr>
          <w:rFonts w:ascii="Times New Roman" w:eastAsia="SimSun" w:hAnsi="Times New Roman" w:cs="Times New Roman"/>
          <w:color w:val="000000"/>
          <w:sz w:val="20"/>
          <w:szCs w:val="20"/>
        </w:rPr>
        <w:t xml:space="preserve">their corresponding test samples </w:t>
      </w:r>
      <w:r w:rsidR="002C6ECF" w:rsidRPr="00F30CC6">
        <w:rPr>
          <w:rFonts w:ascii="Times New Roman" w:eastAsia="SimSun" w:hAnsi="Times New Roman" w:cs="Times New Roman"/>
          <w:color w:val="000000"/>
          <w:sz w:val="20"/>
          <w:szCs w:val="20"/>
        </w:rPr>
        <w:t xml:space="preserve">were assigned higher </w:t>
      </w:r>
      <w:r w:rsidR="001677E4" w:rsidRPr="00F30CC6">
        <w:rPr>
          <w:rFonts w:ascii="Times New Roman" w:eastAsia="SimSun" w:hAnsi="Times New Roman" w:cs="Times New Roman"/>
          <w:color w:val="000000"/>
          <w:sz w:val="20"/>
          <w:szCs w:val="20"/>
        </w:rPr>
        <w:t xml:space="preserve">values, as </w:t>
      </w:r>
      <w:r w:rsidR="00A019D4" w:rsidRPr="00F30CC6">
        <w:rPr>
          <w:rFonts w:ascii="Times New Roman" w:eastAsia="SimSun" w:hAnsi="Times New Roman" w:cs="Times New Roman"/>
          <w:color w:val="000000"/>
          <w:sz w:val="20"/>
          <w:szCs w:val="20"/>
        </w:rPr>
        <w:t xml:space="preserve">indicated </w:t>
      </w:r>
      <w:r w:rsidR="002C6ECF" w:rsidRPr="00F30CC6">
        <w:rPr>
          <w:rFonts w:ascii="Times New Roman" w:eastAsia="SimSun" w:hAnsi="Times New Roman" w:cs="Times New Roman"/>
          <w:color w:val="000000"/>
          <w:sz w:val="20"/>
          <w:szCs w:val="20"/>
        </w:rPr>
        <w:t>by larger circle sizes</w:t>
      </w:r>
      <w:r w:rsidR="007E7E69" w:rsidRPr="00F30CC6">
        <w:rPr>
          <w:rFonts w:ascii="Times New Roman" w:eastAsia="SimSun" w:hAnsi="Times New Roman" w:cs="Times New Roman"/>
          <w:color w:val="000000"/>
          <w:sz w:val="20"/>
          <w:szCs w:val="20"/>
        </w:rPr>
        <w:t xml:space="preserve"> in a reduced two-dimensional UMAP (Uniform Manifold Approximation and Projection) space</w:t>
      </w:r>
      <w:r w:rsidR="001236D6" w:rsidRPr="00F30CC6">
        <w:rPr>
          <w:rFonts w:ascii="Times New Roman" w:eastAsia="SimSun" w:hAnsi="Times New Roman" w:cs="Times New Roman"/>
          <w:color w:val="000000"/>
          <w:sz w:val="20"/>
          <w:szCs w:val="20"/>
        </w:rPr>
        <w:t>.</w:t>
      </w:r>
      <w:r w:rsidR="001236D6" w:rsidRPr="00F30CC6">
        <w:rPr>
          <w:rFonts w:ascii="Times New Roman" w:eastAsia="SimSun" w:hAnsi="Times New Roman" w:cs="Times New Roman"/>
          <w:b/>
          <w:bCs/>
          <w:color w:val="000000"/>
          <w:sz w:val="20"/>
          <w:szCs w:val="20"/>
        </w:rPr>
        <w:t xml:space="preserve"> </w:t>
      </w:r>
      <w:r w:rsidR="00BF3EFA" w:rsidRPr="00F30CC6">
        <w:rPr>
          <w:rFonts w:ascii="Times New Roman" w:eastAsia="SimSun" w:hAnsi="Times New Roman" w:cs="Times New Roman"/>
          <w:color w:val="000000"/>
          <w:sz w:val="20"/>
          <w:szCs w:val="20"/>
        </w:rPr>
        <w:t xml:space="preserve">The </w:t>
      </w:r>
      <w:r w:rsidR="00A03634" w:rsidRPr="00F30CC6">
        <w:rPr>
          <w:rFonts w:ascii="Times New Roman" w:eastAsia="SimSun" w:hAnsi="Times New Roman" w:cs="Times New Roman"/>
          <w:color w:val="000000"/>
          <w:sz w:val="20"/>
          <w:szCs w:val="20"/>
        </w:rPr>
        <w:t>sample weight</w:t>
      </w:r>
      <w:r w:rsidR="009A0C4E" w:rsidRPr="00F30CC6">
        <w:rPr>
          <w:rFonts w:ascii="Times New Roman" w:eastAsia="SimSun" w:hAnsi="Times New Roman" w:cs="Times New Roman"/>
          <w:color w:val="000000"/>
          <w:sz w:val="20"/>
          <w:szCs w:val="20"/>
        </w:rPr>
        <w:t xml:space="preserve"> </w:t>
      </w:r>
      <w:r w:rsidR="00482DC5" w:rsidRPr="00F30CC6">
        <w:rPr>
          <w:rFonts w:ascii="Times New Roman" w:eastAsia="SimSun" w:hAnsi="Times New Roman" w:cs="Times New Roman"/>
          <w:color w:val="000000"/>
          <w:sz w:val="20"/>
          <w:szCs w:val="20"/>
        </w:rPr>
        <w:t>was</w:t>
      </w:r>
      <w:r w:rsidR="00BF3EFA" w:rsidRPr="00F30CC6">
        <w:rPr>
          <w:rFonts w:ascii="Times New Roman" w:eastAsia="SimSun" w:hAnsi="Times New Roman" w:cs="Times New Roman"/>
          <w:color w:val="000000"/>
          <w:sz w:val="20"/>
          <w:szCs w:val="20"/>
        </w:rPr>
        <w:t xml:space="preserve"> </w:t>
      </w:r>
      <w:r w:rsidR="00CA3E3A" w:rsidRPr="00F30CC6">
        <w:rPr>
          <w:rFonts w:ascii="Times New Roman" w:eastAsia="SimSun" w:hAnsi="Times New Roman" w:cs="Times New Roman"/>
          <w:color w:val="000000"/>
          <w:sz w:val="20"/>
          <w:szCs w:val="20"/>
        </w:rPr>
        <w:t xml:space="preserve">calculated </w:t>
      </w:r>
      <w:r w:rsidR="00BF3EFA" w:rsidRPr="00F30CC6">
        <w:rPr>
          <w:rFonts w:ascii="Times New Roman" w:eastAsia="SimSun" w:hAnsi="Times New Roman" w:cs="Times New Roman"/>
          <w:color w:val="000000"/>
          <w:sz w:val="20"/>
          <w:szCs w:val="20"/>
        </w:rPr>
        <w:t>as 1/</w:t>
      </w:r>
      <w:r w:rsidR="00CA3E3A" w:rsidRPr="00F30CC6">
        <w:rPr>
          <w:rFonts w:ascii="Times New Roman" w:eastAsia="SimSun" w:hAnsi="Times New Roman" w:cs="Times New Roman"/>
          <w:color w:val="000000"/>
          <w:sz w:val="20"/>
          <w:szCs w:val="20"/>
        </w:rPr>
        <w:t>P</w:t>
      </w:r>
      <w:r w:rsidR="00BF3EFA" w:rsidRPr="00F30CC6">
        <w:rPr>
          <w:rFonts w:ascii="Times New Roman" w:eastAsia="SimSun" w:hAnsi="Times New Roman" w:cs="Times New Roman"/>
          <w:color w:val="000000"/>
          <w:sz w:val="20"/>
          <w:szCs w:val="20"/>
          <w:vertAlign w:val="subscript"/>
        </w:rPr>
        <w:t>i</w:t>
      </w:r>
      <w:r w:rsidR="00BF3EFA" w:rsidRPr="00F30CC6">
        <w:rPr>
          <w:rFonts w:ascii="Times New Roman" w:eastAsia="SimSun" w:hAnsi="Times New Roman" w:cs="Times New Roman"/>
          <w:color w:val="000000"/>
          <w:sz w:val="20"/>
          <w:szCs w:val="20"/>
        </w:rPr>
        <w:t xml:space="preserve">-1, where </w:t>
      </w:r>
      <w:r w:rsidR="00CA3E3A" w:rsidRPr="00F30CC6">
        <w:rPr>
          <w:rFonts w:ascii="Times New Roman" w:eastAsia="SimSun" w:hAnsi="Times New Roman" w:cs="Times New Roman"/>
          <w:color w:val="000000"/>
          <w:sz w:val="20"/>
          <w:szCs w:val="20"/>
        </w:rPr>
        <w:t>P</w:t>
      </w:r>
      <w:r w:rsidR="00CA3E3A" w:rsidRPr="00F30CC6">
        <w:rPr>
          <w:rFonts w:ascii="Times New Roman" w:eastAsia="SimSun" w:hAnsi="Times New Roman" w:cs="Times New Roman"/>
          <w:color w:val="000000"/>
          <w:sz w:val="20"/>
          <w:szCs w:val="20"/>
          <w:vertAlign w:val="subscript"/>
        </w:rPr>
        <w:t>i</w:t>
      </w:r>
      <w:r w:rsidR="00CA3E3A" w:rsidRPr="00F30CC6">
        <w:rPr>
          <w:rFonts w:ascii="Times New Roman" w:eastAsia="SimSun" w:hAnsi="Times New Roman" w:cs="Times New Roman"/>
          <w:color w:val="000000"/>
          <w:sz w:val="20"/>
          <w:szCs w:val="20"/>
        </w:rPr>
        <w:t xml:space="preserve"> </w:t>
      </w:r>
      <w:r w:rsidR="00BF3EFA" w:rsidRPr="00F30CC6">
        <w:rPr>
          <w:rFonts w:ascii="Times New Roman" w:eastAsia="SimSun" w:hAnsi="Times New Roman" w:cs="Times New Roman"/>
          <w:color w:val="000000"/>
          <w:sz w:val="20"/>
          <w:szCs w:val="20"/>
        </w:rPr>
        <w:t xml:space="preserve">is the probability of </w:t>
      </w:r>
      <w:r w:rsidR="00CA3E3A" w:rsidRPr="00F30CC6">
        <w:rPr>
          <w:rFonts w:ascii="Times New Roman" w:eastAsia="SimSun" w:hAnsi="Times New Roman" w:cs="Times New Roman"/>
          <w:color w:val="000000"/>
          <w:sz w:val="20"/>
          <w:szCs w:val="20"/>
        </w:rPr>
        <w:t xml:space="preserve">sample </w:t>
      </w:r>
      <w:proofErr w:type="spellStart"/>
      <w:r w:rsidR="0014268D" w:rsidRPr="00F30CC6">
        <w:rPr>
          <w:rFonts w:ascii="Times New Roman" w:eastAsia="SimSun" w:hAnsi="Times New Roman" w:cs="Times New Roman"/>
          <w:color w:val="000000"/>
          <w:sz w:val="20"/>
          <w:szCs w:val="20"/>
        </w:rPr>
        <w:t>i</w:t>
      </w:r>
      <w:proofErr w:type="spellEnd"/>
      <w:r w:rsidR="009A0C4E" w:rsidRPr="00F30CC6">
        <w:rPr>
          <w:rFonts w:ascii="Times New Roman" w:eastAsia="SimSun" w:hAnsi="Times New Roman" w:cs="Times New Roman"/>
          <w:color w:val="000000"/>
          <w:sz w:val="20"/>
          <w:szCs w:val="20"/>
        </w:rPr>
        <w:t xml:space="preserve"> belonging to the training distribution</w:t>
      </w:r>
      <w:r w:rsidR="0014268D" w:rsidRPr="00F30CC6">
        <w:rPr>
          <w:rFonts w:ascii="Times New Roman" w:eastAsia="SimSun" w:hAnsi="Times New Roman" w:cs="Times New Roman"/>
          <w:color w:val="000000"/>
          <w:sz w:val="20"/>
          <w:szCs w:val="20"/>
        </w:rPr>
        <w:t xml:space="preserve"> </w:t>
      </w:r>
      <w:r w:rsidR="00A03634" w:rsidRPr="00F30CC6">
        <w:rPr>
          <w:rFonts w:ascii="Times New Roman" w:eastAsia="SimSun" w:hAnsi="Times New Roman" w:cs="Times New Roman"/>
          <w:color w:val="000000"/>
          <w:sz w:val="20"/>
          <w:szCs w:val="20"/>
        </w:rPr>
        <w:t xml:space="preserve">and was </w:t>
      </w:r>
      <w:r w:rsidR="0014268D" w:rsidRPr="00F30CC6">
        <w:rPr>
          <w:rFonts w:ascii="Times New Roman" w:eastAsia="SimSun" w:hAnsi="Times New Roman" w:cs="Times New Roman"/>
          <w:color w:val="000000"/>
          <w:sz w:val="20"/>
          <w:szCs w:val="20"/>
        </w:rPr>
        <w:t>estimated</w:t>
      </w:r>
      <w:r w:rsidR="00BF3EFA" w:rsidRPr="00F30CC6">
        <w:rPr>
          <w:rFonts w:ascii="Times New Roman" w:eastAsia="SimSun" w:hAnsi="Times New Roman" w:cs="Times New Roman"/>
          <w:color w:val="000000"/>
          <w:sz w:val="20"/>
          <w:szCs w:val="20"/>
        </w:rPr>
        <w:t xml:space="preserve"> using random forest classifier (</w:t>
      </w:r>
      <w:r w:rsidR="005B23AA" w:rsidRPr="00F30CC6">
        <w:rPr>
          <w:rFonts w:ascii="Times New Roman" w:eastAsia="SimSun" w:hAnsi="Times New Roman" w:cs="Times New Roman"/>
          <w:color w:val="000000"/>
          <w:sz w:val="20"/>
          <w:szCs w:val="20"/>
        </w:rPr>
        <w:t xml:space="preserve">the same approach was applied to generate </w:t>
      </w:r>
      <w:r w:rsidR="00FC37AE" w:rsidRPr="00F30CC6">
        <w:rPr>
          <w:rFonts w:ascii="Times New Roman" w:eastAsia="SimSun" w:hAnsi="Times New Roman" w:cs="Times New Roman"/>
          <w:color w:val="000000"/>
          <w:sz w:val="20"/>
          <w:szCs w:val="20"/>
        </w:rPr>
        <w:t>R</w:t>
      </w:r>
      <w:r w:rsidR="005B23AA" w:rsidRPr="00F30CC6">
        <w:rPr>
          <w:rFonts w:ascii="Times New Roman" w:eastAsia="SimSun" w:hAnsi="Times New Roman" w:cs="Times New Roman"/>
          <w:color w:val="000000"/>
          <w:sz w:val="20"/>
          <w:szCs w:val="20"/>
        </w:rPr>
        <w:t xml:space="preserve">eceiver </w:t>
      </w:r>
      <w:r w:rsidR="00FC37AE" w:rsidRPr="00F30CC6">
        <w:rPr>
          <w:rFonts w:ascii="Times New Roman" w:eastAsia="SimSun" w:hAnsi="Times New Roman" w:cs="Times New Roman"/>
          <w:color w:val="000000"/>
          <w:sz w:val="20"/>
          <w:szCs w:val="20"/>
        </w:rPr>
        <w:t>O</w:t>
      </w:r>
      <w:r w:rsidR="005B23AA" w:rsidRPr="00F30CC6">
        <w:rPr>
          <w:rFonts w:ascii="Times New Roman" w:eastAsia="SimSun" w:hAnsi="Times New Roman" w:cs="Times New Roman"/>
          <w:color w:val="000000"/>
          <w:sz w:val="20"/>
          <w:szCs w:val="20"/>
        </w:rPr>
        <w:t xml:space="preserve">perating </w:t>
      </w:r>
      <w:r w:rsidR="00FC37AE" w:rsidRPr="00F30CC6">
        <w:rPr>
          <w:rFonts w:ascii="Times New Roman" w:eastAsia="SimSun" w:hAnsi="Times New Roman" w:cs="Times New Roman"/>
          <w:color w:val="000000"/>
          <w:sz w:val="20"/>
          <w:szCs w:val="20"/>
        </w:rPr>
        <w:t>Characteristics</w:t>
      </w:r>
      <w:r w:rsidR="005B23AA" w:rsidRPr="00F30CC6">
        <w:rPr>
          <w:rFonts w:ascii="Times New Roman" w:eastAsia="SimSun" w:hAnsi="Times New Roman" w:cs="Times New Roman"/>
          <w:color w:val="000000"/>
          <w:sz w:val="20"/>
          <w:szCs w:val="20"/>
        </w:rPr>
        <w:t xml:space="preserve"> curve</w:t>
      </w:r>
      <w:r w:rsidR="00FC37AE" w:rsidRPr="00F30CC6">
        <w:rPr>
          <w:rFonts w:ascii="Times New Roman" w:eastAsia="SimSun" w:hAnsi="Times New Roman" w:cs="Times New Roman"/>
          <w:color w:val="000000"/>
          <w:sz w:val="20"/>
          <w:szCs w:val="20"/>
        </w:rPr>
        <w:t>s</w:t>
      </w:r>
      <w:r w:rsidR="005B23AA" w:rsidRPr="00F30CC6">
        <w:rPr>
          <w:rFonts w:ascii="Times New Roman" w:eastAsia="SimSun" w:hAnsi="Times New Roman" w:cs="Times New Roman"/>
          <w:color w:val="000000"/>
          <w:sz w:val="20"/>
          <w:szCs w:val="20"/>
        </w:rPr>
        <w:t xml:space="preserve"> in Fig. 5D</w:t>
      </w:r>
      <w:r w:rsidR="00905053" w:rsidRPr="00F30CC6">
        <w:rPr>
          <w:rFonts w:ascii="Times New Roman" w:eastAsia="SimSun" w:hAnsi="Times New Roman" w:cs="Times New Roman"/>
          <w:color w:val="000000"/>
          <w:sz w:val="20"/>
          <w:szCs w:val="20"/>
        </w:rPr>
        <w:t xml:space="preserve"> of the main text</w:t>
      </w:r>
      <w:r w:rsidR="00482DC5" w:rsidRPr="00F30CC6">
        <w:rPr>
          <w:rFonts w:ascii="Times New Roman" w:eastAsia="SimSun" w:hAnsi="Times New Roman" w:cs="Times New Roman"/>
          <w:color w:val="000000"/>
          <w:sz w:val="20"/>
          <w:szCs w:val="20"/>
        </w:rPr>
        <w:t>; see Methods in the main text for details</w:t>
      </w:r>
      <w:r w:rsidR="00BF3EFA" w:rsidRPr="00F30CC6">
        <w:rPr>
          <w:rFonts w:ascii="Times New Roman" w:eastAsia="SimSun" w:hAnsi="Times New Roman" w:cs="Times New Roman"/>
          <w:color w:val="000000"/>
          <w:sz w:val="20"/>
          <w:szCs w:val="20"/>
        </w:rPr>
        <w:t>).</w:t>
      </w:r>
      <w:r w:rsidR="00541ED0" w:rsidRPr="00F30CC6">
        <w:rPr>
          <w:rFonts w:ascii="Times New Roman" w:eastAsia="SimSun" w:hAnsi="Times New Roman" w:cs="Times New Roman"/>
          <w:color w:val="000000"/>
          <w:sz w:val="20"/>
          <w:szCs w:val="20"/>
        </w:rPr>
        <w:t xml:space="preserve"> </w:t>
      </w:r>
      <w:r w:rsidR="00541ED0" w:rsidRPr="00F30CC6">
        <w:rPr>
          <w:rFonts w:ascii="Times New Roman" w:eastAsia="SimSun" w:hAnsi="Times New Roman" w:cs="Times New Roman"/>
          <w:b/>
          <w:bCs/>
          <w:color w:val="000000"/>
          <w:sz w:val="20"/>
          <w:szCs w:val="20"/>
        </w:rPr>
        <w:t>D</w:t>
      </w:r>
      <w:r w:rsidR="00541ED0" w:rsidRPr="00F30CC6">
        <w:rPr>
          <w:rFonts w:ascii="Times New Roman" w:eastAsia="SimSun" w:hAnsi="Times New Roman" w:cs="Times New Roman"/>
          <w:color w:val="000000"/>
          <w:sz w:val="20"/>
          <w:szCs w:val="20"/>
        </w:rPr>
        <w:t xml:space="preserve">. Prediction accuracy </w:t>
      </w:r>
      <w:r w:rsidR="001A1C69" w:rsidRPr="00F30CC6">
        <w:rPr>
          <w:rFonts w:ascii="Times New Roman" w:eastAsia="SimSun" w:hAnsi="Times New Roman" w:cs="Times New Roman"/>
          <w:color w:val="000000"/>
          <w:sz w:val="20"/>
          <w:szCs w:val="20"/>
        </w:rPr>
        <w:t>using</w:t>
      </w:r>
      <w:r w:rsidR="00541ED0" w:rsidRPr="00F30CC6">
        <w:rPr>
          <w:rFonts w:ascii="Times New Roman" w:eastAsia="SimSun" w:hAnsi="Times New Roman" w:cs="Times New Roman"/>
          <w:color w:val="000000"/>
          <w:sz w:val="20"/>
          <w:szCs w:val="20"/>
        </w:rPr>
        <w:t xml:space="preserve"> </w:t>
      </w:r>
      <w:r w:rsidR="001A1C69" w:rsidRPr="00F30CC6">
        <w:rPr>
          <w:rFonts w:ascii="Times New Roman" w:eastAsia="SimSun" w:hAnsi="Times New Roman" w:cs="Times New Roman"/>
          <w:color w:val="000000"/>
          <w:sz w:val="20"/>
          <w:szCs w:val="20"/>
        </w:rPr>
        <w:t>random forest regression model</w:t>
      </w:r>
      <w:r w:rsidR="00541ED0" w:rsidRPr="00F30CC6">
        <w:rPr>
          <w:rFonts w:ascii="Times New Roman" w:eastAsia="SimSun" w:hAnsi="Times New Roman" w:cs="Times New Roman"/>
          <w:color w:val="000000"/>
          <w:sz w:val="20"/>
          <w:szCs w:val="20"/>
        </w:rPr>
        <w:t xml:space="preserve"> built from weighted training data</w:t>
      </w:r>
      <w:r w:rsidR="001A1C69" w:rsidRPr="00F30CC6">
        <w:rPr>
          <w:rFonts w:ascii="Times New Roman" w:eastAsia="SimSun" w:hAnsi="Times New Roman" w:cs="Times New Roman"/>
          <w:color w:val="000000"/>
          <w:sz w:val="20"/>
          <w:szCs w:val="20"/>
        </w:rPr>
        <w:t xml:space="preserve"> and absolute abundances of bacterial species as predictors.</w:t>
      </w:r>
    </w:p>
    <w:p w14:paraId="1350045A" w14:textId="2ECBF5EB" w:rsidR="00722BB5" w:rsidRPr="00A06850" w:rsidDel="00C42D2C" w:rsidRDefault="00B3696D" w:rsidP="005E0AD8">
      <w:pPr>
        <w:jc w:val="both"/>
        <w:rPr>
          <w:del w:id="699" w:author="Chen Liao" w:date="2021-02-25T11:33:00Z"/>
          <w:rFonts w:ascii="Times New Roman" w:hAnsi="Times New Roman" w:cs="Times New Roman"/>
          <w:b/>
          <w:bCs/>
          <w:sz w:val="20"/>
          <w:szCs w:val="21"/>
          <w:rPrChange w:id="700" w:author="Chen Liao" w:date="2021-02-25T12:14:00Z">
            <w:rPr>
              <w:del w:id="701" w:author="Chen Liao" w:date="2021-02-25T11:33:00Z"/>
              <w:rFonts w:ascii="Times New Roman" w:hAnsi="Times New Roman" w:cs="Times New Roman"/>
              <w:sz w:val="20"/>
              <w:szCs w:val="21"/>
            </w:rPr>
          </w:rPrChange>
        </w:rPr>
      </w:pPr>
      <w:ins w:id="702" w:author="戴 磊" w:date="2021-02-19T23:31:00Z">
        <w:del w:id="703" w:author="Chen Liao" w:date="2021-02-25T11:33:00Z">
          <w:r w:rsidRPr="00A06850" w:rsidDel="00C42D2C">
            <w:rPr>
              <w:rFonts w:ascii="Times New Roman" w:hAnsi="Times New Roman" w:cs="Times New Roman"/>
              <w:b/>
              <w:bCs/>
              <w:sz w:val="20"/>
              <w:szCs w:val="21"/>
              <w:rPrChange w:id="704" w:author="Chen Liao" w:date="2021-02-25T12:14:00Z">
                <w:rPr>
                  <w:rFonts w:ascii="Times New Roman" w:hAnsi="Times New Roman" w:cs="Times New Roman"/>
                  <w:sz w:val="20"/>
                  <w:szCs w:val="21"/>
                </w:rPr>
              </w:rPrChange>
            </w:rPr>
            <w:delText>Related to figure 5</w:delText>
          </w:r>
        </w:del>
      </w:ins>
    </w:p>
    <w:p w14:paraId="7FC3BC72" w14:textId="162FC992" w:rsidR="00722BB5" w:rsidRPr="00F30CC6" w:rsidDel="00B40A93" w:rsidRDefault="00722BB5" w:rsidP="00722BB5">
      <w:pPr>
        <w:jc w:val="center"/>
        <w:rPr>
          <w:del w:id="705" w:author="Chen Liao" w:date="2021-02-25T11:39:00Z"/>
          <w:rFonts w:ascii="Times New Roman" w:eastAsia="SimSun" w:hAnsi="Times New Roman" w:cs="Times New Roman"/>
          <w:b/>
          <w:bCs/>
          <w:color w:val="000000"/>
          <w:sz w:val="20"/>
          <w:szCs w:val="20"/>
        </w:rPr>
      </w:pPr>
      <w:del w:id="706" w:author="Chen Liao" w:date="2021-02-25T11:39:00Z">
        <w:r w:rsidRPr="00F30CC6" w:rsidDel="00B40A93">
          <w:rPr>
            <w:rFonts w:ascii="Times New Roman" w:eastAsia="SimSun" w:hAnsi="Times New Roman" w:cs="Times New Roman"/>
            <w:b/>
            <w:bCs/>
            <w:noProof/>
            <w:color w:val="000000"/>
            <w:sz w:val="20"/>
            <w:szCs w:val="20"/>
          </w:rPr>
          <w:drawing>
            <wp:inline distT="0" distB="0" distL="0" distR="0" wp14:anchorId="3A2111E6" wp14:editId="21B871F5">
              <wp:extent cx="5011767" cy="3612776"/>
              <wp:effectExtent l="0" t="0" r="508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del>
    </w:p>
    <w:p w14:paraId="132153C2" w14:textId="4254B038" w:rsidR="00722BB5" w:rsidRPr="00F30CC6" w:rsidDel="00B40A93" w:rsidRDefault="00722BB5" w:rsidP="00722BB5">
      <w:pPr>
        <w:jc w:val="both"/>
        <w:rPr>
          <w:del w:id="707" w:author="Chen Liao" w:date="2021-02-25T11:39:00Z"/>
          <w:rFonts w:ascii="Times New Roman" w:eastAsia="SimSun" w:hAnsi="Times New Roman" w:cs="Times New Roman"/>
          <w:b/>
          <w:bCs/>
          <w:color w:val="000000"/>
          <w:sz w:val="20"/>
          <w:szCs w:val="20"/>
        </w:rPr>
      </w:pPr>
    </w:p>
    <w:p w14:paraId="644E643A" w14:textId="2C25BB4E" w:rsidR="00B3696D" w:rsidRPr="00F30CC6" w:rsidDel="00750D9F" w:rsidRDefault="00722BB5" w:rsidP="00722BB5">
      <w:pPr>
        <w:jc w:val="both"/>
        <w:rPr>
          <w:ins w:id="708" w:author="戴 磊" w:date="2021-02-19T23:32:00Z"/>
          <w:del w:id="709" w:author="Chen Liao" w:date="2021-02-25T11:34:00Z"/>
          <w:rFonts w:ascii="Times New Roman" w:eastAsia="SimSun" w:hAnsi="Times New Roman" w:cs="Times New Roman"/>
          <w:color w:val="000000"/>
          <w:sz w:val="20"/>
          <w:szCs w:val="20"/>
        </w:rPr>
      </w:pPr>
      <w:del w:id="710" w:author="Chen Liao" w:date="2021-02-25T11:39:00Z">
        <w:r w:rsidRPr="00F30CC6" w:rsidDel="00B40A93">
          <w:rPr>
            <w:rFonts w:ascii="Times New Roman" w:eastAsia="SimSun" w:hAnsi="Times New Roman" w:cs="Times New Roman"/>
            <w:b/>
            <w:bCs/>
            <w:color w:val="000000"/>
            <w:sz w:val="20"/>
            <w:szCs w:val="20"/>
          </w:rPr>
          <w:delText>Figure S15. Prediction of short-chain fatty acid (SCFA) concentration from gut microbiota using data from resistant starch-treated mice</w:delText>
        </w:r>
        <w:r w:rsidRPr="00F30CC6" w:rsidDel="00B40A93">
          <w:rPr>
            <w:rFonts w:ascii="Times New Roman" w:eastAsia="SimSun" w:hAnsi="Times New Roman" w:cs="Times New Roman"/>
            <w:color w:val="000000"/>
            <w:sz w:val="20"/>
            <w:szCs w:val="20"/>
          </w:rPr>
          <w:delText>. The same figure legend applies as in the main text Fig. 5B-D (the same order).</w:delText>
        </w:r>
      </w:del>
    </w:p>
    <w:p w14:paraId="683A75A7" w14:textId="503178C7" w:rsidR="00601085" w:rsidRPr="00F30CC6" w:rsidRDefault="00B3696D" w:rsidP="00722BB5">
      <w:pPr>
        <w:jc w:val="both"/>
        <w:rPr>
          <w:rFonts w:ascii="Times New Roman" w:hAnsi="Times New Roman" w:cs="Times New Roman"/>
          <w:sz w:val="20"/>
          <w:szCs w:val="21"/>
        </w:rPr>
      </w:pPr>
      <w:ins w:id="711" w:author="戴 磊" w:date="2021-02-19T23:32:00Z">
        <w:del w:id="712" w:author="Chen Liao" w:date="2021-02-25T11:34:00Z">
          <w:r w:rsidRPr="00F30CC6" w:rsidDel="00750D9F">
            <w:rPr>
              <w:rFonts w:ascii="Times New Roman" w:eastAsia="SimSun" w:hAnsi="Times New Roman" w:cs="Times New Roman"/>
              <w:color w:val="000000"/>
              <w:sz w:val="20"/>
              <w:szCs w:val="20"/>
            </w:rPr>
            <w:delText>Related to figure 5</w:delText>
          </w:r>
        </w:del>
      </w:ins>
      <w:r w:rsidR="00B20E3F" w:rsidRPr="00F30CC6">
        <w:rPr>
          <w:rFonts w:ascii="Times New Roman" w:hAnsi="Times New Roman" w:cs="Times New Roman"/>
          <w:sz w:val="20"/>
          <w:szCs w:val="21"/>
        </w:rPr>
        <w:br w:type="page"/>
      </w:r>
    </w:p>
    <w:p w14:paraId="3658A403" w14:textId="5081DAEA" w:rsidR="00722BB5" w:rsidRPr="00F30CC6" w:rsidRDefault="00722BB5" w:rsidP="00722BB5">
      <w:pPr>
        <w:jc w:val="center"/>
        <w:rPr>
          <w:ins w:id="713" w:author="Chen Liao" w:date="2021-02-25T11:36:00Z"/>
          <w:rFonts w:ascii="Times New Roman" w:eastAsia="SimSun" w:hAnsi="Times New Roman" w:cs="Times New Roman"/>
          <w:b/>
          <w:bCs/>
          <w:color w:val="000000"/>
          <w:sz w:val="20"/>
          <w:szCs w:val="20"/>
        </w:rPr>
      </w:pPr>
      <w:r w:rsidRPr="00F30CC6">
        <w:rPr>
          <w:rFonts w:ascii="Times New Roman" w:eastAsia="SimSun" w:hAnsi="Times New Roman" w:cs="Times New Roman"/>
          <w:b/>
          <w:bCs/>
          <w:noProof/>
          <w:color w:val="000000"/>
          <w:sz w:val="20"/>
          <w:szCs w:val="20"/>
        </w:rPr>
        <w:lastRenderedPageBreak/>
        <w:drawing>
          <wp:inline distT="0" distB="0" distL="0" distR="0" wp14:anchorId="15A6B628" wp14:editId="37A6D135">
            <wp:extent cx="5191648" cy="2813538"/>
            <wp:effectExtent l="0" t="0" r="3175" b="635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5885" cy="2821253"/>
                    </a:xfrm>
                    <a:prstGeom prst="rect">
                      <a:avLst/>
                    </a:prstGeom>
                  </pic:spPr>
                </pic:pic>
              </a:graphicData>
            </a:graphic>
          </wp:inline>
        </w:drawing>
      </w:r>
    </w:p>
    <w:p w14:paraId="20B81103" w14:textId="00E01619" w:rsidR="00B40A93" w:rsidRPr="00F30CC6" w:rsidRDefault="00B40A93" w:rsidP="00722BB5">
      <w:pPr>
        <w:jc w:val="center"/>
        <w:rPr>
          <w:rFonts w:ascii="Times New Roman" w:eastAsia="SimSun" w:hAnsi="Times New Roman" w:cs="Times New Roman"/>
          <w:b/>
          <w:bCs/>
          <w:color w:val="000000"/>
          <w:sz w:val="20"/>
          <w:szCs w:val="20"/>
        </w:rPr>
      </w:pPr>
      <w:ins w:id="714" w:author="Chen Liao" w:date="2021-02-25T11:36:00Z">
        <w:r w:rsidRPr="00F30CC6">
          <w:rPr>
            <w:rFonts w:ascii="Times New Roman" w:eastAsia="SimSun" w:hAnsi="Times New Roman" w:cs="Times New Roman"/>
            <w:b/>
            <w:bCs/>
            <w:noProof/>
            <w:color w:val="000000"/>
            <w:sz w:val="20"/>
            <w:szCs w:val="20"/>
          </w:rPr>
          <w:drawing>
            <wp:inline distT="0" distB="0" distL="0" distR="0" wp14:anchorId="2FBC7A00" wp14:editId="035D0A0A">
              <wp:extent cx="5410200" cy="3200400"/>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ins>
    </w:p>
    <w:p w14:paraId="0198E8E0" w14:textId="77777777" w:rsidR="00722BB5" w:rsidRPr="00F30CC6" w:rsidRDefault="00722BB5" w:rsidP="00722BB5">
      <w:pPr>
        <w:jc w:val="both"/>
        <w:rPr>
          <w:rFonts w:ascii="Times New Roman" w:eastAsia="SimSun" w:hAnsi="Times New Roman" w:cs="Times New Roman"/>
          <w:b/>
          <w:bCs/>
          <w:color w:val="000000"/>
          <w:sz w:val="20"/>
          <w:szCs w:val="20"/>
        </w:rPr>
      </w:pPr>
    </w:p>
    <w:p w14:paraId="55D0ADDB" w14:textId="41DE48C7" w:rsidR="00B40A93" w:rsidRPr="00F30CC6" w:rsidRDefault="00722BB5" w:rsidP="005E0AD8">
      <w:pPr>
        <w:jc w:val="both"/>
        <w:rPr>
          <w:ins w:id="715" w:author="Chen Liao" w:date="2021-02-25T11:39:00Z"/>
          <w:rFonts w:ascii="Times New Roman" w:hAnsi="Times New Roman" w:cs="Times New Roman"/>
          <w:sz w:val="20"/>
          <w:szCs w:val="21"/>
          <w:highlight w:val="yellow"/>
        </w:rPr>
      </w:pPr>
      <w:r w:rsidRPr="00F30CC6">
        <w:rPr>
          <w:rFonts w:ascii="Times New Roman" w:eastAsia="SimSun" w:hAnsi="Times New Roman" w:cs="Times New Roman"/>
          <w:b/>
          <w:bCs/>
          <w:color w:val="000000"/>
          <w:sz w:val="20"/>
          <w:szCs w:val="20"/>
        </w:rPr>
        <w:t>Figure S1</w:t>
      </w:r>
      <w:ins w:id="716" w:author="Chen Liao" w:date="2021-02-25T11:41:00Z">
        <w:r w:rsidR="001D6480" w:rsidRPr="00F30CC6">
          <w:rPr>
            <w:rFonts w:ascii="Times New Roman" w:eastAsia="SimSun" w:hAnsi="Times New Roman" w:cs="Times New Roman"/>
            <w:b/>
            <w:bCs/>
            <w:color w:val="000000"/>
            <w:sz w:val="20"/>
            <w:szCs w:val="20"/>
          </w:rPr>
          <w:t>5</w:t>
        </w:r>
      </w:ins>
      <w:del w:id="717" w:author="Chen Liao" w:date="2021-02-25T11:41:00Z">
        <w:r w:rsidRPr="00F30CC6" w:rsidDel="001D6480">
          <w:rPr>
            <w:rFonts w:ascii="Times New Roman" w:eastAsia="SimSun" w:hAnsi="Times New Roman" w:cs="Times New Roman"/>
            <w:b/>
            <w:bCs/>
            <w:color w:val="000000"/>
            <w:sz w:val="20"/>
            <w:szCs w:val="20"/>
          </w:rPr>
          <w:delText>6</w:delText>
        </w:r>
      </w:del>
      <w:r w:rsidRPr="00F30CC6">
        <w:rPr>
          <w:rFonts w:ascii="Times New Roman" w:eastAsia="SimSun" w:hAnsi="Times New Roman" w:cs="Times New Roman"/>
          <w:b/>
          <w:bCs/>
          <w:color w:val="000000"/>
          <w:sz w:val="20"/>
          <w:szCs w:val="20"/>
        </w:rPr>
        <w:t xml:space="preserve">. Inferred short-chain fatty acid (SCFA) producers in inulin-treated mice vary </w:t>
      </w:r>
      <w:commentRangeStart w:id="718"/>
      <w:r w:rsidRPr="00F30CC6">
        <w:rPr>
          <w:rFonts w:ascii="Times New Roman" w:eastAsia="SimSun" w:hAnsi="Times New Roman" w:cs="Times New Roman"/>
          <w:b/>
          <w:bCs/>
          <w:color w:val="000000"/>
          <w:sz w:val="20"/>
          <w:szCs w:val="20"/>
        </w:rPr>
        <w:t>depending on the inference approaches</w:t>
      </w:r>
      <w:commentRangeEnd w:id="718"/>
      <w:ins w:id="719" w:author="Chen Liao" w:date="2021-02-25T11:40:00Z">
        <w:r w:rsidR="003D5F8E" w:rsidRPr="00F30CC6">
          <w:rPr>
            <w:rFonts w:ascii="Times New Roman" w:eastAsia="SimSun" w:hAnsi="Times New Roman" w:cs="Times New Roman"/>
            <w:b/>
            <w:bCs/>
            <w:color w:val="000000"/>
            <w:sz w:val="20"/>
            <w:szCs w:val="20"/>
          </w:rPr>
          <w:t xml:space="preserve"> (Random forest regression vs. Repeated correlation analysis)</w:t>
        </w:r>
      </w:ins>
      <w:r w:rsidR="00B3696D" w:rsidRPr="00A06850">
        <w:rPr>
          <w:rStyle w:val="CommentReference"/>
          <w:rFonts w:ascii="Times New Roman" w:hAnsi="Times New Roman" w:cs="Times New Roman"/>
          <w:rPrChange w:id="720" w:author="Chen Liao" w:date="2021-02-25T12:14:00Z">
            <w:rPr>
              <w:rStyle w:val="CommentReference"/>
            </w:rPr>
          </w:rPrChange>
        </w:rPr>
        <w:commentReference w:id="718"/>
      </w:r>
      <w:r w:rsidRPr="00F30CC6">
        <w:rPr>
          <w:rFonts w:ascii="Times New Roman" w:eastAsia="SimSun" w:hAnsi="Times New Roman" w:cs="Times New Roman"/>
          <w:b/>
          <w:bCs/>
          <w:color w:val="000000"/>
          <w:sz w:val="20"/>
          <w:szCs w:val="20"/>
        </w:rPr>
        <w:t>. A.</w:t>
      </w:r>
      <w:r w:rsidRPr="00F30CC6">
        <w:rPr>
          <w:rFonts w:ascii="Times New Roman" w:eastAsia="SimSun" w:hAnsi="Times New Roman" w:cs="Times New Roman"/>
          <w:color w:val="000000"/>
          <w:sz w:val="20"/>
          <w:szCs w:val="20"/>
        </w:rPr>
        <w:t xml:space="preserve"> Random forest (RF) regression. For each SCFA, we showed top 10 bacterial species with the highest Gini importance score in model training using all data. The absolute abundances of bacterial species were standardized and filtered (threshold 10</w:t>
      </w:r>
      <w:r w:rsidRPr="00F30CC6">
        <w:rPr>
          <w:rFonts w:ascii="Times New Roman" w:eastAsia="SimSun" w:hAnsi="Times New Roman" w:cs="Times New Roman"/>
          <w:color w:val="000000"/>
          <w:sz w:val="20"/>
          <w:szCs w:val="20"/>
          <w:vertAlign w:val="superscript"/>
        </w:rPr>
        <w:t>-5</w:t>
      </w:r>
      <w:r w:rsidRPr="00F30CC6">
        <w:rPr>
          <w:rFonts w:ascii="Times New Roman" w:eastAsia="SimSun" w:hAnsi="Times New Roman" w:cs="Times New Roman"/>
          <w:color w:val="000000"/>
          <w:sz w:val="20"/>
          <w:szCs w:val="20"/>
        </w:rPr>
        <w:t>) by LASSO (least absolute shrinkage and selection operator) regression before passing to RF model. Several key hyperparameters in LASSO and RF were optimized using grid search cross-validation with R</w:t>
      </w:r>
      <w:r w:rsidRPr="00F30CC6">
        <w:rPr>
          <w:rFonts w:ascii="Times New Roman" w:eastAsia="SimSun" w:hAnsi="Times New Roman" w:cs="Times New Roman"/>
          <w:color w:val="000000"/>
          <w:sz w:val="20"/>
          <w:szCs w:val="20"/>
          <w:vertAlign w:val="superscript"/>
        </w:rPr>
        <w:t>2</w:t>
      </w:r>
      <w:r w:rsidRPr="00F30CC6">
        <w:rPr>
          <w:rFonts w:ascii="Times New Roman" w:eastAsia="SimSun" w:hAnsi="Times New Roman" w:cs="Times New Roman"/>
          <w:color w:val="000000"/>
          <w:sz w:val="20"/>
          <w:szCs w:val="20"/>
        </w:rPr>
        <w:t xml:space="preserve"> as the score metric. </w:t>
      </w:r>
      <w:commentRangeStart w:id="721"/>
      <w:r w:rsidRPr="00F30CC6">
        <w:rPr>
          <w:rFonts w:ascii="Times New Roman" w:eastAsia="SimSun" w:hAnsi="Times New Roman" w:cs="Times New Roman"/>
          <w:color w:val="000000"/>
          <w:sz w:val="20"/>
          <w:szCs w:val="20"/>
        </w:rPr>
        <w:t xml:space="preserve">The </w:t>
      </w:r>
      <w:ins w:id="722" w:author="Chen Liao" w:date="2021-02-25T11:40:00Z">
        <w:r w:rsidR="00784726" w:rsidRPr="00F30CC6">
          <w:rPr>
            <w:rFonts w:ascii="Times New Roman" w:eastAsia="SimSun" w:hAnsi="Times New Roman" w:cs="Times New Roman"/>
            <w:color w:val="000000"/>
            <w:sz w:val="20"/>
            <w:szCs w:val="20"/>
          </w:rPr>
          <w:t>vendo</w:t>
        </w:r>
      </w:ins>
      <w:ins w:id="723" w:author="Chen Liao" w:date="2021-02-25T11:41:00Z">
        <w:r w:rsidR="00784726" w:rsidRPr="00F30CC6">
          <w:rPr>
            <w:rFonts w:ascii="Times New Roman" w:eastAsia="SimSun" w:hAnsi="Times New Roman" w:cs="Times New Roman"/>
            <w:color w:val="000000"/>
            <w:sz w:val="20"/>
            <w:szCs w:val="20"/>
          </w:rPr>
          <w:t xml:space="preserve">r-level </w:t>
        </w:r>
      </w:ins>
      <w:r w:rsidRPr="00F30CC6">
        <w:rPr>
          <w:rFonts w:ascii="Times New Roman" w:eastAsia="SimSun" w:hAnsi="Times New Roman" w:cs="Times New Roman"/>
          <w:color w:val="000000"/>
          <w:sz w:val="20"/>
          <w:szCs w:val="20"/>
        </w:rPr>
        <w:t xml:space="preserve">prevalence scores were obtained from Fig. 5C in the main text. </w:t>
      </w:r>
      <w:commentRangeEnd w:id="721"/>
      <w:r w:rsidR="00B3696D" w:rsidRPr="00A06850">
        <w:rPr>
          <w:rStyle w:val="CommentReference"/>
          <w:rFonts w:ascii="Times New Roman" w:hAnsi="Times New Roman" w:cs="Times New Roman"/>
          <w:rPrChange w:id="724" w:author="Chen Liao" w:date="2021-02-25T12:14:00Z">
            <w:rPr>
              <w:rStyle w:val="CommentReference"/>
            </w:rPr>
          </w:rPrChange>
        </w:rPr>
        <w:commentReference w:id="721"/>
      </w:r>
      <w:r w:rsidRPr="00A06850">
        <w:rPr>
          <w:rFonts w:ascii="Times New Roman" w:eastAsia="SimSun" w:hAnsi="Times New Roman" w:cs="Times New Roman"/>
          <w:b/>
          <w:bCs/>
          <w:color w:val="000000"/>
          <w:sz w:val="20"/>
          <w:szCs w:val="20"/>
          <w:highlight w:val="yellow"/>
          <w:rPrChange w:id="725" w:author="Chen Liao" w:date="2021-02-25T12:14:00Z">
            <w:rPr>
              <w:rFonts w:ascii="Times New Roman" w:eastAsia="SimSun" w:hAnsi="Times New Roman" w:cs="Times New Roman"/>
              <w:b/>
              <w:bCs/>
              <w:color w:val="000000"/>
              <w:sz w:val="20"/>
              <w:szCs w:val="20"/>
            </w:rPr>
          </w:rPrChange>
        </w:rPr>
        <w:t>B</w:t>
      </w:r>
      <w:r w:rsidRPr="00A06850">
        <w:rPr>
          <w:rFonts w:ascii="Times New Roman" w:eastAsia="SimSun" w:hAnsi="Times New Roman" w:cs="Times New Roman"/>
          <w:color w:val="000000"/>
          <w:sz w:val="20"/>
          <w:szCs w:val="20"/>
          <w:highlight w:val="yellow"/>
          <w:rPrChange w:id="726" w:author="Chen Liao" w:date="2021-02-25T12:14:00Z">
            <w:rPr>
              <w:rFonts w:ascii="Times New Roman" w:eastAsia="SimSun" w:hAnsi="Times New Roman" w:cs="Times New Roman"/>
              <w:color w:val="000000"/>
              <w:sz w:val="20"/>
              <w:szCs w:val="20"/>
            </w:rPr>
          </w:rPrChange>
        </w:rPr>
        <w:t xml:space="preserve">. Repeated correlation analysis. </w:t>
      </w:r>
      <w:r w:rsidRPr="00A06850">
        <w:rPr>
          <w:rFonts w:ascii="Times New Roman" w:hAnsi="Times New Roman" w:cs="Times New Roman"/>
          <w:sz w:val="20"/>
          <w:szCs w:val="21"/>
          <w:highlight w:val="yellow"/>
          <w:rPrChange w:id="727" w:author="Chen Liao" w:date="2021-02-25T12:14:00Z">
            <w:rPr>
              <w:rFonts w:ascii="Times New Roman" w:hAnsi="Times New Roman" w:cs="Times New Roman"/>
              <w:sz w:val="20"/>
              <w:szCs w:val="21"/>
            </w:rPr>
          </w:rPrChange>
        </w:rPr>
        <w:t>Longitudinal data and correlation trend lines are color-coded on a per-mouse basis. Repeated measures correlation coefficients (</w:t>
      </w:r>
      <w:proofErr w:type="spellStart"/>
      <w:r w:rsidRPr="00A06850">
        <w:rPr>
          <w:rFonts w:ascii="Times New Roman" w:hAnsi="Times New Roman" w:cs="Times New Roman"/>
          <w:i/>
          <w:iCs/>
          <w:sz w:val="20"/>
          <w:szCs w:val="21"/>
          <w:highlight w:val="yellow"/>
          <w:rPrChange w:id="728" w:author="Chen Liao" w:date="2021-02-25T12:14:00Z">
            <w:rPr>
              <w:rFonts w:ascii="Times New Roman" w:hAnsi="Times New Roman" w:cs="Times New Roman"/>
              <w:i/>
              <w:iCs/>
              <w:sz w:val="20"/>
              <w:szCs w:val="21"/>
            </w:rPr>
          </w:rPrChange>
        </w:rPr>
        <w:t>r</w:t>
      </w:r>
      <w:r w:rsidRPr="00A06850">
        <w:rPr>
          <w:rFonts w:ascii="Times New Roman" w:hAnsi="Times New Roman" w:cs="Times New Roman"/>
          <w:sz w:val="20"/>
          <w:szCs w:val="21"/>
          <w:highlight w:val="yellow"/>
          <w:vertAlign w:val="subscript"/>
          <w:rPrChange w:id="729" w:author="Chen Liao" w:date="2021-02-25T12:14:00Z">
            <w:rPr>
              <w:rFonts w:ascii="Times New Roman" w:hAnsi="Times New Roman" w:cs="Times New Roman"/>
              <w:sz w:val="20"/>
              <w:szCs w:val="21"/>
              <w:vertAlign w:val="subscript"/>
            </w:rPr>
          </w:rPrChange>
        </w:rPr>
        <w:t>rm</w:t>
      </w:r>
      <w:proofErr w:type="spellEnd"/>
      <w:r w:rsidRPr="00A06850">
        <w:rPr>
          <w:rFonts w:ascii="Times New Roman" w:hAnsi="Times New Roman" w:cs="Times New Roman"/>
          <w:sz w:val="20"/>
          <w:szCs w:val="21"/>
          <w:highlight w:val="yellow"/>
          <w:rPrChange w:id="730" w:author="Chen Liao" w:date="2021-02-25T12:14:00Z">
            <w:rPr>
              <w:rFonts w:ascii="Times New Roman" w:hAnsi="Times New Roman" w:cs="Times New Roman"/>
              <w:sz w:val="20"/>
              <w:szCs w:val="21"/>
            </w:rPr>
          </w:rPrChange>
        </w:rPr>
        <w:t>) and FDR-corrected P-values are indicated in the plot.</w:t>
      </w:r>
      <w:ins w:id="731" w:author="Chen Liao" w:date="2021-02-25T11:39:00Z">
        <w:r w:rsidR="00B40A93" w:rsidRPr="00F30CC6">
          <w:rPr>
            <w:rFonts w:ascii="Times New Roman" w:hAnsi="Times New Roman" w:cs="Times New Roman"/>
            <w:sz w:val="20"/>
            <w:szCs w:val="21"/>
            <w:highlight w:val="yellow"/>
          </w:rPr>
          <w:br w:type="page"/>
        </w:r>
      </w:ins>
    </w:p>
    <w:p w14:paraId="1DCA005E" w14:textId="77777777" w:rsidR="00B40A93" w:rsidRPr="00F30CC6" w:rsidRDefault="00B40A93" w:rsidP="00B40A93">
      <w:pPr>
        <w:jc w:val="center"/>
        <w:rPr>
          <w:ins w:id="732" w:author="Chen Liao" w:date="2021-02-25T11:39:00Z"/>
          <w:rFonts w:ascii="Times New Roman" w:eastAsia="SimSun" w:hAnsi="Times New Roman" w:cs="Times New Roman"/>
          <w:b/>
          <w:bCs/>
          <w:color w:val="000000"/>
          <w:sz w:val="20"/>
          <w:szCs w:val="20"/>
        </w:rPr>
      </w:pPr>
      <w:ins w:id="733" w:author="Chen Liao" w:date="2021-02-25T11:39:00Z">
        <w:r w:rsidRPr="00F30CC6">
          <w:rPr>
            <w:rFonts w:ascii="Times New Roman" w:eastAsia="SimSun" w:hAnsi="Times New Roman" w:cs="Times New Roman"/>
            <w:b/>
            <w:bCs/>
            <w:noProof/>
            <w:color w:val="000000"/>
            <w:sz w:val="20"/>
            <w:szCs w:val="20"/>
          </w:rPr>
          <w:lastRenderedPageBreak/>
          <w:drawing>
            <wp:inline distT="0" distB="0" distL="0" distR="0" wp14:anchorId="5B7A6C4E" wp14:editId="0299D1DE">
              <wp:extent cx="5011767" cy="3612776"/>
              <wp:effectExtent l="0" t="0" r="508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ins>
    </w:p>
    <w:p w14:paraId="697CDDA1" w14:textId="77777777" w:rsidR="00B40A93" w:rsidRPr="00F30CC6" w:rsidRDefault="00B40A93" w:rsidP="00B40A93">
      <w:pPr>
        <w:jc w:val="both"/>
        <w:rPr>
          <w:ins w:id="734" w:author="Chen Liao" w:date="2021-02-25T11:39:00Z"/>
          <w:rFonts w:ascii="Times New Roman" w:eastAsia="SimSun" w:hAnsi="Times New Roman" w:cs="Times New Roman"/>
          <w:b/>
          <w:bCs/>
          <w:color w:val="000000"/>
          <w:sz w:val="20"/>
          <w:szCs w:val="20"/>
        </w:rPr>
      </w:pPr>
    </w:p>
    <w:p w14:paraId="3B8FECE7" w14:textId="6AFB9138" w:rsidR="00834885" w:rsidRPr="00F30CC6" w:rsidRDefault="00B40A93" w:rsidP="00B40A93">
      <w:pPr>
        <w:jc w:val="both"/>
        <w:rPr>
          <w:rFonts w:ascii="Times New Roman" w:hAnsi="Times New Roman" w:cs="Times New Roman"/>
          <w:sz w:val="20"/>
          <w:szCs w:val="21"/>
        </w:rPr>
      </w:pPr>
      <w:ins w:id="735" w:author="Chen Liao" w:date="2021-02-25T11:39:00Z">
        <w:r w:rsidRPr="00F30CC6">
          <w:rPr>
            <w:rFonts w:ascii="Times New Roman" w:eastAsia="SimSun" w:hAnsi="Times New Roman" w:cs="Times New Roman"/>
            <w:b/>
            <w:bCs/>
            <w:color w:val="000000"/>
            <w:sz w:val="20"/>
            <w:szCs w:val="20"/>
          </w:rPr>
          <w:t>Figure S16 (Related to Fig. 5) Prediction of short-chain fatty acid (SCFA) concentration from gut microbiota using data from resistant starch-treated mice</w:t>
        </w:r>
        <w:r w:rsidRPr="00F30CC6">
          <w:rPr>
            <w:rFonts w:ascii="Times New Roman" w:eastAsia="SimSun" w:hAnsi="Times New Roman" w:cs="Times New Roman"/>
            <w:color w:val="000000"/>
            <w:sz w:val="20"/>
            <w:szCs w:val="20"/>
          </w:rPr>
          <w:t>. The same figure legend applies as in the main text Fig. 5B-D (the same order).</w:t>
        </w:r>
      </w:ins>
      <w:r w:rsidR="00834885" w:rsidRPr="00F30CC6">
        <w:rPr>
          <w:rFonts w:ascii="Times New Roman" w:eastAsia="SimSun" w:hAnsi="Times New Roman" w:cs="Times New Roman"/>
          <w:b/>
          <w:bCs/>
          <w:color w:val="000000"/>
          <w:sz w:val="20"/>
          <w:szCs w:val="20"/>
        </w:rPr>
        <w:br w:type="page"/>
      </w:r>
    </w:p>
    <w:p w14:paraId="7BBE115F" w14:textId="77777777" w:rsidR="00CC5F02" w:rsidRPr="00F30CC6" w:rsidRDefault="00CC5F02" w:rsidP="005E0AD8">
      <w:pPr>
        <w:jc w:val="both"/>
        <w:rPr>
          <w:rFonts w:ascii="Times New Roman" w:eastAsia="SimSun" w:hAnsi="Times New Roman" w:cs="Times New Roman"/>
          <w:b/>
          <w:bCs/>
          <w:color w:val="000000"/>
          <w:sz w:val="20"/>
          <w:szCs w:val="20"/>
        </w:rPr>
      </w:pPr>
    </w:p>
    <w:p w14:paraId="23773A71" w14:textId="3009BE32" w:rsidR="00CC5F02" w:rsidRPr="00F30CC6" w:rsidRDefault="00CC5F02" w:rsidP="005E0AD8">
      <w:pPr>
        <w:jc w:val="both"/>
        <w:rPr>
          <w:rFonts w:ascii="Times New Roman" w:hAnsi="Times New Roman" w:cs="Times New Roman"/>
          <w:sz w:val="20"/>
          <w:szCs w:val="20"/>
        </w:rPr>
      </w:pPr>
    </w:p>
    <w:p w14:paraId="00D24009" w14:textId="5833C9C4" w:rsidR="00CC5F02" w:rsidRPr="00F30CC6" w:rsidRDefault="00CC5F02" w:rsidP="00594DE5">
      <w:pPr>
        <w:jc w:val="center"/>
        <w:rPr>
          <w:rFonts w:ascii="Times New Roman" w:hAnsi="Times New Roman" w:cs="Times New Roman"/>
          <w:sz w:val="20"/>
          <w:szCs w:val="20"/>
        </w:rPr>
      </w:pPr>
      <w:del w:id="736" w:author="Chen Liao" w:date="2021-02-25T11:50:00Z">
        <w:r w:rsidRPr="00BE53A0" w:rsidDel="00CD18F6">
          <w:rPr>
            <w:rFonts w:ascii="Times New Roman" w:hAnsi="Times New Roman" w:cs="Times New Roman"/>
            <w:noProof/>
            <w:sz w:val="20"/>
            <w:szCs w:val="20"/>
          </w:rPr>
          <w:drawing>
            <wp:inline distT="0" distB="0" distL="0" distR="0" wp14:anchorId="134F9405" wp14:editId="55D0375F">
              <wp:extent cx="5215468" cy="1380565"/>
              <wp:effectExtent l="0" t="0" r="4445" b="381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32680" cy="1385121"/>
                      </a:xfrm>
                      <a:prstGeom prst="rect">
                        <a:avLst/>
                      </a:prstGeom>
                    </pic:spPr>
                  </pic:pic>
                </a:graphicData>
              </a:graphic>
            </wp:inline>
          </w:drawing>
        </w:r>
      </w:del>
    </w:p>
    <w:p w14:paraId="02D99C73" w14:textId="4198C6AF" w:rsidR="00CC5F02" w:rsidRPr="00F30CC6" w:rsidRDefault="00CC5F02" w:rsidP="005E0AD8">
      <w:pPr>
        <w:pStyle w:val="paragraph"/>
        <w:spacing w:before="0" w:beforeAutospacing="0" w:after="0" w:afterAutospacing="0"/>
        <w:jc w:val="both"/>
        <w:rPr>
          <w:ins w:id="737" w:author="Chen Liao" w:date="2021-02-25T11:47:00Z"/>
          <w:rFonts w:ascii="Times New Roman" w:hAnsi="Times New Roman" w:cs="Times New Roman"/>
          <w:b/>
          <w:bCs/>
          <w:color w:val="000000"/>
          <w:sz w:val="20"/>
          <w:szCs w:val="20"/>
        </w:rPr>
      </w:pPr>
    </w:p>
    <w:p w14:paraId="1D0AEEFC" w14:textId="3FBDA183" w:rsidR="00486C9B" w:rsidRPr="00F30CC6" w:rsidRDefault="00486C9B">
      <w:pPr>
        <w:pStyle w:val="paragraph"/>
        <w:spacing w:before="0" w:beforeAutospacing="0" w:after="0" w:afterAutospacing="0"/>
        <w:jc w:val="center"/>
        <w:rPr>
          <w:rFonts w:ascii="Times New Roman" w:hAnsi="Times New Roman" w:cs="Times New Roman"/>
          <w:b/>
          <w:bCs/>
          <w:color w:val="000000"/>
          <w:sz w:val="20"/>
          <w:szCs w:val="20"/>
        </w:rPr>
        <w:pPrChange w:id="738" w:author="Chen Liao" w:date="2021-02-25T11:47:00Z">
          <w:pPr>
            <w:pStyle w:val="paragraph"/>
            <w:spacing w:before="0" w:beforeAutospacing="0" w:after="0" w:afterAutospacing="0"/>
            <w:jc w:val="both"/>
          </w:pPr>
        </w:pPrChange>
      </w:pPr>
      <w:ins w:id="739" w:author="Chen Liao" w:date="2021-02-25T11:47:00Z">
        <w:r w:rsidRPr="00F30CC6">
          <w:rPr>
            <w:rFonts w:ascii="Times New Roman" w:hAnsi="Times New Roman" w:cs="Times New Roman"/>
            <w:b/>
            <w:bCs/>
            <w:noProof/>
            <w:color w:val="000000"/>
            <w:sz w:val="20"/>
            <w:szCs w:val="20"/>
          </w:rPr>
          <w:drawing>
            <wp:inline distT="0" distB="0" distL="0" distR="0" wp14:anchorId="68E9E6E5" wp14:editId="76AE5CCB">
              <wp:extent cx="5041127" cy="2737467"/>
              <wp:effectExtent l="0" t="0" r="1270" b="6350"/>
              <wp:docPr id="45" name="Picture 4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53636" cy="2744260"/>
                      </a:xfrm>
                      <a:prstGeom prst="rect">
                        <a:avLst/>
                      </a:prstGeom>
                    </pic:spPr>
                  </pic:pic>
                </a:graphicData>
              </a:graphic>
            </wp:inline>
          </w:drawing>
        </w:r>
      </w:ins>
    </w:p>
    <w:p w14:paraId="27F99BC4" w14:textId="77777777" w:rsidR="009354C9" w:rsidRPr="00F30CC6" w:rsidRDefault="009354C9" w:rsidP="005E0AD8">
      <w:pPr>
        <w:pStyle w:val="paragraph"/>
        <w:spacing w:before="0" w:beforeAutospacing="0" w:after="0" w:afterAutospacing="0"/>
        <w:jc w:val="both"/>
        <w:rPr>
          <w:ins w:id="740" w:author="Chen Liao" w:date="2021-02-25T11:48:00Z"/>
          <w:rFonts w:ascii="Times New Roman" w:hAnsi="Times New Roman" w:cs="Times New Roman"/>
          <w:b/>
          <w:bCs/>
          <w:color w:val="000000"/>
          <w:sz w:val="20"/>
          <w:szCs w:val="20"/>
        </w:rPr>
      </w:pPr>
    </w:p>
    <w:p w14:paraId="01D1F2D2" w14:textId="0D840A4A" w:rsidR="003B2472" w:rsidRPr="00A06850" w:rsidDel="00AA5F70" w:rsidRDefault="00CC5F02">
      <w:pPr>
        <w:pStyle w:val="paragraph"/>
        <w:spacing w:before="0" w:beforeAutospacing="0" w:after="0" w:afterAutospacing="0"/>
        <w:jc w:val="both"/>
        <w:rPr>
          <w:del w:id="741" w:author="Chen Liao" w:date="2021-02-25T09:39:00Z"/>
          <w:rFonts w:ascii="Times New Roman" w:hAnsi="Times New Roman" w:cs="Times New Roman"/>
          <w:sz w:val="20"/>
          <w:szCs w:val="20"/>
          <w:rPrChange w:id="742" w:author="Chen Liao" w:date="2021-02-25T12:14:00Z">
            <w:rPr>
              <w:del w:id="743" w:author="Chen Liao" w:date="2021-02-25T09:39:00Z"/>
              <w:rFonts w:ascii="Times New Roman" w:hAnsi="Times New Roman" w:cs="Times New Roman"/>
              <w:color w:val="000000"/>
              <w:sz w:val="20"/>
              <w:szCs w:val="20"/>
            </w:rPr>
          </w:rPrChange>
        </w:rPr>
        <w:pPrChange w:id="744" w:author="Chen Liao" w:date="2021-02-25T11:49:00Z">
          <w:pPr>
            <w:jc w:val="both"/>
          </w:pPr>
        </w:pPrChange>
      </w:pPr>
      <w:r w:rsidRPr="00F30CC6">
        <w:rPr>
          <w:rFonts w:ascii="Times New Roman" w:hAnsi="Times New Roman" w:cs="Times New Roman"/>
          <w:b/>
          <w:bCs/>
          <w:color w:val="000000"/>
          <w:sz w:val="20"/>
          <w:szCs w:val="20"/>
        </w:rPr>
        <w:t>Figure S1</w:t>
      </w:r>
      <w:r w:rsidR="00035865" w:rsidRPr="00F30CC6">
        <w:rPr>
          <w:rFonts w:ascii="Times New Roman" w:hAnsi="Times New Roman" w:cs="Times New Roman"/>
          <w:b/>
          <w:bCs/>
          <w:color w:val="000000"/>
          <w:sz w:val="20"/>
          <w:szCs w:val="20"/>
        </w:rPr>
        <w:t>7</w:t>
      </w:r>
      <w:r w:rsidR="00B36FFF" w:rsidRPr="00F30CC6">
        <w:rPr>
          <w:rFonts w:ascii="Times New Roman" w:hAnsi="Times New Roman" w:cs="Times New Roman"/>
          <w:color w:val="000000"/>
          <w:sz w:val="20"/>
          <w:szCs w:val="20"/>
        </w:rPr>
        <w:t xml:space="preserve">. </w:t>
      </w:r>
      <w:ins w:id="745" w:author="Chen Liao" w:date="2021-02-25T11:48:00Z">
        <w:r w:rsidR="00B378DC" w:rsidRPr="00A06850">
          <w:rPr>
            <w:rFonts w:ascii="Times New Roman" w:hAnsi="Times New Roman" w:cs="Times New Roman"/>
            <w:b/>
            <w:bCs/>
            <w:color w:val="000000"/>
            <w:sz w:val="20"/>
            <w:szCs w:val="20"/>
            <w:rPrChange w:id="746" w:author="Chen Liao" w:date="2021-02-25T12:14:00Z">
              <w:rPr>
                <w:rFonts w:ascii="Times New Roman" w:hAnsi="Times New Roman" w:cs="Times New Roman"/>
                <w:color w:val="000000"/>
                <w:sz w:val="20"/>
                <w:szCs w:val="20"/>
              </w:rPr>
            </w:rPrChange>
          </w:rPr>
          <w:t>(Related to Discussion)</w:t>
        </w:r>
        <w:r w:rsidR="00B378DC" w:rsidRPr="00F30CC6">
          <w:rPr>
            <w:rFonts w:ascii="Times New Roman" w:hAnsi="Times New Roman" w:cs="Times New Roman"/>
            <w:color w:val="000000"/>
            <w:sz w:val="20"/>
            <w:szCs w:val="20"/>
          </w:rPr>
          <w:t xml:space="preserve"> </w:t>
        </w:r>
      </w:ins>
      <w:ins w:id="747" w:author="Chen Liao" w:date="2021-02-25T11:53:00Z">
        <w:r w:rsidR="002327B8" w:rsidRPr="00F30CC6">
          <w:rPr>
            <w:rFonts w:ascii="Times New Roman" w:hAnsi="Times New Roman" w:cs="Times New Roman"/>
            <w:color w:val="000000"/>
            <w:sz w:val="20"/>
            <w:szCs w:val="20"/>
          </w:rPr>
          <w:t xml:space="preserve">The </w:t>
        </w:r>
      </w:ins>
      <w:ins w:id="748" w:author="Chen Liao" w:date="2021-02-25T12:05:00Z">
        <w:r w:rsidR="00A87364" w:rsidRPr="00F30CC6">
          <w:rPr>
            <w:rFonts w:ascii="Times New Roman" w:hAnsi="Times New Roman" w:cs="Times New Roman"/>
            <w:color w:val="000000"/>
            <w:sz w:val="20"/>
            <w:szCs w:val="20"/>
          </w:rPr>
          <w:t xml:space="preserve">quantitative </w:t>
        </w:r>
      </w:ins>
      <w:ins w:id="749" w:author="Chen Liao" w:date="2021-02-25T12:08:00Z">
        <w:r w:rsidR="00552148" w:rsidRPr="00F30CC6">
          <w:rPr>
            <w:rFonts w:ascii="Times New Roman" w:hAnsi="Times New Roman" w:cs="Times New Roman"/>
            <w:color w:val="000000"/>
            <w:sz w:val="20"/>
            <w:szCs w:val="20"/>
          </w:rPr>
          <w:t xml:space="preserve">microbiome-metabolome </w:t>
        </w:r>
      </w:ins>
      <w:ins w:id="750" w:author="Chen Liao" w:date="2021-02-25T12:05:00Z">
        <w:r w:rsidR="00A87364" w:rsidRPr="00F30CC6">
          <w:rPr>
            <w:rFonts w:ascii="Times New Roman" w:hAnsi="Times New Roman" w:cs="Times New Roman"/>
            <w:color w:val="000000"/>
            <w:sz w:val="20"/>
            <w:szCs w:val="20"/>
          </w:rPr>
          <w:t>relationship var</w:t>
        </w:r>
      </w:ins>
      <w:ins w:id="751" w:author="Chen Liao" w:date="2021-02-25T12:10:00Z">
        <w:r w:rsidR="009E3DA5" w:rsidRPr="00F30CC6">
          <w:rPr>
            <w:rFonts w:ascii="Times New Roman" w:hAnsi="Times New Roman" w:cs="Times New Roman"/>
            <w:color w:val="000000"/>
            <w:sz w:val="20"/>
            <w:szCs w:val="20"/>
          </w:rPr>
          <w:t>ies</w:t>
        </w:r>
      </w:ins>
      <w:ins w:id="752" w:author="Chen Liao" w:date="2021-02-25T12:06:00Z">
        <w:r w:rsidR="00A87364" w:rsidRPr="00F30CC6">
          <w:rPr>
            <w:rFonts w:ascii="Times New Roman" w:hAnsi="Times New Roman" w:cs="Times New Roman"/>
            <w:color w:val="000000"/>
            <w:sz w:val="20"/>
            <w:szCs w:val="20"/>
          </w:rPr>
          <w:t xml:space="preserve"> in </w:t>
        </w:r>
      </w:ins>
      <w:ins w:id="753" w:author="Chen Liao" w:date="2021-02-25T12:07:00Z">
        <w:r w:rsidR="00A87364" w:rsidRPr="00F30CC6">
          <w:rPr>
            <w:rFonts w:ascii="Times New Roman" w:hAnsi="Times New Roman" w:cs="Times New Roman"/>
            <w:color w:val="000000"/>
            <w:sz w:val="20"/>
            <w:szCs w:val="20"/>
          </w:rPr>
          <w:t>a complex, time-depe</w:t>
        </w:r>
        <w:r w:rsidR="0066389E" w:rsidRPr="00F30CC6">
          <w:rPr>
            <w:rFonts w:ascii="Times New Roman" w:hAnsi="Times New Roman" w:cs="Times New Roman"/>
            <w:color w:val="000000"/>
            <w:sz w:val="20"/>
            <w:szCs w:val="20"/>
          </w:rPr>
          <w:t>n</w:t>
        </w:r>
        <w:r w:rsidR="00A87364" w:rsidRPr="00F30CC6">
          <w:rPr>
            <w:rFonts w:ascii="Times New Roman" w:hAnsi="Times New Roman" w:cs="Times New Roman"/>
            <w:color w:val="000000"/>
            <w:sz w:val="20"/>
            <w:szCs w:val="20"/>
          </w:rPr>
          <w:t xml:space="preserve">dent manner. </w:t>
        </w:r>
      </w:ins>
      <w:ins w:id="754" w:author="Chen Liao" w:date="2021-02-25T11:53:00Z">
        <w:r w:rsidR="002327B8" w:rsidRPr="00A06850">
          <w:rPr>
            <w:rFonts w:ascii="Times New Roman" w:hAnsi="Times New Roman" w:cs="Times New Roman"/>
            <w:b/>
            <w:bCs/>
            <w:color w:val="000000"/>
            <w:sz w:val="20"/>
            <w:szCs w:val="20"/>
            <w:rPrChange w:id="755" w:author="Chen Liao" w:date="2021-02-25T12:14:00Z">
              <w:rPr>
                <w:rFonts w:ascii="Times New Roman" w:hAnsi="Times New Roman" w:cs="Times New Roman"/>
                <w:color w:val="000000"/>
                <w:sz w:val="20"/>
                <w:szCs w:val="20"/>
              </w:rPr>
            </w:rPrChange>
          </w:rPr>
          <w:t>A</w:t>
        </w:r>
        <w:r w:rsidR="002327B8" w:rsidRPr="00F30CC6">
          <w:rPr>
            <w:rFonts w:ascii="Times New Roman" w:hAnsi="Times New Roman" w:cs="Times New Roman"/>
            <w:color w:val="000000"/>
            <w:sz w:val="20"/>
            <w:szCs w:val="20"/>
          </w:rPr>
          <w:t xml:space="preserve">. </w:t>
        </w:r>
      </w:ins>
      <w:r w:rsidR="003E2543" w:rsidRPr="00A06850">
        <w:rPr>
          <w:rFonts w:ascii="Times New Roman" w:hAnsi="Times New Roman" w:cs="Times New Roman"/>
          <w:color w:val="000000"/>
          <w:sz w:val="20"/>
          <w:szCs w:val="20"/>
          <w:rPrChange w:id="756" w:author="Chen Liao" w:date="2021-02-25T12:14:00Z">
            <w:rPr>
              <w:rFonts w:ascii="Times New Roman" w:hAnsi="Times New Roman" w:cs="Times New Roman"/>
              <w:b/>
              <w:bCs/>
              <w:color w:val="000000"/>
              <w:sz w:val="20"/>
              <w:szCs w:val="20"/>
            </w:rPr>
          </w:rPrChange>
        </w:rPr>
        <w:t>Dynamic</w:t>
      </w:r>
      <w:ins w:id="757" w:author="Chen Liao" w:date="2021-02-25T12:08:00Z">
        <w:r w:rsidR="0066389E" w:rsidRPr="00F30CC6">
          <w:rPr>
            <w:rFonts w:ascii="Times New Roman" w:hAnsi="Times New Roman" w:cs="Times New Roman"/>
            <w:color w:val="000000"/>
            <w:sz w:val="20"/>
            <w:szCs w:val="20"/>
          </w:rPr>
          <w:t xml:space="preserve">s of </w:t>
        </w:r>
      </w:ins>
      <w:del w:id="758" w:author="Chen Liao" w:date="2021-02-25T12:08:00Z">
        <w:r w:rsidR="003E2543" w:rsidRPr="00A06850" w:rsidDel="0066389E">
          <w:rPr>
            <w:rFonts w:ascii="Times New Roman" w:hAnsi="Times New Roman" w:cs="Times New Roman"/>
            <w:color w:val="000000"/>
            <w:sz w:val="20"/>
            <w:szCs w:val="20"/>
            <w:rPrChange w:id="759" w:author="Chen Liao" w:date="2021-02-25T12:14:00Z">
              <w:rPr>
                <w:rFonts w:ascii="Times New Roman" w:hAnsi="Times New Roman" w:cs="Times New Roman"/>
                <w:b/>
                <w:bCs/>
                <w:color w:val="000000"/>
                <w:sz w:val="20"/>
                <w:szCs w:val="20"/>
              </w:rPr>
            </w:rPrChange>
          </w:rPr>
          <w:delText xml:space="preserve"> r</w:delText>
        </w:r>
        <w:r w:rsidR="00B36FFF" w:rsidRPr="00A06850" w:rsidDel="0066389E">
          <w:rPr>
            <w:rFonts w:ascii="Times New Roman" w:hAnsi="Times New Roman" w:cs="Times New Roman"/>
            <w:sz w:val="20"/>
            <w:szCs w:val="20"/>
            <w:rPrChange w:id="760" w:author="Chen Liao" w:date="2021-02-25T12:14:00Z">
              <w:rPr>
                <w:rFonts w:ascii="Times New Roman" w:hAnsi="Times New Roman" w:cs="Times New Roman"/>
                <w:b/>
                <w:bCs/>
                <w:sz w:val="20"/>
                <w:szCs w:val="20"/>
              </w:rPr>
            </w:rPrChange>
          </w:rPr>
          <w:delText xml:space="preserve">elationship between </w:delText>
        </w:r>
      </w:del>
      <w:r w:rsidR="00B36FFF" w:rsidRPr="00A06850">
        <w:rPr>
          <w:rFonts w:ascii="Times New Roman" w:hAnsi="Times New Roman" w:cs="Times New Roman"/>
          <w:sz w:val="20"/>
          <w:szCs w:val="20"/>
          <w:rPrChange w:id="761" w:author="Chen Liao" w:date="2021-02-25T12:14:00Z">
            <w:rPr>
              <w:rFonts w:ascii="Times New Roman" w:hAnsi="Times New Roman" w:cs="Times New Roman"/>
              <w:b/>
              <w:bCs/>
              <w:sz w:val="20"/>
              <w:szCs w:val="20"/>
            </w:rPr>
          </w:rPrChange>
        </w:rPr>
        <w:t>gut microbio</w:t>
      </w:r>
      <w:r w:rsidR="00611FC5" w:rsidRPr="00A06850">
        <w:rPr>
          <w:rFonts w:ascii="Times New Roman" w:hAnsi="Times New Roman" w:cs="Times New Roman"/>
          <w:sz w:val="20"/>
          <w:szCs w:val="20"/>
          <w:rPrChange w:id="762" w:author="Chen Liao" w:date="2021-02-25T12:14:00Z">
            <w:rPr>
              <w:rFonts w:ascii="Times New Roman" w:hAnsi="Times New Roman" w:cs="Times New Roman"/>
              <w:b/>
              <w:bCs/>
              <w:sz w:val="20"/>
              <w:szCs w:val="20"/>
            </w:rPr>
          </w:rPrChange>
        </w:rPr>
        <w:t>ta composition</w:t>
      </w:r>
      <w:r w:rsidR="007C395F" w:rsidRPr="00A06850">
        <w:rPr>
          <w:rFonts w:ascii="Times New Roman" w:hAnsi="Times New Roman" w:cs="Times New Roman"/>
          <w:sz w:val="20"/>
          <w:szCs w:val="20"/>
          <w:rPrChange w:id="763" w:author="Chen Liao" w:date="2021-02-25T12:14:00Z">
            <w:rPr>
              <w:rFonts w:ascii="Times New Roman" w:hAnsi="Times New Roman" w:cs="Times New Roman"/>
              <w:b/>
              <w:bCs/>
              <w:sz w:val="20"/>
              <w:szCs w:val="20"/>
            </w:rPr>
          </w:rPrChange>
        </w:rPr>
        <w:t xml:space="preserve"> (x</w:t>
      </w:r>
      <w:r w:rsidR="00E212B0" w:rsidRPr="00A06850">
        <w:rPr>
          <w:rFonts w:ascii="Times New Roman" w:hAnsi="Times New Roman" w:cs="Times New Roman"/>
          <w:sz w:val="20"/>
          <w:szCs w:val="20"/>
          <w:rPrChange w:id="764" w:author="Chen Liao" w:date="2021-02-25T12:14:00Z">
            <w:rPr>
              <w:rFonts w:ascii="Times New Roman" w:hAnsi="Times New Roman" w:cs="Times New Roman"/>
              <w:b/>
              <w:bCs/>
              <w:sz w:val="20"/>
              <w:szCs w:val="20"/>
            </w:rPr>
          </w:rPrChange>
        </w:rPr>
        <w:t>-</w:t>
      </w:r>
      <w:r w:rsidR="007C395F" w:rsidRPr="00A06850">
        <w:rPr>
          <w:rFonts w:ascii="Times New Roman" w:hAnsi="Times New Roman" w:cs="Times New Roman"/>
          <w:sz w:val="20"/>
          <w:szCs w:val="20"/>
          <w:rPrChange w:id="765" w:author="Chen Liao" w:date="2021-02-25T12:14:00Z">
            <w:rPr>
              <w:rFonts w:ascii="Times New Roman" w:hAnsi="Times New Roman" w:cs="Times New Roman"/>
              <w:b/>
              <w:bCs/>
              <w:sz w:val="20"/>
              <w:szCs w:val="20"/>
            </w:rPr>
          </w:rPrChange>
        </w:rPr>
        <w:t>axis)</w:t>
      </w:r>
      <w:r w:rsidR="00B36FFF" w:rsidRPr="00A06850">
        <w:rPr>
          <w:rFonts w:ascii="Times New Roman" w:hAnsi="Times New Roman" w:cs="Times New Roman"/>
          <w:sz w:val="20"/>
          <w:szCs w:val="20"/>
          <w:rPrChange w:id="766" w:author="Chen Liao" w:date="2021-02-25T12:14:00Z">
            <w:rPr>
              <w:rFonts w:ascii="Times New Roman" w:hAnsi="Times New Roman" w:cs="Times New Roman"/>
              <w:b/>
              <w:bCs/>
              <w:sz w:val="20"/>
              <w:szCs w:val="20"/>
            </w:rPr>
          </w:rPrChange>
        </w:rPr>
        <w:t xml:space="preserve"> and total SCFA</w:t>
      </w:r>
      <w:r w:rsidR="00611FC5" w:rsidRPr="00A06850">
        <w:rPr>
          <w:rFonts w:ascii="Times New Roman" w:hAnsi="Times New Roman" w:cs="Times New Roman"/>
          <w:sz w:val="20"/>
          <w:szCs w:val="20"/>
          <w:rPrChange w:id="767" w:author="Chen Liao" w:date="2021-02-25T12:14:00Z">
            <w:rPr>
              <w:rFonts w:ascii="Times New Roman" w:hAnsi="Times New Roman" w:cs="Times New Roman"/>
              <w:b/>
              <w:bCs/>
              <w:sz w:val="20"/>
              <w:szCs w:val="20"/>
            </w:rPr>
          </w:rPrChange>
        </w:rPr>
        <w:t xml:space="preserve"> concentration</w:t>
      </w:r>
      <w:r w:rsidR="007C395F" w:rsidRPr="00A06850">
        <w:rPr>
          <w:rFonts w:ascii="Times New Roman" w:hAnsi="Times New Roman" w:cs="Times New Roman"/>
          <w:sz w:val="20"/>
          <w:szCs w:val="20"/>
          <w:rPrChange w:id="768" w:author="Chen Liao" w:date="2021-02-25T12:14:00Z">
            <w:rPr>
              <w:rFonts w:ascii="Times New Roman" w:hAnsi="Times New Roman" w:cs="Times New Roman"/>
              <w:b/>
              <w:bCs/>
              <w:sz w:val="20"/>
              <w:szCs w:val="20"/>
            </w:rPr>
          </w:rPrChange>
        </w:rPr>
        <w:t xml:space="preserve"> (y-ax</w:t>
      </w:r>
      <w:r w:rsidR="008837B5" w:rsidRPr="00A06850">
        <w:rPr>
          <w:rFonts w:ascii="Times New Roman" w:hAnsi="Times New Roman" w:cs="Times New Roman"/>
          <w:sz w:val="20"/>
          <w:szCs w:val="20"/>
          <w:rPrChange w:id="769" w:author="Chen Liao" w:date="2021-02-25T12:14:00Z">
            <w:rPr>
              <w:rFonts w:ascii="Times New Roman" w:hAnsi="Times New Roman" w:cs="Times New Roman"/>
              <w:b/>
              <w:bCs/>
              <w:sz w:val="20"/>
              <w:szCs w:val="20"/>
            </w:rPr>
          </w:rPrChange>
        </w:rPr>
        <w:t>is)</w:t>
      </w:r>
      <w:ins w:id="770" w:author="Chen Liao" w:date="2021-02-25T12:08:00Z">
        <w:r w:rsidR="0066389E" w:rsidRPr="00F30CC6">
          <w:rPr>
            <w:rFonts w:ascii="Times New Roman" w:hAnsi="Times New Roman" w:cs="Times New Roman"/>
            <w:sz w:val="20"/>
            <w:szCs w:val="20"/>
          </w:rPr>
          <w:t xml:space="preserve"> plotted on the same gr</w:t>
        </w:r>
      </w:ins>
      <w:ins w:id="771" w:author="Chen Liao" w:date="2021-02-25T12:12:00Z">
        <w:r w:rsidR="00A72402" w:rsidRPr="00F30CC6">
          <w:rPr>
            <w:rFonts w:ascii="Times New Roman" w:hAnsi="Times New Roman" w:cs="Times New Roman"/>
            <w:sz w:val="20"/>
            <w:szCs w:val="20"/>
          </w:rPr>
          <w:t>aph</w:t>
        </w:r>
      </w:ins>
      <w:r w:rsidR="003E2543" w:rsidRPr="00F30CC6">
        <w:rPr>
          <w:rFonts w:ascii="Times New Roman" w:hAnsi="Times New Roman" w:cs="Times New Roman"/>
          <w:sz w:val="20"/>
          <w:szCs w:val="20"/>
        </w:rPr>
        <w:t xml:space="preserve">. </w:t>
      </w:r>
      <w:r w:rsidR="00B36FFF" w:rsidRPr="00F30CC6">
        <w:rPr>
          <w:rFonts w:ascii="Times New Roman" w:hAnsi="Times New Roman" w:cs="Times New Roman"/>
          <w:sz w:val="20"/>
          <w:szCs w:val="20"/>
        </w:rPr>
        <w:t xml:space="preserve">We used the first </w:t>
      </w:r>
      <w:r w:rsidR="003E2543" w:rsidRPr="00F30CC6">
        <w:rPr>
          <w:rFonts w:ascii="Times New Roman" w:hAnsi="Times New Roman" w:cs="Times New Roman"/>
          <w:sz w:val="20"/>
          <w:szCs w:val="20"/>
        </w:rPr>
        <w:t>principal</w:t>
      </w:r>
      <w:r w:rsidR="00B36FFF" w:rsidRPr="00F30CC6">
        <w:rPr>
          <w:rFonts w:ascii="Times New Roman" w:hAnsi="Times New Roman" w:cs="Times New Roman"/>
          <w:sz w:val="20"/>
          <w:szCs w:val="20"/>
        </w:rPr>
        <w:t xml:space="preserve"> coordinate </w:t>
      </w:r>
      <w:r w:rsidR="00364D24" w:rsidRPr="00F30CC6">
        <w:rPr>
          <w:rFonts w:ascii="Times New Roman" w:hAnsi="Times New Roman" w:cs="Times New Roman"/>
          <w:sz w:val="20"/>
          <w:szCs w:val="20"/>
        </w:rPr>
        <w:t xml:space="preserve">score </w:t>
      </w:r>
      <w:r w:rsidR="00B36FFF" w:rsidRPr="00F30CC6">
        <w:rPr>
          <w:rFonts w:ascii="Times New Roman" w:hAnsi="Times New Roman" w:cs="Times New Roman"/>
          <w:sz w:val="20"/>
          <w:szCs w:val="20"/>
        </w:rPr>
        <w:t xml:space="preserve">from </w:t>
      </w:r>
      <w:proofErr w:type="spellStart"/>
      <w:r w:rsidR="00B36FFF" w:rsidRPr="00F30CC6">
        <w:rPr>
          <w:rFonts w:ascii="Times New Roman" w:hAnsi="Times New Roman" w:cs="Times New Roman"/>
          <w:sz w:val="20"/>
          <w:szCs w:val="20"/>
        </w:rPr>
        <w:t>PCoA</w:t>
      </w:r>
      <w:proofErr w:type="spellEnd"/>
      <w:r w:rsidR="00B36FFF" w:rsidRPr="00F30CC6">
        <w:rPr>
          <w:rFonts w:ascii="Times New Roman" w:hAnsi="Times New Roman" w:cs="Times New Roman"/>
          <w:sz w:val="20"/>
          <w:szCs w:val="20"/>
        </w:rPr>
        <w:t xml:space="preserve"> </w:t>
      </w:r>
      <w:r w:rsidR="00364D24" w:rsidRPr="00F30CC6">
        <w:rPr>
          <w:rFonts w:ascii="Times New Roman" w:hAnsi="Times New Roman" w:cs="Times New Roman"/>
          <w:sz w:val="20"/>
          <w:szCs w:val="20"/>
        </w:rPr>
        <w:t xml:space="preserve">(principal coordinate analysis) </w:t>
      </w:r>
      <w:r w:rsidR="004E4559" w:rsidRPr="00F30CC6">
        <w:rPr>
          <w:rFonts w:ascii="Times New Roman" w:hAnsi="Times New Roman" w:cs="Times New Roman"/>
          <w:sz w:val="20"/>
          <w:szCs w:val="20"/>
        </w:rPr>
        <w:t>ordination</w:t>
      </w:r>
      <w:r w:rsidR="00966F83" w:rsidRPr="00F30CC6">
        <w:rPr>
          <w:rFonts w:ascii="Times New Roman" w:hAnsi="Times New Roman" w:cs="Times New Roman"/>
          <w:sz w:val="20"/>
          <w:szCs w:val="20"/>
        </w:rPr>
        <w:t xml:space="preserve"> </w:t>
      </w:r>
      <w:r w:rsidR="00364D24" w:rsidRPr="00F30CC6">
        <w:rPr>
          <w:rFonts w:ascii="Times New Roman" w:hAnsi="Times New Roman" w:cs="Times New Roman"/>
          <w:sz w:val="20"/>
          <w:szCs w:val="20"/>
        </w:rPr>
        <w:t>t</w:t>
      </w:r>
      <w:r w:rsidR="00B36FFF" w:rsidRPr="00F30CC6">
        <w:rPr>
          <w:rFonts w:ascii="Times New Roman" w:hAnsi="Times New Roman" w:cs="Times New Roman"/>
          <w:sz w:val="20"/>
          <w:szCs w:val="20"/>
        </w:rPr>
        <w:t xml:space="preserve">o </w:t>
      </w:r>
      <w:r w:rsidR="00364D24" w:rsidRPr="00F30CC6">
        <w:rPr>
          <w:rFonts w:ascii="Times New Roman" w:hAnsi="Times New Roman" w:cs="Times New Roman"/>
          <w:sz w:val="20"/>
          <w:szCs w:val="20"/>
        </w:rPr>
        <w:t>represent</w:t>
      </w:r>
      <w:r w:rsidR="00E81D2A" w:rsidRPr="00F30CC6">
        <w:rPr>
          <w:rFonts w:ascii="Times New Roman" w:hAnsi="Times New Roman" w:cs="Times New Roman"/>
          <w:sz w:val="20"/>
          <w:szCs w:val="20"/>
        </w:rPr>
        <w:t xml:space="preserve"> </w:t>
      </w:r>
      <w:r w:rsidR="00B36FFF" w:rsidRPr="00F30CC6">
        <w:rPr>
          <w:rFonts w:ascii="Times New Roman" w:hAnsi="Times New Roman" w:cs="Times New Roman"/>
          <w:sz w:val="20"/>
          <w:szCs w:val="20"/>
        </w:rPr>
        <w:t>change</w:t>
      </w:r>
      <w:r w:rsidR="00364D24" w:rsidRPr="00F30CC6">
        <w:rPr>
          <w:rFonts w:ascii="Times New Roman" w:hAnsi="Times New Roman" w:cs="Times New Roman"/>
          <w:sz w:val="20"/>
          <w:szCs w:val="20"/>
        </w:rPr>
        <w:t>s</w:t>
      </w:r>
      <w:r w:rsidR="00B36FFF" w:rsidRPr="00F30CC6">
        <w:rPr>
          <w:rFonts w:ascii="Times New Roman" w:hAnsi="Times New Roman" w:cs="Times New Roman"/>
          <w:sz w:val="20"/>
          <w:szCs w:val="20"/>
        </w:rPr>
        <w:t xml:space="preserve"> in </w:t>
      </w:r>
      <w:r w:rsidR="003E2543" w:rsidRPr="00F30CC6">
        <w:rPr>
          <w:rFonts w:ascii="Times New Roman" w:hAnsi="Times New Roman" w:cs="Times New Roman"/>
          <w:sz w:val="20"/>
          <w:szCs w:val="20"/>
        </w:rPr>
        <w:t>gut microbiota composition</w:t>
      </w:r>
      <w:r w:rsidR="00AF129A" w:rsidRPr="00F30CC6">
        <w:rPr>
          <w:rFonts w:ascii="Times New Roman" w:hAnsi="Times New Roman" w:cs="Times New Roman"/>
          <w:sz w:val="20"/>
          <w:szCs w:val="20"/>
        </w:rPr>
        <w:t xml:space="preserve"> (relative abundance)</w:t>
      </w:r>
      <w:r w:rsidR="00E81D2A" w:rsidRPr="00F30CC6">
        <w:rPr>
          <w:rFonts w:ascii="Times New Roman" w:hAnsi="Times New Roman" w:cs="Times New Roman"/>
          <w:sz w:val="20"/>
          <w:szCs w:val="20"/>
        </w:rPr>
        <w:t xml:space="preserve"> along the direction of maximum variance</w:t>
      </w:r>
      <w:r w:rsidR="003E2543" w:rsidRPr="00F30CC6">
        <w:rPr>
          <w:rFonts w:ascii="Times New Roman" w:hAnsi="Times New Roman" w:cs="Times New Roman"/>
          <w:sz w:val="20"/>
          <w:szCs w:val="20"/>
        </w:rPr>
        <w:t>.</w:t>
      </w:r>
      <w:r w:rsidR="00611FC5" w:rsidRPr="00F30CC6">
        <w:rPr>
          <w:rFonts w:ascii="Times New Roman" w:hAnsi="Times New Roman" w:cs="Times New Roman"/>
          <w:sz w:val="20"/>
          <w:szCs w:val="20"/>
        </w:rPr>
        <w:t xml:space="preserve"> </w:t>
      </w:r>
      <w:ins w:id="772" w:author="Chen Liao" w:date="2021-02-25T12:10:00Z">
        <w:r w:rsidR="00B74B92" w:rsidRPr="00F30CC6">
          <w:rPr>
            <w:rFonts w:ascii="Times New Roman" w:hAnsi="Times New Roman" w:cs="Times New Roman"/>
            <w:sz w:val="20"/>
            <w:szCs w:val="20"/>
          </w:rPr>
          <w:t>Note that</w:t>
        </w:r>
      </w:ins>
      <w:ins w:id="773" w:author="Chen Liao" w:date="2021-02-25T12:11:00Z">
        <w:r w:rsidR="00746109" w:rsidRPr="00F30CC6">
          <w:rPr>
            <w:rFonts w:ascii="Times New Roman" w:hAnsi="Times New Roman" w:cs="Times New Roman"/>
            <w:sz w:val="20"/>
            <w:szCs w:val="20"/>
          </w:rPr>
          <w:t xml:space="preserve"> SCFA were substantially produced between day 0 and day 1, while </w:t>
        </w:r>
      </w:ins>
      <w:del w:id="774" w:author="Chen Liao" w:date="2021-02-25T12:10:00Z">
        <w:r w:rsidR="00611FC5" w:rsidRPr="00F30CC6" w:rsidDel="00B74B92">
          <w:rPr>
            <w:rFonts w:ascii="Times New Roman" w:hAnsi="Times New Roman" w:cs="Times New Roman"/>
            <w:sz w:val="20"/>
            <w:szCs w:val="20"/>
          </w:rPr>
          <w:delText>E</w:delText>
        </w:r>
      </w:del>
      <w:del w:id="775" w:author="Chen Liao" w:date="2021-02-25T12:11:00Z">
        <w:r w:rsidR="00611FC5" w:rsidRPr="00F30CC6" w:rsidDel="00746109">
          <w:rPr>
            <w:rFonts w:ascii="Times New Roman" w:hAnsi="Times New Roman" w:cs="Times New Roman"/>
            <w:sz w:val="20"/>
            <w:szCs w:val="20"/>
          </w:rPr>
          <w:delText xml:space="preserve">xcept for Guangdong mice, </w:delText>
        </w:r>
      </w:del>
      <w:del w:id="776" w:author="Chen Liao" w:date="2021-02-25T12:10:00Z">
        <w:r w:rsidR="00611FC5" w:rsidRPr="00F30CC6" w:rsidDel="006D30C5">
          <w:rPr>
            <w:rFonts w:ascii="Times New Roman" w:hAnsi="Times New Roman" w:cs="Times New Roman"/>
            <w:sz w:val="20"/>
            <w:szCs w:val="20"/>
          </w:rPr>
          <w:delText>the first PCoA score</w:delText>
        </w:r>
        <w:r w:rsidR="002335FC" w:rsidRPr="00F30CC6" w:rsidDel="006D30C5">
          <w:rPr>
            <w:rFonts w:ascii="Times New Roman" w:hAnsi="Times New Roman" w:cs="Times New Roman"/>
            <w:sz w:val="20"/>
            <w:szCs w:val="20"/>
          </w:rPr>
          <w:delText>s</w:delText>
        </w:r>
        <w:r w:rsidR="00611FC5" w:rsidRPr="00F30CC6" w:rsidDel="006D30C5">
          <w:rPr>
            <w:rFonts w:ascii="Times New Roman" w:hAnsi="Times New Roman" w:cs="Times New Roman"/>
            <w:sz w:val="20"/>
            <w:szCs w:val="20"/>
          </w:rPr>
          <w:delText xml:space="preserve"> </w:delText>
        </w:r>
      </w:del>
      <w:ins w:id="777" w:author="Chen Liao" w:date="2021-02-25T12:10:00Z">
        <w:r w:rsidR="006D30C5" w:rsidRPr="00F30CC6">
          <w:rPr>
            <w:rFonts w:ascii="Times New Roman" w:hAnsi="Times New Roman" w:cs="Times New Roman"/>
            <w:sz w:val="20"/>
            <w:szCs w:val="20"/>
          </w:rPr>
          <w:t xml:space="preserve">gut microbiota composition </w:t>
        </w:r>
      </w:ins>
      <w:r w:rsidR="00611FC5" w:rsidRPr="00F30CC6">
        <w:rPr>
          <w:rFonts w:ascii="Times New Roman" w:hAnsi="Times New Roman" w:cs="Times New Roman"/>
          <w:sz w:val="20"/>
          <w:szCs w:val="20"/>
        </w:rPr>
        <w:t>only change</w:t>
      </w:r>
      <w:ins w:id="778" w:author="Chen Liao" w:date="2021-02-25T12:10:00Z">
        <w:r w:rsidR="00746109" w:rsidRPr="00F30CC6">
          <w:rPr>
            <w:rFonts w:ascii="Times New Roman" w:hAnsi="Times New Roman" w:cs="Times New Roman"/>
            <w:sz w:val="20"/>
            <w:szCs w:val="20"/>
          </w:rPr>
          <w:t>s</w:t>
        </w:r>
      </w:ins>
      <w:r w:rsidR="00611FC5" w:rsidRPr="00F30CC6">
        <w:rPr>
          <w:rFonts w:ascii="Times New Roman" w:hAnsi="Times New Roman" w:cs="Times New Roman"/>
          <w:sz w:val="20"/>
          <w:szCs w:val="20"/>
        </w:rPr>
        <w:t xml:space="preserve"> slightly</w:t>
      </w:r>
      <w:del w:id="779" w:author="Chen Liao" w:date="2021-02-25T12:11:00Z">
        <w:r w:rsidR="00611FC5" w:rsidRPr="00F30CC6" w:rsidDel="00746109">
          <w:rPr>
            <w:rFonts w:ascii="Times New Roman" w:hAnsi="Times New Roman" w:cs="Times New Roman"/>
            <w:sz w:val="20"/>
            <w:szCs w:val="20"/>
          </w:rPr>
          <w:delText xml:space="preserve"> between day 0 and day 1</w:delText>
        </w:r>
      </w:del>
      <w:r w:rsidR="00611FC5" w:rsidRPr="00F30CC6">
        <w:rPr>
          <w:rFonts w:ascii="Times New Roman" w:hAnsi="Times New Roman" w:cs="Times New Roman"/>
          <w:sz w:val="20"/>
          <w:szCs w:val="20"/>
        </w:rPr>
        <w:t>.</w:t>
      </w:r>
      <w:r w:rsidR="00A82518" w:rsidRPr="00F30CC6">
        <w:rPr>
          <w:rFonts w:ascii="Times New Roman" w:hAnsi="Times New Roman" w:cs="Times New Roman"/>
          <w:sz w:val="20"/>
          <w:szCs w:val="20"/>
        </w:rPr>
        <w:t xml:space="preserve"> Points represent the mean </w:t>
      </w:r>
      <w:proofErr w:type="spellStart"/>
      <w:r w:rsidR="00A82518" w:rsidRPr="00F30CC6">
        <w:rPr>
          <w:rFonts w:ascii="Times New Roman" w:hAnsi="Times New Roman" w:cs="Times New Roman"/>
          <w:sz w:val="20"/>
          <w:szCs w:val="20"/>
        </w:rPr>
        <w:t>PCoA</w:t>
      </w:r>
      <w:proofErr w:type="spellEnd"/>
      <w:r w:rsidR="00A82518" w:rsidRPr="00F30CC6">
        <w:rPr>
          <w:rFonts w:ascii="Times New Roman" w:hAnsi="Times New Roman" w:cs="Times New Roman"/>
          <w:sz w:val="20"/>
          <w:szCs w:val="20"/>
        </w:rPr>
        <w:t xml:space="preserve"> scores across mice </w:t>
      </w:r>
      <w:ins w:id="780" w:author="Chen Liao" w:date="2021-02-25T11:52:00Z">
        <w:r w:rsidR="00D933F8" w:rsidRPr="00F30CC6">
          <w:rPr>
            <w:rFonts w:ascii="Times New Roman" w:hAnsi="Times New Roman" w:cs="Times New Roman"/>
            <w:sz w:val="20"/>
            <w:szCs w:val="20"/>
          </w:rPr>
          <w:t>within</w:t>
        </w:r>
      </w:ins>
      <w:del w:id="781" w:author="Chen Liao" w:date="2021-02-25T11:52:00Z">
        <w:r w:rsidR="00A82518" w:rsidRPr="00F30CC6" w:rsidDel="00D933F8">
          <w:rPr>
            <w:rFonts w:ascii="Times New Roman" w:hAnsi="Times New Roman" w:cs="Times New Roman"/>
            <w:sz w:val="20"/>
            <w:szCs w:val="20"/>
          </w:rPr>
          <w:delText>in</w:delText>
        </w:r>
      </w:del>
      <w:r w:rsidR="00A82518" w:rsidRPr="00F30CC6">
        <w:rPr>
          <w:rFonts w:ascii="Times New Roman" w:hAnsi="Times New Roman" w:cs="Times New Roman"/>
          <w:sz w:val="20"/>
          <w:szCs w:val="20"/>
        </w:rPr>
        <w:t xml:space="preserve"> each vendor and error bars represent the standard error of the mean.</w:t>
      </w:r>
      <w:ins w:id="782" w:author="Chen Liao" w:date="2021-02-25T11:49:00Z">
        <w:r w:rsidR="00FD2095" w:rsidRPr="00F30CC6">
          <w:rPr>
            <w:rFonts w:ascii="Times New Roman" w:hAnsi="Times New Roman" w:cs="Times New Roman"/>
            <w:sz w:val="20"/>
            <w:szCs w:val="20"/>
          </w:rPr>
          <w:t xml:space="preserve"> </w:t>
        </w:r>
      </w:ins>
      <w:moveToRangeStart w:id="783" w:author="Chen Liao" w:date="2021-02-25T09:15:00Z" w:name="move65136973"/>
      <w:moveTo w:id="784" w:author="Chen Liao" w:date="2021-02-25T09:15:00Z">
        <w:del w:id="785" w:author="Chen Liao" w:date="2021-02-25T10:18:00Z">
          <w:r w:rsidR="003B2472" w:rsidRPr="00F30CC6" w:rsidDel="00E91A5F">
            <w:rPr>
              <w:rFonts w:ascii="Times New Roman" w:hAnsi="Times New Roman" w:cs="Times New Roman"/>
              <w:b/>
              <w:bCs/>
              <w:color w:val="000000"/>
              <w:sz w:val="20"/>
              <w:szCs w:val="20"/>
            </w:rPr>
            <w:delText>G</w:delText>
          </w:r>
          <w:r w:rsidR="003B2472" w:rsidRPr="00F30CC6" w:rsidDel="00E91A5F">
            <w:rPr>
              <w:rFonts w:ascii="Times New Roman" w:hAnsi="Times New Roman" w:cs="Times New Roman"/>
              <w:color w:val="000000"/>
              <w:sz w:val="20"/>
              <w:szCs w:val="20"/>
            </w:rPr>
            <w:delText>,</w:delText>
          </w:r>
          <w:r w:rsidR="003B2472" w:rsidRPr="00F30CC6" w:rsidDel="00E91A5F">
            <w:rPr>
              <w:rFonts w:ascii="Times New Roman" w:hAnsi="Times New Roman" w:cs="Times New Roman"/>
              <w:b/>
              <w:bCs/>
              <w:color w:val="000000"/>
              <w:sz w:val="20"/>
              <w:szCs w:val="20"/>
            </w:rPr>
            <w:delText>H.</w:delText>
          </w:r>
          <w:r w:rsidR="003B2472" w:rsidRPr="00F30CC6" w:rsidDel="00E91A5F">
            <w:rPr>
              <w:rFonts w:ascii="Times New Roman" w:hAnsi="Times New Roman" w:cs="Times New Roman"/>
              <w:color w:val="000000"/>
              <w:sz w:val="20"/>
              <w:szCs w:val="20"/>
            </w:rPr>
            <w:delText xml:space="preserve"> Prediction of total bacterial density (i.e., absolute abundance) from relative abundance of inulin responders. </w:delText>
          </w:r>
          <w:r w:rsidR="003B2472" w:rsidRPr="00F30CC6" w:rsidDel="00E91A5F">
            <w:rPr>
              <w:rFonts w:ascii="Times New Roman" w:hAnsi="Times New Roman" w:cs="Times New Roman"/>
              <w:b/>
              <w:bCs/>
              <w:color w:val="000000"/>
              <w:sz w:val="20"/>
              <w:szCs w:val="20"/>
            </w:rPr>
            <w:delText>G</w:delText>
          </w:r>
          <w:r w:rsidR="003B2472" w:rsidRPr="00F30CC6" w:rsidDel="00E91A5F">
            <w:rPr>
              <w:rFonts w:ascii="Times New Roman" w:hAnsi="Times New Roman" w:cs="Times New Roman"/>
              <w:color w:val="000000"/>
              <w:sz w:val="20"/>
              <w:szCs w:val="20"/>
            </w:rPr>
            <w:delText xml:space="preserve">. Pearson correlation for different combinations of inulin responders. The red bar has the highest correlation coefficient. </w:delText>
          </w:r>
          <w:r w:rsidR="003B2472" w:rsidRPr="00F30CC6" w:rsidDel="00E91A5F">
            <w:rPr>
              <w:rFonts w:ascii="Times New Roman" w:hAnsi="Times New Roman" w:cs="Times New Roman"/>
              <w:b/>
              <w:bCs/>
              <w:color w:val="000000"/>
              <w:sz w:val="20"/>
              <w:szCs w:val="20"/>
            </w:rPr>
            <w:delText>H</w:delText>
          </w:r>
          <w:r w:rsidR="003B2472" w:rsidRPr="00F30CC6" w:rsidDel="00E91A5F">
            <w:rPr>
              <w:rFonts w:ascii="Times New Roman" w:hAnsi="Times New Roman" w:cs="Times New Roman"/>
              <w:color w:val="000000"/>
              <w:sz w:val="20"/>
              <w:szCs w:val="20"/>
            </w:rPr>
            <w:delText>. Scatter plot showing the positive correlation of the combined relative abundance of Bacteroides acidifaciens (B.a.) and unclassified Muribaculaceae (Un. Mu.) with total bacterial density. Gray line: linear regression (R</w:delText>
          </w:r>
          <w:r w:rsidR="003B2472" w:rsidRPr="00F30CC6" w:rsidDel="00E91A5F">
            <w:rPr>
              <w:rFonts w:ascii="Times New Roman" w:hAnsi="Times New Roman" w:cs="Times New Roman"/>
              <w:color w:val="000000"/>
              <w:sz w:val="20"/>
              <w:szCs w:val="20"/>
              <w:vertAlign w:val="superscript"/>
            </w:rPr>
            <w:delText>2</w:delText>
          </w:r>
          <w:r w:rsidR="003B2472" w:rsidRPr="00F30CC6" w:rsidDel="00E91A5F">
            <w:rPr>
              <w:rFonts w:ascii="Times New Roman" w:hAnsi="Times New Roman" w:cs="Times New Roman"/>
              <w:color w:val="000000"/>
              <w:sz w:val="20"/>
              <w:szCs w:val="20"/>
            </w:rPr>
            <w:delText xml:space="preserve"> and P-value are indicated in the plot); shading area: standard error of the regression.</w:delText>
          </w:r>
        </w:del>
      </w:moveTo>
      <w:ins w:id="786" w:author="Chen Liao" w:date="2021-02-25T11:48:00Z">
        <w:r w:rsidR="00305F84" w:rsidRPr="00A06850">
          <w:rPr>
            <w:rFonts w:ascii="Times New Roman" w:hAnsi="Times New Roman" w:cs="Times New Roman"/>
            <w:b/>
            <w:bCs/>
            <w:color w:val="000000"/>
            <w:sz w:val="20"/>
            <w:szCs w:val="20"/>
            <w:rPrChange w:id="787" w:author="Chen Liao" w:date="2021-02-25T12:14:00Z">
              <w:rPr>
                <w:rFonts w:ascii="Times New Roman" w:hAnsi="Times New Roman" w:cs="Times New Roman"/>
                <w:b/>
                <w:bCs/>
                <w:color w:val="000000"/>
                <w:sz w:val="20"/>
                <w:szCs w:val="20"/>
                <w:highlight w:val="yellow"/>
              </w:rPr>
            </w:rPrChange>
          </w:rPr>
          <w:t>B</w:t>
        </w:r>
      </w:ins>
      <w:commentRangeStart w:id="788"/>
      <w:ins w:id="789" w:author="Chen Liao" w:date="2021-02-25T09:36:00Z">
        <w:r w:rsidR="00ED01D3" w:rsidRPr="00A06850">
          <w:rPr>
            <w:rFonts w:ascii="Times New Roman" w:hAnsi="Times New Roman" w:cs="Times New Roman"/>
            <w:color w:val="000000"/>
            <w:sz w:val="20"/>
            <w:szCs w:val="20"/>
            <w:rPrChange w:id="790" w:author="Chen Liao" w:date="2021-02-25T12:14:00Z">
              <w:rPr>
                <w:rFonts w:ascii="Times New Roman" w:hAnsi="Times New Roman" w:cs="Times New Roman"/>
                <w:color w:val="000000"/>
                <w:sz w:val="20"/>
                <w:szCs w:val="20"/>
                <w:highlight w:val="yellow"/>
              </w:rPr>
            </w:rPrChange>
          </w:rPr>
          <w:t>-</w:t>
        </w:r>
      </w:ins>
      <w:ins w:id="791" w:author="Chen Liao" w:date="2021-02-25T11:48:00Z">
        <w:r w:rsidR="00305F84" w:rsidRPr="00F30CC6">
          <w:rPr>
            <w:rFonts w:ascii="Times New Roman" w:hAnsi="Times New Roman" w:cs="Times New Roman"/>
            <w:b/>
            <w:bCs/>
            <w:color w:val="000000"/>
            <w:sz w:val="20"/>
            <w:szCs w:val="20"/>
            <w:highlight w:val="yellow"/>
          </w:rPr>
          <w:t>E</w:t>
        </w:r>
      </w:ins>
      <w:ins w:id="792" w:author="Chen Liao" w:date="2021-02-25T09:36:00Z">
        <w:r w:rsidR="00ED01D3" w:rsidRPr="00F30CC6">
          <w:rPr>
            <w:rFonts w:ascii="Times New Roman" w:hAnsi="Times New Roman" w:cs="Times New Roman"/>
            <w:color w:val="000000"/>
            <w:sz w:val="20"/>
            <w:szCs w:val="20"/>
            <w:highlight w:val="yellow"/>
          </w:rPr>
          <w:t xml:space="preserve">. Potential producers and cross-feeding relationships for </w:t>
        </w:r>
      </w:ins>
      <w:ins w:id="793" w:author="Chen Liao" w:date="2021-02-25T12:12:00Z">
        <w:r w:rsidR="0000736C" w:rsidRPr="00F30CC6">
          <w:rPr>
            <w:rFonts w:ascii="Times New Roman" w:hAnsi="Times New Roman" w:cs="Times New Roman"/>
            <w:color w:val="000000"/>
            <w:sz w:val="20"/>
            <w:szCs w:val="20"/>
            <w:highlight w:val="yellow"/>
          </w:rPr>
          <w:t xml:space="preserve">initial </w:t>
        </w:r>
      </w:ins>
      <w:ins w:id="794" w:author="Chen Liao" w:date="2021-02-25T09:36:00Z">
        <w:r w:rsidR="00ED01D3" w:rsidRPr="00F30CC6">
          <w:rPr>
            <w:rFonts w:ascii="Times New Roman" w:hAnsi="Times New Roman" w:cs="Times New Roman"/>
            <w:color w:val="000000"/>
            <w:sz w:val="20"/>
            <w:szCs w:val="20"/>
            <w:highlight w:val="yellow"/>
          </w:rPr>
          <w:t>propionate production</w:t>
        </w:r>
      </w:ins>
      <w:ins w:id="795" w:author="Chen Liao" w:date="2021-02-25T12:12:00Z">
        <w:r w:rsidR="00547130" w:rsidRPr="00F30CC6">
          <w:rPr>
            <w:rFonts w:ascii="Times New Roman" w:hAnsi="Times New Roman" w:cs="Times New Roman"/>
            <w:color w:val="000000"/>
            <w:sz w:val="20"/>
            <w:szCs w:val="20"/>
            <w:highlight w:val="yellow"/>
          </w:rPr>
          <w:t xml:space="preserve"> within a day of inulin treatment</w:t>
        </w:r>
      </w:ins>
      <w:ins w:id="796" w:author="Chen Liao" w:date="2021-02-25T09:36:00Z">
        <w:r w:rsidR="00ED01D3" w:rsidRPr="00F30CC6">
          <w:rPr>
            <w:rFonts w:ascii="Times New Roman" w:hAnsi="Times New Roman" w:cs="Times New Roman"/>
            <w:color w:val="000000"/>
            <w:sz w:val="20"/>
            <w:szCs w:val="20"/>
            <w:highlight w:val="yellow"/>
          </w:rPr>
          <w:t xml:space="preserve">. </w:t>
        </w:r>
      </w:ins>
      <w:proofErr w:type="gramStart"/>
      <w:ins w:id="797" w:author="Chen Liao" w:date="2021-02-25T11:48:00Z">
        <w:r w:rsidR="00305F84" w:rsidRPr="00F30CC6">
          <w:rPr>
            <w:rFonts w:ascii="Times New Roman" w:hAnsi="Times New Roman" w:cs="Times New Roman"/>
            <w:b/>
            <w:bCs/>
            <w:color w:val="000000"/>
            <w:sz w:val="20"/>
            <w:szCs w:val="20"/>
            <w:highlight w:val="yellow"/>
          </w:rPr>
          <w:t>B</w:t>
        </w:r>
      </w:ins>
      <w:ins w:id="798" w:author="Chen Liao" w:date="2021-02-25T09:36:00Z">
        <w:r w:rsidR="00ED01D3" w:rsidRPr="00F30CC6">
          <w:rPr>
            <w:rFonts w:ascii="Times New Roman" w:hAnsi="Times New Roman" w:cs="Times New Roman"/>
            <w:color w:val="000000"/>
            <w:sz w:val="20"/>
            <w:szCs w:val="20"/>
            <w:highlight w:val="yellow"/>
          </w:rPr>
          <w:t>,</w:t>
        </w:r>
      </w:ins>
      <w:ins w:id="799" w:author="Chen Liao" w:date="2021-02-25T11:48:00Z">
        <w:r w:rsidR="00305F84" w:rsidRPr="00F30CC6">
          <w:rPr>
            <w:rFonts w:ascii="Times New Roman" w:hAnsi="Times New Roman" w:cs="Times New Roman"/>
            <w:b/>
            <w:bCs/>
            <w:color w:val="000000"/>
            <w:sz w:val="20"/>
            <w:szCs w:val="20"/>
            <w:highlight w:val="yellow"/>
          </w:rPr>
          <w:t>C</w:t>
        </w:r>
      </w:ins>
      <w:ins w:id="800" w:author="Chen Liao" w:date="2021-02-25T09:36:00Z">
        <w:r w:rsidR="00ED01D3" w:rsidRPr="00F30CC6">
          <w:rPr>
            <w:rFonts w:ascii="Times New Roman" w:hAnsi="Times New Roman" w:cs="Times New Roman"/>
            <w:color w:val="000000"/>
            <w:sz w:val="20"/>
            <w:szCs w:val="20"/>
            <w:highlight w:val="yellow"/>
          </w:rPr>
          <w:t>.</w:t>
        </w:r>
        <w:proofErr w:type="gramEnd"/>
        <w:r w:rsidR="00ED01D3" w:rsidRPr="00F30CC6">
          <w:rPr>
            <w:rFonts w:ascii="Times New Roman" w:hAnsi="Times New Roman" w:cs="Times New Roman"/>
            <w:color w:val="000000"/>
            <w:sz w:val="20"/>
            <w:szCs w:val="20"/>
            <w:highlight w:val="yellow"/>
          </w:rPr>
          <w:t xml:space="preserve"> Correlation of baseline unclassified (Un.) Parabacteroides absolute abundance with initial propionate production rates on day 0 (</w:t>
        </w:r>
      </w:ins>
      <w:ins w:id="801" w:author="Chen Liao" w:date="2021-02-25T11:49:00Z">
        <w:r w:rsidR="00305F84" w:rsidRPr="00F30CC6">
          <w:rPr>
            <w:rFonts w:ascii="Times New Roman" w:hAnsi="Times New Roman" w:cs="Times New Roman"/>
            <w:color w:val="000000"/>
            <w:sz w:val="20"/>
            <w:szCs w:val="20"/>
            <w:highlight w:val="yellow"/>
          </w:rPr>
          <w:t>B</w:t>
        </w:r>
      </w:ins>
      <w:ins w:id="802" w:author="Chen Liao" w:date="2021-02-25T09:36:00Z">
        <w:r w:rsidR="00ED01D3" w:rsidRPr="00F30CC6">
          <w:rPr>
            <w:rFonts w:ascii="Times New Roman" w:hAnsi="Times New Roman" w:cs="Times New Roman"/>
            <w:color w:val="000000"/>
            <w:sz w:val="20"/>
            <w:szCs w:val="20"/>
            <w:highlight w:val="yellow"/>
          </w:rPr>
          <w:t>) and rates in later days (</w:t>
        </w:r>
      </w:ins>
      <w:ins w:id="803" w:author="Chen Liao" w:date="2021-02-25T11:49:00Z">
        <w:r w:rsidR="00305F84" w:rsidRPr="00F30CC6">
          <w:rPr>
            <w:rFonts w:ascii="Times New Roman" w:hAnsi="Times New Roman" w:cs="Times New Roman"/>
            <w:color w:val="000000"/>
            <w:sz w:val="20"/>
            <w:szCs w:val="20"/>
            <w:highlight w:val="yellow"/>
          </w:rPr>
          <w:t>C</w:t>
        </w:r>
      </w:ins>
      <w:ins w:id="804" w:author="Chen Liao" w:date="2021-02-25T09:36:00Z">
        <w:r w:rsidR="00ED01D3" w:rsidRPr="00F30CC6">
          <w:rPr>
            <w:rFonts w:ascii="Times New Roman" w:hAnsi="Times New Roman" w:cs="Times New Roman"/>
            <w:color w:val="000000"/>
            <w:sz w:val="20"/>
            <w:szCs w:val="20"/>
            <w:highlight w:val="yellow"/>
          </w:rPr>
          <w:t>). Gray line: linear regression (R</w:t>
        </w:r>
        <w:r w:rsidR="00ED01D3" w:rsidRPr="00F30CC6">
          <w:rPr>
            <w:rFonts w:ascii="Times New Roman" w:hAnsi="Times New Roman" w:cs="Times New Roman"/>
            <w:color w:val="000000"/>
            <w:sz w:val="20"/>
            <w:szCs w:val="20"/>
            <w:highlight w:val="yellow"/>
            <w:vertAlign w:val="superscript"/>
          </w:rPr>
          <w:t>2</w:t>
        </w:r>
        <w:r w:rsidR="00ED01D3" w:rsidRPr="00F30CC6">
          <w:rPr>
            <w:rFonts w:ascii="Times New Roman" w:hAnsi="Times New Roman" w:cs="Times New Roman"/>
            <w:color w:val="000000"/>
            <w:sz w:val="20"/>
            <w:szCs w:val="20"/>
            <w:highlight w:val="yellow"/>
          </w:rPr>
          <w:t xml:space="preserve"> and P-value are indicated in the plot); shading area: standard error of the regression. </w:t>
        </w:r>
      </w:ins>
      <w:proofErr w:type="gramStart"/>
      <w:ins w:id="805" w:author="Chen Liao" w:date="2021-02-25T11:48:00Z">
        <w:r w:rsidR="00305F84" w:rsidRPr="00F30CC6">
          <w:rPr>
            <w:rFonts w:ascii="Times New Roman" w:hAnsi="Times New Roman" w:cs="Times New Roman"/>
            <w:b/>
            <w:bCs/>
            <w:color w:val="000000"/>
            <w:sz w:val="20"/>
            <w:szCs w:val="20"/>
            <w:highlight w:val="yellow"/>
          </w:rPr>
          <w:t>D</w:t>
        </w:r>
      </w:ins>
      <w:ins w:id="806" w:author="Chen Liao" w:date="2021-02-25T09:36:00Z">
        <w:r w:rsidR="00ED01D3" w:rsidRPr="00F30CC6">
          <w:rPr>
            <w:rFonts w:ascii="Times New Roman" w:hAnsi="Times New Roman" w:cs="Times New Roman"/>
            <w:color w:val="000000"/>
            <w:sz w:val="20"/>
            <w:szCs w:val="20"/>
            <w:highlight w:val="yellow"/>
          </w:rPr>
          <w:t>,</w:t>
        </w:r>
      </w:ins>
      <w:ins w:id="807" w:author="Chen Liao" w:date="2021-02-25T11:48:00Z">
        <w:r w:rsidR="00305F84" w:rsidRPr="00F30CC6">
          <w:rPr>
            <w:rFonts w:ascii="Times New Roman" w:hAnsi="Times New Roman" w:cs="Times New Roman"/>
            <w:b/>
            <w:bCs/>
            <w:color w:val="000000"/>
            <w:sz w:val="20"/>
            <w:szCs w:val="20"/>
            <w:highlight w:val="yellow"/>
          </w:rPr>
          <w:t>E</w:t>
        </w:r>
      </w:ins>
      <w:ins w:id="808" w:author="Chen Liao" w:date="2021-02-25T09:36:00Z">
        <w:r w:rsidR="00ED01D3" w:rsidRPr="00F30CC6">
          <w:rPr>
            <w:rFonts w:ascii="Times New Roman" w:hAnsi="Times New Roman" w:cs="Times New Roman"/>
            <w:color w:val="000000"/>
            <w:sz w:val="20"/>
            <w:szCs w:val="20"/>
            <w:highlight w:val="yellow"/>
          </w:rPr>
          <w:t>.</w:t>
        </w:r>
        <w:proofErr w:type="gramEnd"/>
        <w:r w:rsidR="00ED01D3" w:rsidRPr="00F30CC6">
          <w:rPr>
            <w:rFonts w:ascii="Times New Roman" w:hAnsi="Times New Roman" w:cs="Times New Roman"/>
            <w:color w:val="000000"/>
            <w:sz w:val="20"/>
            <w:szCs w:val="20"/>
            <w:highlight w:val="yellow"/>
          </w:rPr>
          <w:t xml:space="preserve"> Simulated effects of cross-feeding (c.f.) (</w:t>
        </w:r>
      </w:ins>
      <w:ins w:id="809" w:author="Chen Liao" w:date="2021-02-25T11:48:00Z">
        <w:r w:rsidR="00305F84" w:rsidRPr="00F30CC6">
          <w:rPr>
            <w:rFonts w:ascii="Times New Roman" w:hAnsi="Times New Roman" w:cs="Times New Roman"/>
            <w:color w:val="000000"/>
            <w:sz w:val="20"/>
            <w:szCs w:val="20"/>
            <w:highlight w:val="yellow"/>
          </w:rPr>
          <w:t>D</w:t>
        </w:r>
      </w:ins>
      <w:ins w:id="810" w:author="Chen Liao" w:date="2021-02-25T09:36:00Z">
        <w:r w:rsidR="00ED01D3" w:rsidRPr="00F30CC6">
          <w:rPr>
            <w:rFonts w:ascii="Times New Roman" w:hAnsi="Times New Roman" w:cs="Times New Roman"/>
            <w:color w:val="000000"/>
            <w:sz w:val="20"/>
            <w:szCs w:val="20"/>
            <w:highlight w:val="yellow"/>
          </w:rPr>
          <w:t>) and inulin availability (</w:t>
        </w:r>
      </w:ins>
      <w:ins w:id="811" w:author="Chen Liao" w:date="2021-02-25T11:48:00Z">
        <w:r w:rsidR="00305F84" w:rsidRPr="00F30CC6">
          <w:rPr>
            <w:rFonts w:ascii="Times New Roman" w:hAnsi="Times New Roman" w:cs="Times New Roman"/>
            <w:color w:val="000000"/>
            <w:sz w:val="20"/>
            <w:szCs w:val="20"/>
            <w:highlight w:val="yellow"/>
          </w:rPr>
          <w:t>E</w:t>
        </w:r>
      </w:ins>
      <w:ins w:id="812" w:author="Chen Liao" w:date="2021-02-25T09:36:00Z">
        <w:r w:rsidR="00ED01D3" w:rsidRPr="00F30CC6">
          <w:rPr>
            <w:rFonts w:ascii="Times New Roman" w:hAnsi="Times New Roman" w:cs="Times New Roman"/>
            <w:color w:val="000000"/>
            <w:sz w:val="20"/>
            <w:szCs w:val="20"/>
            <w:highlight w:val="yellow"/>
          </w:rPr>
          <w:t>) on growth and propionate flux of two-genera Bacteroides-Parabacteroides community. w/ c.f.: mixing Bacteroides and Parabacteroides in 1:1 ratio; w/o c.f.: mixing Parabacteroides and its clone mate in 1:1 ratio.</w:t>
        </w:r>
        <w:r w:rsidR="00ED01D3" w:rsidRPr="00F30CC6">
          <w:rPr>
            <w:rFonts w:ascii="Times New Roman" w:hAnsi="Times New Roman" w:cs="Times New Roman"/>
            <w:color w:val="000000"/>
            <w:sz w:val="20"/>
            <w:szCs w:val="20"/>
          </w:rPr>
          <w:t xml:space="preserve"> </w:t>
        </w:r>
        <w:commentRangeEnd w:id="788"/>
        <w:r w:rsidR="00ED01D3" w:rsidRPr="00A06850">
          <w:rPr>
            <w:rStyle w:val="CommentReference"/>
            <w:rFonts w:ascii="Times New Roman" w:hAnsi="Times New Roman" w:cs="Times New Roman"/>
            <w:rPrChange w:id="813" w:author="Chen Liao" w:date="2021-02-25T12:14:00Z">
              <w:rPr>
                <w:rStyle w:val="CommentReference"/>
              </w:rPr>
            </w:rPrChange>
          </w:rPr>
          <w:commentReference w:id="788"/>
        </w:r>
      </w:ins>
      <w:moveTo w:id="814" w:author="Chen Liao" w:date="2021-02-25T09:15:00Z">
        <w:del w:id="815" w:author="Chen Liao" w:date="2021-02-25T09:39:00Z">
          <w:r w:rsidR="003B2472" w:rsidRPr="00F30CC6" w:rsidDel="00AA5F70">
            <w:rPr>
              <w:rFonts w:ascii="Times New Roman" w:hAnsi="Times New Roman" w:cs="Times New Roman"/>
              <w:color w:val="000000"/>
              <w:sz w:val="20"/>
              <w:szCs w:val="20"/>
            </w:rPr>
            <w:br w:type="page"/>
          </w:r>
        </w:del>
      </w:moveTo>
    </w:p>
    <w:moveToRangeEnd w:id="783"/>
    <w:p w14:paraId="09C2A429" w14:textId="77777777" w:rsidR="003B2472" w:rsidRPr="00F30CC6" w:rsidDel="00AA5F70" w:rsidRDefault="003B2472">
      <w:pPr>
        <w:pStyle w:val="paragraph"/>
        <w:jc w:val="both"/>
        <w:rPr>
          <w:ins w:id="816" w:author="戴 磊" w:date="2021-02-20T00:18:00Z"/>
          <w:del w:id="817" w:author="Chen Liao" w:date="2021-02-25T09:39:00Z"/>
          <w:rFonts w:ascii="Times New Roman" w:hAnsi="Times New Roman" w:cs="Times New Roman"/>
          <w:sz w:val="20"/>
          <w:szCs w:val="20"/>
        </w:rPr>
        <w:pPrChange w:id="818" w:author="Chen Liao" w:date="2021-02-25T11:49:00Z">
          <w:pPr>
            <w:pStyle w:val="paragraph"/>
            <w:spacing w:before="0" w:beforeAutospacing="0" w:after="0" w:afterAutospacing="0"/>
            <w:jc w:val="both"/>
          </w:pPr>
        </w:pPrChange>
      </w:pPr>
    </w:p>
    <w:p w14:paraId="664BC398" w14:textId="1408D2DE" w:rsidR="00AA5F70" w:rsidRPr="00A06850" w:rsidRDefault="008E0CF9">
      <w:pPr>
        <w:pStyle w:val="paragraph"/>
        <w:jc w:val="both"/>
        <w:rPr>
          <w:ins w:id="819" w:author="Chen Liao" w:date="2021-02-25T09:39:00Z"/>
          <w:rFonts w:ascii="Times New Roman" w:hAnsi="Times New Roman" w:cs="Times New Roman"/>
          <w:highlight w:val="yellow"/>
          <w:rPrChange w:id="820" w:author="Chen Liao" w:date="2021-02-25T12:14:00Z">
            <w:rPr>
              <w:ins w:id="821" w:author="Chen Liao" w:date="2021-02-25T09:39:00Z"/>
              <w:highlight w:val="yellow"/>
            </w:rPr>
          </w:rPrChange>
        </w:rPr>
        <w:pPrChange w:id="822" w:author="Chen Liao" w:date="2021-02-25T11:49:00Z">
          <w:pPr>
            <w:jc w:val="both"/>
          </w:pPr>
        </w:pPrChange>
      </w:pPr>
      <w:ins w:id="823" w:author="戴 磊" w:date="2021-02-20T00:18:00Z">
        <w:del w:id="824" w:author="Chen Liao" w:date="2021-02-25T11:49:00Z">
          <w:r w:rsidRPr="00A06850" w:rsidDel="003266E4">
            <w:rPr>
              <w:rFonts w:ascii="Times New Roman" w:hAnsi="Times New Roman" w:cs="Times New Roman"/>
              <w:highlight w:val="yellow"/>
              <w:rPrChange w:id="825" w:author="Chen Liao" w:date="2021-02-25T12:14:00Z">
                <w:rPr>
                  <w:rFonts w:ascii="Times New Roman" w:hAnsi="Times New Roman" w:cs="Times New Roman"/>
                  <w:sz w:val="20"/>
                  <w:szCs w:val="20"/>
                </w:rPr>
              </w:rPrChange>
            </w:rPr>
            <w:delText>Related to Figure ?</w:delText>
          </w:r>
        </w:del>
      </w:ins>
      <w:ins w:id="826" w:author="Chen Liao" w:date="2021-02-25T09:39:00Z">
        <w:r w:rsidR="00AA5F70" w:rsidRPr="00A06850">
          <w:rPr>
            <w:rFonts w:ascii="Times New Roman" w:hAnsi="Times New Roman" w:cs="Times New Roman"/>
            <w:highlight w:val="yellow"/>
            <w:rPrChange w:id="827" w:author="Chen Liao" w:date="2021-02-25T12:14:00Z">
              <w:rPr>
                <w:highlight w:val="yellow"/>
              </w:rPr>
            </w:rPrChange>
          </w:rPr>
          <w:br w:type="page"/>
        </w:r>
      </w:ins>
    </w:p>
    <w:p w14:paraId="5CFA45FE" w14:textId="77777777" w:rsidR="00AA5F70" w:rsidRPr="00F30CC6" w:rsidRDefault="00AA5F70" w:rsidP="00AA5F70">
      <w:pPr>
        <w:jc w:val="both"/>
        <w:rPr>
          <w:moveTo w:id="828" w:author="Chen Liao" w:date="2021-02-25T09:39:00Z"/>
          <w:rFonts w:ascii="Times New Roman" w:eastAsia="SimSun" w:hAnsi="Times New Roman" w:cs="Times New Roman"/>
          <w:b/>
          <w:bCs/>
          <w:color w:val="000000"/>
          <w:sz w:val="20"/>
          <w:szCs w:val="20"/>
        </w:rPr>
      </w:pPr>
      <w:moveToRangeStart w:id="829" w:author="Chen Liao" w:date="2021-02-25T09:39:00Z" w:name="move65138412"/>
    </w:p>
    <w:p w14:paraId="085C035C" w14:textId="5606D7B5" w:rsidR="00AA5F70" w:rsidRPr="00F30CC6" w:rsidDel="00AA5F70" w:rsidRDefault="00AA5F70" w:rsidP="00AA5F70">
      <w:pPr>
        <w:jc w:val="both"/>
        <w:rPr>
          <w:del w:id="830" w:author="Chen Liao" w:date="2021-02-25T09:39:00Z"/>
          <w:moveTo w:id="831" w:author="Chen Liao" w:date="2021-02-25T09:39:00Z"/>
          <w:rFonts w:ascii="Times New Roman" w:eastAsia="SimSun" w:hAnsi="Times New Roman" w:cs="Times New Roman"/>
          <w:b/>
          <w:bCs/>
          <w:color w:val="000000"/>
          <w:sz w:val="20"/>
          <w:szCs w:val="20"/>
        </w:rPr>
      </w:pPr>
      <w:commentRangeStart w:id="832"/>
      <w:moveTo w:id="833" w:author="Chen Liao" w:date="2021-02-25T09:39:00Z">
        <w:del w:id="834" w:author="Chen Liao" w:date="2021-02-25T09:39:00Z">
          <w:r w:rsidRPr="00F30CC6" w:rsidDel="00AA5F70">
            <w:rPr>
              <w:rFonts w:ascii="Times New Roman" w:eastAsia="SimSun" w:hAnsi="Times New Roman" w:cs="Times New Roman"/>
              <w:b/>
              <w:bCs/>
              <w:color w:val="000000"/>
              <w:sz w:val="20"/>
              <w:szCs w:val="20"/>
            </w:rPr>
            <w:delText xml:space="preserve">Related to </w:delText>
          </w:r>
          <w:r w:rsidRPr="00A06850" w:rsidDel="00AA5F70">
            <w:rPr>
              <w:rFonts w:ascii="Times New Roman" w:eastAsia="SimSun" w:hAnsi="Times New Roman" w:cs="Times New Roman"/>
              <w:b/>
              <w:bCs/>
              <w:color w:val="000000"/>
              <w:sz w:val="20"/>
              <w:szCs w:val="20"/>
            </w:rPr>
            <w:delText>m</w:delText>
          </w:r>
          <w:r w:rsidRPr="00F30CC6" w:rsidDel="00AA5F70">
            <w:rPr>
              <w:rFonts w:ascii="Times New Roman" w:eastAsia="SimSun" w:hAnsi="Times New Roman" w:cs="Times New Roman"/>
              <w:b/>
              <w:bCs/>
              <w:color w:val="000000"/>
              <w:sz w:val="20"/>
              <w:szCs w:val="20"/>
            </w:rPr>
            <w:delText>ethods</w:delText>
          </w:r>
          <w:commentRangeEnd w:id="832"/>
          <w:r w:rsidRPr="00A06850" w:rsidDel="00AA5F70">
            <w:rPr>
              <w:rStyle w:val="CommentReference"/>
              <w:rFonts w:ascii="Times New Roman" w:hAnsi="Times New Roman" w:cs="Times New Roman"/>
              <w:rPrChange w:id="835" w:author="Chen Liao" w:date="2021-02-25T12:14:00Z">
                <w:rPr>
                  <w:rStyle w:val="CommentReference"/>
                </w:rPr>
              </w:rPrChange>
            </w:rPr>
            <w:commentReference w:id="832"/>
          </w:r>
        </w:del>
      </w:moveTo>
    </w:p>
    <w:p w14:paraId="4CF98AFB" w14:textId="77777777" w:rsidR="00AA5F70" w:rsidRPr="00F30CC6" w:rsidRDefault="00AA5F70" w:rsidP="00AA5F70">
      <w:pPr>
        <w:jc w:val="center"/>
        <w:rPr>
          <w:moveTo w:id="836" w:author="Chen Liao" w:date="2021-02-25T09:39:00Z"/>
          <w:rFonts w:ascii="Times New Roman" w:eastAsia="SimSun" w:hAnsi="Times New Roman" w:cs="Times New Roman"/>
          <w:b/>
          <w:bCs/>
          <w:color w:val="000000"/>
          <w:sz w:val="20"/>
          <w:szCs w:val="20"/>
        </w:rPr>
      </w:pPr>
      <w:moveTo w:id="837" w:author="Chen Liao" w:date="2021-02-25T09:39:00Z">
        <w:r w:rsidRPr="00F30CC6">
          <w:rPr>
            <w:rFonts w:ascii="Times New Roman" w:eastAsia="SimSun" w:hAnsi="Times New Roman" w:cs="Times New Roman"/>
            <w:b/>
            <w:bCs/>
            <w:noProof/>
            <w:color w:val="000000"/>
            <w:sz w:val="20"/>
            <w:szCs w:val="20"/>
          </w:rPr>
          <w:drawing>
            <wp:inline distT="0" distB="0" distL="0" distR="0" wp14:anchorId="78B186F6" wp14:editId="4D937A8F">
              <wp:extent cx="5765800" cy="1549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moveTo>
    </w:p>
    <w:p w14:paraId="1C559F9E" w14:textId="77777777" w:rsidR="00AA5F70" w:rsidRPr="00F30CC6" w:rsidRDefault="00AA5F70" w:rsidP="00AA5F70">
      <w:pPr>
        <w:jc w:val="both"/>
        <w:rPr>
          <w:moveTo w:id="838" w:author="Chen Liao" w:date="2021-02-25T09:39:00Z"/>
          <w:rFonts w:ascii="Times New Roman" w:eastAsia="SimSun" w:hAnsi="Times New Roman" w:cs="Times New Roman"/>
          <w:color w:val="000000"/>
          <w:sz w:val="20"/>
          <w:szCs w:val="20"/>
        </w:rPr>
      </w:pPr>
    </w:p>
    <w:p w14:paraId="72917647" w14:textId="28154C1D" w:rsidR="008E0CF9" w:rsidRPr="00A06850" w:rsidRDefault="00AA5F70">
      <w:pPr>
        <w:jc w:val="both"/>
        <w:rPr>
          <w:rFonts w:ascii="Times New Roman" w:hAnsi="Times New Roman" w:cs="Times New Roman"/>
          <w:color w:val="000000"/>
          <w:rPrChange w:id="839" w:author="Chen Liao" w:date="2021-02-25T12:14:00Z">
            <w:rPr>
              <w:color w:val="000000"/>
            </w:rPr>
          </w:rPrChange>
        </w:rPr>
        <w:pPrChange w:id="840" w:author="Chen Liao" w:date="2021-02-25T09:39:00Z">
          <w:pPr>
            <w:pStyle w:val="paragraph"/>
            <w:spacing w:before="0" w:beforeAutospacing="0" w:after="0" w:afterAutospacing="0"/>
            <w:jc w:val="both"/>
          </w:pPr>
        </w:pPrChange>
      </w:pPr>
      <w:moveTo w:id="841" w:author="Chen Liao" w:date="2021-02-25T09:39:00Z">
        <w:r w:rsidRPr="00F30CC6">
          <w:rPr>
            <w:rFonts w:ascii="Times New Roman" w:hAnsi="Times New Roman" w:cs="Times New Roman"/>
            <w:b/>
            <w:bCs/>
            <w:sz w:val="20"/>
            <w:szCs w:val="20"/>
          </w:rPr>
          <w:t>Figure S1</w:t>
        </w:r>
      </w:moveTo>
      <w:ins w:id="842" w:author="Chen Liao" w:date="2021-02-25T11:50:00Z">
        <w:r w:rsidR="00AC2C2E" w:rsidRPr="00F30CC6">
          <w:rPr>
            <w:rFonts w:ascii="Times New Roman" w:hAnsi="Times New Roman" w:cs="Times New Roman"/>
            <w:b/>
            <w:bCs/>
            <w:sz w:val="20"/>
            <w:szCs w:val="20"/>
          </w:rPr>
          <w:t>8</w:t>
        </w:r>
      </w:ins>
      <w:moveTo w:id="843" w:author="Chen Liao" w:date="2021-02-25T09:39:00Z">
        <w:r w:rsidRPr="00F30CC6">
          <w:rPr>
            <w:rFonts w:ascii="Times New Roman" w:hAnsi="Times New Roman" w:cs="Times New Roman"/>
            <w:b/>
            <w:bCs/>
            <w:sz w:val="20"/>
            <w:szCs w:val="20"/>
          </w:rPr>
          <w:t xml:space="preserve">. </w:t>
        </w:r>
      </w:moveTo>
      <w:ins w:id="844" w:author="Chen Liao" w:date="2021-02-25T09:40:00Z">
        <w:r w:rsidRPr="00F30CC6">
          <w:rPr>
            <w:rFonts w:ascii="Times New Roman" w:hAnsi="Times New Roman" w:cs="Times New Roman"/>
            <w:b/>
            <w:bCs/>
            <w:sz w:val="20"/>
            <w:szCs w:val="20"/>
          </w:rPr>
          <w:t xml:space="preserve">(Related to </w:t>
        </w:r>
      </w:ins>
      <w:ins w:id="845" w:author="Chen Liao" w:date="2021-02-25T11:50:00Z">
        <w:r w:rsidR="00AC2C2E" w:rsidRPr="00F30CC6">
          <w:rPr>
            <w:rFonts w:ascii="Times New Roman" w:hAnsi="Times New Roman" w:cs="Times New Roman"/>
            <w:b/>
            <w:bCs/>
            <w:sz w:val="20"/>
            <w:szCs w:val="20"/>
          </w:rPr>
          <w:t xml:space="preserve">Materials and </w:t>
        </w:r>
      </w:ins>
      <w:ins w:id="846" w:author="Chen Liao" w:date="2021-02-25T09:40:00Z">
        <w:r w:rsidRPr="00F30CC6">
          <w:rPr>
            <w:rFonts w:ascii="Times New Roman" w:hAnsi="Times New Roman" w:cs="Times New Roman"/>
            <w:b/>
            <w:bCs/>
            <w:sz w:val="20"/>
            <w:szCs w:val="20"/>
          </w:rPr>
          <w:t xml:space="preserve">Methods) </w:t>
        </w:r>
      </w:ins>
      <w:moveTo w:id="847" w:author="Chen Liao" w:date="2021-02-25T09:39:00Z">
        <w:r w:rsidRPr="00F30CC6">
          <w:rPr>
            <w:rFonts w:ascii="Times New Roman" w:hAnsi="Times New Roman" w:cs="Times New Roman"/>
            <w:b/>
            <w:bCs/>
            <w:sz w:val="20"/>
            <w:szCs w:val="20"/>
          </w:rPr>
          <w:t xml:space="preserve">Rarefaction analysis of 16S rRNA gene clone libraries </w:t>
        </w:r>
        <w:r w:rsidRPr="00F30CC6">
          <w:rPr>
            <w:rFonts w:ascii="Times New Roman" w:hAnsi="Times New Roman" w:cs="Times New Roman"/>
            <w:b/>
            <w:bCs/>
            <w:color w:val="000000"/>
            <w:sz w:val="20"/>
            <w:szCs w:val="20"/>
          </w:rPr>
          <w:t>in terms of</w:t>
        </w:r>
        <w:r w:rsidRPr="00F30CC6">
          <w:rPr>
            <w:rFonts w:ascii="Times New Roman" w:hAnsi="Times New Roman" w:cs="Times New Roman"/>
            <w:b/>
            <w:bCs/>
            <w:sz w:val="20"/>
            <w:szCs w:val="20"/>
          </w:rPr>
          <w:t xml:space="preserve"> species richness, Shannon diversity, and Simpson diversity.</w:t>
        </w:r>
        <w:r w:rsidRPr="00F30CC6">
          <w:rPr>
            <w:rFonts w:ascii="Times New Roman" w:hAnsi="Times New Roman" w:cs="Times New Roman"/>
            <w:sz w:val="20"/>
            <w:szCs w:val="20"/>
          </w:rPr>
          <w:t xml:space="preserve"> Rarefaction curves were generated using the </w:t>
        </w:r>
        <w:proofErr w:type="spellStart"/>
        <w:r w:rsidRPr="00F30CC6">
          <w:rPr>
            <w:rFonts w:ascii="Times New Roman" w:hAnsi="Times New Roman" w:cs="Times New Roman"/>
            <w:sz w:val="20"/>
            <w:szCs w:val="20"/>
          </w:rPr>
          <w:t>iNEXT</w:t>
        </w:r>
        <w:proofErr w:type="spellEnd"/>
        <w:r w:rsidRPr="00F30CC6">
          <w:rPr>
            <w:rFonts w:ascii="Times New Roman" w:hAnsi="Times New Roman" w:cs="Times New Roman"/>
            <w:sz w:val="20"/>
            <w:szCs w:val="20"/>
          </w:rPr>
          <w:t xml:space="preserve"> package. Solid lines represent the observed alpha diversity with the number of reads sampled, and dashed lines represent the extrapolation of the solid lines until 25% more reads. To</w:t>
        </w:r>
        <w:r w:rsidRPr="00F30CC6">
          <w:rPr>
            <w:rFonts w:ascii="Times New Roman" w:hAnsi="Times New Roman" w:cs="Times New Roman"/>
            <w:color w:val="2A2A2A"/>
            <w:sz w:val="20"/>
            <w:szCs w:val="20"/>
            <w:shd w:val="clear" w:color="auto" w:fill="FFFFFF"/>
          </w:rPr>
          <w:t xml:space="preserve"> avoid sample-to-sample bias due to variable sequencing depth (different number of reads per sample), all samples were rarefied to 38,980 sequences (black dashed line) per sample before downstream analysis.</w:t>
        </w:r>
      </w:moveTo>
      <w:moveToRangeEnd w:id="829"/>
    </w:p>
    <w:sectPr w:rsidR="008E0CF9" w:rsidRPr="00A06850"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9" w:author="戴 磊" w:date="2021-02-19T23:59:00Z" w:initials="戴">
    <w:p w14:paraId="3ABCF6A1" w14:textId="77777777" w:rsidR="00DE3B59" w:rsidRDefault="00DE3B59" w:rsidP="00DE3B59">
      <w:pPr>
        <w:pStyle w:val="CommentText"/>
      </w:pPr>
      <w:r>
        <w:rPr>
          <w:rStyle w:val="CommentReference"/>
        </w:rPr>
        <w:annotationRef/>
      </w:r>
      <w:r>
        <w:t>Previous studies have shown evidence for baseline-dependent response to dietary fibers/inulin (we shall be honest with ourselves about this) -&gt; emphasize the lack of dynamics data</w:t>
      </w:r>
    </w:p>
  </w:comment>
  <w:comment w:id="83" w:author="戴 磊" w:date="2021-02-19T23:58:00Z" w:initials="戴">
    <w:p w14:paraId="7E4E5F24" w14:textId="77777777" w:rsidR="00DE3B59" w:rsidRDefault="00DE3B59" w:rsidP="00DE3B59">
      <w:pPr>
        <w:pStyle w:val="CommentText"/>
      </w:pPr>
      <w:r>
        <w:rPr>
          <w:rStyle w:val="CommentReference"/>
        </w:rPr>
        <w:annotationRef/>
      </w:r>
      <w:r>
        <w:t>Can this explain overshoot?</w:t>
      </w:r>
    </w:p>
  </w:comment>
  <w:comment w:id="144" w:author="戴 磊" w:date="2021-02-19T12:28:00Z" w:initials="戴">
    <w:p w14:paraId="3B86465B" w14:textId="14754143" w:rsidR="00F32FAC" w:rsidRDefault="00F32FAC">
      <w:pPr>
        <w:pStyle w:val="CommentText"/>
      </w:pPr>
      <w:r>
        <w:rPr>
          <w:rStyle w:val="CommentReference"/>
        </w:rPr>
        <w:annotationRef/>
      </w:r>
      <w:r>
        <w:rPr>
          <w:rFonts w:hint="eastAsia"/>
        </w:rPr>
        <w:t>A</w:t>
      </w:r>
      <w:r>
        <w:t>: order</w:t>
      </w:r>
      <w:r w:rsidR="006D42D0">
        <w:t xml:space="preserve"> of labels</w:t>
      </w:r>
    </w:p>
    <w:p w14:paraId="2EFDB7A1" w14:textId="0405BF39" w:rsidR="00F32FAC" w:rsidRDefault="00F32FAC">
      <w:pPr>
        <w:pStyle w:val="CommentText"/>
      </w:pPr>
      <w:r>
        <w:rPr>
          <w:rFonts w:hint="eastAsia"/>
        </w:rPr>
        <w:t>C</w:t>
      </w:r>
      <w:r>
        <w:t>: x</w:t>
      </w:r>
      <w:r w:rsidR="006D42D0">
        <w:t xml:space="preserve"> PCo</w:t>
      </w:r>
      <w:r w:rsidR="006D42D0">
        <w:rPr>
          <w:rFonts w:hint="eastAsia"/>
        </w:rPr>
        <w:t>A</w:t>
      </w:r>
      <w:r>
        <w:t>1, y2</w:t>
      </w:r>
    </w:p>
    <w:p w14:paraId="6B3FB227" w14:textId="68260BFD" w:rsidR="0071697F" w:rsidRDefault="006B708B">
      <w:pPr>
        <w:pStyle w:val="CommentText"/>
      </w:pPr>
      <w:r>
        <w:rPr>
          <w:rFonts w:hint="eastAsia"/>
        </w:rPr>
        <w:t>D</w:t>
      </w:r>
      <w:r>
        <w:t xml:space="preserve">: </w:t>
      </w:r>
      <w:r w:rsidR="0071697F">
        <w:t>Positive/negative responder: not clear?</w:t>
      </w:r>
    </w:p>
    <w:p w14:paraId="44E39A1B" w14:textId="19B5A560" w:rsidR="00C945EE" w:rsidRDefault="00C26D38">
      <w:pPr>
        <w:pStyle w:val="CommentText"/>
      </w:pPr>
      <w:r>
        <w:rPr>
          <w:rFonts w:hint="eastAsia"/>
        </w:rPr>
        <w:t>T</w:t>
      </w:r>
      <w:r>
        <w:t>ry to highlight the focus of our analysis</w:t>
      </w:r>
      <w:r w:rsidR="00056A61">
        <w:t>:</w:t>
      </w:r>
      <w:r>
        <w:t xml:space="preserve"> dynamic</w:t>
      </w:r>
      <w:r w:rsidR="00056A61">
        <w:t>al response is driven by key responders</w:t>
      </w:r>
      <w:r w:rsidR="008E0CF9">
        <w:t xml:space="preserve"> </w:t>
      </w:r>
      <w:r w:rsidR="008E0CF9">
        <w:rPr>
          <w:rFonts w:hint="eastAsia"/>
        </w:rPr>
        <w:t>(</w:t>
      </w:r>
      <w:r w:rsidR="008E0CF9">
        <w:t>figure 3)</w:t>
      </w:r>
      <w:r>
        <w:t xml:space="preserve">, </w:t>
      </w:r>
      <w:r w:rsidR="00056A61">
        <w:t xml:space="preserve">dynamical response is </w:t>
      </w:r>
      <w:r>
        <w:t>individualized</w:t>
      </w:r>
      <w:r w:rsidR="00056A61">
        <w:t>/</w:t>
      </w:r>
      <w:r>
        <w:t>baseline-dependent</w:t>
      </w:r>
      <w:r w:rsidR="008E0CF9">
        <w:t xml:space="preserve"> (figure 4)</w:t>
      </w:r>
      <w:r w:rsidR="00056A61">
        <w:t>, baseline</w:t>
      </w:r>
      <w:r w:rsidR="008E0CF9">
        <w:t xml:space="preserve"> difference limits microbiome-</w:t>
      </w:r>
      <w:proofErr w:type="spellStart"/>
      <w:r w:rsidR="008E0CF9">
        <w:t>metablome</w:t>
      </w:r>
      <w:proofErr w:type="spellEnd"/>
      <w:r w:rsidR="008E0CF9">
        <w:t xml:space="preserve"> </w:t>
      </w:r>
      <w:proofErr w:type="gramStart"/>
      <w:r w:rsidR="008E0CF9">
        <w:t>prediction(</w:t>
      </w:r>
      <w:proofErr w:type="gramEnd"/>
      <w:r w:rsidR="008E0CF9">
        <w:t>figure 5)</w:t>
      </w:r>
    </w:p>
    <w:p w14:paraId="41C7173C" w14:textId="77777777" w:rsidR="00C26D38" w:rsidRPr="008E0CF9" w:rsidRDefault="00C26D38">
      <w:pPr>
        <w:pStyle w:val="CommentText"/>
      </w:pPr>
    </w:p>
    <w:p w14:paraId="159C2B08" w14:textId="4740F858" w:rsidR="00C26D38" w:rsidRDefault="00B82201">
      <w:pPr>
        <w:pStyle w:val="CommentText"/>
      </w:pPr>
      <w:r>
        <w:t>Switch the position of B/C/D?</w:t>
      </w:r>
    </w:p>
    <w:p w14:paraId="59B11ADD" w14:textId="77777777" w:rsidR="00C26D38" w:rsidRPr="00B82201" w:rsidRDefault="00C26D38">
      <w:pPr>
        <w:pStyle w:val="CommentText"/>
      </w:pPr>
    </w:p>
    <w:p w14:paraId="367AFE59" w14:textId="194ED53C" w:rsidR="00C945EE" w:rsidRDefault="00C945EE">
      <w:pPr>
        <w:pStyle w:val="CommentText"/>
      </w:pPr>
      <w:r>
        <w:rPr>
          <w:rFonts w:hint="eastAsia"/>
        </w:rPr>
        <w:t>Un</w:t>
      </w:r>
      <w:proofErr w:type="gramStart"/>
      <w:r>
        <w:t>. :</w:t>
      </w:r>
      <w:proofErr w:type="gramEnd"/>
      <w:r>
        <w:t xml:space="preserve"> explain the taxonomic label used in our study</w:t>
      </w:r>
    </w:p>
  </w:comment>
  <w:comment w:id="221" w:author="戴 磊" w:date="2021-02-19T12:55:00Z" w:initials="戴">
    <w:p w14:paraId="385371E7" w14:textId="77777777" w:rsidR="00B83C5F" w:rsidRDefault="00B83C5F">
      <w:pPr>
        <w:pStyle w:val="CommentText"/>
      </w:pPr>
      <w:r>
        <w:rPr>
          <w:rStyle w:val="CommentReference"/>
        </w:rPr>
        <w:annotationRef/>
      </w:r>
      <w:r>
        <w:t>Change orders:</w:t>
      </w:r>
      <w:r>
        <w:br/>
        <w:t>A: SCFA</w:t>
      </w:r>
    </w:p>
    <w:p w14:paraId="25DA7057" w14:textId="77777777" w:rsidR="00B83C5F" w:rsidRDefault="00B83C5F">
      <w:pPr>
        <w:pStyle w:val="CommentText"/>
      </w:pPr>
      <w:r>
        <w:t>F: metagenome</w:t>
      </w:r>
    </w:p>
    <w:p w14:paraId="3ED7C33B" w14:textId="45FA052F" w:rsidR="00B83C5F" w:rsidRDefault="00B83C5F">
      <w:pPr>
        <w:pStyle w:val="CommentText"/>
      </w:pPr>
      <w:r>
        <w:rPr>
          <w:rFonts w:hint="eastAsia"/>
        </w:rPr>
        <w:t>C</w:t>
      </w:r>
      <w:r>
        <w:t>: alpha diversity</w:t>
      </w:r>
    </w:p>
    <w:p w14:paraId="3416BD2D" w14:textId="6F2DECE1" w:rsidR="006D42D0" w:rsidRDefault="00B83C5F">
      <w:pPr>
        <w:pStyle w:val="CommentText"/>
      </w:pPr>
      <w:r>
        <w:t>The</w:t>
      </w:r>
      <w:r w:rsidR="006D42D0">
        <w:t>se panels</w:t>
      </w:r>
      <w:r>
        <w:t xml:space="preserve"> show clear </w:t>
      </w:r>
      <w:r w:rsidR="006D42D0">
        <w:t>difference</w:t>
      </w:r>
      <w:r w:rsidR="00B82201">
        <w:t>s</w:t>
      </w:r>
      <w:r w:rsidR="006D42D0">
        <w:t xml:space="preserve"> </w:t>
      </w:r>
      <w:r w:rsidR="00B82201">
        <w:t>between</w:t>
      </w:r>
      <w:r w:rsidR="006D42D0">
        <w:t xml:space="preserve"> </w:t>
      </w:r>
      <w:r>
        <w:t>short</w:t>
      </w:r>
      <w:r w:rsidR="00B82201">
        <w:t>-</w:t>
      </w:r>
      <w:r>
        <w:t xml:space="preserve">term </w:t>
      </w:r>
      <w:r w:rsidR="006D42D0">
        <w:t>and long</w:t>
      </w:r>
      <w:r w:rsidR="00B82201">
        <w:t>-</w:t>
      </w:r>
      <w:r w:rsidR="006D42D0">
        <w:t>term response</w:t>
      </w:r>
    </w:p>
    <w:p w14:paraId="2CCD644D" w14:textId="6A8968F3" w:rsidR="00B83C5F" w:rsidRDefault="00B83C5F">
      <w:pPr>
        <w:pStyle w:val="CommentText"/>
      </w:pPr>
      <w:proofErr w:type="gramStart"/>
      <w:r>
        <w:t>B,D</w:t>
      </w:r>
      <w:proofErr w:type="gramEnd"/>
      <w:r>
        <w:t>: composition</w:t>
      </w:r>
      <w:r w:rsidR="006D42D0">
        <w:t>, show clear dynamical response and new steady state in the long term</w:t>
      </w:r>
    </w:p>
    <w:p w14:paraId="2DDA5F2A" w14:textId="39DCB1CF" w:rsidR="00B83C5F" w:rsidRDefault="00B83C5F">
      <w:pPr>
        <w:pStyle w:val="CommentText"/>
      </w:pPr>
    </w:p>
    <w:p w14:paraId="629E1602" w14:textId="7320E6DE" w:rsidR="008154DC" w:rsidRDefault="008154DC">
      <w:pPr>
        <w:pStyle w:val="CommentText"/>
      </w:pPr>
      <w:r>
        <w:rPr>
          <w:rFonts w:hint="eastAsia"/>
        </w:rPr>
        <w:t>E</w:t>
      </w:r>
      <w:r>
        <w:t>:</w:t>
      </w:r>
    </w:p>
    <w:p w14:paraId="4BDF5FEE" w14:textId="3A03ABA5" w:rsidR="00B83C5F" w:rsidRDefault="00B83C5F">
      <w:pPr>
        <w:pStyle w:val="CommentText"/>
      </w:pPr>
      <w:r>
        <w:rPr>
          <w:rFonts w:hint="eastAsia"/>
        </w:rPr>
        <w:t>I</w:t>
      </w:r>
      <w:r>
        <w:t xml:space="preserve"> </w:t>
      </w:r>
      <w:r w:rsidR="008154DC">
        <w:t>am a bit concerned about E, absolute abundance:</w:t>
      </w:r>
      <w:r>
        <w:t xml:space="preserve"> how to explain</w:t>
      </w:r>
      <w:r w:rsidR="006D42D0">
        <w:t xml:space="preserve"> the </w:t>
      </w:r>
      <w:r w:rsidR="008154DC">
        <w:t>trend</w:t>
      </w:r>
      <w:r w:rsidR="006D42D0">
        <w:t xml:space="preserve"> in absolute abundance</w:t>
      </w:r>
      <w:r>
        <w:t>. Confounded by the decrease in fecal weight in fiber treated groups</w:t>
      </w:r>
      <w:r w:rsidR="006D42D0">
        <w:t xml:space="preserve"> </w:t>
      </w:r>
    </w:p>
  </w:comment>
  <w:comment w:id="259" w:author="戴 磊" w:date="2021-02-19T12:44:00Z" w:initials="戴">
    <w:p w14:paraId="077E25D2" w14:textId="74AAC73D" w:rsidR="004327C4" w:rsidRDefault="004327C4">
      <w:pPr>
        <w:pStyle w:val="CommentText"/>
      </w:pPr>
      <w:r>
        <w:rPr>
          <w:rStyle w:val="CommentReference"/>
        </w:rPr>
        <w:annotationRef/>
      </w:r>
      <w:r>
        <w:t>Average over 5 individuals in the same vendor group</w:t>
      </w:r>
    </w:p>
  </w:comment>
  <w:comment w:id="321" w:author="戴 磊" w:date="2021-02-19T13:10:00Z" w:initials="戴">
    <w:p w14:paraId="7CD8A175" w14:textId="7A83D8CE" w:rsidR="006C4D8F" w:rsidRDefault="006C4D8F">
      <w:pPr>
        <w:pStyle w:val="CommentText"/>
      </w:pPr>
      <w:r>
        <w:rPr>
          <w:rStyle w:val="CommentReference"/>
        </w:rPr>
        <w:annotationRef/>
      </w:r>
      <w:r>
        <w:t>B: key responders</w:t>
      </w:r>
      <w:r>
        <w:rPr>
          <w:rFonts w:hint="eastAsia"/>
        </w:rPr>
        <w:t>.</w:t>
      </w:r>
      <w:r>
        <w:t xml:space="preserve"> </w:t>
      </w:r>
      <w:r w:rsidR="0065071F">
        <w:t xml:space="preserve">Why </w:t>
      </w:r>
      <w:proofErr w:type="gramStart"/>
      <w:r w:rsidR="0065071F">
        <w:t>emphasize</w:t>
      </w:r>
      <w:proofErr w:type="gramEnd"/>
      <w:r w:rsidR="0065071F">
        <w:t xml:space="preserve"> o</w:t>
      </w:r>
      <w:r>
        <w:t>vershoot?</w:t>
      </w:r>
    </w:p>
    <w:p w14:paraId="797F3C0B" w14:textId="09C1792D" w:rsidR="009A4268" w:rsidRDefault="0065071F">
      <w:pPr>
        <w:pStyle w:val="CommentText"/>
      </w:pPr>
      <w:r>
        <w:t xml:space="preserve">C: </w:t>
      </w:r>
      <w:r w:rsidR="009A10D1">
        <w:t>Refer to equation in figure 1</w:t>
      </w:r>
      <w:r>
        <w:t>. Label x axis: epsilon</w:t>
      </w:r>
    </w:p>
    <w:p w14:paraId="2E3CFF23" w14:textId="77777777" w:rsidR="0065071F" w:rsidRPr="0065071F" w:rsidRDefault="0065071F">
      <w:pPr>
        <w:pStyle w:val="CommentText"/>
      </w:pPr>
    </w:p>
    <w:p w14:paraId="59B134C2" w14:textId="3F71654A" w:rsidR="0065071F" w:rsidRDefault="0065071F">
      <w:pPr>
        <w:pStyle w:val="CommentText"/>
      </w:pPr>
      <w:r>
        <w:t xml:space="preserve">Change order: E, F (key </w:t>
      </w:r>
      <w:r>
        <w:rPr>
          <w:rFonts w:hint="eastAsia"/>
        </w:rPr>
        <w:t>respon</w:t>
      </w:r>
      <w:r>
        <w:t>ders-&gt;absolute abundance/total biomass); D (interactions among responders, no specific point)</w:t>
      </w:r>
    </w:p>
    <w:p w14:paraId="552BCE86" w14:textId="77777777" w:rsidR="0065071F" w:rsidRPr="0065071F" w:rsidRDefault="0065071F">
      <w:pPr>
        <w:pStyle w:val="CommentText"/>
      </w:pPr>
    </w:p>
    <w:p w14:paraId="34FCC8BC" w14:textId="165E2837" w:rsidR="009A4268" w:rsidRDefault="0065071F">
      <w:pPr>
        <w:pStyle w:val="CommentText"/>
      </w:pPr>
      <w:r>
        <w:t xml:space="preserve">Move </w:t>
      </w:r>
      <w:proofErr w:type="gramStart"/>
      <w:r>
        <w:t>G,H</w:t>
      </w:r>
      <w:proofErr w:type="gramEnd"/>
      <w:r>
        <w:t xml:space="preserve"> to supplement</w:t>
      </w:r>
    </w:p>
    <w:p w14:paraId="01578DE4" w14:textId="71C02619" w:rsidR="0065071F" w:rsidRDefault="0065071F">
      <w:pPr>
        <w:pStyle w:val="CommentText"/>
      </w:pPr>
      <w:r>
        <w:t xml:space="preserve">Is </w:t>
      </w:r>
      <w:r>
        <w:rPr>
          <w:rFonts w:hint="eastAsia"/>
        </w:rPr>
        <w:t>R</w:t>
      </w:r>
      <w:r>
        <w:t xml:space="preserve"> in H </w:t>
      </w:r>
      <w:proofErr w:type="gramStart"/>
      <w:r>
        <w:t>is</w:t>
      </w:r>
      <w:proofErr w:type="gramEnd"/>
      <w:r>
        <w:t xml:space="preserve"> consistent with the value in G?</w:t>
      </w:r>
    </w:p>
    <w:p w14:paraId="1E209833" w14:textId="60ADA9CA" w:rsidR="0065071F" w:rsidRPr="0065071F" w:rsidRDefault="0065071F">
      <w:pPr>
        <w:pStyle w:val="CommentText"/>
      </w:pPr>
    </w:p>
  </w:comment>
  <w:comment w:id="392" w:author="戴 磊" w:date="2021-02-19T21:58:00Z" w:initials="戴">
    <w:p w14:paraId="48D3B14E" w14:textId="77777777" w:rsidR="00C26D38" w:rsidRDefault="00C26D38">
      <w:pPr>
        <w:pStyle w:val="CommentText"/>
      </w:pPr>
      <w:r>
        <w:rPr>
          <w:rStyle w:val="CommentReference"/>
        </w:rPr>
        <w:annotationRef/>
      </w:r>
      <w:r>
        <w:t>X, Y axis label: wrong? (p value for XX)</w:t>
      </w:r>
    </w:p>
    <w:p w14:paraId="143E9955" w14:textId="4E3BB4D3" w:rsidR="00C26D38" w:rsidRDefault="00C26D38">
      <w:pPr>
        <w:pStyle w:val="CommentText"/>
      </w:pPr>
      <w:r>
        <w:t xml:space="preserve">Delete B </w:t>
      </w:r>
      <w:proofErr w:type="spellStart"/>
      <w:r>
        <w:t>uniformis</w:t>
      </w:r>
      <w:proofErr w:type="spellEnd"/>
    </w:p>
    <w:p w14:paraId="6394F272" w14:textId="6425D98D" w:rsidR="00C26D38" w:rsidRDefault="00C26D38">
      <w:pPr>
        <w:pStyle w:val="CommentText"/>
      </w:pPr>
    </w:p>
    <w:p w14:paraId="45F5EF35" w14:textId="77777777" w:rsidR="00C26D38" w:rsidRDefault="00C26D38">
      <w:pPr>
        <w:pStyle w:val="CommentText"/>
      </w:pPr>
      <w:r>
        <w:t xml:space="preserve">Show multiple examples for bottom left quadrant (responsive, individualized), </w:t>
      </w:r>
      <w:r>
        <w:rPr>
          <w:rFonts w:hint="eastAsia"/>
        </w:rPr>
        <w:t>k</w:t>
      </w:r>
      <w:r>
        <w:t>eep 1 for each other quadrant is enough</w:t>
      </w:r>
    </w:p>
    <w:p w14:paraId="597C82AE" w14:textId="77777777" w:rsidR="00C26D38" w:rsidRDefault="00C26D38">
      <w:pPr>
        <w:pStyle w:val="CommentText"/>
      </w:pPr>
    </w:p>
    <w:p w14:paraId="1280D21A" w14:textId="77777777" w:rsidR="00C26D38" w:rsidRDefault="00C26D38">
      <w:pPr>
        <w:pStyle w:val="CommentText"/>
      </w:pPr>
      <w:r>
        <w:rPr>
          <w:rFonts w:hint="eastAsia"/>
        </w:rPr>
        <w:t>I</w:t>
      </w:r>
      <w:r>
        <w:t xml:space="preserve"> would label all non-responsive dots as </w:t>
      </w:r>
      <w:proofErr w:type="gramStart"/>
      <w:r>
        <w:t>grey?</w:t>
      </w:r>
      <w:proofErr w:type="gramEnd"/>
    </w:p>
    <w:p w14:paraId="37B9C09D" w14:textId="77777777" w:rsidR="00056A61" w:rsidRDefault="00056A61">
      <w:pPr>
        <w:pStyle w:val="CommentText"/>
      </w:pPr>
    </w:p>
    <w:p w14:paraId="166D70EC" w14:textId="77777777" w:rsidR="00056A61" w:rsidRDefault="00056A61">
      <w:pPr>
        <w:pStyle w:val="CommentText"/>
      </w:pPr>
      <w:r>
        <w:t xml:space="preserve">We can consider </w:t>
      </w:r>
      <w:proofErr w:type="gramStart"/>
      <w:r>
        <w:t>to change</w:t>
      </w:r>
      <w:proofErr w:type="gramEnd"/>
      <w:r>
        <w:t xml:space="preserve"> the terminology</w:t>
      </w:r>
    </w:p>
    <w:p w14:paraId="64A7BF0A" w14:textId="77777777" w:rsidR="00056A61" w:rsidRDefault="00056A61">
      <w:pPr>
        <w:pStyle w:val="CommentText"/>
      </w:pPr>
      <w:r>
        <w:t>Individualized: baseline-dependent</w:t>
      </w:r>
    </w:p>
    <w:p w14:paraId="3DD4D6C1" w14:textId="77777777" w:rsidR="00056A61" w:rsidRDefault="00056A61">
      <w:pPr>
        <w:pStyle w:val="CommentText"/>
      </w:pPr>
      <w:r>
        <w:t>Non-individualized: baseline-independent</w:t>
      </w:r>
    </w:p>
    <w:p w14:paraId="4425EF4F" w14:textId="607E428C" w:rsidR="00056A61" w:rsidRPr="00056A61" w:rsidRDefault="00056A61">
      <w:pPr>
        <w:pStyle w:val="CommentText"/>
      </w:pPr>
      <w:r>
        <w:t xml:space="preserve">This may be a better choice for two reasons: </w:t>
      </w:r>
      <w:proofErr w:type="gramStart"/>
      <w:r>
        <w:t>1)vendor</w:t>
      </w:r>
      <w:proofErr w:type="gramEnd"/>
      <w:r>
        <w:t>, instead of “individual mice”; 2) transition to figure 5</w:t>
      </w:r>
    </w:p>
  </w:comment>
  <w:comment w:id="429" w:author="戴 磊" w:date="2021-02-19T23:43:00Z" w:initials="戴">
    <w:p w14:paraId="34D58A06" w14:textId="40B7B5ED" w:rsidR="00056A61" w:rsidRDefault="00056A61">
      <w:pPr>
        <w:pStyle w:val="CommentText"/>
      </w:pPr>
      <w:r>
        <w:rPr>
          <w:rStyle w:val="CommentReference"/>
        </w:rPr>
        <w:annotationRef/>
      </w:r>
      <w:r w:rsidR="008E0CF9">
        <w:t xml:space="preserve"> D</w:t>
      </w:r>
      <w:r>
        <w:t xml:space="preserve">ifference in baseline gut microbiota composition -&gt; </w:t>
      </w:r>
      <w:r w:rsidR="00113115">
        <w:t xml:space="preserve">leads to </w:t>
      </w:r>
      <w:r>
        <w:t>difficulty in</w:t>
      </w:r>
      <w:r w:rsidR="00113115">
        <w:t xml:space="preserve"> the extrapolation of</w:t>
      </w:r>
      <w:r>
        <w:t xml:space="preserve"> microbiome-metabolome prediction </w:t>
      </w:r>
    </w:p>
    <w:p w14:paraId="0F5A4B0C" w14:textId="77777777" w:rsidR="008E0CF9" w:rsidRPr="008E0CF9" w:rsidRDefault="008E0CF9">
      <w:pPr>
        <w:pStyle w:val="CommentText"/>
      </w:pPr>
    </w:p>
    <w:p w14:paraId="66CBEA45" w14:textId="6A46A6D4" w:rsidR="008E0CF9" w:rsidRDefault="008E0CF9">
      <w:pPr>
        <w:pStyle w:val="CommentText"/>
      </w:pPr>
      <w:r>
        <w:t>Transition from figure 4 to figure 5</w:t>
      </w:r>
      <w:r w:rsidR="00113115">
        <w:t xml:space="preserve"> is not very straightforward. We need to think about it.</w:t>
      </w:r>
    </w:p>
  </w:comment>
  <w:comment w:id="437" w:author="戴 磊" w:date="2021-02-19T23:40:00Z" w:initials="戴">
    <w:p w14:paraId="4E6DDBF4" w14:textId="26439741" w:rsidR="00B3696D" w:rsidRDefault="00B3696D">
      <w:pPr>
        <w:pStyle w:val="CommentText"/>
      </w:pPr>
      <w:r>
        <w:rPr>
          <w:rStyle w:val="CommentReference"/>
        </w:rPr>
        <w:annotationRef/>
      </w:r>
      <w:r>
        <w:rPr>
          <w:rFonts w:hint="eastAsia"/>
        </w:rPr>
        <w:t>I</w:t>
      </w:r>
      <w:r>
        <w:t xml:space="preserve"> don’t get this</w:t>
      </w:r>
    </w:p>
  </w:comment>
  <w:comment w:id="450" w:author="戴 磊" w:date="2021-02-19T22:12:00Z" w:initials="戴">
    <w:p w14:paraId="474ED44D" w14:textId="2F1F3E75" w:rsidR="00172771" w:rsidRDefault="00172771">
      <w:pPr>
        <w:pStyle w:val="CommentText"/>
      </w:pPr>
      <w:r>
        <w:rPr>
          <w:rStyle w:val="CommentReference"/>
        </w:rPr>
        <w:annotationRef/>
      </w:r>
      <w:r w:rsidR="003C5B5E">
        <w:t>Let’s discuss</w:t>
      </w:r>
    </w:p>
  </w:comment>
  <w:comment w:id="502" w:author="戴 磊" w:date="2021-02-19T21:43:00Z" w:initials="戴">
    <w:p w14:paraId="3322D1CE" w14:textId="591C9AB8" w:rsidR="00ED0E99" w:rsidRDefault="00ED0E99">
      <w:pPr>
        <w:pStyle w:val="CommentText"/>
      </w:pPr>
      <w:r>
        <w:rPr>
          <w:rStyle w:val="CommentReference"/>
        </w:rPr>
        <w:annotationRef/>
      </w:r>
      <w:r>
        <w:t>This is probably not supp fig 1</w:t>
      </w:r>
    </w:p>
  </w:comment>
  <w:comment w:id="533" w:author="戴 磊" w:date="2021-02-19T21:33:00Z" w:initials="戴">
    <w:p w14:paraId="0422045F" w14:textId="7570B37B" w:rsidR="0065071F" w:rsidRDefault="0065071F">
      <w:pPr>
        <w:pStyle w:val="CommentText"/>
      </w:pPr>
      <w:r>
        <w:rPr>
          <w:rStyle w:val="CommentReference"/>
        </w:rPr>
        <w:annotationRef/>
      </w:r>
      <w:r>
        <w:t xml:space="preserve">What is </w:t>
      </w:r>
      <w:r w:rsidR="00047F2B">
        <w:t xml:space="preserve">the index used for </w:t>
      </w:r>
      <w:proofErr w:type="gramStart"/>
      <w:r>
        <w:rPr>
          <w:rFonts w:hint="eastAsia"/>
        </w:rPr>
        <w:t>even</w:t>
      </w:r>
      <w:r>
        <w:t>ness</w:t>
      </w:r>
      <w:proofErr w:type="gramEnd"/>
    </w:p>
    <w:p w14:paraId="52BAC986" w14:textId="77777777" w:rsidR="0065071F" w:rsidRDefault="0065071F">
      <w:pPr>
        <w:pStyle w:val="CommentText"/>
      </w:pPr>
    </w:p>
    <w:p w14:paraId="6B23C895" w14:textId="0AC96884" w:rsidR="0065071F" w:rsidRDefault="0065071F">
      <w:pPr>
        <w:pStyle w:val="CommentText"/>
      </w:pPr>
      <w:r>
        <w:t>Bifidobacterium: if this is a point that we want to emphasize (known inulin degrader), make it a separate figure</w:t>
      </w:r>
      <w:r w:rsidR="00047F2B">
        <w:t>?</w:t>
      </w:r>
    </w:p>
    <w:p w14:paraId="77101BA8" w14:textId="77777777" w:rsidR="00047F2B" w:rsidRDefault="00047F2B">
      <w:pPr>
        <w:pStyle w:val="CommentText"/>
      </w:pPr>
    </w:p>
    <w:p w14:paraId="2470347D" w14:textId="22A8FEA0" w:rsidR="00047F2B" w:rsidRDefault="00047F2B">
      <w:pPr>
        <w:pStyle w:val="CommentText"/>
      </w:pPr>
      <w:r>
        <w:t>How are we going to discuss E?</w:t>
      </w:r>
    </w:p>
  </w:comment>
  <w:comment w:id="568" w:author="戴 磊" w:date="2021-02-19T21:38:00Z" w:initials="戴">
    <w:p w14:paraId="48581F3B" w14:textId="77777777" w:rsidR="00047F2B" w:rsidRDefault="00047F2B">
      <w:pPr>
        <w:pStyle w:val="CommentText"/>
        <w:rPr>
          <w:rFonts w:ascii="Times New Roman" w:hAnsi="Times New Roman" w:cs="Times New Roman"/>
        </w:rPr>
      </w:pPr>
      <w:r>
        <w:rPr>
          <w:rStyle w:val="CommentReference"/>
        </w:rPr>
        <w:annotationRef/>
      </w:r>
      <w:r>
        <w:rPr>
          <w:rFonts w:ascii="Times New Roman" w:hAnsi="Times New Roman" w:cs="Times New Roman"/>
        </w:rPr>
        <w:t xml:space="preserve">what is the point of this toy </w:t>
      </w:r>
      <w:proofErr w:type="gramStart"/>
      <w:r>
        <w:rPr>
          <w:rFonts w:ascii="Times New Roman" w:hAnsi="Times New Roman" w:cs="Times New Roman"/>
        </w:rPr>
        <w:t>model</w:t>
      </w:r>
      <w:proofErr w:type="gramEnd"/>
    </w:p>
    <w:p w14:paraId="0B159CDD" w14:textId="399B546E" w:rsidR="00047F2B" w:rsidRDefault="00047F2B">
      <w:pPr>
        <w:pStyle w:val="CommentText"/>
      </w:pPr>
      <w:r>
        <w:rPr>
          <w:rFonts w:ascii="Times New Roman" w:hAnsi="Times New Roman" w:cs="Times New Roman" w:hint="eastAsia"/>
        </w:rPr>
        <w:t>r</w:t>
      </w:r>
      <w:r>
        <w:rPr>
          <w:rFonts w:ascii="Times New Roman" w:hAnsi="Times New Roman" w:cs="Times New Roman"/>
        </w:rPr>
        <w:t>emove?</w:t>
      </w:r>
    </w:p>
  </w:comment>
  <w:comment w:id="600" w:author="戴 磊" w:date="2021-02-19T21:40:00Z" w:initials="戴">
    <w:p w14:paraId="2BD8CC54" w14:textId="77F2B2C6" w:rsidR="00047F2B" w:rsidRDefault="00047F2B">
      <w:pPr>
        <w:pStyle w:val="CommentText"/>
      </w:pPr>
      <w:r>
        <w:rPr>
          <w:rStyle w:val="CommentReference"/>
        </w:rPr>
        <w:annotationRef/>
      </w:r>
      <w:r>
        <w:t>What is the point of this figure? Inulin responder?</w:t>
      </w:r>
    </w:p>
  </w:comment>
  <w:comment w:id="607" w:author="戴 磊" w:date="2021-02-19T21:41:00Z" w:initials="戴">
    <w:p w14:paraId="34C15BC1" w14:textId="5995B70F" w:rsidR="00047F2B" w:rsidRDefault="00047F2B">
      <w:pPr>
        <w:pStyle w:val="CommentText"/>
      </w:pPr>
      <w:r>
        <w:rPr>
          <w:rStyle w:val="CommentReference"/>
        </w:rPr>
        <w:annotationRef/>
      </w:r>
      <w:r>
        <w:rPr>
          <w:rFonts w:hint="eastAsia"/>
        </w:rPr>
        <w:t>C</w:t>
      </w:r>
      <w:r>
        <w:t>:  Not clear what others mean; no need to show blue curve?</w:t>
      </w:r>
    </w:p>
  </w:comment>
  <w:comment w:id="641" w:author="戴 磊" w:date="2021-02-19T21:46:00Z" w:initials="戴">
    <w:p w14:paraId="3367D924" w14:textId="1F56CFA1" w:rsidR="00B82201" w:rsidRDefault="00B82201">
      <w:pPr>
        <w:pStyle w:val="CommentText"/>
      </w:pPr>
      <w:r>
        <w:rPr>
          <w:rStyle w:val="CommentReference"/>
        </w:rPr>
        <w:annotationRef/>
      </w:r>
      <w:r>
        <w:t>Panel C: what is *? Is this connected to supp table on validated inulin degraders?</w:t>
      </w:r>
    </w:p>
  </w:comment>
  <w:comment w:id="671" w:author="戴 磊" w:date="2021-02-19T23:30:00Z" w:initials="戴">
    <w:p w14:paraId="3EB58548" w14:textId="054CEA4A" w:rsidR="003C5B5E" w:rsidRDefault="003C5B5E">
      <w:pPr>
        <w:pStyle w:val="CommentText"/>
      </w:pPr>
      <w:r>
        <w:rPr>
          <w:rStyle w:val="CommentReference"/>
        </w:rPr>
        <w:annotationRef/>
      </w:r>
      <w:r>
        <w:t>Not necessary</w:t>
      </w:r>
      <w:r>
        <w:rPr>
          <w:rFonts w:hint="eastAsia"/>
        </w:rPr>
        <w:t>?</w:t>
      </w:r>
    </w:p>
  </w:comment>
  <w:comment w:id="674" w:author="戴 磊" w:date="2021-02-19T23:30:00Z" w:initials="戴">
    <w:p w14:paraId="000A5C11" w14:textId="0D635E23" w:rsidR="003C5B5E" w:rsidRDefault="003C5B5E">
      <w:pPr>
        <w:pStyle w:val="CommentText"/>
      </w:pPr>
      <w:r>
        <w:rPr>
          <w:rStyle w:val="CommentReference"/>
        </w:rPr>
        <w:annotationRef/>
      </w:r>
      <w:r>
        <w:t>Same problem as figure 4</w:t>
      </w:r>
    </w:p>
  </w:comment>
  <w:comment w:id="682" w:author="戴 磊" w:date="2021-02-19T23:31:00Z" w:initials="戴">
    <w:p w14:paraId="491F03F7" w14:textId="4F83DA72" w:rsidR="00B3696D" w:rsidRDefault="00B3696D">
      <w:pPr>
        <w:pStyle w:val="CommentText"/>
      </w:pPr>
      <w:r>
        <w:rPr>
          <w:rStyle w:val="CommentReference"/>
        </w:rPr>
        <w:annotationRef/>
      </w:r>
      <w:r>
        <w:t xml:space="preserve">What is the point of this </w:t>
      </w:r>
      <w:proofErr w:type="gramStart"/>
      <w:r>
        <w:t>analysis</w:t>
      </w:r>
      <w:proofErr w:type="gramEnd"/>
    </w:p>
  </w:comment>
  <w:comment w:id="718" w:author="戴 磊" w:date="2021-02-19T23:35:00Z" w:initials="戴">
    <w:p w14:paraId="4E56025C" w14:textId="2C0FB8D4" w:rsidR="00B3696D" w:rsidRDefault="00B3696D" w:rsidP="00B3696D">
      <w:pPr>
        <w:pStyle w:val="CommentText"/>
        <w:numPr>
          <w:ilvl w:val="0"/>
          <w:numId w:val="8"/>
        </w:numPr>
      </w:pPr>
      <w:r>
        <w:rPr>
          <w:rStyle w:val="CommentReference"/>
        </w:rPr>
        <w:annotationRef/>
      </w:r>
      <w:r>
        <w:t>What are the approaches being compared?</w:t>
      </w:r>
    </w:p>
    <w:p w14:paraId="7D80150E" w14:textId="40482DBE" w:rsidR="00B3696D" w:rsidRDefault="00B3696D" w:rsidP="00B3696D">
      <w:pPr>
        <w:pStyle w:val="CommentText"/>
        <w:numPr>
          <w:ilvl w:val="0"/>
          <w:numId w:val="8"/>
        </w:numPr>
      </w:pPr>
      <w:r>
        <w:t xml:space="preserve">Same approach (RF), different choice of response variable (SCFA, </w:t>
      </w:r>
      <w:proofErr w:type="spellStart"/>
      <w:r>
        <w:t>dSCFA</w:t>
      </w:r>
      <w:proofErr w:type="spellEnd"/>
      <w:r>
        <w:t>/dt, etc.)?</w:t>
      </w:r>
    </w:p>
  </w:comment>
  <w:comment w:id="721" w:author="戴 磊" w:date="2021-02-19T23:33:00Z" w:initials="戴">
    <w:p w14:paraId="0B39B1FD" w14:textId="2B8F07FB" w:rsidR="00B3696D" w:rsidRDefault="00B3696D">
      <w:pPr>
        <w:pStyle w:val="CommentText"/>
      </w:pPr>
      <w:r>
        <w:rPr>
          <w:rStyle w:val="CommentReference"/>
        </w:rPr>
        <w:annotationRef/>
      </w:r>
      <w:r>
        <w:t>What is prevalence (mouse), prevalence (vendor)</w:t>
      </w:r>
    </w:p>
  </w:comment>
  <w:comment w:id="788" w:author="戴 磊" w:date="2021-02-19T22:12:00Z" w:initials="戴">
    <w:p w14:paraId="50AFA6F5" w14:textId="77777777" w:rsidR="00ED01D3" w:rsidRDefault="00ED01D3" w:rsidP="00ED01D3">
      <w:pPr>
        <w:pStyle w:val="CommentText"/>
      </w:pPr>
      <w:r>
        <w:rPr>
          <w:rStyle w:val="CommentReference"/>
        </w:rPr>
        <w:annotationRef/>
      </w:r>
      <w:r>
        <w:t>Let’s discuss</w:t>
      </w:r>
    </w:p>
  </w:comment>
  <w:comment w:id="832" w:author="戴 磊" w:date="2021-02-19T21:43:00Z" w:initials="戴">
    <w:p w14:paraId="2DD1AF12" w14:textId="77777777" w:rsidR="00AA5F70" w:rsidRDefault="00AA5F70" w:rsidP="00AA5F70">
      <w:pPr>
        <w:pStyle w:val="CommentText"/>
      </w:pPr>
      <w:r>
        <w:rPr>
          <w:rStyle w:val="CommentReference"/>
        </w:rPr>
        <w:annotationRef/>
      </w:r>
      <w:r>
        <w:t>This is probably not supp fig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ABCF6A1" w15:done="0"/>
  <w15:commentEx w15:paraId="7E4E5F24" w15:done="0"/>
  <w15:commentEx w15:paraId="367AFE59" w15:done="0"/>
  <w15:commentEx w15:paraId="4BDF5FEE" w15:done="0"/>
  <w15:commentEx w15:paraId="077E25D2" w15:done="0"/>
  <w15:commentEx w15:paraId="1E209833" w15:done="0"/>
  <w15:commentEx w15:paraId="4425EF4F" w15:done="0"/>
  <w15:commentEx w15:paraId="66CBEA45" w15:done="0"/>
  <w15:commentEx w15:paraId="4E6DDBF4" w15:done="0"/>
  <w15:commentEx w15:paraId="474ED44D" w15:done="0"/>
  <w15:commentEx w15:paraId="3322D1CE" w15:done="0"/>
  <w15:commentEx w15:paraId="2470347D" w15:done="0"/>
  <w15:commentEx w15:paraId="0B159CDD" w15:done="0"/>
  <w15:commentEx w15:paraId="2BD8CC54" w15:done="0"/>
  <w15:commentEx w15:paraId="34C15BC1" w15:done="0"/>
  <w15:commentEx w15:paraId="3367D924" w15:done="0"/>
  <w15:commentEx w15:paraId="3EB58548" w15:done="0"/>
  <w15:commentEx w15:paraId="000A5C11" w15:done="0"/>
  <w15:commentEx w15:paraId="491F03F7" w15:done="0"/>
  <w15:commentEx w15:paraId="7D80150E" w15:done="0"/>
  <w15:commentEx w15:paraId="0B39B1FD" w15:done="0"/>
  <w15:commentEx w15:paraId="50AFA6F5" w15:done="0"/>
  <w15:commentEx w15:paraId="2DD1AF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ACF79" w16cex:dateUtc="2021-02-19T15:59:00Z"/>
  <w16cex:commentExtensible w16cex:durableId="23DACF31" w16cex:dateUtc="2021-02-19T15:58:00Z"/>
  <w16cex:commentExtensible w16cex:durableId="23DA2D81" w16cex:dateUtc="2021-02-19T04:28:00Z"/>
  <w16cex:commentExtensible w16cex:durableId="23DA33D2" w16cex:dateUtc="2021-02-19T04:55:00Z"/>
  <w16cex:commentExtensible w16cex:durableId="23DA3142" w16cex:dateUtc="2021-02-19T04:44:00Z"/>
  <w16cex:commentExtensible w16cex:durableId="23DA3734" w16cex:dateUtc="2021-02-19T05:10:00Z"/>
  <w16cex:commentExtensible w16cex:durableId="23DAB2F4" w16cex:dateUtc="2021-02-19T13:58:00Z"/>
  <w16cex:commentExtensible w16cex:durableId="23DACB8D" w16cex:dateUtc="2021-02-19T15:43:00Z"/>
  <w16cex:commentExtensible w16cex:durableId="23DACB09" w16cex:dateUtc="2021-02-19T15:40:00Z"/>
  <w16cex:commentExtensible w16cex:durableId="23DAB663" w16cex:dateUtc="2021-02-19T14:12:00Z"/>
  <w16cex:commentExtensible w16cex:durableId="23DAAF97" w16cex:dateUtc="2021-02-19T13:43:00Z"/>
  <w16cex:commentExtensible w16cex:durableId="23DAAD1E" w16cex:dateUtc="2021-02-19T13:33:00Z"/>
  <w16cex:commentExtensible w16cex:durableId="23DAAE51" w16cex:dateUtc="2021-02-19T13:38:00Z"/>
  <w16cex:commentExtensible w16cex:durableId="23DAAED1" w16cex:dateUtc="2021-02-19T13:40:00Z"/>
  <w16cex:commentExtensible w16cex:durableId="23DAAF1D" w16cex:dateUtc="2021-02-19T13:41:00Z"/>
  <w16cex:commentExtensible w16cex:durableId="23DAB03A" w16cex:dateUtc="2021-02-19T13:46:00Z"/>
  <w16cex:commentExtensible w16cex:durableId="23DAC87F" w16cex:dateUtc="2021-02-19T15:30:00Z"/>
  <w16cex:commentExtensible w16cex:durableId="23DAC89E" w16cex:dateUtc="2021-02-19T15:30:00Z"/>
  <w16cex:commentExtensible w16cex:durableId="23DAC8CD" w16cex:dateUtc="2021-02-19T15:31:00Z"/>
  <w16cex:commentExtensible w16cex:durableId="23DAC9C6" w16cex:dateUtc="2021-02-19T15:35:00Z"/>
  <w16cex:commentExtensible w16cex:durableId="23DAC95F" w16cex:dateUtc="2021-02-19T15:33:00Z"/>
  <w16cex:commentExtensible w16cex:durableId="23E1EE24" w16cex:dateUtc="2021-02-19T14:12:00Z"/>
  <w16cex:commentExtensible w16cex:durableId="23E1EEEC" w16cex:dateUtc="2021-02-19T13: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ABCF6A1" w16cid:durableId="23DACF79"/>
  <w16cid:commentId w16cid:paraId="7E4E5F24" w16cid:durableId="23DACF31"/>
  <w16cid:commentId w16cid:paraId="367AFE59" w16cid:durableId="23DA2D81"/>
  <w16cid:commentId w16cid:paraId="4BDF5FEE" w16cid:durableId="23DA33D2"/>
  <w16cid:commentId w16cid:paraId="077E25D2" w16cid:durableId="23DA3142"/>
  <w16cid:commentId w16cid:paraId="1E209833" w16cid:durableId="23DA3734"/>
  <w16cid:commentId w16cid:paraId="4425EF4F" w16cid:durableId="23DAB2F4"/>
  <w16cid:commentId w16cid:paraId="66CBEA45" w16cid:durableId="23DACB8D"/>
  <w16cid:commentId w16cid:paraId="4E6DDBF4" w16cid:durableId="23DACB09"/>
  <w16cid:commentId w16cid:paraId="474ED44D" w16cid:durableId="23DAB663"/>
  <w16cid:commentId w16cid:paraId="3322D1CE" w16cid:durableId="23DAAF97"/>
  <w16cid:commentId w16cid:paraId="2470347D" w16cid:durableId="23DAAD1E"/>
  <w16cid:commentId w16cid:paraId="0B159CDD" w16cid:durableId="23DAAE51"/>
  <w16cid:commentId w16cid:paraId="2BD8CC54" w16cid:durableId="23DAAED1"/>
  <w16cid:commentId w16cid:paraId="34C15BC1" w16cid:durableId="23DAAF1D"/>
  <w16cid:commentId w16cid:paraId="3367D924" w16cid:durableId="23DAB03A"/>
  <w16cid:commentId w16cid:paraId="3EB58548" w16cid:durableId="23DAC87F"/>
  <w16cid:commentId w16cid:paraId="000A5C11" w16cid:durableId="23DAC89E"/>
  <w16cid:commentId w16cid:paraId="491F03F7" w16cid:durableId="23DAC8CD"/>
  <w16cid:commentId w16cid:paraId="7D80150E" w16cid:durableId="23DAC9C6"/>
  <w16cid:commentId w16cid:paraId="0B39B1FD" w16cid:durableId="23DAC95F"/>
  <w16cid:commentId w16cid:paraId="50AFA6F5" w16cid:durableId="23E1EE24"/>
  <w16cid:commentId w16cid:paraId="2DD1AF12" w16cid:durableId="23E1EE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AEBB16" w14:textId="77777777" w:rsidR="009335C6" w:rsidRDefault="009335C6" w:rsidP="00B02F26">
      <w:r>
        <w:separator/>
      </w:r>
    </w:p>
  </w:endnote>
  <w:endnote w:type="continuationSeparator" w:id="0">
    <w:p w14:paraId="584B361E" w14:textId="77777777" w:rsidR="009335C6" w:rsidRDefault="009335C6"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46051A" w14:textId="77777777" w:rsidR="009335C6" w:rsidRDefault="009335C6" w:rsidP="00B02F26">
      <w:r>
        <w:separator/>
      </w:r>
    </w:p>
  </w:footnote>
  <w:footnote w:type="continuationSeparator" w:id="0">
    <w:p w14:paraId="0AA53888" w14:textId="77777777" w:rsidR="009335C6" w:rsidRDefault="009335C6"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3"/>
  </w:num>
  <w:num w:numId="2">
    <w:abstractNumId w:val="2"/>
  </w:num>
  <w:num w:numId="3">
    <w:abstractNumId w:val="0"/>
  </w:num>
  <w:num w:numId="4">
    <w:abstractNumId w:val="5"/>
  </w:num>
  <w:num w:numId="5">
    <w:abstractNumId w:val="4"/>
  </w:num>
  <w:num w:numId="6">
    <w:abstractNumId w:val="6"/>
  </w:num>
  <w:num w:numId="7">
    <w:abstractNumId w:val="7"/>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qgUAPwCgjywAAAA="/>
  </w:docVars>
  <w:rsids>
    <w:rsidRoot w:val="00326554"/>
    <w:rsid w:val="00001148"/>
    <w:rsid w:val="000025B4"/>
    <w:rsid w:val="00006A9E"/>
    <w:rsid w:val="0000736C"/>
    <w:rsid w:val="00012833"/>
    <w:rsid w:val="000130D4"/>
    <w:rsid w:val="00013ECF"/>
    <w:rsid w:val="000140C8"/>
    <w:rsid w:val="000140ED"/>
    <w:rsid w:val="00015BA8"/>
    <w:rsid w:val="00017D3A"/>
    <w:rsid w:val="00020713"/>
    <w:rsid w:val="000212B2"/>
    <w:rsid w:val="0002304F"/>
    <w:rsid w:val="00023E1D"/>
    <w:rsid w:val="00031299"/>
    <w:rsid w:val="00034744"/>
    <w:rsid w:val="00034F34"/>
    <w:rsid w:val="00035865"/>
    <w:rsid w:val="00044EFB"/>
    <w:rsid w:val="00045561"/>
    <w:rsid w:val="00045B20"/>
    <w:rsid w:val="00047F2B"/>
    <w:rsid w:val="00056A61"/>
    <w:rsid w:val="000613DF"/>
    <w:rsid w:val="00063837"/>
    <w:rsid w:val="00067F9A"/>
    <w:rsid w:val="000710ED"/>
    <w:rsid w:val="00071581"/>
    <w:rsid w:val="0007465D"/>
    <w:rsid w:val="000764AD"/>
    <w:rsid w:val="00085AC4"/>
    <w:rsid w:val="00087539"/>
    <w:rsid w:val="00094BB8"/>
    <w:rsid w:val="000A4894"/>
    <w:rsid w:val="000A4BE5"/>
    <w:rsid w:val="000B0790"/>
    <w:rsid w:val="000B7349"/>
    <w:rsid w:val="000C483C"/>
    <w:rsid w:val="000C76FA"/>
    <w:rsid w:val="000D5C41"/>
    <w:rsid w:val="000D6594"/>
    <w:rsid w:val="000E0766"/>
    <w:rsid w:val="000E1F17"/>
    <w:rsid w:val="000E5E8B"/>
    <w:rsid w:val="000F1959"/>
    <w:rsid w:val="00111F96"/>
    <w:rsid w:val="00113115"/>
    <w:rsid w:val="00115540"/>
    <w:rsid w:val="001210A7"/>
    <w:rsid w:val="001236D6"/>
    <w:rsid w:val="00123B6A"/>
    <w:rsid w:val="001321CF"/>
    <w:rsid w:val="00133618"/>
    <w:rsid w:val="00140875"/>
    <w:rsid w:val="00140B35"/>
    <w:rsid w:val="00142107"/>
    <w:rsid w:val="0014268D"/>
    <w:rsid w:val="00143609"/>
    <w:rsid w:val="00146999"/>
    <w:rsid w:val="00152C8C"/>
    <w:rsid w:val="001627DE"/>
    <w:rsid w:val="00163031"/>
    <w:rsid w:val="0016312B"/>
    <w:rsid w:val="00165AE1"/>
    <w:rsid w:val="001677E4"/>
    <w:rsid w:val="00172771"/>
    <w:rsid w:val="00175772"/>
    <w:rsid w:val="00186FB2"/>
    <w:rsid w:val="001952B8"/>
    <w:rsid w:val="00197FE7"/>
    <w:rsid w:val="001A1C69"/>
    <w:rsid w:val="001A2AE8"/>
    <w:rsid w:val="001A4500"/>
    <w:rsid w:val="001A5333"/>
    <w:rsid w:val="001B6107"/>
    <w:rsid w:val="001B638D"/>
    <w:rsid w:val="001C1D14"/>
    <w:rsid w:val="001C4F38"/>
    <w:rsid w:val="001C5737"/>
    <w:rsid w:val="001D03AB"/>
    <w:rsid w:val="001D1504"/>
    <w:rsid w:val="001D6480"/>
    <w:rsid w:val="001E0C1B"/>
    <w:rsid w:val="001E0FEF"/>
    <w:rsid w:val="001E51A9"/>
    <w:rsid w:val="001F3454"/>
    <w:rsid w:val="001F491B"/>
    <w:rsid w:val="001F52DA"/>
    <w:rsid w:val="001F5BC8"/>
    <w:rsid w:val="002020CB"/>
    <w:rsid w:val="002038EB"/>
    <w:rsid w:val="00203925"/>
    <w:rsid w:val="0020585A"/>
    <w:rsid w:val="00206990"/>
    <w:rsid w:val="0021303E"/>
    <w:rsid w:val="00213C10"/>
    <w:rsid w:val="00220051"/>
    <w:rsid w:val="00220924"/>
    <w:rsid w:val="00220CB4"/>
    <w:rsid w:val="00223493"/>
    <w:rsid w:val="00223F56"/>
    <w:rsid w:val="00224ED8"/>
    <w:rsid w:val="002326D7"/>
    <w:rsid w:val="002327B8"/>
    <w:rsid w:val="002330CC"/>
    <w:rsid w:val="002335FC"/>
    <w:rsid w:val="002360FD"/>
    <w:rsid w:val="00236B65"/>
    <w:rsid w:val="00237517"/>
    <w:rsid w:val="00250C11"/>
    <w:rsid w:val="00251719"/>
    <w:rsid w:val="002570DA"/>
    <w:rsid w:val="00257E36"/>
    <w:rsid w:val="00261834"/>
    <w:rsid w:val="00272B19"/>
    <w:rsid w:val="00273227"/>
    <w:rsid w:val="00280829"/>
    <w:rsid w:val="002809C8"/>
    <w:rsid w:val="002826B5"/>
    <w:rsid w:val="00282798"/>
    <w:rsid w:val="0029151D"/>
    <w:rsid w:val="002922F6"/>
    <w:rsid w:val="00292A77"/>
    <w:rsid w:val="00292CEE"/>
    <w:rsid w:val="002A371F"/>
    <w:rsid w:val="002A61FE"/>
    <w:rsid w:val="002B1E13"/>
    <w:rsid w:val="002B3155"/>
    <w:rsid w:val="002B4013"/>
    <w:rsid w:val="002B5950"/>
    <w:rsid w:val="002B6558"/>
    <w:rsid w:val="002C65EF"/>
    <w:rsid w:val="002C697D"/>
    <w:rsid w:val="002C6ECF"/>
    <w:rsid w:val="002C6F74"/>
    <w:rsid w:val="002D6B9A"/>
    <w:rsid w:val="002F0A79"/>
    <w:rsid w:val="002F0BD0"/>
    <w:rsid w:val="002F115A"/>
    <w:rsid w:val="002F3503"/>
    <w:rsid w:val="002F68BA"/>
    <w:rsid w:val="00301088"/>
    <w:rsid w:val="00305F84"/>
    <w:rsid w:val="003138CF"/>
    <w:rsid w:val="0031532B"/>
    <w:rsid w:val="00315C1F"/>
    <w:rsid w:val="00326554"/>
    <w:rsid w:val="003266E4"/>
    <w:rsid w:val="003275C7"/>
    <w:rsid w:val="00336C58"/>
    <w:rsid w:val="00336DDE"/>
    <w:rsid w:val="0033710D"/>
    <w:rsid w:val="0034090A"/>
    <w:rsid w:val="00344057"/>
    <w:rsid w:val="00347E77"/>
    <w:rsid w:val="00351917"/>
    <w:rsid w:val="0035704D"/>
    <w:rsid w:val="00363F7E"/>
    <w:rsid w:val="0036422C"/>
    <w:rsid w:val="003644A9"/>
    <w:rsid w:val="00364D24"/>
    <w:rsid w:val="00371BD9"/>
    <w:rsid w:val="00380A1F"/>
    <w:rsid w:val="00381A05"/>
    <w:rsid w:val="0038321E"/>
    <w:rsid w:val="0038483E"/>
    <w:rsid w:val="00386F3C"/>
    <w:rsid w:val="00387BA9"/>
    <w:rsid w:val="00393DEF"/>
    <w:rsid w:val="00394B62"/>
    <w:rsid w:val="003A24CF"/>
    <w:rsid w:val="003A5FB3"/>
    <w:rsid w:val="003A7F61"/>
    <w:rsid w:val="003B2472"/>
    <w:rsid w:val="003C4022"/>
    <w:rsid w:val="003C5B5E"/>
    <w:rsid w:val="003D3D55"/>
    <w:rsid w:val="003D5E87"/>
    <w:rsid w:val="003D5F8E"/>
    <w:rsid w:val="003E2543"/>
    <w:rsid w:val="003E5C86"/>
    <w:rsid w:val="003E6A57"/>
    <w:rsid w:val="003F3EC2"/>
    <w:rsid w:val="003F4AE0"/>
    <w:rsid w:val="003F7598"/>
    <w:rsid w:val="003F78AE"/>
    <w:rsid w:val="004006CC"/>
    <w:rsid w:val="004026CF"/>
    <w:rsid w:val="00402B3C"/>
    <w:rsid w:val="00403073"/>
    <w:rsid w:val="0040312A"/>
    <w:rsid w:val="00403605"/>
    <w:rsid w:val="004119A9"/>
    <w:rsid w:val="0041292D"/>
    <w:rsid w:val="00412C61"/>
    <w:rsid w:val="00412D83"/>
    <w:rsid w:val="004167DE"/>
    <w:rsid w:val="004327C4"/>
    <w:rsid w:val="0043386B"/>
    <w:rsid w:val="00434DB3"/>
    <w:rsid w:val="004377D9"/>
    <w:rsid w:val="00437ED3"/>
    <w:rsid w:val="004414C3"/>
    <w:rsid w:val="0044164D"/>
    <w:rsid w:val="00442695"/>
    <w:rsid w:val="00442785"/>
    <w:rsid w:val="0044487C"/>
    <w:rsid w:val="00444C15"/>
    <w:rsid w:val="00453768"/>
    <w:rsid w:val="004541CE"/>
    <w:rsid w:val="004559C4"/>
    <w:rsid w:val="004574E4"/>
    <w:rsid w:val="00463C94"/>
    <w:rsid w:val="004640A8"/>
    <w:rsid w:val="00465A4C"/>
    <w:rsid w:val="0046600E"/>
    <w:rsid w:val="004747B1"/>
    <w:rsid w:val="00475F62"/>
    <w:rsid w:val="00482DC5"/>
    <w:rsid w:val="00482E80"/>
    <w:rsid w:val="00486C9B"/>
    <w:rsid w:val="00490046"/>
    <w:rsid w:val="004A2E36"/>
    <w:rsid w:val="004A30D1"/>
    <w:rsid w:val="004A3B7E"/>
    <w:rsid w:val="004A6DF1"/>
    <w:rsid w:val="004B1AE7"/>
    <w:rsid w:val="004B60CF"/>
    <w:rsid w:val="004B615C"/>
    <w:rsid w:val="004B6B90"/>
    <w:rsid w:val="004D1335"/>
    <w:rsid w:val="004D1ED3"/>
    <w:rsid w:val="004D2AAC"/>
    <w:rsid w:val="004E26EC"/>
    <w:rsid w:val="004E2D63"/>
    <w:rsid w:val="004E4559"/>
    <w:rsid w:val="004E6AA8"/>
    <w:rsid w:val="004E746F"/>
    <w:rsid w:val="004F3CF2"/>
    <w:rsid w:val="00500285"/>
    <w:rsid w:val="00500B4A"/>
    <w:rsid w:val="00501DD3"/>
    <w:rsid w:val="00502D4A"/>
    <w:rsid w:val="00505628"/>
    <w:rsid w:val="00507569"/>
    <w:rsid w:val="00512CF7"/>
    <w:rsid w:val="00521B45"/>
    <w:rsid w:val="00530913"/>
    <w:rsid w:val="0053174B"/>
    <w:rsid w:val="0053388F"/>
    <w:rsid w:val="00534855"/>
    <w:rsid w:val="005352E0"/>
    <w:rsid w:val="00537D81"/>
    <w:rsid w:val="00541ED0"/>
    <w:rsid w:val="00542974"/>
    <w:rsid w:val="00546C70"/>
    <w:rsid w:val="00547130"/>
    <w:rsid w:val="00552148"/>
    <w:rsid w:val="00552BE3"/>
    <w:rsid w:val="00556710"/>
    <w:rsid w:val="00556798"/>
    <w:rsid w:val="00556D01"/>
    <w:rsid w:val="0056578C"/>
    <w:rsid w:val="005673F6"/>
    <w:rsid w:val="00570710"/>
    <w:rsid w:val="00573BA6"/>
    <w:rsid w:val="00580E5B"/>
    <w:rsid w:val="00582965"/>
    <w:rsid w:val="00583F5B"/>
    <w:rsid w:val="00584437"/>
    <w:rsid w:val="00584693"/>
    <w:rsid w:val="005857F1"/>
    <w:rsid w:val="00590DA8"/>
    <w:rsid w:val="00594DE5"/>
    <w:rsid w:val="005957C7"/>
    <w:rsid w:val="00597D50"/>
    <w:rsid w:val="005A09D2"/>
    <w:rsid w:val="005A5F71"/>
    <w:rsid w:val="005A645A"/>
    <w:rsid w:val="005B23AA"/>
    <w:rsid w:val="005B5944"/>
    <w:rsid w:val="005C1A29"/>
    <w:rsid w:val="005C2BCD"/>
    <w:rsid w:val="005C4B0A"/>
    <w:rsid w:val="005C6B57"/>
    <w:rsid w:val="005D5249"/>
    <w:rsid w:val="005D61A4"/>
    <w:rsid w:val="005E0AD8"/>
    <w:rsid w:val="005E3B0C"/>
    <w:rsid w:val="005F0779"/>
    <w:rsid w:val="005F1118"/>
    <w:rsid w:val="005F4932"/>
    <w:rsid w:val="005F7DC7"/>
    <w:rsid w:val="00601085"/>
    <w:rsid w:val="006035EE"/>
    <w:rsid w:val="00605F26"/>
    <w:rsid w:val="00611ABF"/>
    <w:rsid w:val="00611B4F"/>
    <w:rsid w:val="00611FC5"/>
    <w:rsid w:val="006123DF"/>
    <w:rsid w:val="006147FA"/>
    <w:rsid w:val="00631B6E"/>
    <w:rsid w:val="00636530"/>
    <w:rsid w:val="006427E3"/>
    <w:rsid w:val="0065071F"/>
    <w:rsid w:val="00651ADB"/>
    <w:rsid w:val="006535CD"/>
    <w:rsid w:val="006571A4"/>
    <w:rsid w:val="0066389E"/>
    <w:rsid w:val="0066776A"/>
    <w:rsid w:val="00667E07"/>
    <w:rsid w:val="00680BB0"/>
    <w:rsid w:val="00692027"/>
    <w:rsid w:val="00692A08"/>
    <w:rsid w:val="006A2B02"/>
    <w:rsid w:val="006A2E46"/>
    <w:rsid w:val="006B27F1"/>
    <w:rsid w:val="006B2C2F"/>
    <w:rsid w:val="006B4CA5"/>
    <w:rsid w:val="006B63AA"/>
    <w:rsid w:val="006B708B"/>
    <w:rsid w:val="006C4D8F"/>
    <w:rsid w:val="006C78F6"/>
    <w:rsid w:val="006D30C5"/>
    <w:rsid w:val="006D3144"/>
    <w:rsid w:val="006D42D0"/>
    <w:rsid w:val="006E40D2"/>
    <w:rsid w:val="006E5740"/>
    <w:rsid w:val="006E68E1"/>
    <w:rsid w:val="006F1A4E"/>
    <w:rsid w:val="006F1FFD"/>
    <w:rsid w:val="006F4D87"/>
    <w:rsid w:val="006F5324"/>
    <w:rsid w:val="0070622D"/>
    <w:rsid w:val="00706530"/>
    <w:rsid w:val="00707ECD"/>
    <w:rsid w:val="00711AB2"/>
    <w:rsid w:val="00712CF1"/>
    <w:rsid w:val="00714690"/>
    <w:rsid w:val="007155CD"/>
    <w:rsid w:val="0071697F"/>
    <w:rsid w:val="00720226"/>
    <w:rsid w:val="00722BB5"/>
    <w:rsid w:val="00724A33"/>
    <w:rsid w:val="00731E66"/>
    <w:rsid w:val="00732110"/>
    <w:rsid w:val="007321F4"/>
    <w:rsid w:val="00743510"/>
    <w:rsid w:val="00746109"/>
    <w:rsid w:val="00750D9F"/>
    <w:rsid w:val="007647FB"/>
    <w:rsid w:val="00770EBD"/>
    <w:rsid w:val="00784726"/>
    <w:rsid w:val="00784995"/>
    <w:rsid w:val="00787523"/>
    <w:rsid w:val="00790B86"/>
    <w:rsid w:val="00793576"/>
    <w:rsid w:val="007A0C7E"/>
    <w:rsid w:val="007A5CE3"/>
    <w:rsid w:val="007A6A3F"/>
    <w:rsid w:val="007B113C"/>
    <w:rsid w:val="007B47FD"/>
    <w:rsid w:val="007C17C4"/>
    <w:rsid w:val="007C395F"/>
    <w:rsid w:val="007C3B14"/>
    <w:rsid w:val="007C472A"/>
    <w:rsid w:val="007D4A83"/>
    <w:rsid w:val="007E0E0E"/>
    <w:rsid w:val="007E2988"/>
    <w:rsid w:val="007E4291"/>
    <w:rsid w:val="007E7E69"/>
    <w:rsid w:val="007F0262"/>
    <w:rsid w:val="007F7FCB"/>
    <w:rsid w:val="0080640E"/>
    <w:rsid w:val="008154DC"/>
    <w:rsid w:val="00817825"/>
    <w:rsid w:val="00817BC5"/>
    <w:rsid w:val="00825BDD"/>
    <w:rsid w:val="0083201D"/>
    <w:rsid w:val="00833776"/>
    <w:rsid w:val="00834885"/>
    <w:rsid w:val="00836CE2"/>
    <w:rsid w:val="00844589"/>
    <w:rsid w:val="00850378"/>
    <w:rsid w:val="008520E4"/>
    <w:rsid w:val="00863D10"/>
    <w:rsid w:val="0086512C"/>
    <w:rsid w:val="008679EF"/>
    <w:rsid w:val="0087177E"/>
    <w:rsid w:val="0087316E"/>
    <w:rsid w:val="00875BAD"/>
    <w:rsid w:val="00876085"/>
    <w:rsid w:val="00876CEB"/>
    <w:rsid w:val="00877EF1"/>
    <w:rsid w:val="00882032"/>
    <w:rsid w:val="00883731"/>
    <w:rsid w:val="008837B5"/>
    <w:rsid w:val="00885D3C"/>
    <w:rsid w:val="00885FAD"/>
    <w:rsid w:val="00887C2E"/>
    <w:rsid w:val="008914C1"/>
    <w:rsid w:val="008936C4"/>
    <w:rsid w:val="008941E4"/>
    <w:rsid w:val="008959A5"/>
    <w:rsid w:val="008B11DF"/>
    <w:rsid w:val="008C054F"/>
    <w:rsid w:val="008C09B5"/>
    <w:rsid w:val="008C1571"/>
    <w:rsid w:val="008C698D"/>
    <w:rsid w:val="008C6BE1"/>
    <w:rsid w:val="008D65D8"/>
    <w:rsid w:val="008E0CF9"/>
    <w:rsid w:val="008E386A"/>
    <w:rsid w:val="008E7FFD"/>
    <w:rsid w:val="008F0BB4"/>
    <w:rsid w:val="008F272C"/>
    <w:rsid w:val="008F2B5A"/>
    <w:rsid w:val="00905053"/>
    <w:rsid w:val="009104F0"/>
    <w:rsid w:val="00914E65"/>
    <w:rsid w:val="009176DA"/>
    <w:rsid w:val="009208CE"/>
    <w:rsid w:val="009229ED"/>
    <w:rsid w:val="00923BBC"/>
    <w:rsid w:val="009335C6"/>
    <w:rsid w:val="0093513E"/>
    <w:rsid w:val="009354C9"/>
    <w:rsid w:val="00935F9E"/>
    <w:rsid w:val="009526AE"/>
    <w:rsid w:val="00954935"/>
    <w:rsid w:val="00956185"/>
    <w:rsid w:val="00965B31"/>
    <w:rsid w:val="00966F83"/>
    <w:rsid w:val="009702EE"/>
    <w:rsid w:val="009835D9"/>
    <w:rsid w:val="00983BE7"/>
    <w:rsid w:val="0098727B"/>
    <w:rsid w:val="00987C8F"/>
    <w:rsid w:val="00987CDD"/>
    <w:rsid w:val="00990397"/>
    <w:rsid w:val="009909F3"/>
    <w:rsid w:val="0099301B"/>
    <w:rsid w:val="00997406"/>
    <w:rsid w:val="009A0C4E"/>
    <w:rsid w:val="009A10D1"/>
    <w:rsid w:val="009A3C87"/>
    <w:rsid w:val="009A4268"/>
    <w:rsid w:val="009C0F51"/>
    <w:rsid w:val="009C1114"/>
    <w:rsid w:val="009C1DA7"/>
    <w:rsid w:val="009C313A"/>
    <w:rsid w:val="009C3829"/>
    <w:rsid w:val="009C39BE"/>
    <w:rsid w:val="009C73B2"/>
    <w:rsid w:val="009E2731"/>
    <w:rsid w:val="009E3DA5"/>
    <w:rsid w:val="009F39CF"/>
    <w:rsid w:val="00A019D4"/>
    <w:rsid w:val="00A03634"/>
    <w:rsid w:val="00A06850"/>
    <w:rsid w:val="00A15FE9"/>
    <w:rsid w:val="00A16778"/>
    <w:rsid w:val="00A23224"/>
    <w:rsid w:val="00A23E66"/>
    <w:rsid w:val="00A26C4B"/>
    <w:rsid w:val="00A32E0C"/>
    <w:rsid w:val="00A35956"/>
    <w:rsid w:val="00A36281"/>
    <w:rsid w:val="00A36607"/>
    <w:rsid w:val="00A41B30"/>
    <w:rsid w:val="00A47E9D"/>
    <w:rsid w:val="00A5034A"/>
    <w:rsid w:val="00A550B0"/>
    <w:rsid w:val="00A57E2D"/>
    <w:rsid w:val="00A60D17"/>
    <w:rsid w:val="00A6335E"/>
    <w:rsid w:val="00A6432F"/>
    <w:rsid w:val="00A721CB"/>
    <w:rsid w:val="00A72402"/>
    <w:rsid w:val="00A814F9"/>
    <w:rsid w:val="00A82518"/>
    <w:rsid w:val="00A8289B"/>
    <w:rsid w:val="00A83CE0"/>
    <w:rsid w:val="00A8536E"/>
    <w:rsid w:val="00A87364"/>
    <w:rsid w:val="00A922DA"/>
    <w:rsid w:val="00A97F0B"/>
    <w:rsid w:val="00AA5F70"/>
    <w:rsid w:val="00AB2A37"/>
    <w:rsid w:val="00AB59F7"/>
    <w:rsid w:val="00AC2C2E"/>
    <w:rsid w:val="00AC539C"/>
    <w:rsid w:val="00AE060A"/>
    <w:rsid w:val="00AE7BC2"/>
    <w:rsid w:val="00AF129A"/>
    <w:rsid w:val="00AF16AD"/>
    <w:rsid w:val="00AF194A"/>
    <w:rsid w:val="00AF278F"/>
    <w:rsid w:val="00AF53E4"/>
    <w:rsid w:val="00AF6552"/>
    <w:rsid w:val="00AF6C7A"/>
    <w:rsid w:val="00B022EF"/>
    <w:rsid w:val="00B02F26"/>
    <w:rsid w:val="00B13C56"/>
    <w:rsid w:val="00B15468"/>
    <w:rsid w:val="00B158E2"/>
    <w:rsid w:val="00B1735B"/>
    <w:rsid w:val="00B20E3F"/>
    <w:rsid w:val="00B21340"/>
    <w:rsid w:val="00B21A57"/>
    <w:rsid w:val="00B24A78"/>
    <w:rsid w:val="00B314B4"/>
    <w:rsid w:val="00B33EE0"/>
    <w:rsid w:val="00B3696D"/>
    <w:rsid w:val="00B36FFF"/>
    <w:rsid w:val="00B378DC"/>
    <w:rsid w:val="00B40A93"/>
    <w:rsid w:val="00B40FA3"/>
    <w:rsid w:val="00B428A6"/>
    <w:rsid w:val="00B42AD3"/>
    <w:rsid w:val="00B549D1"/>
    <w:rsid w:val="00B6206D"/>
    <w:rsid w:val="00B63146"/>
    <w:rsid w:val="00B6667D"/>
    <w:rsid w:val="00B72377"/>
    <w:rsid w:val="00B735CB"/>
    <w:rsid w:val="00B74B92"/>
    <w:rsid w:val="00B7543D"/>
    <w:rsid w:val="00B75D99"/>
    <w:rsid w:val="00B806AB"/>
    <w:rsid w:val="00B82201"/>
    <w:rsid w:val="00B82C6D"/>
    <w:rsid w:val="00B83C5F"/>
    <w:rsid w:val="00B86B31"/>
    <w:rsid w:val="00B90478"/>
    <w:rsid w:val="00B90EA2"/>
    <w:rsid w:val="00B964B9"/>
    <w:rsid w:val="00B96CA5"/>
    <w:rsid w:val="00BA3D0C"/>
    <w:rsid w:val="00BA5E4F"/>
    <w:rsid w:val="00BB0610"/>
    <w:rsid w:val="00BB7FB3"/>
    <w:rsid w:val="00BC3512"/>
    <w:rsid w:val="00BC75EE"/>
    <w:rsid w:val="00BC799D"/>
    <w:rsid w:val="00BD05A9"/>
    <w:rsid w:val="00BD7D04"/>
    <w:rsid w:val="00BE5372"/>
    <w:rsid w:val="00BE53A0"/>
    <w:rsid w:val="00BE67F0"/>
    <w:rsid w:val="00BF2489"/>
    <w:rsid w:val="00BF2C9A"/>
    <w:rsid w:val="00BF3EFA"/>
    <w:rsid w:val="00BF5C46"/>
    <w:rsid w:val="00BF6A7B"/>
    <w:rsid w:val="00C07BE7"/>
    <w:rsid w:val="00C12191"/>
    <w:rsid w:val="00C127EF"/>
    <w:rsid w:val="00C14FE0"/>
    <w:rsid w:val="00C16C10"/>
    <w:rsid w:val="00C2552D"/>
    <w:rsid w:val="00C26179"/>
    <w:rsid w:val="00C26D38"/>
    <w:rsid w:val="00C366D9"/>
    <w:rsid w:val="00C414E2"/>
    <w:rsid w:val="00C42D2C"/>
    <w:rsid w:val="00C4384D"/>
    <w:rsid w:val="00C52832"/>
    <w:rsid w:val="00C5488F"/>
    <w:rsid w:val="00C5505C"/>
    <w:rsid w:val="00C56B17"/>
    <w:rsid w:val="00C618BA"/>
    <w:rsid w:val="00C61D8F"/>
    <w:rsid w:val="00C65097"/>
    <w:rsid w:val="00C719AE"/>
    <w:rsid w:val="00C80411"/>
    <w:rsid w:val="00C83011"/>
    <w:rsid w:val="00C91F39"/>
    <w:rsid w:val="00C945EE"/>
    <w:rsid w:val="00C9657D"/>
    <w:rsid w:val="00CA0EED"/>
    <w:rsid w:val="00CA3E3A"/>
    <w:rsid w:val="00CA44B1"/>
    <w:rsid w:val="00CC4336"/>
    <w:rsid w:val="00CC5F02"/>
    <w:rsid w:val="00CD18F6"/>
    <w:rsid w:val="00CD325B"/>
    <w:rsid w:val="00CD5B2E"/>
    <w:rsid w:val="00CE48C6"/>
    <w:rsid w:val="00CE6FF1"/>
    <w:rsid w:val="00CF3F4F"/>
    <w:rsid w:val="00CF4136"/>
    <w:rsid w:val="00CF5699"/>
    <w:rsid w:val="00CF6DEA"/>
    <w:rsid w:val="00D00773"/>
    <w:rsid w:val="00D02061"/>
    <w:rsid w:val="00D02994"/>
    <w:rsid w:val="00D0762B"/>
    <w:rsid w:val="00D13166"/>
    <w:rsid w:val="00D139B2"/>
    <w:rsid w:val="00D14188"/>
    <w:rsid w:val="00D16088"/>
    <w:rsid w:val="00D242C1"/>
    <w:rsid w:val="00D30B1E"/>
    <w:rsid w:val="00D31950"/>
    <w:rsid w:val="00D3396F"/>
    <w:rsid w:val="00D4650E"/>
    <w:rsid w:val="00D50D70"/>
    <w:rsid w:val="00D53CD5"/>
    <w:rsid w:val="00D54857"/>
    <w:rsid w:val="00D56B92"/>
    <w:rsid w:val="00D61A9D"/>
    <w:rsid w:val="00D917B4"/>
    <w:rsid w:val="00D933F8"/>
    <w:rsid w:val="00D951E6"/>
    <w:rsid w:val="00D96FBF"/>
    <w:rsid w:val="00DA182E"/>
    <w:rsid w:val="00DA6C84"/>
    <w:rsid w:val="00DB05B0"/>
    <w:rsid w:val="00DB3E92"/>
    <w:rsid w:val="00DB670D"/>
    <w:rsid w:val="00DC008D"/>
    <w:rsid w:val="00DC1F3C"/>
    <w:rsid w:val="00DC4628"/>
    <w:rsid w:val="00DC5173"/>
    <w:rsid w:val="00DC705E"/>
    <w:rsid w:val="00DC7B47"/>
    <w:rsid w:val="00DD57F6"/>
    <w:rsid w:val="00DD6564"/>
    <w:rsid w:val="00DE1975"/>
    <w:rsid w:val="00DE2F8A"/>
    <w:rsid w:val="00DE3B59"/>
    <w:rsid w:val="00DE6CCA"/>
    <w:rsid w:val="00DF00B8"/>
    <w:rsid w:val="00DF02E4"/>
    <w:rsid w:val="00DF259B"/>
    <w:rsid w:val="00DF3B35"/>
    <w:rsid w:val="00E041D2"/>
    <w:rsid w:val="00E12421"/>
    <w:rsid w:val="00E14FC3"/>
    <w:rsid w:val="00E212B0"/>
    <w:rsid w:val="00E22487"/>
    <w:rsid w:val="00E2447B"/>
    <w:rsid w:val="00E27F64"/>
    <w:rsid w:val="00E33FA1"/>
    <w:rsid w:val="00E374A1"/>
    <w:rsid w:val="00E4302C"/>
    <w:rsid w:val="00E440D7"/>
    <w:rsid w:val="00E44B37"/>
    <w:rsid w:val="00E51F91"/>
    <w:rsid w:val="00E5274C"/>
    <w:rsid w:val="00E571C4"/>
    <w:rsid w:val="00E573D0"/>
    <w:rsid w:val="00E63364"/>
    <w:rsid w:val="00E64B4B"/>
    <w:rsid w:val="00E7237F"/>
    <w:rsid w:val="00E81D2A"/>
    <w:rsid w:val="00E91A5F"/>
    <w:rsid w:val="00EA0F85"/>
    <w:rsid w:val="00EA2725"/>
    <w:rsid w:val="00EA3A08"/>
    <w:rsid w:val="00EA3A7C"/>
    <w:rsid w:val="00EA51D3"/>
    <w:rsid w:val="00EA520F"/>
    <w:rsid w:val="00EC2A20"/>
    <w:rsid w:val="00EC3350"/>
    <w:rsid w:val="00ED01D3"/>
    <w:rsid w:val="00ED0E99"/>
    <w:rsid w:val="00ED2C9B"/>
    <w:rsid w:val="00ED6382"/>
    <w:rsid w:val="00EE0251"/>
    <w:rsid w:val="00EE2B78"/>
    <w:rsid w:val="00EE5B79"/>
    <w:rsid w:val="00EF1C35"/>
    <w:rsid w:val="00EF430A"/>
    <w:rsid w:val="00EF5F2E"/>
    <w:rsid w:val="00F06B9D"/>
    <w:rsid w:val="00F110AD"/>
    <w:rsid w:val="00F13C41"/>
    <w:rsid w:val="00F174E9"/>
    <w:rsid w:val="00F235C0"/>
    <w:rsid w:val="00F26FBD"/>
    <w:rsid w:val="00F27E2F"/>
    <w:rsid w:val="00F308DD"/>
    <w:rsid w:val="00F30CC6"/>
    <w:rsid w:val="00F32FAC"/>
    <w:rsid w:val="00F33907"/>
    <w:rsid w:val="00F34F4C"/>
    <w:rsid w:val="00F37203"/>
    <w:rsid w:val="00F504F4"/>
    <w:rsid w:val="00F521E0"/>
    <w:rsid w:val="00F57DC4"/>
    <w:rsid w:val="00F66DFA"/>
    <w:rsid w:val="00F70443"/>
    <w:rsid w:val="00F70D23"/>
    <w:rsid w:val="00F72356"/>
    <w:rsid w:val="00F72AF4"/>
    <w:rsid w:val="00F73380"/>
    <w:rsid w:val="00F73798"/>
    <w:rsid w:val="00F74756"/>
    <w:rsid w:val="00F7487F"/>
    <w:rsid w:val="00F74C2B"/>
    <w:rsid w:val="00F754FB"/>
    <w:rsid w:val="00F7717F"/>
    <w:rsid w:val="00F8760D"/>
    <w:rsid w:val="00F90928"/>
    <w:rsid w:val="00F922FE"/>
    <w:rsid w:val="00F94221"/>
    <w:rsid w:val="00F944CE"/>
    <w:rsid w:val="00F9472B"/>
    <w:rsid w:val="00F963F1"/>
    <w:rsid w:val="00FA4B31"/>
    <w:rsid w:val="00FA6B6C"/>
    <w:rsid w:val="00FB0ED4"/>
    <w:rsid w:val="00FB1E16"/>
    <w:rsid w:val="00FC37AE"/>
    <w:rsid w:val="00FC6B0B"/>
    <w:rsid w:val="00FD113E"/>
    <w:rsid w:val="00FD2095"/>
    <w:rsid w:val="00FD49F4"/>
    <w:rsid w:val="00FD589D"/>
    <w:rsid w:val="00FE0E8B"/>
    <w:rsid w:val="00FE5040"/>
    <w:rsid w:val="00FF0437"/>
    <w:rsid w:val="00FF476D"/>
    <w:rsid w:val="00FF6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F0012-1021-B749-B74F-3D13CB8EC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29</Pages>
  <Words>3585</Words>
  <Characters>20440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
  <cp:lastModifiedBy>Chen Liao</cp:lastModifiedBy>
  <cp:revision>213</cp:revision>
  <dcterms:created xsi:type="dcterms:W3CDTF">2021-02-19T04:30:00Z</dcterms:created>
  <dcterms:modified xsi:type="dcterms:W3CDTF">2021-02-25T20:05:00Z</dcterms:modified>
</cp:coreProperties>
</file>