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7F49E" w14:textId="43A345BC" w:rsidR="00DE3B59" w:rsidRPr="002B6EEC" w:rsidDel="008B678C" w:rsidRDefault="00DE3B59" w:rsidP="009B119B">
      <w:pPr>
        <w:jc w:val="center"/>
        <w:rPr>
          <w:del w:id="0" w:author="Chen Liao" w:date="2021-03-24T09:45:00Z"/>
          <w:b/>
          <w:bCs/>
          <w:color w:val="2A2A2A"/>
          <w:shd w:val="clear" w:color="auto" w:fill="FFFFFF"/>
          <w:rPrChange w:id="1" w:author="Chen Liao" w:date="2021-03-29T18:57:00Z">
            <w:rPr>
              <w:del w:id="2" w:author="Chen Liao" w:date="2021-03-24T09:45:00Z"/>
              <w:b/>
              <w:bCs/>
              <w:color w:val="2A2A2A"/>
              <w:szCs w:val="21"/>
              <w:shd w:val="clear" w:color="auto" w:fill="FFFFFF"/>
            </w:rPr>
          </w:rPrChange>
        </w:rPr>
        <w:pPrChange w:id="3" w:author="Chen Liao" w:date="2021-03-28T15:26:00Z">
          <w:pPr>
            <w:jc w:val="center"/>
          </w:pPr>
        </w:pPrChange>
      </w:pPr>
      <w:del w:id="4" w:author="Chen Liao" w:date="2021-03-24T09:45:00Z">
        <w:r w:rsidRPr="002B6EEC" w:rsidDel="008B678C">
          <w:rPr>
            <w:b/>
            <w:bCs/>
            <w:color w:val="2A2A2A"/>
            <w:shd w:val="clear" w:color="auto" w:fill="FFFFFF"/>
          </w:rPr>
          <w:delText>Dietary fibers induce</w:delText>
        </w:r>
        <w:r w:rsidR="00F30CC6" w:rsidRPr="002B6EEC" w:rsidDel="008B678C">
          <w:rPr>
            <w:b/>
            <w:bCs/>
            <w:color w:val="2A2A2A"/>
            <w:shd w:val="clear" w:color="auto" w:fill="FFFFFF"/>
            <w:rPrChange w:id="5" w:author="Chen Liao" w:date="2021-03-29T18:57:00Z">
              <w:rPr>
                <w:b/>
                <w:bCs/>
                <w:color w:val="2A2A2A"/>
                <w:szCs w:val="21"/>
                <w:shd w:val="clear" w:color="auto" w:fill="FFFFFF"/>
              </w:rPr>
            </w:rPrChange>
          </w:rPr>
          <w:delText xml:space="preserve"> baseline-dependent, ecology-driven dynamics of</w:delText>
        </w:r>
        <w:r w:rsidRPr="002B6EEC" w:rsidDel="008B678C">
          <w:rPr>
            <w:b/>
            <w:bCs/>
            <w:color w:val="2A2A2A"/>
            <w:shd w:val="clear" w:color="auto" w:fill="FFFFFF"/>
            <w:rPrChange w:id="6" w:author="Chen Liao" w:date="2021-03-29T18:57:00Z">
              <w:rPr>
                <w:b/>
                <w:bCs/>
                <w:color w:val="2A2A2A"/>
                <w:szCs w:val="21"/>
                <w:shd w:val="clear" w:color="auto" w:fill="FFFFFF"/>
              </w:rPr>
            </w:rPrChange>
          </w:rPr>
          <w:delText xml:space="preserve"> murine gut microbiota and short-chain fatty acids</w:delText>
        </w:r>
      </w:del>
    </w:p>
    <w:p w14:paraId="40C67786" w14:textId="4240F443" w:rsidR="004976BC" w:rsidRPr="002B6EEC" w:rsidRDefault="004976BC" w:rsidP="009A089E">
      <w:pPr>
        <w:jc w:val="center"/>
        <w:rPr>
          <w:ins w:id="7" w:author="Chen Liao" w:date="2021-03-27T08:24:00Z"/>
          <w:b/>
          <w:bCs/>
          <w:color w:val="2A2A2A"/>
          <w:shd w:val="clear" w:color="auto" w:fill="FFFFFF"/>
          <w:rPrChange w:id="8" w:author="Chen Liao" w:date="2021-03-29T18:57:00Z">
            <w:rPr>
              <w:ins w:id="9" w:author="Chen Liao" w:date="2021-03-27T08:24:00Z"/>
              <w:b/>
              <w:bCs/>
              <w:color w:val="2A2A2A"/>
              <w:sz w:val="28"/>
              <w:szCs w:val="28"/>
              <w:shd w:val="clear" w:color="auto" w:fill="FFFFFF"/>
            </w:rPr>
          </w:rPrChange>
        </w:rPr>
      </w:pPr>
      <w:ins w:id="10" w:author="Chen Liao" w:date="2021-03-28T12:45:00Z">
        <w:r w:rsidRPr="002B6EEC">
          <w:rPr>
            <w:b/>
            <w:bCs/>
            <w:color w:val="2A2A2A"/>
            <w:shd w:val="clear" w:color="auto" w:fill="FFFFFF"/>
            <w:rPrChange w:id="11" w:author="Chen Liao" w:date="2021-03-29T18:57:00Z">
              <w:rPr>
                <w:b/>
                <w:bCs/>
                <w:color w:val="2A2A2A"/>
                <w:sz w:val="28"/>
                <w:szCs w:val="28"/>
                <w:shd w:val="clear" w:color="auto" w:fill="FFFFFF"/>
              </w:rPr>
            </w:rPrChange>
          </w:rPr>
          <w:t xml:space="preserve">Dynamics is a missing link for </w:t>
        </w:r>
      </w:ins>
      <w:ins w:id="12" w:author="Chen Liao" w:date="2021-03-28T12:46:00Z">
        <w:r w:rsidRPr="002B6EEC">
          <w:rPr>
            <w:b/>
            <w:bCs/>
            <w:color w:val="2A2A2A"/>
            <w:shd w:val="clear" w:color="auto" w:fill="FFFFFF"/>
            <w:rPrChange w:id="13" w:author="Chen Liao" w:date="2021-03-29T18:57:00Z">
              <w:rPr>
                <w:b/>
                <w:bCs/>
                <w:color w:val="2A2A2A"/>
                <w:sz w:val="28"/>
                <w:szCs w:val="28"/>
                <w:shd w:val="clear" w:color="auto" w:fill="FFFFFF"/>
              </w:rPr>
            </w:rPrChange>
          </w:rPr>
          <w:t xml:space="preserve">understanding </w:t>
        </w:r>
      </w:ins>
      <w:ins w:id="14" w:author="Chen Liao" w:date="2021-03-28T15:23:00Z">
        <w:r w:rsidR="00A77384" w:rsidRPr="002B6EEC">
          <w:rPr>
            <w:b/>
            <w:bCs/>
            <w:color w:val="2A2A2A"/>
            <w:shd w:val="clear" w:color="auto" w:fill="FFFFFF"/>
            <w:rPrChange w:id="15" w:author="Chen Liao" w:date="2021-03-29T18:57:00Z">
              <w:rPr>
                <w:b/>
                <w:bCs/>
                <w:color w:val="2A2A2A"/>
                <w:sz w:val="28"/>
                <w:szCs w:val="28"/>
                <w:shd w:val="clear" w:color="auto" w:fill="FFFFFF"/>
              </w:rPr>
            </w:rPrChange>
          </w:rPr>
          <w:t>base</w:t>
        </w:r>
      </w:ins>
      <w:ins w:id="16" w:author="Chen Liao" w:date="2021-03-28T15:26:00Z">
        <w:r w:rsidR="00FA2F8A" w:rsidRPr="002B6EEC">
          <w:rPr>
            <w:b/>
            <w:bCs/>
            <w:color w:val="2A2A2A"/>
            <w:shd w:val="clear" w:color="auto" w:fill="FFFFFF"/>
            <w:rPrChange w:id="17" w:author="Chen Liao" w:date="2021-03-29T18:57:00Z">
              <w:rPr>
                <w:b/>
                <w:bCs/>
                <w:color w:val="2A2A2A"/>
                <w:sz w:val="28"/>
                <w:szCs w:val="28"/>
                <w:shd w:val="clear" w:color="auto" w:fill="FFFFFF"/>
              </w:rPr>
            </w:rPrChange>
          </w:rPr>
          <w:t>line-microbiota-</w:t>
        </w:r>
      </w:ins>
      <w:ins w:id="18" w:author="Chen Liao" w:date="2021-03-28T15:23:00Z">
        <w:r w:rsidR="00A77384" w:rsidRPr="002B6EEC">
          <w:rPr>
            <w:b/>
            <w:bCs/>
            <w:color w:val="2A2A2A"/>
            <w:shd w:val="clear" w:color="auto" w:fill="FFFFFF"/>
            <w:rPrChange w:id="19" w:author="Chen Liao" w:date="2021-03-29T18:57:00Z">
              <w:rPr>
                <w:b/>
                <w:bCs/>
                <w:color w:val="2A2A2A"/>
                <w:sz w:val="28"/>
                <w:szCs w:val="28"/>
                <w:shd w:val="clear" w:color="auto" w:fill="FFFFFF"/>
              </w:rPr>
            </w:rPrChange>
          </w:rPr>
          <w:t xml:space="preserve">dependent </w:t>
        </w:r>
      </w:ins>
      <w:ins w:id="20" w:author="Chen Liao" w:date="2021-03-28T12:46:00Z">
        <w:r w:rsidRPr="002B6EEC">
          <w:rPr>
            <w:b/>
            <w:bCs/>
            <w:color w:val="2A2A2A"/>
            <w:shd w:val="clear" w:color="auto" w:fill="FFFFFF"/>
            <w:rPrChange w:id="21" w:author="Chen Liao" w:date="2021-03-29T18:57:00Z">
              <w:rPr>
                <w:b/>
                <w:bCs/>
                <w:color w:val="2A2A2A"/>
                <w:sz w:val="28"/>
                <w:szCs w:val="28"/>
                <w:shd w:val="clear" w:color="auto" w:fill="FFFFFF"/>
              </w:rPr>
            </w:rPrChange>
          </w:rPr>
          <w:t xml:space="preserve">heterogeneity in </w:t>
        </w:r>
      </w:ins>
      <w:ins w:id="22" w:author="Chen Liao" w:date="2021-03-28T12:45:00Z">
        <w:r w:rsidRPr="002B6EEC">
          <w:rPr>
            <w:b/>
            <w:bCs/>
            <w:color w:val="2A2A2A"/>
            <w:shd w:val="clear" w:color="auto" w:fill="FFFFFF"/>
            <w:rPrChange w:id="23" w:author="Chen Liao" w:date="2021-03-29T18:57:00Z">
              <w:rPr>
                <w:b/>
                <w:bCs/>
                <w:color w:val="2A2A2A"/>
                <w:sz w:val="28"/>
                <w:szCs w:val="28"/>
                <w:shd w:val="clear" w:color="auto" w:fill="FFFFFF"/>
              </w:rPr>
            </w:rPrChange>
          </w:rPr>
          <w:t>dietary responses</w:t>
        </w:r>
      </w:ins>
    </w:p>
    <w:p w14:paraId="4F0D0D74" w14:textId="0EEF4920" w:rsidR="00480EC4" w:rsidRPr="002B6EEC" w:rsidDel="004E3344" w:rsidRDefault="00480EC4" w:rsidP="00480EC4">
      <w:pPr>
        <w:rPr>
          <w:del w:id="24" w:author="Chen Liao" w:date="2021-03-27T08:27:00Z"/>
          <w:color w:val="2A2A2A"/>
          <w:sz w:val="22"/>
          <w:szCs w:val="22"/>
          <w:shd w:val="clear" w:color="auto" w:fill="FFFFFF"/>
          <w:rPrChange w:id="25" w:author="Chen Liao" w:date="2021-03-29T18:57:00Z">
            <w:rPr>
              <w:del w:id="26" w:author="Chen Liao" w:date="2021-03-27T08:27:00Z"/>
              <w:b/>
              <w:bCs/>
              <w:color w:val="2A2A2A"/>
              <w:sz w:val="22"/>
              <w:shd w:val="clear" w:color="auto" w:fill="FFFFFF"/>
            </w:rPr>
          </w:rPrChange>
        </w:rPr>
        <w:pPrChange w:id="27" w:author="Chen Liao" w:date="2021-03-27T08:24:00Z">
          <w:pPr/>
        </w:pPrChange>
      </w:pPr>
    </w:p>
    <w:p w14:paraId="5196F758" w14:textId="41A9788E" w:rsidR="00DE3B59" w:rsidRPr="002B6EEC" w:rsidDel="003A47F2" w:rsidRDefault="00DE3B59">
      <w:pPr>
        <w:pStyle w:val="paragraph"/>
        <w:jc w:val="both"/>
        <w:rPr>
          <w:del w:id="28" w:author="Chen Liao" w:date="2021-03-24T08:11:00Z"/>
          <w:rFonts w:ascii="Times New Roman" w:eastAsia="Times New Roman" w:hAnsi="Times New Roman" w:cs="Times New Roman"/>
          <w:b/>
          <w:bCs/>
          <w:sz w:val="22"/>
          <w:szCs w:val="22"/>
          <w:shd w:val="clear" w:color="auto" w:fill="FFFFFF"/>
          <w:rPrChange w:id="29" w:author="Chen Liao" w:date="2021-03-29T18:57:00Z">
            <w:rPr>
              <w:del w:id="30" w:author="Chen Liao" w:date="2021-03-24T08:11:00Z"/>
              <w:rFonts w:ascii="Times New Roman" w:hAnsi="Times New Roman" w:cs="Times New Roman"/>
              <w:b/>
              <w:bCs/>
              <w:color w:val="2A2A2A"/>
              <w:sz w:val="22"/>
              <w:szCs w:val="22"/>
              <w:shd w:val="clear" w:color="auto" w:fill="FFFFFF"/>
            </w:rPr>
          </w:rPrChange>
        </w:rPr>
        <w:pPrChange w:id="31" w:author="Chen Liao" w:date="2021-03-24T10:44:00Z">
          <w:pPr>
            <w:pStyle w:val="paragraph"/>
          </w:pPr>
        </w:pPrChange>
      </w:pPr>
      <w:bookmarkStart w:id="32" w:name="OLE_LINK26"/>
      <w:r w:rsidRPr="002B6EEC">
        <w:rPr>
          <w:rFonts w:ascii="Times New Roman" w:eastAsia="Times New Roman" w:hAnsi="Times New Roman" w:cs="Times New Roman"/>
          <w:b/>
          <w:bCs/>
          <w:sz w:val="22"/>
          <w:szCs w:val="22"/>
          <w:shd w:val="clear" w:color="auto" w:fill="FFFFFF"/>
          <w:rPrChange w:id="33" w:author="Chen Liao" w:date="2021-03-29T18:57:00Z">
            <w:rPr>
              <w:b/>
              <w:bCs/>
              <w:color w:val="2A2A2A"/>
              <w:sz w:val="22"/>
              <w:szCs w:val="22"/>
              <w:shd w:val="clear" w:color="auto" w:fill="FFFFFF"/>
            </w:rPr>
          </w:rPrChange>
        </w:rPr>
        <w:t>Abstract</w:t>
      </w:r>
      <w:ins w:id="34" w:author="Chen Liao" w:date="2021-03-24T08:11:00Z">
        <w:r w:rsidR="003A47F2" w:rsidRPr="002B6EEC">
          <w:rPr>
            <w:rFonts w:ascii="Times New Roman" w:eastAsia="Times New Roman" w:hAnsi="Times New Roman" w:cs="Times New Roman"/>
            <w:b/>
            <w:bCs/>
            <w:sz w:val="22"/>
            <w:szCs w:val="22"/>
            <w:shd w:val="clear" w:color="auto" w:fill="FFFFFF"/>
            <w:rPrChange w:id="35" w:author="Chen Liao" w:date="2021-03-29T18:57:00Z">
              <w:rPr>
                <w:rFonts w:ascii="Times New Roman" w:hAnsi="Times New Roman" w:cs="Times New Roman"/>
                <w:b/>
                <w:bCs/>
                <w:color w:val="2A2A2A"/>
                <w:shd w:val="clear" w:color="auto" w:fill="FFFFFF"/>
              </w:rPr>
            </w:rPrChange>
          </w:rPr>
          <w:t xml:space="preserve">. </w:t>
        </w:r>
      </w:ins>
    </w:p>
    <w:p w14:paraId="6206A81A" w14:textId="2E9F1FF2" w:rsidR="00DE3B59" w:rsidRPr="002B6EEC" w:rsidRDefault="00DE3B59">
      <w:pPr>
        <w:pStyle w:val="paragraph"/>
        <w:jc w:val="both"/>
        <w:rPr>
          <w:sz w:val="22"/>
          <w:szCs w:val="22"/>
          <w:shd w:val="clear" w:color="auto" w:fill="FFFFFF"/>
          <w:rPrChange w:id="36" w:author="Chen Liao" w:date="2021-03-29T18:57:00Z">
            <w:rPr>
              <w:sz w:val="22"/>
              <w:shd w:val="clear" w:color="auto" w:fill="FFFFFF"/>
            </w:rPr>
          </w:rPrChange>
        </w:rPr>
        <w:pPrChange w:id="37" w:author="Chen Liao" w:date="2021-03-26T17:54:00Z">
          <w:pPr>
            <w:pStyle w:val="CommentText"/>
            <w:jc w:val="both"/>
          </w:pPr>
        </w:pPrChange>
      </w:pPr>
      <w:del w:id="38" w:author="Chen Liao" w:date="2021-03-26T15:46:00Z">
        <w:r w:rsidRPr="002B6EEC" w:rsidDel="00760C3C">
          <w:rPr>
            <w:rFonts w:ascii="Times New Roman" w:eastAsia="Times New Roman" w:hAnsi="Times New Roman" w:cs="Times New Roman"/>
            <w:sz w:val="22"/>
            <w:szCs w:val="22"/>
            <w:shd w:val="clear" w:color="auto" w:fill="FFFFFF"/>
            <w:rPrChange w:id="39" w:author="Chen Liao" w:date="2021-03-29T18:57:00Z">
              <w:rPr>
                <w:sz w:val="22"/>
                <w:shd w:val="clear" w:color="auto" w:fill="FFFFFF"/>
              </w:rPr>
            </w:rPrChange>
          </w:rPr>
          <w:delText>Dietary</w:delText>
        </w:r>
      </w:del>
      <w:del w:id="40" w:author="Chen Liao" w:date="2021-03-26T17:54:00Z">
        <w:r w:rsidRPr="002B6EEC" w:rsidDel="002E7958">
          <w:rPr>
            <w:rFonts w:ascii="Times New Roman" w:eastAsia="Times New Roman" w:hAnsi="Times New Roman" w:cs="Times New Roman"/>
            <w:sz w:val="22"/>
            <w:szCs w:val="22"/>
            <w:shd w:val="clear" w:color="auto" w:fill="FFFFFF"/>
            <w:rPrChange w:id="41" w:author="Chen Liao" w:date="2021-03-29T18:57:00Z">
              <w:rPr>
                <w:sz w:val="22"/>
                <w:shd w:val="clear" w:color="auto" w:fill="FFFFFF"/>
              </w:rPr>
            </w:rPrChange>
          </w:rPr>
          <w:delText xml:space="preserve"> fibers are </w:delText>
        </w:r>
      </w:del>
      <w:del w:id="42" w:author="Chen Liao" w:date="2021-03-26T15:46:00Z">
        <w:r w:rsidRPr="002B6EEC" w:rsidDel="00760C3C">
          <w:rPr>
            <w:rFonts w:ascii="Times New Roman" w:eastAsia="Times New Roman" w:hAnsi="Times New Roman" w:cs="Times New Roman"/>
            <w:sz w:val="22"/>
            <w:szCs w:val="22"/>
            <w:shd w:val="clear" w:color="auto" w:fill="FFFFFF"/>
            <w:rPrChange w:id="43" w:author="Chen Liao" w:date="2021-03-29T18:57:00Z">
              <w:rPr>
                <w:sz w:val="22"/>
                <w:shd w:val="clear" w:color="auto" w:fill="FFFFFF"/>
              </w:rPr>
            </w:rPrChange>
          </w:rPr>
          <w:delText xml:space="preserve">commonly </w:delText>
        </w:r>
      </w:del>
      <w:del w:id="44" w:author="Chen Liao" w:date="2021-03-26T17:54:00Z">
        <w:r w:rsidRPr="002B6EEC" w:rsidDel="002E7958">
          <w:rPr>
            <w:rFonts w:ascii="Times New Roman" w:eastAsia="Times New Roman" w:hAnsi="Times New Roman" w:cs="Times New Roman"/>
            <w:sz w:val="22"/>
            <w:szCs w:val="22"/>
            <w:shd w:val="clear" w:color="auto" w:fill="FFFFFF"/>
            <w:rPrChange w:id="45" w:author="Chen Liao" w:date="2021-03-29T18:57:00Z">
              <w:rPr>
                <w:sz w:val="22"/>
                <w:shd w:val="clear" w:color="auto" w:fill="FFFFFF"/>
              </w:rPr>
            </w:rPrChange>
          </w:rPr>
          <w:delText xml:space="preserve">used as an intervention </w:delText>
        </w:r>
      </w:del>
      <w:del w:id="46" w:author="Chen Liao" w:date="2021-03-26T15:46:00Z">
        <w:r w:rsidRPr="002B6EEC" w:rsidDel="007077AA">
          <w:rPr>
            <w:rFonts w:ascii="Times New Roman" w:eastAsia="Times New Roman" w:hAnsi="Times New Roman" w:cs="Times New Roman"/>
            <w:sz w:val="22"/>
            <w:szCs w:val="22"/>
            <w:shd w:val="clear" w:color="auto" w:fill="FFFFFF"/>
            <w:rPrChange w:id="47" w:author="Chen Liao" w:date="2021-03-29T18:57:00Z">
              <w:rPr>
                <w:sz w:val="22"/>
                <w:shd w:val="clear" w:color="auto" w:fill="FFFFFF"/>
              </w:rPr>
            </w:rPrChange>
          </w:rPr>
          <w:delText>of</w:delText>
        </w:r>
      </w:del>
      <w:del w:id="48" w:author="Chen Liao" w:date="2021-03-26T17:54:00Z">
        <w:r w:rsidRPr="002B6EEC" w:rsidDel="002E7958">
          <w:rPr>
            <w:rFonts w:ascii="Times New Roman" w:eastAsia="Times New Roman" w:hAnsi="Times New Roman" w:cs="Times New Roman"/>
            <w:sz w:val="22"/>
            <w:szCs w:val="22"/>
            <w:shd w:val="clear" w:color="auto" w:fill="FFFFFF"/>
            <w:rPrChange w:id="49" w:author="Chen Liao" w:date="2021-03-29T18:57:00Z">
              <w:rPr>
                <w:sz w:val="22"/>
                <w:shd w:val="clear" w:color="auto" w:fill="FFFFFF"/>
              </w:rPr>
            </w:rPrChange>
          </w:rPr>
          <w:delText xml:space="preserve"> gut microbiota to promote the production of short-chain fatty acids (SCFA</w:delText>
        </w:r>
        <w:r w:rsidR="00AB498E" w:rsidRPr="002B6EEC" w:rsidDel="002E7958">
          <w:rPr>
            <w:rFonts w:ascii="Times New Roman" w:eastAsia="Times New Roman" w:hAnsi="Times New Roman" w:cs="Times New Roman"/>
            <w:sz w:val="22"/>
            <w:szCs w:val="22"/>
            <w:shd w:val="clear" w:color="auto" w:fill="FFFFFF"/>
            <w:rPrChange w:id="50" w:author="Chen Liao" w:date="2021-03-29T18:57:00Z">
              <w:rPr>
                <w:sz w:val="22"/>
                <w:shd w:val="clear" w:color="auto" w:fill="FFFFFF"/>
              </w:rPr>
            </w:rPrChange>
          </w:rPr>
          <w:delText>s</w:delText>
        </w:r>
        <w:r w:rsidRPr="002B6EEC" w:rsidDel="002E7958">
          <w:rPr>
            <w:rFonts w:ascii="Times New Roman" w:eastAsia="Times New Roman" w:hAnsi="Times New Roman" w:cs="Times New Roman"/>
            <w:sz w:val="22"/>
            <w:szCs w:val="22"/>
            <w:shd w:val="clear" w:color="auto" w:fill="FFFFFF"/>
            <w:rPrChange w:id="51" w:author="Chen Liao" w:date="2021-03-29T18:57:00Z">
              <w:rPr>
                <w:sz w:val="22"/>
                <w:shd w:val="clear" w:color="auto" w:fill="FFFFFF"/>
              </w:rPr>
            </w:rPrChange>
          </w:rPr>
          <w:delText>), which</w:delText>
        </w:r>
        <w:r w:rsidR="00731D1D" w:rsidRPr="002B6EEC" w:rsidDel="002E7958">
          <w:rPr>
            <w:rFonts w:ascii="Times New Roman" w:eastAsia="Times New Roman" w:hAnsi="Times New Roman" w:cs="Times New Roman"/>
            <w:sz w:val="22"/>
            <w:szCs w:val="22"/>
            <w:shd w:val="clear" w:color="auto" w:fill="FFFFFF"/>
            <w:rPrChange w:id="52" w:author="Chen Liao" w:date="2021-03-29T18:57:00Z">
              <w:rPr>
                <w:sz w:val="22"/>
                <w:shd w:val="clear" w:color="auto" w:fill="FFFFFF"/>
              </w:rPr>
            </w:rPrChange>
          </w:rPr>
          <w:delText xml:space="preserve"> regulate the host immune system and intestinal homeostasis.</w:delText>
        </w:r>
        <w:r w:rsidRPr="002B6EEC" w:rsidDel="002E7958">
          <w:rPr>
            <w:rFonts w:ascii="Times New Roman" w:eastAsia="Times New Roman" w:hAnsi="Times New Roman" w:cs="Times New Roman"/>
            <w:sz w:val="22"/>
            <w:szCs w:val="22"/>
            <w:shd w:val="clear" w:color="auto" w:fill="FFFFFF"/>
            <w:rPrChange w:id="53" w:author="Chen Liao" w:date="2021-03-29T18:57:00Z">
              <w:rPr>
                <w:sz w:val="22"/>
                <w:shd w:val="clear" w:color="auto" w:fill="FFFFFF"/>
              </w:rPr>
            </w:rPrChange>
          </w:rPr>
          <w:delText xml:space="preserve"> </w:delText>
        </w:r>
      </w:del>
      <w:ins w:id="54" w:author="Chen Liao" w:date="2021-03-26T15:47:00Z">
        <w:r w:rsidR="009703D9" w:rsidRPr="002B6EEC">
          <w:rPr>
            <w:rFonts w:ascii="Times New Roman" w:eastAsia="Times New Roman" w:hAnsi="Times New Roman" w:cs="Times New Roman"/>
            <w:sz w:val="22"/>
            <w:szCs w:val="22"/>
            <w:shd w:val="clear" w:color="auto" w:fill="FFFFFF"/>
            <w:rPrChange w:id="55" w:author="Chen Liao" w:date="2021-03-29T18:57:00Z">
              <w:rPr>
                <w:shd w:val="clear" w:color="auto" w:fill="FFFFFF"/>
              </w:rPr>
            </w:rPrChange>
          </w:rPr>
          <w:t xml:space="preserve">The </w:t>
        </w:r>
      </w:ins>
      <w:ins w:id="56" w:author="Chen Liao" w:date="2021-03-26T16:55:00Z">
        <w:r w:rsidR="006E7CE5" w:rsidRPr="002B6EEC">
          <w:rPr>
            <w:rFonts w:ascii="Times New Roman" w:eastAsia="Times New Roman" w:hAnsi="Times New Roman" w:cs="Times New Roman"/>
            <w:sz w:val="22"/>
            <w:szCs w:val="22"/>
            <w:shd w:val="clear" w:color="auto" w:fill="FFFFFF"/>
            <w:rPrChange w:id="57" w:author="Chen Liao" w:date="2021-03-29T18:57:00Z">
              <w:rPr>
                <w:shd w:val="clear" w:color="auto" w:fill="FFFFFF"/>
              </w:rPr>
            </w:rPrChange>
          </w:rPr>
          <w:t>end</w:t>
        </w:r>
      </w:ins>
      <w:ins w:id="58" w:author="Chen Liao" w:date="2021-03-26T17:56:00Z">
        <w:r w:rsidR="0018407A" w:rsidRPr="002B6EEC">
          <w:rPr>
            <w:rFonts w:ascii="Times New Roman" w:eastAsia="Times New Roman" w:hAnsi="Times New Roman" w:cs="Times New Roman"/>
            <w:sz w:val="22"/>
            <w:szCs w:val="22"/>
            <w:shd w:val="clear" w:color="auto" w:fill="FFFFFF"/>
            <w:rPrChange w:id="59" w:author="Chen Liao" w:date="2021-03-29T18:57:00Z">
              <w:rPr>
                <w:shd w:val="clear" w:color="auto" w:fill="FFFFFF"/>
              </w:rPr>
            </w:rPrChange>
          </w:rPr>
          <w:t>-</w:t>
        </w:r>
      </w:ins>
      <w:ins w:id="60" w:author="Chen Liao" w:date="2021-03-26T16:55:00Z">
        <w:r w:rsidR="006E7CE5" w:rsidRPr="002B6EEC">
          <w:rPr>
            <w:rFonts w:ascii="Times New Roman" w:eastAsia="Times New Roman" w:hAnsi="Times New Roman" w:cs="Times New Roman"/>
            <w:sz w:val="22"/>
            <w:szCs w:val="22"/>
            <w:shd w:val="clear" w:color="auto" w:fill="FFFFFF"/>
            <w:rPrChange w:id="61" w:author="Chen Liao" w:date="2021-03-29T18:57:00Z">
              <w:rPr>
                <w:shd w:val="clear" w:color="auto" w:fill="FFFFFF"/>
              </w:rPr>
            </w:rPrChange>
          </w:rPr>
          <w:t xml:space="preserve">point </w:t>
        </w:r>
      </w:ins>
      <w:ins w:id="62" w:author="Chen Liao" w:date="2021-03-26T15:48:00Z">
        <w:r w:rsidR="009703D9" w:rsidRPr="002B6EEC">
          <w:rPr>
            <w:rFonts w:ascii="Times New Roman" w:eastAsia="Times New Roman" w:hAnsi="Times New Roman" w:cs="Times New Roman"/>
            <w:sz w:val="22"/>
            <w:szCs w:val="22"/>
            <w:shd w:val="clear" w:color="auto" w:fill="FFFFFF"/>
            <w:rPrChange w:id="63" w:author="Chen Liao" w:date="2021-03-29T18:57:00Z">
              <w:rPr>
                <w:shd w:val="clear" w:color="auto" w:fill="FFFFFF"/>
              </w:rPr>
            </w:rPrChange>
          </w:rPr>
          <w:t xml:space="preserve">responses </w:t>
        </w:r>
      </w:ins>
      <w:ins w:id="64" w:author="Chen Liao" w:date="2021-03-26T16:55:00Z">
        <w:r w:rsidR="006E7CE5" w:rsidRPr="002B6EEC">
          <w:rPr>
            <w:rFonts w:ascii="Times New Roman" w:eastAsia="Times New Roman" w:hAnsi="Times New Roman" w:cs="Times New Roman"/>
            <w:sz w:val="22"/>
            <w:szCs w:val="22"/>
            <w:shd w:val="clear" w:color="auto" w:fill="FFFFFF"/>
            <w:rPrChange w:id="65" w:author="Chen Liao" w:date="2021-03-29T18:57:00Z">
              <w:rPr>
                <w:shd w:val="clear" w:color="auto" w:fill="FFFFFF"/>
              </w:rPr>
            </w:rPrChange>
          </w:rPr>
          <w:t>of</w:t>
        </w:r>
      </w:ins>
      <w:ins w:id="66" w:author="Chen Liao" w:date="2021-03-26T16:56:00Z">
        <w:r w:rsidR="006E7CE5" w:rsidRPr="002B6EEC">
          <w:rPr>
            <w:rFonts w:ascii="Times New Roman" w:eastAsia="Times New Roman" w:hAnsi="Times New Roman" w:cs="Times New Roman"/>
            <w:sz w:val="22"/>
            <w:szCs w:val="22"/>
            <w:shd w:val="clear" w:color="auto" w:fill="FFFFFF"/>
            <w:rPrChange w:id="67" w:author="Chen Liao" w:date="2021-03-29T18:57:00Z">
              <w:rPr>
                <w:shd w:val="clear" w:color="auto" w:fill="FFFFFF"/>
              </w:rPr>
            </w:rPrChange>
          </w:rPr>
          <w:t xml:space="preserve"> </w:t>
        </w:r>
      </w:ins>
      <w:ins w:id="68" w:author="Chen Liao" w:date="2021-03-26T17:56:00Z">
        <w:r w:rsidR="00DB32DF" w:rsidRPr="002B6EEC">
          <w:rPr>
            <w:rFonts w:ascii="Times New Roman" w:eastAsia="Times New Roman" w:hAnsi="Times New Roman" w:cs="Times New Roman"/>
            <w:sz w:val="22"/>
            <w:szCs w:val="22"/>
            <w:shd w:val="clear" w:color="auto" w:fill="FFFFFF"/>
            <w:rPrChange w:id="69" w:author="Chen Liao" w:date="2021-03-29T18:57:00Z">
              <w:rPr>
                <w:shd w:val="clear" w:color="auto" w:fill="FFFFFF"/>
              </w:rPr>
            </w:rPrChange>
          </w:rPr>
          <w:t>prebiotic fiber</w:t>
        </w:r>
      </w:ins>
      <w:ins w:id="70" w:author="Chen Liao" w:date="2021-03-26T16:56:00Z">
        <w:r w:rsidR="006E7CE5" w:rsidRPr="002B6EEC">
          <w:rPr>
            <w:rFonts w:ascii="Times New Roman" w:eastAsia="Times New Roman" w:hAnsi="Times New Roman" w:cs="Times New Roman"/>
            <w:sz w:val="22"/>
            <w:szCs w:val="22"/>
            <w:shd w:val="clear" w:color="auto" w:fill="FFFFFF"/>
            <w:rPrChange w:id="71" w:author="Chen Liao" w:date="2021-03-29T18:57:00Z">
              <w:rPr>
                <w:shd w:val="clear" w:color="auto" w:fill="FFFFFF"/>
              </w:rPr>
            </w:rPrChange>
          </w:rPr>
          <w:t xml:space="preserve"> intervention are</w:t>
        </w:r>
      </w:ins>
      <w:ins w:id="72" w:author="Chen Liao" w:date="2021-03-26T15:48:00Z">
        <w:r w:rsidR="009703D9" w:rsidRPr="002B6EEC">
          <w:rPr>
            <w:rFonts w:ascii="Times New Roman" w:eastAsia="Times New Roman" w:hAnsi="Times New Roman" w:cs="Times New Roman"/>
            <w:sz w:val="22"/>
            <w:szCs w:val="22"/>
            <w:shd w:val="clear" w:color="auto" w:fill="FFFFFF"/>
            <w:rPrChange w:id="73" w:author="Chen Liao" w:date="2021-03-29T18:57:00Z">
              <w:rPr>
                <w:shd w:val="clear" w:color="auto" w:fill="FFFFFF"/>
              </w:rPr>
            </w:rPrChange>
          </w:rPr>
          <w:t xml:space="preserve"> highly </w:t>
        </w:r>
      </w:ins>
      <w:ins w:id="74" w:author="Chen Liao" w:date="2021-03-26T15:50:00Z">
        <w:r w:rsidR="009703D9" w:rsidRPr="002B6EEC">
          <w:rPr>
            <w:rFonts w:ascii="Times New Roman" w:eastAsia="Times New Roman" w:hAnsi="Times New Roman" w:cs="Times New Roman"/>
            <w:sz w:val="22"/>
            <w:szCs w:val="22"/>
            <w:shd w:val="clear" w:color="auto" w:fill="FFFFFF"/>
            <w:rPrChange w:id="75" w:author="Chen Liao" w:date="2021-03-29T18:57:00Z">
              <w:rPr>
                <w:shd w:val="clear" w:color="auto" w:fill="FFFFFF"/>
              </w:rPr>
            </w:rPrChange>
          </w:rPr>
          <w:t xml:space="preserve">individualized and </w:t>
        </w:r>
      </w:ins>
      <w:ins w:id="76" w:author="Chen Liao" w:date="2021-03-26T15:59:00Z">
        <w:r w:rsidR="00E83F2B" w:rsidRPr="002B6EEC">
          <w:rPr>
            <w:rFonts w:ascii="Times New Roman" w:eastAsia="Times New Roman" w:hAnsi="Times New Roman" w:cs="Times New Roman"/>
            <w:sz w:val="22"/>
            <w:szCs w:val="22"/>
            <w:shd w:val="clear" w:color="auto" w:fill="FFFFFF"/>
            <w:rPrChange w:id="77" w:author="Chen Liao" w:date="2021-03-29T18:57:00Z">
              <w:rPr>
                <w:shd w:val="clear" w:color="auto" w:fill="FFFFFF"/>
              </w:rPr>
            </w:rPrChange>
          </w:rPr>
          <w:t>their</w:t>
        </w:r>
      </w:ins>
      <w:ins w:id="78" w:author="Chen Liao" w:date="2021-03-26T15:51:00Z">
        <w:r w:rsidR="009703D9" w:rsidRPr="002B6EEC">
          <w:rPr>
            <w:rFonts w:ascii="Times New Roman" w:eastAsia="Times New Roman" w:hAnsi="Times New Roman" w:cs="Times New Roman"/>
            <w:sz w:val="22"/>
            <w:szCs w:val="22"/>
            <w:shd w:val="clear" w:color="auto" w:fill="FFFFFF"/>
            <w:rPrChange w:id="79" w:author="Chen Liao" w:date="2021-03-29T18:57:00Z">
              <w:rPr>
                <w:shd w:val="clear" w:color="auto" w:fill="FFFFFF"/>
              </w:rPr>
            </w:rPrChange>
          </w:rPr>
          <w:t xml:space="preserve"> associations with pretreatment gut microbiota ha</w:t>
        </w:r>
      </w:ins>
      <w:ins w:id="80" w:author="Chen Liao" w:date="2021-03-26T16:00:00Z">
        <w:r w:rsidR="00E83F2B" w:rsidRPr="002B6EEC">
          <w:rPr>
            <w:rFonts w:ascii="Times New Roman" w:eastAsia="Times New Roman" w:hAnsi="Times New Roman" w:cs="Times New Roman"/>
            <w:sz w:val="22"/>
            <w:szCs w:val="22"/>
            <w:shd w:val="clear" w:color="auto" w:fill="FFFFFF"/>
            <w:rPrChange w:id="81" w:author="Chen Liao" w:date="2021-03-29T18:57:00Z">
              <w:rPr>
                <w:shd w:val="clear" w:color="auto" w:fill="FFFFFF"/>
              </w:rPr>
            </w:rPrChange>
          </w:rPr>
          <w:t>ve</w:t>
        </w:r>
      </w:ins>
      <w:ins w:id="82" w:author="Chen Liao" w:date="2021-03-26T15:51:00Z">
        <w:r w:rsidR="009703D9" w:rsidRPr="002B6EEC">
          <w:rPr>
            <w:rFonts w:ascii="Times New Roman" w:eastAsia="Times New Roman" w:hAnsi="Times New Roman" w:cs="Times New Roman"/>
            <w:sz w:val="22"/>
            <w:szCs w:val="22"/>
            <w:shd w:val="clear" w:color="auto" w:fill="FFFFFF"/>
            <w:rPrChange w:id="83" w:author="Chen Liao" w:date="2021-03-29T18:57:00Z">
              <w:rPr>
                <w:shd w:val="clear" w:color="auto" w:fill="FFFFFF"/>
              </w:rPr>
            </w:rPrChange>
          </w:rPr>
          <w:t xml:space="preserve"> been </w:t>
        </w:r>
      </w:ins>
      <w:ins w:id="84" w:author="Chen Liao" w:date="2021-03-26T16:05:00Z">
        <w:r w:rsidR="00D360AB" w:rsidRPr="002B6EEC">
          <w:rPr>
            <w:rFonts w:ascii="Times New Roman" w:eastAsia="Times New Roman" w:hAnsi="Times New Roman" w:cs="Times New Roman"/>
            <w:sz w:val="22"/>
            <w:szCs w:val="22"/>
            <w:shd w:val="clear" w:color="auto" w:fill="FFFFFF"/>
            <w:rPrChange w:id="85" w:author="Chen Liao" w:date="2021-03-29T18:57:00Z">
              <w:rPr>
                <w:shd w:val="clear" w:color="auto" w:fill="FFFFFF"/>
              </w:rPr>
            </w:rPrChange>
          </w:rPr>
          <w:t>previously r</w:t>
        </w:r>
      </w:ins>
      <w:ins w:id="86" w:author="Chen Liao" w:date="2021-03-26T17:36:00Z">
        <w:r w:rsidR="000E67E0" w:rsidRPr="002B6EEC">
          <w:rPr>
            <w:rFonts w:ascii="Times New Roman" w:eastAsia="Times New Roman" w:hAnsi="Times New Roman" w:cs="Times New Roman"/>
            <w:sz w:val="22"/>
            <w:szCs w:val="22"/>
            <w:shd w:val="clear" w:color="auto" w:fill="FFFFFF"/>
            <w:rPrChange w:id="87" w:author="Chen Liao" w:date="2021-03-29T18:57:00Z">
              <w:rPr>
                <w:shd w:val="clear" w:color="auto" w:fill="FFFFFF"/>
              </w:rPr>
            </w:rPrChange>
          </w:rPr>
          <w:t>eporte</w:t>
        </w:r>
      </w:ins>
      <w:ins w:id="88" w:author="Chen Liao" w:date="2021-03-26T16:05:00Z">
        <w:r w:rsidR="00D360AB" w:rsidRPr="002B6EEC">
          <w:rPr>
            <w:rFonts w:ascii="Times New Roman" w:eastAsia="Times New Roman" w:hAnsi="Times New Roman" w:cs="Times New Roman"/>
            <w:sz w:val="22"/>
            <w:szCs w:val="22"/>
            <w:shd w:val="clear" w:color="auto" w:fill="FFFFFF"/>
            <w:rPrChange w:id="89" w:author="Chen Liao" w:date="2021-03-29T18:57:00Z">
              <w:rPr>
                <w:shd w:val="clear" w:color="auto" w:fill="FFFFFF"/>
              </w:rPr>
            </w:rPrChange>
          </w:rPr>
          <w:t>d</w:t>
        </w:r>
      </w:ins>
      <w:ins w:id="90" w:author="Chen Liao" w:date="2021-03-26T15:51:00Z">
        <w:r w:rsidR="009703D9" w:rsidRPr="002B6EEC">
          <w:rPr>
            <w:rFonts w:ascii="Times New Roman" w:eastAsia="Times New Roman" w:hAnsi="Times New Roman" w:cs="Times New Roman"/>
            <w:sz w:val="22"/>
            <w:szCs w:val="22"/>
            <w:shd w:val="clear" w:color="auto" w:fill="FFFFFF"/>
            <w:rPrChange w:id="91" w:author="Chen Liao" w:date="2021-03-29T18:57:00Z">
              <w:rPr>
                <w:shd w:val="clear" w:color="auto" w:fill="FFFFFF"/>
              </w:rPr>
            </w:rPrChange>
          </w:rPr>
          <w:t>.</w:t>
        </w:r>
      </w:ins>
      <w:ins w:id="92" w:author="Chen Liao" w:date="2021-03-26T16:03:00Z">
        <w:r w:rsidR="00E83F2B" w:rsidRPr="002B6EEC">
          <w:rPr>
            <w:rFonts w:ascii="Times New Roman" w:eastAsia="Times New Roman" w:hAnsi="Times New Roman" w:cs="Times New Roman"/>
            <w:sz w:val="22"/>
            <w:szCs w:val="22"/>
            <w:shd w:val="clear" w:color="auto" w:fill="FFFFFF"/>
            <w:rPrChange w:id="93" w:author="Chen Liao" w:date="2021-03-29T18:57:00Z">
              <w:rPr>
                <w:shd w:val="clear" w:color="auto" w:fill="FFFFFF"/>
              </w:rPr>
            </w:rPrChange>
          </w:rPr>
          <w:t xml:space="preserve"> The missing links between baseline micro</w:t>
        </w:r>
      </w:ins>
      <w:ins w:id="94" w:author="Chen Liao" w:date="2021-03-26T16:08:00Z">
        <w:r w:rsidR="00CD0F7F" w:rsidRPr="002B6EEC">
          <w:rPr>
            <w:rFonts w:ascii="Times New Roman" w:eastAsia="Times New Roman" w:hAnsi="Times New Roman" w:cs="Times New Roman"/>
            <w:sz w:val="22"/>
            <w:szCs w:val="22"/>
            <w:shd w:val="clear" w:color="auto" w:fill="FFFFFF"/>
            <w:rPrChange w:id="95" w:author="Chen Liao" w:date="2021-03-29T18:57:00Z">
              <w:rPr>
                <w:shd w:val="clear" w:color="auto" w:fill="FFFFFF"/>
              </w:rPr>
            </w:rPrChange>
          </w:rPr>
          <w:t>b</w:t>
        </w:r>
      </w:ins>
      <w:ins w:id="96" w:author="Chen Liao" w:date="2021-03-26T16:03:00Z">
        <w:r w:rsidR="00E83F2B" w:rsidRPr="002B6EEC">
          <w:rPr>
            <w:rFonts w:ascii="Times New Roman" w:eastAsia="Times New Roman" w:hAnsi="Times New Roman" w:cs="Times New Roman"/>
            <w:sz w:val="22"/>
            <w:szCs w:val="22"/>
            <w:shd w:val="clear" w:color="auto" w:fill="FFFFFF"/>
            <w:rPrChange w:id="97" w:author="Chen Liao" w:date="2021-03-29T18:57:00Z">
              <w:rPr>
                <w:shd w:val="clear" w:color="auto" w:fill="FFFFFF"/>
              </w:rPr>
            </w:rPrChange>
          </w:rPr>
          <w:t xml:space="preserve">iota and </w:t>
        </w:r>
      </w:ins>
      <w:ins w:id="98" w:author="Chen Liao" w:date="2021-03-26T17:56:00Z">
        <w:r w:rsidR="0018407A" w:rsidRPr="002B6EEC">
          <w:rPr>
            <w:rFonts w:ascii="Times New Roman" w:eastAsia="Times New Roman" w:hAnsi="Times New Roman" w:cs="Times New Roman"/>
            <w:sz w:val="22"/>
            <w:szCs w:val="22"/>
            <w:shd w:val="clear" w:color="auto" w:fill="FFFFFF"/>
            <w:rPrChange w:id="99" w:author="Chen Liao" w:date="2021-03-29T18:57:00Z">
              <w:rPr>
                <w:shd w:val="clear" w:color="auto" w:fill="FFFFFF"/>
              </w:rPr>
            </w:rPrChange>
          </w:rPr>
          <w:t>end-</w:t>
        </w:r>
        <w:proofErr w:type="spellStart"/>
        <w:r w:rsidR="0018407A" w:rsidRPr="002B6EEC">
          <w:rPr>
            <w:rFonts w:ascii="Times New Roman" w:eastAsia="Times New Roman" w:hAnsi="Times New Roman" w:cs="Times New Roman"/>
            <w:sz w:val="22"/>
            <w:szCs w:val="22"/>
            <w:shd w:val="clear" w:color="auto" w:fill="FFFFFF"/>
            <w:rPrChange w:id="100" w:author="Chen Liao" w:date="2021-03-29T18:57:00Z">
              <w:rPr>
                <w:shd w:val="clear" w:color="auto" w:fill="FFFFFF"/>
              </w:rPr>
            </w:rPrChange>
          </w:rPr>
          <w:t>piont</w:t>
        </w:r>
      </w:ins>
      <w:proofErr w:type="spellEnd"/>
      <w:ins w:id="101" w:author="Chen Liao" w:date="2021-03-26T16:03:00Z">
        <w:r w:rsidR="00E83F2B" w:rsidRPr="002B6EEC">
          <w:rPr>
            <w:rFonts w:ascii="Times New Roman" w:eastAsia="Times New Roman" w:hAnsi="Times New Roman" w:cs="Times New Roman"/>
            <w:sz w:val="22"/>
            <w:szCs w:val="22"/>
            <w:shd w:val="clear" w:color="auto" w:fill="FFFFFF"/>
            <w:rPrChange w:id="102" w:author="Chen Liao" w:date="2021-03-29T18:57:00Z">
              <w:rPr>
                <w:shd w:val="clear" w:color="auto" w:fill="FFFFFF"/>
              </w:rPr>
            </w:rPrChange>
          </w:rPr>
          <w:t xml:space="preserve"> heterogeneity are the </w:t>
        </w:r>
      </w:ins>
      <w:ins w:id="103" w:author="Chen Liao" w:date="2021-03-26T16:10:00Z">
        <w:r w:rsidR="00CD0F7F" w:rsidRPr="002B6EEC">
          <w:rPr>
            <w:rFonts w:ascii="Times New Roman" w:eastAsia="Times New Roman" w:hAnsi="Times New Roman" w:cs="Times New Roman"/>
            <w:sz w:val="22"/>
            <w:szCs w:val="22"/>
            <w:shd w:val="clear" w:color="auto" w:fill="FFFFFF"/>
            <w:rPrChange w:id="104" w:author="Chen Liao" w:date="2021-03-29T18:57:00Z">
              <w:rPr>
                <w:shd w:val="clear" w:color="auto" w:fill="FFFFFF"/>
              </w:rPr>
            </w:rPrChange>
          </w:rPr>
          <w:t xml:space="preserve">community </w:t>
        </w:r>
      </w:ins>
      <w:ins w:id="105" w:author="Chen Liao" w:date="2021-03-26T16:03:00Z">
        <w:r w:rsidR="00E83F2B" w:rsidRPr="002B6EEC">
          <w:rPr>
            <w:rFonts w:ascii="Times New Roman" w:eastAsia="Times New Roman" w:hAnsi="Times New Roman" w:cs="Times New Roman"/>
            <w:sz w:val="22"/>
            <w:szCs w:val="22"/>
            <w:shd w:val="clear" w:color="auto" w:fill="FFFFFF"/>
            <w:rPrChange w:id="106" w:author="Chen Liao" w:date="2021-03-29T18:57:00Z">
              <w:rPr>
                <w:shd w:val="clear" w:color="auto" w:fill="FFFFFF"/>
              </w:rPr>
            </w:rPrChange>
          </w:rPr>
          <w:t>dynamics</w:t>
        </w:r>
      </w:ins>
      <w:ins w:id="107" w:author="Chen Liao" w:date="2021-03-26T16:06:00Z">
        <w:r w:rsidR="00CD0F7F" w:rsidRPr="002B6EEC">
          <w:rPr>
            <w:rFonts w:ascii="Times New Roman" w:eastAsia="Times New Roman" w:hAnsi="Times New Roman" w:cs="Times New Roman"/>
            <w:sz w:val="22"/>
            <w:szCs w:val="22"/>
            <w:shd w:val="clear" w:color="auto" w:fill="FFFFFF"/>
            <w:rPrChange w:id="108" w:author="Chen Liao" w:date="2021-03-29T18:57:00Z">
              <w:rPr>
                <w:shd w:val="clear" w:color="auto" w:fill="FFFFFF"/>
              </w:rPr>
            </w:rPrChange>
          </w:rPr>
          <w:t xml:space="preserve">, </w:t>
        </w:r>
      </w:ins>
      <w:ins w:id="109" w:author="Chen Liao" w:date="2021-03-26T16:07:00Z">
        <w:r w:rsidR="00CD0F7F" w:rsidRPr="002B6EEC">
          <w:rPr>
            <w:rFonts w:ascii="Times New Roman" w:eastAsia="Times New Roman" w:hAnsi="Times New Roman" w:cs="Times New Roman"/>
            <w:sz w:val="22"/>
            <w:szCs w:val="22"/>
            <w:shd w:val="clear" w:color="auto" w:fill="FFFFFF"/>
            <w:rPrChange w:id="110" w:author="Chen Liao" w:date="2021-03-29T18:57:00Z">
              <w:rPr>
                <w:shd w:val="clear" w:color="auto" w:fill="FFFFFF"/>
              </w:rPr>
            </w:rPrChange>
          </w:rPr>
          <w:t>y</w:t>
        </w:r>
      </w:ins>
      <w:ins w:id="111" w:author="Chen Liao" w:date="2021-03-26T15:52:00Z">
        <w:r w:rsidR="009703D9" w:rsidRPr="002B6EEC">
          <w:rPr>
            <w:rFonts w:ascii="Times New Roman" w:eastAsia="Times New Roman" w:hAnsi="Times New Roman" w:cs="Times New Roman"/>
            <w:sz w:val="22"/>
            <w:szCs w:val="22"/>
            <w:shd w:val="clear" w:color="auto" w:fill="FFFFFF"/>
            <w:rPrChange w:id="112" w:author="Chen Liao" w:date="2021-03-29T18:57:00Z">
              <w:rPr>
                <w:shd w:val="clear" w:color="auto" w:fill="FFFFFF"/>
              </w:rPr>
            </w:rPrChange>
          </w:rPr>
          <w:t xml:space="preserve">et </w:t>
        </w:r>
      </w:ins>
      <w:ins w:id="113" w:author="Chen Liao" w:date="2021-03-26T16:07:00Z">
        <w:r w:rsidR="00CD0F7F" w:rsidRPr="002B6EEC">
          <w:rPr>
            <w:rFonts w:ascii="Times New Roman" w:eastAsia="Times New Roman" w:hAnsi="Times New Roman" w:cs="Times New Roman"/>
            <w:sz w:val="22"/>
            <w:szCs w:val="22"/>
            <w:shd w:val="clear" w:color="auto" w:fill="FFFFFF"/>
            <w:rPrChange w:id="114" w:author="Chen Liao" w:date="2021-03-29T18:57:00Z">
              <w:rPr>
                <w:shd w:val="clear" w:color="auto" w:fill="FFFFFF"/>
              </w:rPr>
            </w:rPrChange>
          </w:rPr>
          <w:t>temporal patterns</w:t>
        </w:r>
      </w:ins>
      <w:ins w:id="115" w:author="Chen Liao" w:date="2021-03-26T15:53:00Z">
        <w:r w:rsidR="009703D9" w:rsidRPr="002B6EEC">
          <w:rPr>
            <w:rFonts w:ascii="Times New Roman" w:eastAsia="Times New Roman" w:hAnsi="Times New Roman" w:cs="Times New Roman"/>
            <w:sz w:val="22"/>
            <w:szCs w:val="22"/>
            <w:shd w:val="clear" w:color="auto" w:fill="FFFFFF"/>
            <w:rPrChange w:id="116" w:author="Chen Liao" w:date="2021-03-29T18:57:00Z">
              <w:rPr>
                <w:shd w:val="clear" w:color="auto" w:fill="FFFFFF"/>
              </w:rPr>
            </w:rPrChange>
          </w:rPr>
          <w:t xml:space="preserve"> and </w:t>
        </w:r>
      </w:ins>
      <w:ins w:id="117" w:author="Chen Liao" w:date="2021-03-28T12:39:00Z">
        <w:r w:rsidR="00C60947" w:rsidRPr="002B6EEC">
          <w:rPr>
            <w:rFonts w:ascii="Times New Roman" w:eastAsia="Times New Roman" w:hAnsi="Times New Roman" w:cs="Times New Roman"/>
            <w:sz w:val="22"/>
            <w:szCs w:val="22"/>
            <w:shd w:val="clear" w:color="auto" w:fill="FFFFFF"/>
            <w:rPrChange w:id="118" w:author="Chen Liao" w:date="2021-03-29T18:57:00Z">
              <w:rPr>
                <w:shd w:val="clear" w:color="auto" w:fill="FFFFFF"/>
              </w:rPr>
            </w:rPrChange>
          </w:rPr>
          <w:t xml:space="preserve">underlying </w:t>
        </w:r>
      </w:ins>
      <w:ins w:id="119" w:author="Chen Liao" w:date="2021-03-26T15:59:00Z">
        <w:r w:rsidR="00E83F2B" w:rsidRPr="002B6EEC">
          <w:rPr>
            <w:rFonts w:ascii="Times New Roman" w:eastAsia="Times New Roman" w:hAnsi="Times New Roman" w:cs="Times New Roman"/>
            <w:sz w:val="22"/>
            <w:szCs w:val="22"/>
            <w:shd w:val="clear" w:color="auto" w:fill="FFFFFF"/>
            <w:rPrChange w:id="120" w:author="Chen Liao" w:date="2021-03-29T18:57:00Z">
              <w:rPr>
                <w:shd w:val="clear" w:color="auto" w:fill="FFFFFF"/>
              </w:rPr>
            </w:rPrChange>
          </w:rPr>
          <w:t xml:space="preserve">processes </w:t>
        </w:r>
      </w:ins>
      <w:ins w:id="121" w:author="Chen Liao" w:date="2021-03-28T12:39:00Z">
        <w:r w:rsidR="00C60947" w:rsidRPr="002B6EEC">
          <w:rPr>
            <w:rFonts w:ascii="Times New Roman" w:eastAsia="Times New Roman" w:hAnsi="Times New Roman" w:cs="Times New Roman"/>
            <w:sz w:val="22"/>
            <w:szCs w:val="22"/>
            <w:shd w:val="clear" w:color="auto" w:fill="FFFFFF"/>
            <w:rPrChange w:id="122" w:author="Chen Liao" w:date="2021-03-29T18:57:00Z">
              <w:rPr>
                <w:shd w:val="clear" w:color="auto" w:fill="FFFFFF"/>
              </w:rPr>
            </w:rPrChange>
          </w:rPr>
          <w:t>transform</w:t>
        </w:r>
      </w:ins>
      <w:ins w:id="123" w:author="Chen Liao" w:date="2021-03-28T15:27:00Z">
        <w:r w:rsidR="009A089E" w:rsidRPr="002B6EEC">
          <w:rPr>
            <w:rFonts w:ascii="Times New Roman" w:eastAsia="Times New Roman" w:hAnsi="Times New Roman" w:cs="Times New Roman"/>
            <w:sz w:val="22"/>
            <w:szCs w:val="22"/>
            <w:shd w:val="clear" w:color="auto" w:fill="FFFFFF"/>
            <w:rPrChange w:id="124" w:author="Chen Liao" w:date="2021-03-29T18:57:00Z">
              <w:rPr>
                <w:shd w:val="clear" w:color="auto" w:fill="FFFFFF"/>
              </w:rPr>
            </w:rPrChange>
          </w:rPr>
          <w:t>ing</w:t>
        </w:r>
      </w:ins>
      <w:ins w:id="125" w:author="Chen Liao" w:date="2021-03-28T12:39:00Z">
        <w:r w:rsidR="00C60947" w:rsidRPr="002B6EEC">
          <w:rPr>
            <w:rFonts w:ascii="Times New Roman" w:eastAsia="Times New Roman" w:hAnsi="Times New Roman" w:cs="Times New Roman"/>
            <w:sz w:val="22"/>
            <w:szCs w:val="22"/>
            <w:shd w:val="clear" w:color="auto" w:fill="FFFFFF"/>
            <w:rPrChange w:id="126" w:author="Chen Liao" w:date="2021-03-29T18:57:00Z">
              <w:rPr>
                <w:shd w:val="clear" w:color="auto" w:fill="FFFFFF"/>
              </w:rPr>
            </w:rPrChange>
          </w:rPr>
          <w:t xml:space="preserve"> </w:t>
        </w:r>
      </w:ins>
      <w:ins w:id="127" w:author="Chen Liao" w:date="2021-03-28T12:42:00Z">
        <w:r w:rsidR="0090187F" w:rsidRPr="002B6EEC">
          <w:rPr>
            <w:rFonts w:ascii="Times New Roman" w:eastAsia="Times New Roman" w:hAnsi="Times New Roman" w:cs="Times New Roman"/>
            <w:sz w:val="22"/>
            <w:szCs w:val="22"/>
            <w:shd w:val="clear" w:color="auto" w:fill="FFFFFF"/>
            <w:rPrChange w:id="128" w:author="Chen Liao" w:date="2021-03-29T18:57:00Z">
              <w:rPr>
                <w:shd w:val="clear" w:color="auto" w:fill="FFFFFF"/>
              </w:rPr>
            </w:rPrChange>
          </w:rPr>
          <w:t>baseline variability</w:t>
        </w:r>
      </w:ins>
      <w:ins w:id="129" w:author="Chen Liao" w:date="2021-03-26T16:11:00Z">
        <w:r w:rsidR="002857B1" w:rsidRPr="002B6EEC">
          <w:rPr>
            <w:rFonts w:ascii="Times New Roman" w:eastAsia="Times New Roman" w:hAnsi="Times New Roman" w:cs="Times New Roman"/>
            <w:sz w:val="22"/>
            <w:szCs w:val="22"/>
            <w:shd w:val="clear" w:color="auto" w:fill="FFFFFF"/>
            <w:rPrChange w:id="130" w:author="Chen Liao" w:date="2021-03-29T18:57:00Z">
              <w:rPr>
                <w:shd w:val="clear" w:color="auto" w:fill="FFFFFF"/>
              </w:rPr>
            </w:rPrChange>
          </w:rPr>
          <w:t xml:space="preserve"> </w:t>
        </w:r>
      </w:ins>
      <w:ins w:id="131" w:author="Chen Liao" w:date="2021-03-28T15:27:00Z">
        <w:r w:rsidR="009A089E" w:rsidRPr="002B6EEC">
          <w:rPr>
            <w:rFonts w:ascii="Times New Roman" w:eastAsia="Times New Roman" w:hAnsi="Times New Roman" w:cs="Times New Roman"/>
            <w:sz w:val="22"/>
            <w:szCs w:val="22"/>
            <w:shd w:val="clear" w:color="auto" w:fill="FFFFFF"/>
            <w:rPrChange w:id="132" w:author="Chen Liao" w:date="2021-03-29T18:57:00Z">
              <w:rPr>
                <w:shd w:val="clear" w:color="auto" w:fill="FFFFFF"/>
              </w:rPr>
            </w:rPrChange>
          </w:rPr>
          <w:t xml:space="preserve">to readouts </w:t>
        </w:r>
      </w:ins>
      <w:ins w:id="133" w:author="Chen Liao" w:date="2021-03-26T15:56:00Z">
        <w:r w:rsidR="00E83F2B" w:rsidRPr="002B6EEC">
          <w:rPr>
            <w:rFonts w:ascii="Times New Roman" w:eastAsia="Times New Roman" w:hAnsi="Times New Roman" w:cs="Times New Roman"/>
            <w:sz w:val="22"/>
            <w:szCs w:val="22"/>
            <w:shd w:val="clear" w:color="auto" w:fill="FFFFFF"/>
            <w:rPrChange w:id="134" w:author="Chen Liao" w:date="2021-03-29T18:57:00Z">
              <w:rPr>
                <w:shd w:val="clear" w:color="auto" w:fill="FFFFFF"/>
              </w:rPr>
            </w:rPrChange>
          </w:rPr>
          <w:t>remain poorly understood</w:t>
        </w:r>
      </w:ins>
      <w:ins w:id="135" w:author="Chen Liao" w:date="2021-03-26T16:08:00Z">
        <w:r w:rsidR="00CD0F7F" w:rsidRPr="002B6EEC">
          <w:rPr>
            <w:rFonts w:ascii="Times New Roman" w:eastAsia="Times New Roman" w:hAnsi="Times New Roman" w:cs="Times New Roman"/>
            <w:sz w:val="22"/>
            <w:szCs w:val="22"/>
            <w:shd w:val="clear" w:color="auto" w:fill="FFFFFF"/>
            <w:rPrChange w:id="136" w:author="Chen Liao" w:date="2021-03-29T18:57:00Z">
              <w:rPr>
                <w:shd w:val="clear" w:color="auto" w:fill="FFFFFF"/>
              </w:rPr>
            </w:rPrChange>
          </w:rPr>
          <w:t xml:space="preserve">. </w:t>
        </w:r>
      </w:ins>
      <w:del w:id="137" w:author="Chen Liao" w:date="2021-03-26T15:55:00Z">
        <w:r w:rsidR="0092326F" w:rsidRPr="002B6EEC" w:rsidDel="00E83F2B">
          <w:rPr>
            <w:rFonts w:ascii="Times New Roman" w:eastAsia="Times New Roman" w:hAnsi="Times New Roman" w:cs="Times New Roman"/>
            <w:sz w:val="22"/>
            <w:szCs w:val="22"/>
            <w:shd w:val="clear" w:color="auto" w:fill="FFFFFF"/>
            <w:rPrChange w:id="138" w:author="Chen Liao" w:date="2021-03-29T18:57:00Z">
              <w:rPr>
                <w:sz w:val="22"/>
                <w:shd w:val="clear" w:color="auto" w:fill="FFFFFF"/>
              </w:rPr>
            </w:rPrChange>
          </w:rPr>
          <w:delText xml:space="preserve">Despite </w:delText>
        </w:r>
        <w:r w:rsidR="00EA32F4" w:rsidRPr="002B6EEC" w:rsidDel="00E83F2B">
          <w:rPr>
            <w:rFonts w:ascii="Times New Roman" w:eastAsia="Times New Roman" w:hAnsi="Times New Roman" w:cs="Times New Roman"/>
            <w:sz w:val="22"/>
            <w:szCs w:val="22"/>
            <w:shd w:val="clear" w:color="auto" w:fill="FFFFFF"/>
            <w:rPrChange w:id="139" w:author="Chen Liao" w:date="2021-03-29T18:57:00Z">
              <w:rPr>
                <w:sz w:val="22"/>
                <w:shd w:val="clear" w:color="auto" w:fill="FFFFFF"/>
              </w:rPr>
            </w:rPrChange>
          </w:rPr>
          <w:delText>c</w:delText>
        </w:r>
        <w:r w:rsidR="00800171" w:rsidRPr="002B6EEC" w:rsidDel="00E83F2B">
          <w:rPr>
            <w:rFonts w:ascii="Times New Roman" w:eastAsia="Times New Roman" w:hAnsi="Times New Roman" w:cs="Times New Roman"/>
            <w:sz w:val="22"/>
            <w:szCs w:val="22"/>
            <w:shd w:val="clear" w:color="auto" w:fill="FFFFFF"/>
            <w:rPrChange w:id="140" w:author="Chen Liao" w:date="2021-03-29T18:57:00Z">
              <w:rPr>
                <w:sz w:val="22"/>
                <w:shd w:val="clear" w:color="auto" w:fill="FFFFFF"/>
              </w:rPr>
            </w:rPrChange>
          </w:rPr>
          <w:delText xml:space="preserve">ross-sectional studies have revealed compositional changes of gut microbiota to </w:delText>
        </w:r>
        <w:r w:rsidR="00163031" w:rsidRPr="002B6EEC" w:rsidDel="00E83F2B">
          <w:rPr>
            <w:rFonts w:ascii="Times New Roman" w:eastAsia="Times New Roman" w:hAnsi="Times New Roman" w:cs="Times New Roman"/>
            <w:sz w:val="22"/>
            <w:szCs w:val="22"/>
            <w:shd w:val="clear" w:color="auto" w:fill="FFFFFF"/>
            <w:rPrChange w:id="141" w:author="Chen Liao" w:date="2021-03-29T18:57:00Z">
              <w:rPr>
                <w:sz w:val="22"/>
                <w:shd w:val="clear" w:color="auto" w:fill="FFFFFF"/>
              </w:rPr>
            </w:rPrChange>
          </w:rPr>
          <w:delText xml:space="preserve">dietary fiber </w:delText>
        </w:r>
        <w:r w:rsidR="00800171" w:rsidRPr="002B6EEC" w:rsidDel="00E83F2B">
          <w:rPr>
            <w:rFonts w:ascii="Times New Roman" w:eastAsia="Times New Roman" w:hAnsi="Times New Roman" w:cs="Times New Roman"/>
            <w:sz w:val="22"/>
            <w:szCs w:val="22"/>
            <w:shd w:val="clear" w:color="auto" w:fill="FFFFFF"/>
            <w:rPrChange w:id="142" w:author="Chen Liao" w:date="2021-03-29T18:57:00Z">
              <w:rPr>
                <w:sz w:val="22"/>
                <w:shd w:val="clear" w:color="auto" w:fill="FFFFFF"/>
              </w:rPr>
            </w:rPrChange>
          </w:rPr>
          <w:delText>treatment</w:delText>
        </w:r>
        <w:r w:rsidR="00EA32F4" w:rsidRPr="002B6EEC" w:rsidDel="00E83F2B">
          <w:rPr>
            <w:rFonts w:ascii="Times New Roman" w:eastAsia="Times New Roman" w:hAnsi="Times New Roman" w:cs="Times New Roman"/>
            <w:sz w:val="22"/>
            <w:szCs w:val="22"/>
            <w:shd w:val="clear" w:color="auto" w:fill="FFFFFF"/>
            <w:rPrChange w:id="143" w:author="Chen Liao" w:date="2021-03-29T18:57:00Z">
              <w:rPr>
                <w:sz w:val="22"/>
                <w:shd w:val="clear" w:color="auto" w:fill="FFFFFF"/>
              </w:rPr>
            </w:rPrChange>
          </w:rPr>
          <w:delText xml:space="preserve"> at empirically selected single time points, </w:delText>
        </w:r>
        <w:r w:rsidR="0092326F" w:rsidRPr="002B6EEC" w:rsidDel="00E83F2B">
          <w:rPr>
            <w:rFonts w:ascii="Times New Roman" w:eastAsia="Times New Roman" w:hAnsi="Times New Roman" w:cs="Times New Roman"/>
            <w:sz w:val="22"/>
            <w:szCs w:val="22"/>
            <w:shd w:val="clear" w:color="auto" w:fill="FFFFFF"/>
            <w:rPrChange w:id="144" w:author="Chen Liao" w:date="2021-03-29T18:57:00Z">
              <w:rPr>
                <w:sz w:val="22"/>
                <w:shd w:val="clear" w:color="auto" w:fill="FFFFFF"/>
              </w:rPr>
            </w:rPrChange>
          </w:rPr>
          <w:delText>present</w:delText>
        </w:r>
        <w:r w:rsidR="00DC1F3C" w:rsidRPr="002B6EEC" w:rsidDel="00E83F2B">
          <w:rPr>
            <w:rFonts w:ascii="Times New Roman" w:eastAsia="Times New Roman" w:hAnsi="Times New Roman" w:cs="Times New Roman"/>
            <w:sz w:val="22"/>
            <w:szCs w:val="22"/>
            <w:shd w:val="clear" w:color="auto" w:fill="FFFFFF"/>
            <w:rPrChange w:id="145" w:author="Chen Liao" w:date="2021-03-29T18:57:00Z">
              <w:rPr>
                <w:sz w:val="22"/>
                <w:shd w:val="clear" w:color="auto" w:fill="FFFFFF"/>
              </w:rPr>
            </w:rPrChange>
          </w:rPr>
          <w:delText xml:space="preserve"> understanding of </w:delText>
        </w:r>
        <w:r w:rsidR="00347E77" w:rsidRPr="002B6EEC" w:rsidDel="00E83F2B">
          <w:rPr>
            <w:rFonts w:ascii="Times New Roman" w:eastAsia="Times New Roman" w:hAnsi="Times New Roman" w:cs="Times New Roman"/>
            <w:sz w:val="22"/>
            <w:szCs w:val="22"/>
            <w:shd w:val="clear" w:color="auto" w:fill="FFFFFF"/>
            <w:rPrChange w:id="146" w:author="Chen Liao" w:date="2021-03-29T18:57:00Z">
              <w:rPr>
                <w:sz w:val="22"/>
                <w:shd w:val="clear" w:color="auto" w:fill="FFFFFF"/>
              </w:rPr>
            </w:rPrChange>
          </w:rPr>
          <w:delText xml:space="preserve">the response dynamics </w:delText>
        </w:r>
      </w:del>
      <w:del w:id="147" w:author="Chen Liao" w:date="2021-03-26T16:11:00Z">
        <w:r w:rsidR="00DC1F3C" w:rsidRPr="002B6EEC" w:rsidDel="002857B1">
          <w:rPr>
            <w:rFonts w:ascii="Times New Roman" w:eastAsia="Times New Roman" w:hAnsi="Times New Roman" w:cs="Times New Roman"/>
            <w:sz w:val="22"/>
            <w:szCs w:val="22"/>
            <w:shd w:val="clear" w:color="auto" w:fill="FFFFFF"/>
            <w:rPrChange w:id="148" w:author="Chen Liao" w:date="2021-03-29T18:57:00Z">
              <w:rPr>
                <w:color w:val="2A2A2A"/>
                <w:sz w:val="22"/>
                <w:szCs w:val="22"/>
                <w:shd w:val="clear" w:color="auto" w:fill="FFFFFF"/>
              </w:rPr>
            </w:rPrChange>
          </w:rPr>
          <w:delText>remain</w:delText>
        </w:r>
        <w:r w:rsidR="00EA32F4" w:rsidRPr="002B6EEC" w:rsidDel="002857B1">
          <w:rPr>
            <w:rFonts w:ascii="Times New Roman" w:eastAsia="Times New Roman" w:hAnsi="Times New Roman" w:cs="Times New Roman"/>
            <w:sz w:val="22"/>
            <w:szCs w:val="22"/>
            <w:shd w:val="clear" w:color="auto" w:fill="FFFFFF"/>
            <w:rPrChange w:id="149" w:author="Chen Liao" w:date="2021-03-29T18:57:00Z">
              <w:rPr>
                <w:color w:val="2A2A2A"/>
                <w:sz w:val="22"/>
                <w:szCs w:val="22"/>
                <w:shd w:val="clear" w:color="auto" w:fill="FFFFFF"/>
              </w:rPr>
            </w:rPrChange>
          </w:rPr>
          <w:delText>s</w:delText>
        </w:r>
        <w:r w:rsidR="00DC1F3C" w:rsidRPr="002B6EEC" w:rsidDel="002857B1">
          <w:rPr>
            <w:rFonts w:ascii="Times New Roman" w:eastAsia="Times New Roman" w:hAnsi="Times New Roman" w:cs="Times New Roman"/>
            <w:sz w:val="22"/>
            <w:szCs w:val="22"/>
            <w:shd w:val="clear" w:color="auto" w:fill="FFFFFF"/>
            <w:rPrChange w:id="150" w:author="Chen Liao" w:date="2021-03-29T18:57:00Z">
              <w:rPr>
                <w:color w:val="2A2A2A"/>
                <w:sz w:val="22"/>
                <w:szCs w:val="22"/>
                <w:shd w:val="clear" w:color="auto" w:fill="FFFFFF"/>
              </w:rPr>
            </w:rPrChange>
          </w:rPr>
          <w:delText xml:space="preserve"> limited</w:delText>
        </w:r>
        <w:r w:rsidRPr="002B6EEC" w:rsidDel="002857B1">
          <w:rPr>
            <w:rFonts w:ascii="Times New Roman" w:eastAsia="Times New Roman" w:hAnsi="Times New Roman" w:cs="Times New Roman"/>
            <w:sz w:val="22"/>
            <w:szCs w:val="22"/>
            <w:shd w:val="clear" w:color="auto" w:fill="FFFFFF"/>
            <w:rPrChange w:id="151" w:author="Chen Liao" w:date="2021-03-29T18:57:00Z">
              <w:rPr>
                <w:color w:val="2A2A2A"/>
                <w:sz w:val="22"/>
                <w:szCs w:val="22"/>
                <w:shd w:val="clear" w:color="auto" w:fill="FFFFFF"/>
              </w:rPr>
            </w:rPrChange>
          </w:rPr>
          <w:delText xml:space="preserve"> due to the </w:delText>
        </w:r>
        <w:r w:rsidR="00D00773" w:rsidRPr="002B6EEC" w:rsidDel="002857B1">
          <w:rPr>
            <w:rFonts w:ascii="Times New Roman" w:eastAsia="Times New Roman" w:hAnsi="Times New Roman" w:cs="Times New Roman"/>
            <w:sz w:val="22"/>
            <w:szCs w:val="22"/>
            <w:shd w:val="clear" w:color="auto" w:fill="FFFFFF"/>
            <w:rPrChange w:id="152" w:author="Chen Liao" w:date="2021-03-29T18:57:00Z">
              <w:rPr>
                <w:color w:val="2A2A2A"/>
                <w:sz w:val="22"/>
                <w:szCs w:val="22"/>
                <w:shd w:val="clear" w:color="auto" w:fill="FFFFFF"/>
              </w:rPr>
            </w:rPrChange>
          </w:rPr>
          <w:delText xml:space="preserve">lack of time series data and </w:delText>
        </w:r>
        <w:r w:rsidR="00236B65" w:rsidRPr="002B6EEC" w:rsidDel="002857B1">
          <w:rPr>
            <w:rFonts w:ascii="Times New Roman" w:eastAsia="Times New Roman" w:hAnsi="Times New Roman" w:cs="Times New Roman"/>
            <w:sz w:val="22"/>
            <w:szCs w:val="22"/>
            <w:shd w:val="clear" w:color="auto" w:fill="FFFFFF"/>
            <w:rPrChange w:id="153" w:author="Chen Liao" w:date="2021-03-29T18:57:00Z">
              <w:rPr>
                <w:color w:val="2A2A2A"/>
                <w:sz w:val="22"/>
                <w:szCs w:val="22"/>
                <w:shd w:val="clear" w:color="auto" w:fill="FFFFFF"/>
              </w:rPr>
            </w:rPrChange>
          </w:rPr>
          <w:delText>system</w:delText>
        </w:r>
        <w:r w:rsidR="00530913" w:rsidRPr="002B6EEC" w:rsidDel="002857B1">
          <w:rPr>
            <w:rFonts w:ascii="Times New Roman" w:eastAsia="Times New Roman" w:hAnsi="Times New Roman" w:cs="Times New Roman"/>
            <w:sz w:val="22"/>
            <w:szCs w:val="22"/>
            <w:shd w:val="clear" w:color="auto" w:fill="FFFFFF"/>
            <w:rPrChange w:id="154" w:author="Chen Liao" w:date="2021-03-29T18:57:00Z">
              <w:rPr>
                <w:color w:val="2A2A2A"/>
                <w:sz w:val="22"/>
                <w:szCs w:val="22"/>
                <w:shd w:val="clear" w:color="auto" w:fill="FFFFFF"/>
              </w:rPr>
            </w:rPrChange>
          </w:rPr>
          <w:delText>s</w:delText>
        </w:r>
        <w:r w:rsidR="00236B65" w:rsidRPr="002B6EEC" w:rsidDel="002857B1">
          <w:rPr>
            <w:rFonts w:ascii="Times New Roman" w:eastAsia="Times New Roman" w:hAnsi="Times New Roman" w:cs="Times New Roman"/>
            <w:sz w:val="22"/>
            <w:szCs w:val="22"/>
            <w:shd w:val="clear" w:color="auto" w:fill="FFFFFF"/>
            <w:rPrChange w:id="155" w:author="Chen Liao" w:date="2021-03-29T18:57:00Z">
              <w:rPr>
                <w:color w:val="2A2A2A"/>
                <w:sz w:val="22"/>
                <w:szCs w:val="22"/>
                <w:shd w:val="clear" w:color="auto" w:fill="FFFFFF"/>
              </w:rPr>
            </w:rPrChange>
          </w:rPr>
          <w:delText xml:space="preserve"> approaches for longitudinal data </w:delText>
        </w:r>
        <w:r w:rsidR="00292CEE" w:rsidRPr="002B6EEC" w:rsidDel="002857B1">
          <w:rPr>
            <w:rFonts w:ascii="Times New Roman" w:eastAsia="Times New Roman" w:hAnsi="Times New Roman" w:cs="Times New Roman"/>
            <w:sz w:val="22"/>
            <w:szCs w:val="22"/>
            <w:shd w:val="clear" w:color="auto" w:fill="FFFFFF"/>
            <w:rPrChange w:id="156" w:author="Chen Liao" w:date="2021-03-29T18:57:00Z">
              <w:rPr>
                <w:color w:val="2A2A2A"/>
                <w:sz w:val="22"/>
                <w:szCs w:val="22"/>
                <w:shd w:val="clear" w:color="auto" w:fill="FFFFFF"/>
              </w:rPr>
            </w:rPrChange>
          </w:rPr>
          <w:delText>a</w:delText>
        </w:r>
        <w:r w:rsidR="00D00773" w:rsidRPr="002B6EEC" w:rsidDel="002857B1">
          <w:rPr>
            <w:rFonts w:ascii="Times New Roman" w:eastAsia="Times New Roman" w:hAnsi="Times New Roman" w:cs="Times New Roman"/>
            <w:sz w:val="22"/>
            <w:szCs w:val="22"/>
            <w:shd w:val="clear" w:color="auto" w:fill="FFFFFF"/>
            <w:rPrChange w:id="157" w:author="Chen Liao" w:date="2021-03-29T18:57:00Z">
              <w:rPr>
                <w:color w:val="2A2A2A"/>
                <w:sz w:val="22"/>
                <w:szCs w:val="22"/>
                <w:shd w:val="clear" w:color="auto" w:fill="FFFFFF"/>
              </w:rPr>
            </w:rPrChange>
          </w:rPr>
          <w:delText>nalysi</w:delText>
        </w:r>
        <w:r w:rsidR="00DC1F3C" w:rsidRPr="002B6EEC" w:rsidDel="002857B1">
          <w:rPr>
            <w:rFonts w:ascii="Times New Roman" w:eastAsia="Times New Roman" w:hAnsi="Times New Roman" w:cs="Times New Roman"/>
            <w:sz w:val="22"/>
            <w:szCs w:val="22"/>
            <w:shd w:val="clear" w:color="auto" w:fill="FFFFFF"/>
            <w:rPrChange w:id="158" w:author="Chen Liao" w:date="2021-03-29T18:57:00Z">
              <w:rPr>
                <w:color w:val="2A2A2A"/>
                <w:sz w:val="22"/>
                <w:szCs w:val="22"/>
                <w:shd w:val="clear" w:color="auto" w:fill="FFFFFF"/>
              </w:rPr>
            </w:rPrChange>
          </w:rPr>
          <w:delText>s</w:delText>
        </w:r>
        <w:r w:rsidRPr="002B6EEC" w:rsidDel="002857B1">
          <w:rPr>
            <w:rFonts w:ascii="Times New Roman" w:eastAsia="Times New Roman" w:hAnsi="Times New Roman" w:cs="Times New Roman"/>
            <w:sz w:val="22"/>
            <w:szCs w:val="22"/>
            <w:shd w:val="clear" w:color="auto" w:fill="FFFFFF"/>
            <w:rPrChange w:id="159" w:author="Chen Liao" w:date="2021-03-29T18:57:00Z">
              <w:rPr>
                <w:color w:val="2A2A2A"/>
                <w:sz w:val="22"/>
                <w:szCs w:val="22"/>
                <w:shd w:val="clear" w:color="auto" w:fill="FFFFFF"/>
              </w:rPr>
            </w:rPrChange>
          </w:rPr>
          <w:delText xml:space="preserve">. </w:delText>
        </w:r>
      </w:del>
      <w:r w:rsidR="00EA32F4" w:rsidRPr="002B6EEC">
        <w:rPr>
          <w:rFonts w:ascii="Times New Roman" w:eastAsia="Times New Roman" w:hAnsi="Times New Roman" w:cs="Times New Roman"/>
          <w:sz w:val="22"/>
          <w:szCs w:val="22"/>
          <w:shd w:val="clear" w:color="auto" w:fill="FFFFFF"/>
          <w:rPrChange w:id="160" w:author="Chen Liao" w:date="2021-03-29T18:57:00Z">
            <w:rPr>
              <w:color w:val="2A2A2A"/>
              <w:sz w:val="22"/>
              <w:szCs w:val="22"/>
              <w:shd w:val="clear" w:color="auto" w:fill="FFFFFF"/>
            </w:rPr>
          </w:rPrChange>
        </w:rPr>
        <w:t>Here</w:t>
      </w:r>
      <w:del w:id="161" w:author="Chen Liao" w:date="2021-03-26T17:36:00Z">
        <w:r w:rsidR="00A83078" w:rsidRPr="002B6EEC" w:rsidDel="00C64AE7">
          <w:rPr>
            <w:rFonts w:ascii="Times New Roman" w:eastAsia="Times New Roman" w:hAnsi="Times New Roman" w:cs="Times New Roman"/>
            <w:sz w:val="22"/>
            <w:szCs w:val="22"/>
            <w:shd w:val="clear" w:color="auto" w:fill="FFFFFF"/>
            <w:rPrChange w:id="162" w:author="Chen Liao" w:date="2021-03-29T18:57:00Z">
              <w:rPr>
                <w:color w:val="2A2A2A"/>
                <w:sz w:val="22"/>
                <w:szCs w:val="22"/>
                <w:shd w:val="clear" w:color="auto" w:fill="FFFFFF"/>
              </w:rPr>
            </w:rPrChange>
          </w:rPr>
          <w:delText>,</w:delText>
        </w:r>
      </w:del>
      <w:r w:rsidR="00EA32F4" w:rsidRPr="002B6EEC">
        <w:rPr>
          <w:rFonts w:ascii="Times New Roman" w:eastAsia="Times New Roman" w:hAnsi="Times New Roman" w:cs="Times New Roman"/>
          <w:sz w:val="22"/>
          <w:szCs w:val="22"/>
          <w:shd w:val="clear" w:color="auto" w:fill="FFFFFF"/>
          <w:rPrChange w:id="163" w:author="Chen Liao" w:date="2021-03-29T18:57:00Z">
            <w:rPr>
              <w:color w:val="2A2A2A"/>
              <w:sz w:val="22"/>
              <w:szCs w:val="22"/>
              <w:shd w:val="clear" w:color="auto" w:fill="FFFFFF"/>
            </w:rPr>
          </w:rPrChange>
        </w:rPr>
        <w:t xml:space="preserve"> we </w:t>
      </w:r>
      <w:ins w:id="164" w:author="Chen Liao" w:date="2021-03-26T17:50:00Z">
        <w:r w:rsidR="0076252A" w:rsidRPr="002B6EEC">
          <w:rPr>
            <w:rFonts w:ascii="Times New Roman" w:eastAsia="Times New Roman" w:hAnsi="Times New Roman" w:cs="Times New Roman"/>
            <w:sz w:val="22"/>
            <w:szCs w:val="22"/>
            <w:shd w:val="clear" w:color="auto" w:fill="FFFFFF"/>
            <w:rPrChange w:id="165" w:author="Chen Liao" w:date="2021-03-29T18:57:00Z">
              <w:rPr>
                <w:shd w:val="clear" w:color="auto" w:fill="FFFFFF"/>
              </w:rPr>
            </w:rPrChange>
          </w:rPr>
          <w:t>adminis</w:t>
        </w:r>
      </w:ins>
      <w:ins w:id="166" w:author="Chen Liao" w:date="2021-03-26T17:51:00Z">
        <w:r w:rsidR="0076252A" w:rsidRPr="002B6EEC">
          <w:rPr>
            <w:rFonts w:ascii="Times New Roman" w:eastAsia="Times New Roman" w:hAnsi="Times New Roman" w:cs="Times New Roman"/>
            <w:sz w:val="22"/>
            <w:szCs w:val="22"/>
            <w:shd w:val="clear" w:color="auto" w:fill="FFFFFF"/>
            <w:rPrChange w:id="167" w:author="Chen Liao" w:date="2021-03-29T18:57:00Z">
              <w:rPr>
                <w:shd w:val="clear" w:color="auto" w:fill="FFFFFF"/>
              </w:rPr>
            </w:rPrChange>
          </w:rPr>
          <w:t xml:space="preserve">tered inulin and resistant starch </w:t>
        </w:r>
        <w:r w:rsidR="0076252A" w:rsidRPr="002B6EEC">
          <w:rPr>
            <w:rFonts w:ascii="Times New Roman" w:eastAsia="Times New Roman" w:hAnsi="Times New Roman" w:cs="Times New Roman" w:hint="eastAsia"/>
            <w:sz w:val="22"/>
            <w:szCs w:val="22"/>
            <w:shd w:val="clear" w:color="auto" w:fill="FFFFFF"/>
            <w:rPrChange w:id="168" w:author="Chen Liao" w:date="2021-03-29T18:57:00Z">
              <w:rPr>
                <w:rFonts w:hint="eastAsia"/>
                <w:shd w:val="clear" w:color="auto" w:fill="FFFFFF"/>
              </w:rPr>
            </w:rPrChange>
          </w:rPr>
          <w:t>fro</w:t>
        </w:r>
        <w:r w:rsidR="0076252A" w:rsidRPr="002B6EEC">
          <w:rPr>
            <w:rFonts w:ascii="Times New Roman" w:eastAsia="Times New Roman" w:hAnsi="Times New Roman" w:cs="Times New Roman"/>
            <w:sz w:val="22"/>
            <w:szCs w:val="22"/>
            <w:shd w:val="clear" w:color="auto" w:fill="FFFFFF"/>
            <w:rPrChange w:id="169" w:author="Chen Liao" w:date="2021-03-29T18:57:00Z">
              <w:rPr>
                <w:shd w:val="clear" w:color="auto" w:fill="FFFFFF"/>
              </w:rPr>
            </w:rPrChange>
          </w:rPr>
          <w:t xml:space="preserve">m maize to adult mice </w:t>
        </w:r>
      </w:ins>
      <w:ins w:id="170" w:author="Chen Liao" w:date="2021-03-26T17:52:00Z">
        <w:r w:rsidR="0076252A" w:rsidRPr="002B6EEC">
          <w:rPr>
            <w:rFonts w:ascii="Times New Roman" w:eastAsia="Times New Roman" w:hAnsi="Times New Roman" w:cs="Times New Roman"/>
            <w:sz w:val="22"/>
            <w:szCs w:val="22"/>
            <w:shd w:val="clear" w:color="auto" w:fill="FFFFFF"/>
            <w:rPrChange w:id="171" w:author="Chen Liao" w:date="2021-03-29T18:57:00Z">
              <w:rPr>
                <w:shd w:val="clear" w:color="auto" w:fill="FFFFFF"/>
              </w:rPr>
            </w:rPrChange>
          </w:rPr>
          <w:t>that carry</w:t>
        </w:r>
      </w:ins>
      <w:ins w:id="172" w:author="Chen Liao" w:date="2021-03-26T17:51:00Z">
        <w:r w:rsidR="0076252A" w:rsidRPr="002B6EEC">
          <w:rPr>
            <w:rFonts w:ascii="Times New Roman" w:eastAsia="Times New Roman" w:hAnsi="Times New Roman" w:cs="Times New Roman"/>
            <w:sz w:val="22"/>
            <w:szCs w:val="22"/>
            <w:shd w:val="clear" w:color="auto" w:fill="FFFFFF"/>
            <w:rPrChange w:id="173" w:author="Chen Liao" w:date="2021-03-29T18:57:00Z">
              <w:rPr>
                <w:shd w:val="clear" w:color="auto" w:fill="FFFFFF"/>
              </w:rPr>
            </w:rPrChange>
          </w:rPr>
          <w:t xml:space="preserve"> distinct microbiota</w:t>
        </w:r>
      </w:ins>
      <w:ins w:id="174" w:author="Chen Liao" w:date="2021-03-27T08:08:00Z">
        <w:r w:rsidR="009152A9" w:rsidRPr="002B6EEC">
          <w:rPr>
            <w:rFonts w:ascii="Times New Roman" w:eastAsia="Times New Roman" w:hAnsi="Times New Roman" w:cs="Times New Roman"/>
            <w:sz w:val="22"/>
            <w:szCs w:val="22"/>
            <w:shd w:val="clear" w:color="auto" w:fill="FFFFFF"/>
            <w:rPrChange w:id="175" w:author="Chen Liao" w:date="2021-03-29T18:57:00Z">
              <w:rPr>
                <w:shd w:val="clear" w:color="auto" w:fill="FFFFFF"/>
              </w:rPr>
            </w:rPrChange>
          </w:rPr>
          <w:t>,</w:t>
        </w:r>
      </w:ins>
      <w:ins w:id="176" w:author="Chen Liao" w:date="2021-03-26T17:51:00Z">
        <w:r w:rsidR="0076252A" w:rsidRPr="002B6EEC">
          <w:rPr>
            <w:rFonts w:ascii="Times New Roman" w:eastAsia="Times New Roman" w:hAnsi="Times New Roman" w:cs="Times New Roman"/>
            <w:sz w:val="22"/>
            <w:szCs w:val="22"/>
            <w:shd w:val="clear" w:color="auto" w:fill="FFFFFF"/>
            <w:rPrChange w:id="177" w:author="Chen Liao" w:date="2021-03-29T18:57:00Z">
              <w:rPr>
                <w:shd w:val="clear" w:color="auto" w:fill="FFFFFF"/>
              </w:rPr>
            </w:rPrChange>
          </w:rPr>
          <w:t xml:space="preserve"> and </w:t>
        </w:r>
      </w:ins>
      <w:del w:id="178" w:author="Chen Liao" w:date="2021-03-26T17:53:00Z">
        <w:r w:rsidR="00EA32F4" w:rsidRPr="002B6EEC" w:rsidDel="00AB6B83">
          <w:rPr>
            <w:rFonts w:ascii="Times New Roman" w:eastAsia="Times New Roman" w:hAnsi="Times New Roman" w:cs="Times New Roman"/>
            <w:sz w:val="22"/>
            <w:szCs w:val="22"/>
            <w:shd w:val="clear" w:color="auto" w:fill="FFFFFF"/>
            <w:rPrChange w:id="179" w:author="Chen Liao" w:date="2021-03-29T18:57:00Z">
              <w:rPr>
                <w:color w:val="2A2A2A"/>
                <w:sz w:val="22"/>
                <w:szCs w:val="22"/>
                <w:shd w:val="clear" w:color="auto" w:fill="FFFFFF"/>
              </w:rPr>
            </w:rPrChange>
          </w:rPr>
          <w:delText xml:space="preserve">dissect </w:delText>
        </w:r>
      </w:del>
      <w:ins w:id="180" w:author="Chen Liao" w:date="2021-03-26T17:53:00Z">
        <w:r w:rsidR="00AB6B83" w:rsidRPr="002B6EEC">
          <w:rPr>
            <w:rFonts w:ascii="Times New Roman" w:eastAsia="Times New Roman" w:hAnsi="Times New Roman" w:cs="Times New Roman"/>
            <w:sz w:val="22"/>
            <w:szCs w:val="22"/>
            <w:shd w:val="clear" w:color="auto" w:fill="FFFFFF"/>
            <w:rPrChange w:id="181" w:author="Chen Liao" w:date="2021-03-29T18:57:00Z">
              <w:rPr>
                <w:shd w:val="clear" w:color="auto" w:fill="FFFFFF"/>
              </w:rPr>
            </w:rPrChange>
          </w:rPr>
          <w:t xml:space="preserve">monitored </w:t>
        </w:r>
      </w:ins>
      <w:del w:id="182" w:author="Chen Liao" w:date="2021-03-26T17:52:00Z">
        <w:r w:rsidR="00EA32F4" w:rsidRPr="002B6EEC" w:rsidDel="00BA3D0E">
          <w:rPr>
            <w:rFonts w:ascii="Times New Roman" w:eastAsia="Times New Roman" w:hAnsi="Times New Roman" w:cs="Times New Roman"/>
            <w:sz w:val="22"/>
            <w:szCs w:val="22"/>
            <w:shd w:val="clear" w:color="auto" w:fill="FFFFFF"/>
            <w:rPrChange w:id="183" w:author="Chen Liao" w:date="2021-03-29T18:57:00Z">
              <w:rPr>
                <w:color w:val="2A2A2A"/>
                <w:sz w:val="22"/>
                <w:szCs w:val="22"/>
                <w:shd w:val="clear" w:color="auto" w:fill="FFFFFF"/>
              </w:rPr>
            </w:rPrChange>
          </w:rPr>
          <w:delText>the long-term</w:delText>
        </w:r>
      </w:del>
      <w:ins w:id="184" w:author="Chen Liao" w:date="2021-03-26T17:52:00Z">
        <w:r w:rsidR="00BA3D0E" w:rsidRPr="002B6EEC">
          <w:rPr>
            <w:rFonts w:ascii="Times New Roman" w:eastAsia="Times New Roman" w:hAnsi="Times New Roman" w:cs="Times New Roman"/>
            <w:sz w:val="22"/>
            <w:szCs w:val="22"/>
            <w:shd w:val="clear" w:color="auto" w:fill="FFFFFF"/>
            <w:rPrChange w:id="185" w:author="Chen Liao" w:date="2021-03-29T18:57:00Z">
              <w:rPr>
                <w:shd w:val="clear" w:color="auto" w:fill="FFFFFF"/>
              </w:rPr>
            </w:rPrChange>
          </w:rPr>
          <w:t xml:space="preserve">the </w:t>
        </w:r>
      </w:ins>
      <w:ins w:id="186" w:author="Chen Liao" w:date="2021-03-26T17:53:00Z">
        <w:r w:rsidR="00BA3D0E" w:rsidRPr="002B6EEC">
          <w:rPr>
            <w:rFonts w:ascii="Times New Roman" w:eastAsia="Times New Roman" w:hAnsi="Times New Roman" w:cs="Times New Roman"/>
            <w:sz w:val="22"/>
            <w:szCs w:val="22"/>
            <w:shd w:val="clear" w:color="auto" w:fill="FFFFFF"/>
            <w:rPrChange w:id="187" w:author="Chen Liao" w:date="2021-03-29T18:57:00Z">
              <w:rPr>
                <w:shd w:val="clear" w:color="auto" w:fill="FFFFFF"/>
              </w:rPr>
            </w:rPrChange>
          </w:rPr>
          <w:t>dynamics of</w:t>
        </w:r>
      </w:ins>
      <w:del w:id="188" w:author="Chen Liao" w:date="2021-03-26T17:53:00Z">
        <w:r w:rsidR="00EA32F4" w:rsidRPr="002B6EEC" w:rsidDel="00BA3D0E">
          <w:rPr>
            <w:rFonts w:ascii="Times New Roman" w:eastAsia="Times New Roman" w:hAnsi="Times New Roman" w:cs="Times New Roman"/>
            <w:sz w:val="22"/>
            <w:szCs w:val="22"/>
            <w:shd w:val="clear" w:color="auto" w:fill="FFFFFF"/>
            <w:rPrChange w:id="189" w:author="Chen Liao" w:date="2021-03-29T18:57:00Z">
              <w:rPr>
                <w:color w:val="2A2A2A"/>
                <w:sz w:val="22"/>
                <w:szCs w:val="22"/>
                <w:shd w:val="clear" w:color="auto" w:fill="FFFFFF"/>
              </w:rPr>
            </w:rPrChange>
          </w:rPr>
          <w:delText xml:space="preserve"> </w:delText>
        </w:r>
      </w:del>
      <w:ins w:id="190" w:author="Chen Liao" w:date="2021-03-26T17:51:00Z">
        <w:r w:rsidR="0076252A" w:rsidRPr="002B6EEC">
          <w:rPr>
            <w:rFonts w:ascii="Times New Roman" w:eastAsia="Times New Roman" w:hAnsi="Times New Roman" w:cs="Times New Roman"/>
            <w:sz w:val="22"/>
            <w:szCs w:val="22"/>
            <w:shd w:val="clear" w:color="auto" w:fill="FFFFFF"/>
            <w:rPrChange w:id="191" w:author="Chen Liao" w:date="2021-03-29T18:57:00Z">
              <w:rPr>
                <w:shd w:val="clear" w:color="auto" w:fill="FFFFFF"/>
              </w:rPr>
            </w:rPrChange>
          </w:rPr>
          <w:t xml:space="preserve"> </w:t>
        </w:r>
      </w:ins>
      <w:r w:rsidRPr="002B6EEC">
        <w:rPr>
          <w:rFonts w:ascii="Times New Roman" w:eastAsia="Times New Roman" w:hAnsi="Times New Roman" w:cs="Times New Roman"/>
          <w:sz w:val="22"/>
          <w:szCs w:val="22"/>
          <w:shd w:val="clear" w:color="auto" w:fill="FFFFFF"/>
          <w:rPrChange w:id="192" w:author="Chen Liao" w:date="2021-03-29T18:57:00Z">
            <w:rPr>
              <w:color w:val="2A2A2A"/>
              <w:sz w:val="22"/>
              <w:szCs w:val="22"/>
              <w:shd w:val="clear" w:color="auto" w:fill="FFFFFF"/>
            </w:rPr>
          </w:rPrChange>
        </w:rPr>
        <w:t xml:space="preserve">microbiome </w:t>
      </w:r>
      <w:r w:rsidRPr="002B6EEC">
        <w:rPr>
          <w:rFonts w:ascii="Times New Roman" w:eastAsia="Times New Roman" w:hAnsi="Times New Roman" w:cs="Times New Roman"/>
          <w:sz w:val="22"/>
          <w:szCs w:val="22"/>
          <w:shd w:val="clear" w:color="auto" w:fill="FFFFFF"/>
          <w:rPrChange w:id="193" w:author="Chen Liao" w:date="2021-03-29T18:57:00Z">
            <w:rPr>
              <w:sz w:val="22"/>
              <w:shd w:val="clear" w:color="auto" w:fill="FFFFFF"/>
            </w:rPr>
          </w:rPrChange>
        </w:rPr>
        <w:t xml:space="preserve">profiles </w:t>
      </w:r>
      <w:del w:id="194" w:author="Chen Liao" w:date="2021-03-26T17:57:00Z">
        <w:r w:rsidR="00F110AD" w:rsidRPr="002B6EEC" w:rsidDel="004761B9">
          <w:rPr>
            <w:rFonts w:ascii="Times New Roman" w:eastAsia="Times New Roman" w:hAnsi="Times New Roman" w:cs="Times New Roman"/>
            <w:sz w:val="22"/>
            <w:szCs w:val="22"/>
            <w:shd w:val="clear" w:color="auto" w:fill="FFFFFF"/>
            <w:rPrChange w:id="195" w:author="Chen Liao" w:date="2021-03-29T18:57:00Z">
              <w:rPr>
                <w:sz w:val="22"/>
                <w:shd w:val="clear" w:color="auto" w:fill="FFFFFF"/>
              </w:rPr>
            </w:rPrChange>
          </w:rPr>
          <w:delText xml:space="preserve">(absolute abundance) </w:delText>
        </w:r>
      </w:del>
      <w:r w:rsidRPr="002B6EEC">
        <w:rPr>
          <w:rFonts w:ascii="Times New Roman" w:eastAsia="Times New Roman" w:hAnsi="Times New Roman" w:cs="Times New Roman"/>
          <w:sz w:val="22"/>
          <w:szCs w:val="22"/>
          <w:shd w:val="clear" w:color="auto" w:fill="FFFFFF"/>
          <w:rPrChange w:id="196" w:author="Chen Liao" w:date="2021-03-29T18:57:00Z">
            <w:rPr>
              <w:sz w:val="22"/>
              <w:shd w:val="clear" w:color="auto" w:fill="FFFFFF"/>
            </w:rPr>
          </w:rPrChange>
        </w:rPr>
        <w:t>and</w:t>
      </w:r>
      <w:ins w:id="197" w:author="Chen Liao" w:date="2021-03-26T17:55:00Z">
        <w:r w:rsidR="00C80C2E" w:rsidRPr="002B6EEC">
          <w:rPr>
            <w:rFonts w:ascii="Times New Roman" w:eastAsia="Times New Roman" w:hAnsi="Times New Roman" w:cs="Times New Roman"/>
            <w:sz w:val="22"/>
            <w:szCs w:val="22"/>
            <w:shd w:val="clear" w:color="auto" w:fill="FFFFFF"/>
            <w:rPrChange w:id="198" w:author="Chen Liao" w:date="2021-03-29T18:57:00Z">
              <w:rPr>
                <w:shd w:val="clear" w:color="auto" w:fill="FFFFFF"/>
              </w:rPr>
            </w:rPrChange>
          </w:rPr>
          <w:t xml:space="preserve"> </w:t>
        </w:r>
      </w:ins>
      <w:del w:id="199" w:author="Chen Liao" w:date="2021-03-26T17:55:00Z">
        <w:r w:rsidRPr="002B6EEC" w:rsidDel="00C80C2E">
          <w:rPr>
            <w:rFonts w:ascii="Times New Roman" w:eastAsia="Times New Roman" w:hAnsi="Times New Roman" w:cs="Times New Roman"/>
            <w:sz w:val="22"/>
            <w:szCs w:val="22"/>
            <w:shd w:val="clear" w:color="auto" w:fill="FFFFFF"/>
            <w:rPrChange w:id="200" w:author="Chen Liao" w:date="2021-03-29T18:57:00Z">
              <w:rPr>
                <w:sz w:val="22"/>
                <w:shd w:val="clear" w:color="auto" w:fill="FFFFFF"/>
              </w:rPr>
            </w:rPrChange>
          </w:rPr>
          <w:delText xml:space="preserve"> targeted metabolomics </w:delText>
        </w:r>
      </w:del>
      <w:ins w:id="201" w:author="Chen Liao" w:date="2021-03-26T17:55:00Z">
        <w:r w:rsidR="002E7958" w:rsidRPr="002B6EEC">
          <w:rPr>
            <w:rFonts w:ascii="Times New Roman" w:eastAsia="Times New Roman" w:hAnsi="Times New Roman" w:cs="Times New Roman"/>
            <w:sz w:val="22"/>
            <w:szCs w:val="22"/>
            <w:shd w:val="clear" w:color="auto" w:fill="FFFFFF"/>
            <w:rPrChange w:id="202" w:author="Chen Liao" w:date="2021-03-29T18:57:00Z">
              <w:rPr>
                <w:shd w:val="clear" w:color="auto" w:fill="FFFFFF"/>
              </w:rPr>
            </w:rPrChange>
          </w:rPr>
          <w:t>short-chain fatty acids</w:t>
        </w:r>
        <w:r w:rsidR="00C80C2E" w:rsidRPr="002B6EEC">
          <w:rPr>
            <w:rFonts w:ascii="Times New Roman" w:eastAsia="Times New Roman" w:hAnsi="Times New Roman" w:cs="Times New Roman"/>
            <w:sz w:val="22"/>
            <w:szCs w:val="22"/>
            <w:shd w:val="clear" w:color="auto" w:fill="FFFFFF"/>
            <w:rPrChange w:id="203" w:author="Chen Liao" w:date="2021-03-29T18:57:00Z">
              <w:rPr>
                <w:shd w:val="clear" w:color="auto" w:fill="FFFFFF"/>
              </w:rPr>
            </w:rPrChange>
          </w:rPr>
          <w:t xml:space="preserve"> (</w:t>
        </w:r>
        <w:r w:rsidR="002E7958" w:rsidRPr="002B6EEC">
          <w:rPr>
            <w:rFonts w:ascii="Times New Roman" w:eastAsia="Times New Roman" w:hAnsi="Times New Roman" w:cs="Times New Roman"/>
            <w:sz w:val="22"/>
            <w:szCs w:val="22"/>
            <w:shd w:val="clear" w:color="auto" w:fill="FFFFFF"/>
            <w:rPrChange w:id="204" w:author="Chen Liao" w:date="2021-03-29T18:57:00Z">
              <w:rPr>
                <w:shd w:val="clear" w:color="auto" w:fill="FFFFFF"/>
              </w:rPr>
            </w:rPrChange>
          </w:rPr>
          <w:t xml:space="preserve">SCFAs) </w:t>
        </w:r>
      </w:ins>
      <w:del w:id="205" w:author="Chen Liao" w:date="2021-03-26T17:53:00Z">
        <w:r w:rsidRPr="002B6EEC" w:rsidDel="00BA3D0E">
          <w:rPr>
            <w:rFonts w:ascii="Times New Roman" w:eastAsia="Times New Roman" w:hAnsi="Times New Roman" w:cs="Times New Roman"/>
            <w:sz w:val="22"/>
            <w:szCs w:val="22"/>
            <w:shd w:val="clear" w:color="auto" w:fill="FFFFFF"/>
            <w:rPrChange w:id="206" w:author="Chen Liao" w:date="2021-03-29T18:57:00Z">
              <w:rPr>
                <w:sz w:val="22"/>
                <w:shd w:val="clear" w:color="auto" w:fill="FFFFFF"/>
              </w:rPr>
            </w:rPrChange>
          </w:rPr>
          <w:delText xml:space="preserve">of adult mice </w:delText>
        </w:r>
      </w:del>
      <w:del w:id="207" w:author="Chen Liao" w:date="2021-03-26T16:13:00Z">
        <w:r w:rsidRPr="002B6EEC" w:rsidDel="004F1354">
          <w:rPr>
            <w:rFonts w:ascii="Times New Roman" w:eastAsia="Times New Roman" w:hAnsi="Times New Roman" w:cs="Times New Roman"/>
            <w:sz w:val="22"/>
            <w:szCs w:val="22"/>
            <w:shd w:val="clear" w:color="auto" w:fill="FFFFFF"/>
            <w:rPrChange w:id="208" w:author="Chen Liao" w:date="2021-03-29T18:57:00Z">
              <w:rPr>
                <w:sz w:val="22"/>
                <w:shd w:val="clear" w:color="auto" w:fill="FFFFFF"/>
              </w:rPr>
            </w:rPrChange>
          </w:rPr>
          <w:delText xml:space="preserve">with distinct baseline microbiota </w:delText>
        </w:r>
      </w:del>
      <w:del w:id="209" w:author="Chen Liao" w:date="2021-03-26T17:53:00Z">
        <w:r w:rsidRPr="002B6EEC" w:rsidDel="00BA3D0E">
          <w:rPr>
            <w:rFonts w:ascii="Times New Roman" w:eastAsia="Times New Roman" w:hAnsi="Times New Roman" w:cs="Times New Roman"/>
            <w:sz w:val="22"/>
            <w:szCs w:val="22"/>
            <w:shd w:val="clear" w:color="auto" w:fill="FFFFFF"/>
            <w:rPrChange w:id="210" w:author="Chen Liao" w:date="2021-03-29T18:57:00Z">
              <w:rPr>
                <w:sz w:val="22"/>
                <w:shd w:val="clear" w:color="auto" w:fill="FFFFFF"/>
              </w:rPr>
            </w:rPrChange>
          </w:rPr>
          <w:delText>undergoing intervention of</w:delText>
        </w:r>
      </w:del>
      <w:del w:id="211" w:author="Chen Liao" w:date="2021-03-26T17:51:00Z">
        <w:r w:rsidRPr="002B6EEC" w:rsidDel="0076252A">
          <w:rPr>
            <w:rFonts w:ascii="Times New Roman" w:eastAsia="Times New Roman" w:hAnsi="Times New Roman" w:cs="Times New Roman"/>
            <w:sz w:val="22"/>
            <w:szCs w:val="22"/>
            <w:shd w:val="clear" w:color="auto" w:fill="FFFFFF"/>
            <w:rPrChange w:id="212" w:author="Chen Liao" w:date="2021-03-29T18:57:00Z">
              <w:rPr>
                <w:sz w:val="22"/>
                <w:shd w:val="clear" w:color="auto" w:fill="FFFFFF"/>
              </w:rPr>
            </w:rPrChange>
          </w:rPr>
          <w:delText xml:space="preserve"> inulin and resistant starch</w:delText>
        </w:r>
      </w:del>
      <w:del w:id="213" w:author="Chen Liao" w:date="2021-03-26T17:53:00Z">
        <w:r w:rsidRPr="002B6EEC" w:rsidDel="00BA3D0E">
          <w:rPr>
            <w:rFonts w:ascii="Times New Roman" w:eastAsia="Times New Roman" w:hAnsi="Times New Roman" w:cs="Times New Roman"/>
            <w:sz w:val="22"/>
            <w:szCs w:val="22"/>
            <w:shd w:val="clear" w:color="auto" w:fill="FFFFFF"/>
            <w:rPrChange w:id="214" w:author="Chen Liao" w:date="2021-03-29T18:57:00Z">
              <w:rPr>
                <w:sz w:val="22"/>
                <w:shd w:val="clear" w:color="auto" w:fill="FFFFFF"/>
              </w:rPr>
            </w:rPrChange>
          </w:rPr>
          <w:delText>.</w:delText>
        </w:r>
      </w:del>
      <w:ins w:id="215" w:author="Chen Liao" w:date="2021-03-26T17:53:00Z">
        <w:r w:rsidR="00BA3D0E" w:rsidRPr="002B6EEC">
          <w:rPr>
            <w:rFonts w:ascii="Times New Roman" w:eastAsia="Times New Roman" w:hAnsi="Times New Roman" w:cs="Times New Roman"/>
            <w:sz w:val="22"/>
            <w:szCs w:val="22"/>
            <w:shd w:val="clear" w:color="auto" w:fill="FFFFFF"/>
            <w:rPrChange w:id="216" w:author="Chen Liao" w:date="2021-03-29T18:57:00Z">
              <w:rPr>
                <w:shd w:val="clear" w:color="auto" w:fill="FFFFFF"/>
              </w:rPr>
            </w:rPrChange>
          </w:rPr>
          <w:t>over four weeks.</w:t>
        </w:r>
      </w:ins>
      <w:ins w:id="217" w:author="Chen Liao" w:date="2021-03-26T16:12:00Z">
        <w:r w:rsidR="004F1354" w:rsidRPr="002B6EEC">
          <w:rPr>
            <w:rFonts w:ascii="Times New Roman" w:eastAsia="Times New Roman" w:hAnsi="Times New Roman" w:cs="Times New Roman"/>
            <w:sz w:val="22"/>
            <w:szCs w:val="22"/>
            <w:shd w:val="clear" w:color="auto" w:fill="FFFFFF"/>
            <w:rPrChange w:id="218" w:author="Chen Liao" w:date="2021-03-29T18:57:00Z">
              <w:rPr>
                <w:shd w:val="clear" w:color="auto" w:fill="FFFFFF"/>
              </w:rPr>
            </w:rPrChange>
          </w:rPr>
          <w:t xml:space="preserve"> </w:t>
        </w:r>
      </w:ins>
      <w:ins w:id="219" w:author="Chen Liao" w:date="2021-03-28T12:43:00Z">
        <w:r w:rsidR="0000308F" w:rsidRPr="002B6EEC">
          <w:rPr>
            <w:rFonts w:ascii="Times New Roman" w:eastAsia="Times New Roman" w:hAnsi="Times New Roman" w:cs="Times New Roman"/>
            <w:sz w:val="22"/>
            <w:szCs w:val="22"/>
            <w:shd w:val="clear" w:color="auto" w:fill="FFFFFF"/>
            <w:rPrChange w:id="220" w:author="Chen Liao" w:date="2021-03-29T18:57:00Z">
              <w:rPr>
                <w:shd w:val="clear" w:color="auto" w:fill="FFFFFF"/>
              </w:rPr>
            </w:rPrChange>
          </w:rPr>
          <w:t>I</w:t>
        </w:r>
      </w:ins>
      <w:del w:id="221" w:author="Chen Liao" w:date="2021-03-26T16:13:00Z">
        <w:r w:rsidR="00EA32F4" w:rsidRPr="002B6EEC" w:rsidDel="004F1354">
          <w:rPr>
            <w:rFonts w:ascii="Times New Roman" w:eastAsia="Times New Roman" w:hAnsi="Times New Roman" w:cs="Times New Roman"/>
            <w:sz w:val="22"/>
            <w:szCs w:val="22"/>
            <w:shd w:val="clear" w:color="auto" w:fill="FFFFFF"/>
            <w:rPrChange w:id="222" w:author="Chen Liao" w:date="2021-03-29T18:57:00Z">
              <w:rPr>
                <w:sz w:val="22"/>
                <w:shd w:val="clear" w:color="auto" w:fill="FFFFFF"/>
              </w:rPr>
            </w:rPrChange>
          </w:rPr>
          <w:delText xml:space="preserve"> </w:delText>
        </w:r>
      </w:del>
      <w:del w:id="223" w:author="Chen Liao" w:date="2021-03-26T16:21:00Z">
        <w:r w:rsidR="00AB498E" w:rsidRPr="002B6EEC" w:rsidDel="00E60005">
          <w:rPr>
            <w:rFonts w:ascii="Times New Roman" w:eastAsia="Times New Roman" w:hAnsi="Times New Roman" w:cs="Times New Roman"/>
            <w:sz w:val="22"/>
            <w:szCs w:val="22"/>
            <w:shd w:val="clear" w:color="auto" w:fill="FFFFFF"/>
            <w:rPrChange w:id="224" w:author="Chen Liao" w:date="2021-03-29T18:57:00Z">
              <w:rPr>
                <w:sz w:val="22"/>
                <w:shd w:val="clear" w:color="auto" w:fill="FFFFFF"/>
              </w:rPr>
            </w:rPrChange>
          </w:rPr>
          <w:delText>I</w:delText>
        </w:r>
      </w:del>
      <w:r w:rsidR="00AB498E" w:rsidRPr="002B6EEC">
        <w:rPr>
          <w:rFonts w:ascii="Times New Roman" w:eastAsia="Times New Roman" w:hAnsi="Times New Roman" w:cs="Times New Roman"/>
          <w:sz w:val="22"/>
          <w:szCs w:val="22"/>
          <w:shd w:val="clear" w:color="auto" w:fill="FFFFFF"/>
          <w:rPrChange w:id="225" w:author="Chen Liao" w:date="2021-03-29T18:57:00Z">
            <w:rPr>
              <w:sz w:val="22"/>
              <w:shd w:val="clear" w:color="auto" w:fill="FFFFFF"/>
            </w:rPr>
          </w:rPrChange>
        </w:rPr>
        <w:t xml:space="preserve">nulin is more capable of stimulating production of </w:t>
      </w:r>
      <w:r w:rsidR="006D17ED" w:rsidRPr="002B6EEC">
        <w:rPr>
          <w:rFonts w:ascii="Times New Roman" w:eastAsia="Times New Roman" w:hAnsi="Times New Roman" w:cs="Times New Roman"/>
          <w:sz w:val="22"/>
          <w:szCs w:val="22"/>
          <w:shd w:val="clear" w:color="auto" w:fill="FFFFFF"/>
          <w:rPrChange w:id="226" w:author="Chen Liao" w:date="2021-03-29T18:57:00Z">
            <w:rPr>
              <w:sz w:val="22"/>
              <w:shd w:val="clear" w:color="auto" w:fill="FFFFFF"/>
            </w:rPr>
          </w:rPrChange>
        </w:rPr>
        <w:t>SCFA</w:t>
      </w:r>
      <w:r w:rsidR="00AB498E" w:rsidRPr="002B6EEC">
        <w:rPr>
          <w:rFonts w:ascii="Times New Roman" w:eastAsia="Times New Roman" w:hAnsi="Times New Roman" w:cs="Times New Roman"/>
          <w:sz w:val="22"/>
          <w:szCs w:val="22"/>
          <w:shd w:val="clear" w:color="auto" w:fill="FFFFFF"/>
          <w:rPrChange w:id="227" w:author="Chen Liao" w:date="2021-03-29T18:57:00Z">
            <w:rPr>
              <w:sz w:val="22"/>
              <w:shd w:val="clear" w:color="auto" w:fill="FFFFFF"/>
            </w:rPr>
          </w:rPrChange>
        </w:rPr>
        <w:t>s</w:t>
      </w:r>
      <w:ins w:id="228" w:author="Chen Liao" w:date="2021-03-26T17:32:00Z">
        <w:r w:rsidR="00F46126" w:rsidRPr="002B6EEC">
          <w:rPr>
            <w:rFonts w:ascii="Times New Roman" w:eastAsia="Times New Roman" w:hAnsi="Times New Roman" w:cs="Times New Roman"/>
            <w:sz w:val="22"/>
            <w:szCs w:val="22"/>
            <w:shd w:val="clear" w:color="auto" w:fill="FFFFFF"/>
            <w:rPrChange w:id="229" w:author="Chen Liao" w:date="2021-03-29T18:57:00Z">
              <w:rPr>
                <w:shd w:val="clear" w:color="auto" w:fill="FFFFFF"/>
              </w:rPr>
            </w:rPrChange>
          </w:rPr>
          <w:t xml:space="preserve"> than resistant starch</w:t>
        </w:r>
      </w:ins>
      <w:ins w:id="230" w:author="Chen Liao" w:date="2021-03-26T17:04:00Z">
        <w:r w:rsidR="006B39A8" w:rsidRPr="002B6EEC">
          <w:rPr>
            <w:rFonts w:ascii="Times New Roman" w:eastAsia="Times New Roman" w:hAnsi="Times New Roman" w:cs="Times New Roman"/>
            <w:sz w:val="22"/>
            <w:szCs w:val="22"/>
            <w:shd w:val="clear" w:color="auto" w:fill="FFFFFF"/>
            <w:rPrChange w:id="231" w:author="Chen Liao" w:date="2021-03-29T18:57:00Z">
              <w:rPr>
                <w:shd w:val="clear" w:color="auto" w:fill="FFFFFF"/>
              </w:rPr>
            </w:rPrChange>
          </w:rPr>
          <w:t>.</w:t>
        </w:r>
      </w:ins>
      <w:ins w:id="232" w:author="Chen Liao" w:date="2021-03-26T17:07:00Z">
        <w:r w:rsidR="00DC16D5" w:rsidRPr="002B6EEC">
          <w:rPr>
            <w:rFonts w:ascii="Times New Roman" w:eastAsia="Times New Roman" w:hAnsi="Times New Roman" w:cs="Times New Roman"/>
            <w:sz w:val="22"/>
            <w:szCs w:val="22"/>
            <w:shd w:val="clear" w:color="auto" w:fill="FFFFFF"/>
            <w:rPrChange w:id="233" w:author="Chen Liao" w:date="2021-03-29T18:57:00Z">
              <w:rPr>
                <w:shd w:val="clear" w:color="auto" w:fill="FFFFFF"/>
              </w:rPr>
            </w:rPrChange>
          </w:rPr>
          <w:t xml:space="preserve"> </w:t>
        </w:r>
      </w:ins>
      <w:ins w:id="234" w:author="Chen Liao" w:date="2021-03-28T12:43:00Z">
        <w:r w:rsidR="004F045A" w:rsidRPr="002B6EEC">
          <w:rPr>
            <w:rFonts w:ascii="Times New Roman" w:eastAsia="Times New Roman" w:hAnsi="Times New Roman" w:cs="Times New Roman"/>
            <w:sz w:val="22"/>
            <w:szCs w:val="22"/>
            <w:shd w:val="clear" w:color="auto" w:fill="FFFFFF"/>
            <w:rPrChange w:id="235" w:author="Chen Liao" w:date="2021-03-29T18:57:00Z">
              <w:rPr>
                <w:shd w:val="clear" w:color="auto" w:fill="FFFFFF"/>
              </w:rPr>
            </w:rPrChange>
          </w:rPr>
          <w:t>In the majority of mice, i</w:t>
        </w:r>
      </w:ins>
      <w:ins w:id="236" w:author="Chen Liao" w:date="2021-03-26T17:07:00Z">
        <w:r w:rsidR="00DC16D5" w:rsidRPr="002B6EEC">
          <w:rPr>
            <w:rFonts w:ascii="Times New Roman" w:eastAsia="Times New Roman" w:hAnsi="Times New Roman" w:cs="Times New Roman"/>
            <w:sz w:val="22"/>
            <w:szCs w:val="22"/>
            <w:shd w:val="clear" w:color="auto" w:fill="FFFFFF"/>
            <w:rPrChange w:id="237" w:author="Chen Liao" w:date="2021-03-29T18:57:00Z">
              <w:rPr>
                <w:shd w:val="clear" w:color="auto" w:fill="FFFFFF"/>
              </w:rPr>
            </w:rPrChange>
          </w:rPr>
          <w:t>nulin induced</w:t>
        </w:r>
      </w:ins>
      <w:ins w:id="238" w:author="Chen Liao" w:date="2021-03-26T17:04:00Z">
        <w:r w:rsidR="006B39A8" w:rsidRPr="002B6EEC">
          <w:rPr>
            <w:rFonts w:ascii="Times New Roman" w:eastAsia="Times New Roman" w:hAnsi="Times New Roman" w:cs="Times New Roman"/>
            <w:sz w:val="22"/>
            <w:szCs w:val="22"/>
            <w:shd w:val="clear" w:color="auto" w:fill="FFFFFF"/>
            <w:rPrChange w:id="239" w:author="Chen Liao" w:date="2021-03-29T18:57:00Z">
              <w:rPr>
                <w:shd w:val="clear" w:color="auto" w:fill="FFFFFF"/>
              </w:rPr>
            </w:rPrChange>
          </w:rPr>
          <w:t xml:space="preserve"> </w:t>
        </w:r>
      </w:ins>
      <w:ins w:id="240" w:author="Chen Liao" w:date="2021-03-26T17:07:00Z">
        <w:r w:rsidR="00DC16D5" w:rsidRPr="002B6EEC">
          <w:rPr>
            <w:rFonts w:ascii="Times New Roman" w:eastAsia="Times New Roman" w:hAnsi="Times New Roman" w:cs="Times New Roman"/>
            <w:sz w:val="22"/>
            <w:szCs w:val="22"/>
            <w:shd w:val="clear" w:color="auto" w:fill="FFFFFF"/>
            <w:rPrChange w:id="241" w:author="Chen Liao" w:date="2021-03-29T18:57:00Z">
              <w:rPr>
                <w:shd w:val="clear" w:color="auto" w:fill="FFFFFF"/>
              </w:rPr>
            </w:rPrChange>
          </w:rPr>
          <w:t>b</w:t>
        </w:r>
      </w:ins>
      <w:ins w:id="242" w:author="Chen Liao" w:date="2021-03-26T17:05:00Z">
        <w:r w:rsidR="006B39A8" w:rsidRPr="002B6EEC">
          <w:rPr>
            <w:rFonts w:ascii="Times New Roman" w:eastAsia="Times New Roman" w:hAnsi="Times New Roman" w:cs="Times New Roman"/>
            <w:sz w:val="22"/>
            <w:szCs w:val="22"/>
            <w:shd w:val="clear" w:color="auto" w:fill="FFFFFF"/>
            <w:rPrChange w:id="243" w:author="Chen Liao" w:date="2021-03-29T18:57:00Z">
              <w:rPr>
                <w:shd w:val="clear" w:color="auto" w:fill="FFFFFF"/>
              </w:rPr>
            </w:rPrChange>
          </w:rPr>
          <w:t xml:space="preserve">iphasic </w:t>
        </w:r>
      </w:ins>
      <w:ins w:id="244" w:author="Chen Liao" w:date="2021-03-26T17:58:00Z">
        <w:r w:rsidR="0008234D" w:rsidRPr="002B6EEC">
          <w:rPr>
            <w:rFonts w:ascii="Times New Roman" w:eastAsia="Times New Roman" w:hAnsi="Times New Roman" w:cs="Times New Roman"/>
            <w:sz w:val="22"/>
            <w:szCs w:val="22"/>
            <w:shd w:val="clear" w:color="auto" w:fill="FFFFFF"/>
            <w:rPrChange w:id="245" w:author="Chen Liao" w:date="2021-03-29T18:57:00Z">
              <w:rPr>
                <w:shd w:val="clear" w:color="auto" w:fill="FFFFFF"/>
              </w:rPr>
            </w:rPrChange>
          </w:rPr>
          <w:t>changes in</w:t>
        </w:r>
      </w:ins>
      <w:ins w:id="246" w:author="Chen Liao" w:date="2021-03-26T17:06:00Z">
        <w:r w:rsidR="006B39A8" w:rsidRPr="002B6EEC">
          <w:rPr>
            <w:rFonts w:ascii="Times New Roman" w:eastAsia="Times New Roman" w:hAnsi="Times New Roman" w:cs="Times New Roman"/>
            <w:sz w:val="22"/>
            <w:szCs w:val="22"/>
            <w:shd w:val="clear" w:color="auto" w:fill="FFFFFF"/>
            <w:rPrChange w:id="247" w:author="Chen Liao" w:date="2021-03-29T18:57:00Z">
              <w:rPr>
                <w:shd w:val="clear" w:color="auto" w:fill="FFFFFF"/>
              </w:rPr>
            </w:rPrChange>
          </w:rPr>
          <w:t xml:space="preserve"> </w:t>
        </w:r>
      </w:ins>
      <w:del w:id="248" w:author="Chen Liao" w:date="2021-03-26T17:04:00Z">
        <w:r w:rsidR="00AB498E" w:rsidRPr="002B6EEC" w:rsidDel="006B39A8">
          <w:rPr>
            <w:rFonts w:ascii="Times New Roman" w:eastAsia="Times New Roman" w:hAnsi="Times New Roman" w:cs="Times New Roman"/>
            <w:sz w:val="22"/>
            <w:szCs w:val="22"/>
            <w:shd w:val="clear" w:color="auto" w:fill="FFFFFF"/>
            <w:rPrChange w:id="249" w:author="Chen Liao" w:date="2021-03-29T18:57:00Z">
              <w:rPr>
                <w:sz w:val="22"/>
                <w:shd w:val="clear" w:color="auto" w:fill="FFFFFF"/>
              </w:rPr>
            </w:rPrChange>
          </w:rPr>
          <w:delText>, whose</w:delText>
        </w:r>
      </w:del>
      <w:ins w:id="250" w:author="Chen Liao" w:date="2021-03-26T17:04:00Z">
        <w:r w:rsidR="006B39A8" w:rsidRPr="002B6EEC">
          <w:rPr>
            <w:rFonts w:ascii="Times New Roman" w:eastAsia="Times New Roman" w:hAnsi="Times New Roman" w:cs="Times New Roman"/>
            <w:sz w:val="22"/>
            <w:szCs w:val="22"/>
            <w:shd w:val="clear" w:color="auto" w:fill="FFFFFF"/>
            <w:rPrChange w:id="251" w:author="Chen Liao" w:date="2021-03-29T18:57:00Z">
              <w:rPr>
                <w:shd w:val="clear" w:color="auto" w:fill="FFFFFF"/>
              </w:rPr>
            </w:rPrChange>
          </w:rPr>
          <w:t>SCFAs</w:t>
        </w:r>
      </w:ins>
      <w:r w:rsidR="00AB498E" w:rsidRPr="002B6EEC">
        <w:rPr>
          <w:rFonts w:ascii="Times New Roman" w:eastAsia="Times New Roman" w:hAnsi="Times New Roman" w:cs="Times New Roman"/>
          <w:sz w:val="22"/>
          <w:szCs w:val="22"/>
          <w:shd w:val="clear" w:color="auto" w:fill="FFFFFF"/>
          <w:rPrChange w:id="252" w:author="Chen Liao" w:date="2021-03-29T18:57:00Z">
            <w:rPr>
              <w:sz w:val="22"/>
              <w:shd w:val="clear" w:color="auto" w:fill="FFFFFF"/>
            </w:rPr>
          </w:rPrChange>
        </w:rPr>
        <w:t xml:space="preserve"> concentration </w:t>
      </w:r>
      <w:ins w:id="253" w:author="Chen Liao" w:date="2021-03-26T17:05:00Z">
        <w:r w:rsidR="006B39A8" w:rsidRPr="002B6EEC">
          <w:rPr>
            <w:rFonts w:ascii="Times New Roman" w:eastAsia="Times New Roman" w:hAnsi="Times New Roman" w:cs="Times New Roman"/>
            <w:sz w:val="22"/>
            <w:szCs w:val="22"/>
            <w:shd w:val="clear" w:color="auto" w:fill="FFFFFF"/>
            <w:rPrChange w:id="254" w:author="Chen Liao" w:date="2021-03-29T18:57:00Z">
              <w:rPr>
                <w:shd w:val="clear" w:color="auto" w:fill="FFFFFF"/>
              </w:rPr>
            </w:rPrChange>
          </w:rPr>
          <w:t xml:space="preserve">and microbiota </w:t>
        </w:r>
      </w:ins>
      <w:ins w:id="255" w:author="Chen Liao" w:date="2021-03-26T18:00:00Z">
        <w:r w:rsidR="00A94280" w:rsidRPr="002B6EEC">
          <w:rPr>
            <w:rFonts w:ascii="Times New Roman" w:eastAsia="Times New Roman" w:hAnsi="Times New Roman" w:cs="Times New Roman"/>
            <w:sz w:val="22"/>
            <w:szCs w:val="22"/>
            <w:shd w:val="clear" w:color="auto" w:fill="FFFFFF"/>
            <w:rPrChange w:id="256" w:author="Chen Liao" w:date="2021-03-29T18:57:00Z">
              <w:rPr>
                <w:shd w:val="clear" w:color="auto" w:fill="FFFFFF"/>
              </w:rPr>
            </w:rPrChange>
          </w:rPr>
          <w:t>bio</w:t>
        </w:r>
      </w:ins>
      <w:ins w:id="257" w:author="Chen Liao" w:date="2021-03-26T17:05:00Z">
        <w:r w:rsidR="006B39A8" w:rsidRPr="002B6EEC">
          <w:rPr>
            <w:rFonts w:ascii="Times New Roman" w:eastAsia="Times New Roman" w:hAnsi="Times New Roman" w:cs="Times New Roman"/>
            <w:sz w:val="22"/>
            <w:szCs w:val="22"/>
            <w:shd w:val="clear" w:color="auto" w:fill="FFFFFF"/>
            <w:rPrChange w:id="258" w:author="Chen Liao" w:date="2021-03-29T18:57:00Z">
              <w:rPr>
                <w:shd w:val="clear" w:color="auto" w:fill="FFFFFF"/>
              </w:rPr>
            </w:rPrChange>
          </w:rPr>
          <w:t>diversity</w:t>
        </w:r>
      </w:ins>
      <w:ins w:id="259" w:author="Chen Liao" w:date="2021-03-26T18:00:00Z">
        <w:r w:rsidR="00A94280" w:rsidRPr="002B6EEC">
          <w:rPr>
            <w:rFonts w:ascii="Times New Roman" w:eastAsia="Times New Roman" w:hAnsi="Times New Roman" w:cs="Times New Roman"/>
            <w:sz w:val="22"/>
            <w:szCs w:val="22"/>
            <w:shd w:val="clear" w:color="auto" w:fill="FFFFFF"/>
            <w:rPrChange w:id="260" w:author="Chen Liao" w:date="2021-03-29T18:57:00Z">
              <w:rPr>
                <w:shd w:val="clear" w:color="auto" w:fill="FFFFFF"/>
              </w:rPr>
            </w:rPrChange>
          </w:rPr>
          <w:t>,</w:t>
        </w:r>
      </w:ins>
      <w:ins w:id="261" w:author="Chen Liao" w:date="2021-03-26T17:06:00Z">
        <w:r w:rsidR="00AD4CB9" w:rsidRPr="002B6EEC">
          <w:rPr>
            <w:rFonts w:ascii="Times New Roman" w:eastAsia="Times New Roman" w:hAnsi="Times New Roman" w:cs="Times New Roman"/>
            <w:sz w:val="22"/>
            <w:szCs w:val="22"/>
            <w:shd w:val="clear" w:color="auto" w:fill="FFFFFF"/>
            <w:rPrChange w:id="262" w:author="Chen Liao" w:date="2021-03-29T18:57:00Z">
              <w:rPr>
                <w:shd w:val="clear" w:color="auto" w:fill="FFFFFF"/>
              </w:rPr>
            </w:rPrChange>
          </w:rPr>
          <w:t xml:space="preserve"> </w:t>
        </w:r>
      </w:ins>
      <w:ins w:id="263" w:author="Chen Liao" w:date="2021-03-26T18:00:00Z">
        <w:r w:rsidR="00A94280" w:rsidRPr="002B6EEC">
          <w:rPr>
            <w:rFonts w:ascii="Times New Roman" w:eastAsia="Times New Roman" w:hAnsi="Times New Roman" w:cs="Times New Roman"/>
            <w:sz w:val="22"/>
            <w:szCs w:val="22"/>
            <w:shd w:val="clear" w:color="auto" w:fill="FFFFFF"/>
            <w:rPrChange w:id="264" w:author="Chen Liao" w:date="2021-03-29T18:57:00Z">
              <w:rPr>
                <w:shd w:val="clear" w:color="auto" w:fill="FFFFFF"/>
              </w:rPr>
            </w:rPrChange>
          </w:rPr>
          <w:t xml:space="preserve">both of </w:t>
        </w:r>
      </w:ins>
      <w:ins w:id="265" w:author="Chen Liao" w:date="2021-03-26T17:06:00Z">
        <w:r w:rsidR="00AD4CB9" w:rsidRPr="002B6EEC">
          <w:rPr>
            <w:rFonts w:ascii="Times New Roman" w:eastAsia="Times New Roman" w:hAnsi="Times New Roman" w:cs="Times New Roman"/>
            <w:sz w:val="22"/>
            <w:szCs w:val="22"/>
            <w:shd w:val="clear" w:color="auto" w:fill="FFFFFF"/>
            <w:rPrChange w:id="266" w:author="Chen Liao" w:date="2021-03-29T18:57:00Z">
              <w:rPr>
                <w:shd w:val="clear" w:color="auto" w:fill="FFFFFF"/>
              </w:rPr>
            </w:rPrChange>
          </w:rPr>
          <w:t>which</w:t>
        </w:r>
      </w:ins>
      <w:ins w:id="267" w:author="Chen Liao" w:date="2021-03-26T17:08:00Z">
        <w:r w:rsidR="00367643" w:rsidRPr="002B6EEC">
          <w:rPr>
            <w:rFonts w:ascii="Times New Roman" w:eastAsia="Times New Roman" w:hAnsi="Times New Roman" w:cs="Times New Roman"/>
            <w:sz w:val="22"/>
            <w:szCs w:val="22"/>
            <w:shd w:val="clear" w:color="auto" w:fill="FFFFFF"/>
            <w:rPrChange w:id="268" w:author="Chen Liao" w:date="2021-03-29T18:57:00Z">
              <w:rPr>
                <w:shd w:val="clear" w:color="auto" w:fill="FFFFFF"/>
              </w:rPr>
            </w:rPrChange>
          </w:rPr>
          <w:t xml:space="preserve"> </w:t>
        </w:r>
      </w:ins>
      <w:ins w:id="269" w:author="Chen Liao" w:date="2021-03-26T18:01:00Z">
        <w:r w:rsidR="00A94280" w:rsidRPr="002B6EEC">
          <w:rPr>
            <w:rFonts w:ascii="Times New Roman" w:eastAsia="Times New Roman" w:hAnsi="Times New Roman" w:cs="Times New Roman"/>
            <w:sz w:val="22"/>
            <w:szCs w:val="22"/>
            <w:shd w:val="clear" w:color="auto" w:fill="FFFFFF"/>
            <w:rPrChange w:id="270" w:author="Chen Liao" w:date="2021-03-29T18:57:00Z">
              <w:rPr>
                <w:shd w:val="clear" w:color="auto" w:fill="FFFFFF"/>
              </w:rPr>
            </w:rPrChange>
          </w:rPr>
          <w:t>were quickly perturbed in short-term but only partially recovered</w:t>
        </w:r>
      </w:ins>
      <w:ins w:id="271" w:author="Chen Liao" w:date="2021-03-26T17:05:00Z">
        <w:r w:rsidR="006B39A8" w:rsidRPr="002B6EEC">
          <w:rPr>
            <w:rFonts w:ascii="Times New Roman" w:eastAsia="Times New Roman" w:hAnsi="Times New Roman" w:cs="Times New Roman"/>
            <w:sz w:val="22"/>
            <w:szCs w:val="22"/>
            <w:shd w:val="clear" w:color="auto" w:fill="FFFFFF"/>
            <w:rPrChange w:id="272" w:author="Chen Liao" w:date="2021-03-29T18:57:00Z">
              <w:rPr>
                <w:shd w:val="clear" w:color="auto" w:fill="FFFFFF"/>
              </w:rPr>
            </w:rPrChange>
          </w:rPr>
          <w:t xml:space="preserve"> </w:t>
        </w:r>
      </w:ins>
      <w:del w:id="273" w:author="Chen Liao" w:date="2021-03-26T18:02:00Z">
        <w:r w:rsidR="00255FCF" w:rsidRPr="002B6EEC" w:rsidDel="00A94280">
          <w:rPr>
            <w:rFonts w:ascii="Times New Roman" w:eastAsia="Times New Roman" w:hAnsi="Times New Roman" w:cs="Times New Roman"/>
            <w:sz w:val="22"/>
            <w:szCs w:val="22"/>
            <w:shd w:val="clear" w:color="auto" w:fill="FFFFFF"/>
            <w:rPrChange w:id="274" w:author="Chen Liao" w:date="2021-03-29T18:57:00Z">
              <w:rPr>
                <w:sz w:val="22"/>
                <w:shd w:val="clear" w:color="auto" w:fill="FFFFFF"/>
              </w:rPr>
            </w:rPrChange>
          </w:rPr>
          <w:delText>increase</w:delText>
        </w:r>
      </w:del>
      <w:del w:id="275" w:author="Chen Liao" w:date="2021-03-26T17:06:00Z">
        <w:r w:rsidR="0092326F" w:rsidRPr="002B6EEC" w:rsidDel="00AD4CB9">
          <w:rPr>
            <w:rFonts w:ascii="Times New Roman" w:eastAsia="Times New Roman" w:hAnsi="Times New Roman" w:cs="Times New Roman"/>
            <w:sz w:val="22"/>
            <w:szCs w:val="22"/>
            <w:shd w:val="clear" w:color="auto" w:fill="FFFFFF"/>
            <w:rPrChange w:id="276" w:author="Chen Liao" w:date="2021-03-29T18:57:00Z">
              <w:rPr>
                <w:sz w:val="22"/>
                <w:shd w:val="clear" w:color="auto" w:fill="FFFFFF"/>
              </w:rPr>
            </w:rPrChange>
          </w:rPr>
          <w:delText>s</w:delText>
        </w:r>
      </w:del>
      <w:del w:id="277" w:author="Chen Liao" w:date="2021-03-26T18:02:00Z">
        <w:r w:rsidR="00255FCF" w:rsidRPr="002B6EEC" w:rsidDel="00A94280">
          <w:rPr>
            <w:rFonts w:ascii="Times New Roman" w:eastAsia="Times New Roman" w:hAnsi="Times New Roman" w:cs="Times New Roman"/>
            <w:sz w:val="22"/>
            <w:szCs w:val="22"/>
            <w:shd w:val="clear" w:color="auto" w:fill="FFFFFF"/>
            <w:rPrChange w:id="278" w:author="Chen Liao" w:date="2021-03-29T18:57:00Z">
              <w:rPr>
                <w:sz w:val="22"/>
                <w:shd w:val="clear" w:color="auto" w:fill="FFFFFF"/>
              </w:rPr>
            </w:rPrChange>
          </w:rPr>
          <w:delText xml:space="preserve"> </w:delText>
        </w:r>
      </w:del>
      <w:del w:id="279" w:author="Chen Liao" w:date="2021-03-26T17:09:00Z">
        <w:r w:rsidR="00046002" w:rsidRPr="002B6EEC" w:rsidDel="00F90E2F">
          <w:rPr>
            <w:rFonts w:ascii="Times New Roman" w:eastAsia="Times New Roman" w:hAnsi="Times New Roman" w:cs="Times New Roman"/>
            <w:sz w:val="22"/>
            <w:szCs w:val="22"/>
            <w:shd w:val="clear" w:color="auto" w:fill="FFFFFF"/>
            <w:rPrChange w:id="280" w:author="Chen Liao" w:date="2021-03-29T18:57:00Z">
              <w:rPr>
                <w:sz w:val="22"/>
                <w:shd w:val="clear" w:color="auto" w:fill="FFFFFF"/>
              </w:rPr>
            </w:rPrChange>
          </w:rPr>
          <w:delText>sharply</w:delText>
        </w:r>
        <w:r w:rsidR="00255FCF" w:rsidRPr="002B6EEC" w:rsidDel="00F90E2F">
          <w:rPr>
            <w:rFonts w:ascii="Times New Roman" w:eastAsia="Times New Roman" w:hAnsi="Times New Roman" w:cs="Times New Roman"/>
            <w:sz w:val="22"/>
            <w:szCs w:val="22"/>
            <w:shd w:val="clear" w:color="auto" w:fill="FFFFFF"/>
            <w:rPrChange w:id="281" w:author="Chen Liao" w:date="2021-03-29T18:57:00Z">
              <w:rPr>
                <w:sz w:val="22"/>
                <w:shd w:val="clear" w:color="auto" w:fill="FFFFFF"/>
              </w:rPr>
            </w:rPrChange>
          </w:rPr>
          <w:delText xml:space="preserve"> </w:delText>
        </w:r>
      </w:del>
      <w:del w:id="282" w:author="Chen Liao" w:date="2021-03-26T18:02:00Z">
        <w:r w:rsidR="00255FCF" w:rsidRPr="002B6EEC" w:rsidDel="00A94280">
          <w:rPr>
            <w:rFonts w:ascii="Times New Roman" w:eastAsia="Times New Roman" w:hAnsi="Times New Roman" w:cs="Times New Roman"/>
            <w:sz w:val="22"/>
            <w:szCs w:val="22"/>
            <w:shd w:val="clear" w:color="auto" w:fill="FFFFFF"/>
            <w:rPrChange w:id="283" w:author="Chen Liao" w:date="2021-03-29T18:57:00Z">
              <w:rPr>
                <w:sz w:val="22"/>
                <w:shd w:val="clear" w:color="auto" w:fill="FFFFFF"/>
              </w:rPr>
            </w:rPrChange>
          </w:rPr>
          <w:delText xml:space="preserve">within a few days </w:delText>
        </w:r>
        <w:r w:rsidR="00D410FA" w:rsidRPr="002B6EEC" w:rsidDel="00A94280">
          <w:rPr>
            <w:rFonts w:ascii="Times New Roman" w:eastAsia="Times New Roman" w:hAnsi="Times New Roman" w:cs="Times New Roman"/>
            <w:sz w:val="22"/>
            <w:szCs w:val="22"/>
            <w:shd w:val="clear" w:color="auto" w:fill="FFFFFF"/>
            <w:rPrChange w:id="284" w:author="Chen Liao" w:date="2021-03-29T18:57:00Z">
              <w:rPr>
                <w:sz w:val="22"/>
                <w:shd w:val="clear" w:color="auto" w:fill="FFFFFF"/>
              </w:rPr>
            </w:rPrChange>
          </w:rPr>
          <w:delText xml:space="preserve">but </w:delText>
        </w:r>
      </w:del>
      <w:del w:id="285" w:author="Chen Liao" w:date="2021-03-26T18:00:00Z">
        <w:r w:rsidR="00343B9B" w:rsidRPr="002B6EEC" w:rsidDel="00A94280">
          <w:rPr>
            <w:rFonts w:ascii="Times New Roman" w:eastAsia="Times New Roman" w:hAnsi="Times New Roman" w:cs="Times New Roman"/>
            <w:sz w:val="22"/>
            <w:szCs w:val="22"/>
            <w:shd w:val="clear" w:color="auto" w:fill="FFFFFF"/>
            <w:rPrChange w:id="286" w:author="Chen Liao" w:date="2021-03-29T18:57:00Z">
              <w:rPr>
                <w:sz w:val="22"/>
                <w:shd w:val="clear" w:color="auto" w:fill="FFFFFF"/>
              </w:rPr>
            </w:rPrChange>
          </w:rPr>
          <w:delText>then</w:delText>
        </w:r>
        <w:r w:rsidR="00EE274E" w:rsidRPr="002B6EEC" w:rsidDel="00A94280">
          <w:rPr>
            <w:rFonts w:ascii="Times New Roman" w:eastAsia="Times New Roman" w:hAnsi="Times New Roman" w:cs="Times New Roman"/>
            <w:sz w:val="22"/>
            <w:szCs w:val="22"/>
            <w:shd w:val="clear" w:color="auto" w:fill="FFFFFF"/>
            <w:rPrChange w:id="287" w:author="Chen Liao" w:date="2021-03-29T18:57:00Z">
              <w:rPr>
                <w:sz w:val="22"/>
                <w:shd w:val="clear" w:color="auto" w:fill="FFFFFF"/>
              </w:rPr>
            </w:rPrChange>
          </w:rPr>
          <w:delText xml:space="preserve"> </w:delText>
        </w:r>
      </w:del>
      <w:del w:id="288" w:author="Chen Liao" w:date="2021-03-26T17:08:00Z">
        <w:r w:rsidR="00EE274E" w:rsidRPr="002B6EEC" w:rsidDel="00367643">
          <w:rPr>
            <w:rFonts w:ascii="Times New Roman" w:eastAsia="Times New Roman" w:hAnsi="Times New Roman" w:cs="Times New Roman"/>
            <w:sz w:val="22"/>
            <w:szCs w:val="22"/>
            <w:shd w:val="clear" w:color="auto" w:fill="FFFFFF"/>
            <w:rPrChange w:id="289" w:author="Chen Liao" w:date="2021-03-29T18:57:00Z">
              <w:rPr>
                <w:sz w:val="22"/>
                <w:shd w:val="clear" w:color="auto" w:fill="FFFFFF"/>
              </w:rPr>
            </w:rPrChange>
          </w:rPr>
          <w:delText xml:space="preserve">decline </w:delText>
        </w:r>
      </w:del>
      <w:del w:id="290" w:author="Chen Liao" w:date="2021-03-26T16:32:00Z">
        <w:r w:rsidR="00343B9B" w:rsidRPr="002B6EEC" w:rsidDel="002437AC">
          <w:rPr>
            <w:rFonts w:ascii="Times New Roman" w:eastAsia="Times New Roman" w:hAnsi="Times New Roman" w:cs="Times New Roman"/>
            <w:sz w:val="22"/>
            <w:szCs w:val="22"/>
            <w:shd w:val="clear" w:color="auto" w:fill="FFFFFF"/>
            <w:rPrChange w:id="291" w:author="Chen Liao" w:date="2021-03-29T18:57:00Z">
              <w:rPr>
                <w:sz w:val="22"/>
                <w:shd w:val="clear" w:color="auto" w:fill="FFFFFF"/>
              </w:rPr>
            </w:rPrChange>
          </w:rPr>
          <w:delText>to new steady</w:delText>
        </w:r>
        <w:r w:rsidR="00046002" w:rsidRPr="002B6EEC" w:rsidDel="002437AC">
          <w:rPr>
            <w:rFonts w:ascii="Times New Roman" w:eastAsia="Times New Roman" w:hAnsi="Times New Roman" w:cs="Times New Roman"/>
            <w:sz w:val="22"/>
            <w:szCs w:val="22"/>
            <w:shd w:val="clear" w:color="auto" w:fill="FFFFFF"/>
            <w:rPrChange w:id="292" w:author="Chen Liao" w:date="2021-03-29T18:57:00Z">
              <w:rPr>
                <w:sz w:val="22"/>
                <w:shd w:val="clear" w:color="auto" w:fill="FFFFFF"/>
              </w:rPr>
            </w:rPrChange>
          </w:rPr>
          <w:delText>-</w:delText>
        </w:r>
        <w:r w:rsidR="00343B9B" w:rsidRPr="002B6EEC" w:rsidDel="002437AC">
          <w:rPr>
            <w:rFonts w:ascii="Times New Roman" w:eastAsia="Times New Roman" w:hAnsi="Times New Roman" w:cs="Times New Roman"/>
            <w:sz w:val="22"/>
            <w:szCs w:val="22"/>
            <w:shd w:val="clear" w:color="auto" w:fill="FFFFFF"/>
            <w:rPrChange w:id="293" w:author="Chen Liao" w:date="2021-03-29T18:57:00Z">
              <w:rPr>
                <w:sz w:val="22"/>
                <w:shd w:val="clear" w:color="auto" w:fill="FFFFFF"/>
              </w:rPr>
            </w:rPrChange>
          </w:rPr>
          <w:delText>state</w:delText>
        </w:r>
        <w:r w:rsidR="00046002" w:rsidRPr="002B6EEC" w:rsidDel="002437AC">
          <w:rPr>
            <w:rFonts w:ascii="Times New Roman" w:eastAsia="Times New Roman" w:hAnsi="Times New Roman" w:cs="Times New Roman"/>
            <w:sz w:val="22"/>
            <w:szCs w:val="22"/>
            <w:shd w:val="clear" w:color="auto" w:fill="FFFFFF"/>
            <w:rPrChange w:id="294" w:author="Chen Liao" w:date="2021-03-29T18:57:00Z">
              <w:rPr>
                <w:sz w:val="22"/>
                <w:shd w:val="clear" w:color="auto" w:fill="FFFFFF"/>
              </w:rPr>
            </w:rPrChange>
          </w:rPr>
          <w:delText xml:space="preserve"> level</w:delText>
        </w:r>
        <w:r w:rsidR="00343B9B" w:rsidRPr="002B6EEC" w:rsidDel="002437AC">
          <w:rPr>
            <w:rFonts w:ascii="Times New Roman" w:eastAsia="Times New Roman" w:hAnsi="Times New Roman" w:cs="Times New Roman"/>
            <w:sz w:val="22"/>
            <w:szCs w:val="22"/>
            <w:shd w:val="clear" w:color="auto" w:fill="FFFFFF"/>
            <w:rPrChange w:id="295" w:author="Chen Liao" w:date="2021-03-29T18:57:00Z">
              <w:rPr>
                <w:sz w:val="22"/>
                <w:shd w:val="clear" w:color="auto" w:fill="FFFFFF"/>
              </w:rPr>
            </w:rPrChange>
          </w:rPr>
          <w:delText>s</w:delText>
        </w:r>
        <w:r w:rsidR="00D410FA" w:rsidRPr="002B6EEC" w:rsidDel="002437AC">
          <w:rPr>
            <w:rFonts w:ascii="Times New Roman" w:eastAsia="Times New Roman" w:hAnsi="Times New Roman" w:cs="Times New Roman"/>
            <w:sz w:val="22"/>
            <w:szCs w:val="22"/>
            <w:shd w:val="clear" w:color="auto" w:fill="FFFFFF"/>
            <w:rPrChange w:id="296" w:author="Chen Liao" w:date="2021-03-29T18:57:00Z">
              <w:rPr>
                <w:sz w:val="22"/>
                <w:shd w:val="clear" w:color="auto" w:fill="FFFFFF"/>
              </w:rPr>
            </w:rPrChange>
          </w:rPr>
          <w:delText xml:space="preserve"> </w:delText>
        </w:r>
      </w:del>
      <w:r w:rsidR="00D410FA" w:rsidRPr="002B6EEC">
        <w:rPr>
          <w:rFonts w:ascii="Times New Roman" w:eastAsia="Times New Roman" w:hAnsi="Times New Roman" w:cs="Times New Roman"/>
          <w:sz w:val="22"/>
          <w:szCs w:val="22"/>
          <w:shd w:val="clear" w:color="auto" w:fill="FFFFFF"/>
          <w:rPrChange w:id="297" w:author="Chen Liao" w:date="2021-03-29T18:57:00Z">
            <w:rPr>
              <w:sz w:val="22"/>
              <w:shd w:val="clear" w:color="auto" w:fill="FFFFFF"/>
            </w:rPr>
          </w:rPrChange>
        </w:rPr>
        <w:t xml:space="preserve">even under sustainable inulin </w:t>
      </w:r>
      <w:r w:rsidR="00D74A49" w:rsidRPr="002B6EEC">
        <w:rPr>
          <w:rFonts w:ascii="Times New Roman" w:eastAsia="Times New Roman" w:hAnsi="Times New Roman" w:cs="Times New Roman"/>
          <w:sz w:val="22"/>
          <w:szCs w:val="22"/>
          <w:shd w:val="clear" w:color="auto" w:fill="FFFFFF"/>
          <w:rPrChange w:id="298" w:author="Chen Liao" w:date="2021-03-29T18:57:00Z">
            <w:rPr>
              <w:sz w:val="22"/>
              <w:shd w:val="clear" w:color="auto" w:fill="FFFFFF"/>
            </w:rPr>
          </w:rPrChange>
        </w:rPr>
        <w:t>supply</w:t>
      </w:r>
      <w:r w:rsidR="00343B9B" w:rsidRPr="002B6EEC">
        <w:rPr>
          <w:rFonts w:ascii="Times New Roman" w:eastAsia="Times New Roman" w:hAnsi="Times New Roman" w:cs="Times New Roman"/>
          <w:sz w:val="22"/>
          <w:szCs w:val="22"/>
          <w:shd w:val="clear" w:color="auto" w:fill="FFFFFF"/>
          <w:rPrChange w:id="299" w:author="Chen Liao" w:date="2021-03-29T18:57:00Z">
            <w:rPr>
              <w:sz w:val="22"/>
              <w:shd w:val="clear" w:color="auto" w:fill="FFFFFF"/>
            </w:rPr>
          </w:rPrChange>
        </w:rPr>
        <w:t>.</w:t>
      </w:r>
      <w:del w:id="300" w:author="Chen Liao" w:date="2021-03-26T17:09:00Z">
        <w:r w:rsidR="00343B9B" w:rsidRPr="002B6EEC" w:rsidDel="00F90E2F">
          <w:rPr>
            <w:rFonts w:ascii="Times New Roman" w:eastAsia="Times New Roman" w:hAnsi="Times New Roman" w:cs="Times New Roman"/>
            <w:sz w:val="22"/>
            <w:szCs w:val="22"/>
            <w:shd w:val="clear" w:color="auto" w:fill="FFFFFF"/>
            <w:rPrChange w:id="301" w:author="Chen Liao" w:date="2021-03-29T18:57:00Z">
              <w:rPr>
                <w:sz w:val="22"/>
                <w:shd w:val="clear" w:color="auto" w:fill="FFFFFF"/>
              </w:rPr>
            </w:rPrChange>
          </w:rPr>
          <w:delText xml:space="preserve"> Similar </w:delText>
        </w:r>
      </w:del>
      <w:del w:id="302" w:author="Chen Liao" w:date="2021-03-18T20:52:00Z">
        <w:r w:rsidR="00343B9B" w:rsidRPr="002B6EEC" w:rsidDel="00E5193E">
          <w:rPr>
            <w:rFonts w:ascii="Times New Roman" w:eastAsia="Times New Roman" w:hAnsi="Times New Roman" w:cs="Times New Roman"/>
            <w:sz w:val="22"/>
            <w:szCs w:val="22"/>
            <w:shd w:val="clear" w:color="auto" w:fill="FFFFFF"/>
            <w:rPrChange w:id="303" w:author="Chen Liao" w:date="2021-03-29T18:57:00Z">
              <w:rPr>
                <w:sz w:val="22"/>
                <w:shd w:val="clear" w:color="auto" w:fill="FFFFFF"/>
              </w:rPr>
            </w:rPrChange>
          </w:rPr>
          <w:delText>transient</w:delText>
        </w:r>
        <w:r w:rsidR="00046002" w:rsidRPr="002B6EEC" w:rsidDel="00E5193E">
          <w:rPr>
            <w:rFonts w:ascii="Times New Roman" w:eastAsia="Times New Roman" w:hAnsi="Times New Roman" w:cs="Times New Roman"/>
            <w:sz w:val="22"/>
            <w:szCs w:val="22"/>
            <w:shd w:val="clear" w:color="auto" w:fill="FFFFFF"/>
            <w:rPrChange w:id="304" w:author="Chen Liao" w:date="2021-03-29T18:57:00Z">
              <w:rPr>
                <w:sz w:val="22"/>
                <w:shd w:val="clear" w:color="auto" w:fill="FFFFFF"/>
              </w:rPr>
            </w:rPrChange>
          </w:rPr>
          <w:delText xml:space="preserve"> overshoot</w:delText>
        </w:r>
      </w:del>
      <w:del w:id="305" w:author="Chen Liao" w:date="2021-03-26T17:09:00Z">
        <w:r w:rsidR="00046002" w:rsidRPr="002B6EEC" w:rsidDel="00F90E2F">
          <w:rPr>
            <w:rFonts w:ascii="Times New Roman" w:eastAsia="Times New Roman" w:hAnsi="Times New Roman" w:cs="Times New Roman"/>
            <w:sz w:val="22"/>
            <w:szCs w:val="22"/>
            <w:shd w:val="clear" w:color="auto" w:fill="FFFFFF"/>
            <w:rPrChange w:id="306" w:author="Chen Liao" w:date="2021-03-29T18:57:00Z">
              <w:rPr>
                <w:sz w:val="22"/>
                <w:shd w:val="clear" w:color="auto" w:fill="FFFFFF"/>
              </w:rPr>
            </w:rPrChange>
          </w:rPr>
          <w:delText xml:space="preserve"> dynamics was </w:delText>
        </w:r>
        <w:r w:rsidR="001828ED" w:rsidRPr="002B6EEC" w:rsidDel="00F90E2F">
          <w:rPr>
            <w:rFonts w:ascii="Times New Roman" w:eastAsia="Times New Roman" w:hAnsi="Times New Roman" w:cs="Times New Roman"/>
            <w:sz w:val="22"/>
            <w:szCs w:val="22"/>
            <w:shd w:val="clear" w:color="auto" w:fill="FFFFFF"/>
            <w:rPrChange w:id="307" w:author="Chen Liao" w:date="2021-03-29T18:57:00Z">
              <w:rPr>
                <w:sz w:val="22"/>
                <w:shd w:val="clear" w:color="auto" w:fill="FFFFFF"/>
              </w:rPr>
            </w:rPrChange>
          </w:rPr>
          <w:delText xml:space="preserve">also </w:delText>
        </w:r>
        <w:r w:rsidR="00046002" w:rsidRPr="002B6EEC" w:rsidDel="00F90E2F">
          <w:rPr>
            <w:rFonts w:ascii="Times New Roman" w:eastAsia="Times New Roman" w:hAnsi="Times New Roman" w:cs="Times New Roman"/>
            <w:sz w:val="22"/>
            <w:szCs w:val="22"/>
            <w:shd w:val="clear" w:color="auto" w:fill="FFFFFF"/>
            <w:rPrChange w:id="308" w:author="Chen Liao" w:date="2021-03-29T18:57:00Z">
              <w:rPr>
                <w:sz w:val="22"/>
                <w:shd w:val="clear" w:color="auto" w:fill="FFFFFF"/>
              </w:rPr>
            </w:rPrChange>
          </w:rPr>
          <w:delText xml:space="preserve">observed for </w:delText>
        </w:r>
      </w:del>
      <w:del w:id="309" w:author="Chen Liao" w:date="2021-03-26T17:04:00Z">
        <w:r w:rsidR="00046002" w:rsidRPr="002B6EEC" w:rsidDel="006B39A8">
          <w:rPr>
            <w:rFonts w:ascii="Times New Roman" w:eastAsia="Times New Roman" w:hAnsi="Times New Roman" w:cs="Times New Roman"/>
            <w:sz w:val="22"/>
            <w:szCs w:val="22"/>
            <w:shd w:val="clear" w:color="auto" w:fill="FFFFFF"/>
            <w:rPrChange w:id="310" w:author="Chen Liao" w:date="2021-03-29T18:57:00Z">
              <w:rPr>
                <w:sz w:val="22"/>
                <w:shd w:val="clear" w:color="auto" w:fill="FFFFFF"/>
              </w:rPr>
            </w:rPrChange>
          </w:rPr>
          <w:delText>microbiota diversity</w:delText>
        </w:r>
      </w:del>
      <w:ins w:id="311" w:author="Chen Liao" w:date="2021-03-26T16:34:00Z">
        <w:r w:rsidR="002437AC" w:rsidRPr="002B6EEC">
          <w:rPr>
            <w:rFonts w:ascii="Times New Roman" w:eastAsia="Times New Roman" w:hAnsi="Times New Roman" w:cs="Times New Roman"/>
            <w:sz w:val="22"/>
            <w:szCs w:val="22"/>
            <w:shd w:val="clear" w:color="auto" w:fill="FFFFFF"/>
            <w:rPrChange w:id="312" w:author="Chen Liao" w:date="2021-03-29T18:57:00Z">
              <w:rPr>
                <w:shd w:val="clear" w:color="auto" w:fill="FFFFFF"/>
              </w:rPr>
            </w:rPrChange>
          </w:rPr>
          <w:t xml:space="preserve"> </w:t>
        </w:r>
      </w:ins>
      <w:ins w:id="313" w:author="Chen Liao" w:date="2021-03-26T16:35:00Z">
        <w:r w:rsidR="00414532" w:rsidRPr="002B6EEC">
          <w:rPr>
            <w:rFonts w:ascii="Times New Roman" w:eastAsia="Times New Roman" w:hAnsi="Times New Roman" w:cs="Times New Roman"/>
            <w:sz w:val="22"/>
            <w:szCs w:val="22"/>
            <w:shd w:val="clear" w:color="auto" w:fill="FFFFFF"/>
            <w:rPrChange w:id="314" w:author="Chen Liao" w:date="2021-03-29T18:57:00Z">
              <w:rPr>
                <w:shd w:val="clear" w:color="auto" w:fill="FFFFFF"/>
              </w:rPr>
            </w:rPrChange>
          </w:rPr>
          <w:t>W</w:t>
        </w:r>
      </w:ins>
      <w:ins w:id="315" w:author="Chen Liao" w:date="2021-03-26T16:34:00Z">
        <w:r w:rsidR="002437AC" w:rsidRPr="002B6EEC">
          <w:rPr>
            <w:rFonts w:ascii="Times New Roman" w:eastAsia="Times New Roman" w:hAnsi="Times New Roman" w:cs="Times New Roman"/>
            <w:sz w:val="22"/>
            <w:szCs w:val="22"/>
            <w:shd w:val="clear" w:color="auto" w:fill="FFFFFF"/>
            <w:rPrChange w:id="316" w:author="Chen Liao" w:date="2021-03-29T18:57:00Z">
              <w:rPr>
                <w:shd w:val="clear" w:color="auto" w:fill="FFFFFF"/>
              </w:rPr>
            </w:rPrChange>
          </w:rPr>
          <w:t xml:space="preserve">e </w:t>
        </w:r>
      </w:ins>
      <w:ins w:id="317" w:author="Chen Liao" w:date="2021-03-26T17:10:00Z">
        <w:r w:rsidR="00135732" w:rsidRPr="002B6EEC">
          <w:rPr>
            <w:rFonts w:ascii="Times New Roman" w:eastAsia="Times New Roman" w:hAnsi="Times New Roman" w:cs="Times New Roman"/>
            <w:sz w:val="22"/>
            <w:szCs w:val="22"/>
            <w:shd w:val="clear" w:color="auto" w:fill="FFFFFF"/>
            <w:rPrChange w:id="318" w:author="Chen Liao" w:date="2021-03-29T18:57:00Z">
              <w:rPr>
                <w:shd w:val="clear" w:color="auto" w:fill="FFFFFF"/>
              </w:rPr>
            </w:rPrChange>
          </w:rPr>
          <w:t xml:space="preserve">further </w:t>
        </w:r>
      </w:ins>
      <w:ins w:id="319" w:author="Chen Liao" w:date="2021-03-26T16:34:00Z">
        <w:r w:rsidR="002437AC" w:rsidRPr="002B6EEC">
          <w:rPr>
            <w:rFonts w:ascii="Times New Roman" w:eastAsia="Times New Roman" w:hAnsi="Times New Roman" w:cs="Times New Roman"/>
            <w:sz w:val="22"/>
            <w:szCs w:val="22"/>
            <w:shd w:val="clear" w:color="auto" w:fill="FFFFFF"/>
            <w:rPrChange w:id="320" w:author="Chen Liao" w:date="2021-03-29T18:57:00Z">
              <w:rPr>
                <w:shd w:val="clear" w:color="auto" w:fill="FFFFFF"/>
              </w:rPr>
            </w:rPrChange>
          </w:rPr>
          <w:t xml:space="preserve">identified a consortium of five inulin </w:t>
        </w:r>
      </w:ins>
      <w:ins w:id="321" w:author="Chen Liao" w:date="2021-03-26T17:11:00Z">
        <w:r w:rsidR="00135732" w:rsidRPr="002B6EEC">
          <w:rPr>
            <w:rFonts w:ascii="Times New Roman" w:eastAsia="Times New Roman" w:hAnsi="Times New Roman" w:cs="Times New Roman"/>
            <w:sz w:val="22"/>
            <w:szCs w:val="22"/>
            <w:shd w:val="clear" w:color="auto" w:fill="FFFFFF"/>
            <w:rPrChange w:id="322" w:author="Chen Liao" w:date="2021-03-29T18:57:00Z">
              <w:rPr>
                <w:shd w:val="clear" w:color="auto" w:fill="FFFFFF"/>
              </w:rPr>
            </w:rPrChange>
          </w:rPr>
          <w:t xml:space="preserve">responders </w:t>
        </w:r>
      </w:ins>
      <w:del w:id="323" w:author="Chen Liao" w:date="2021-03-26T16:34:00Z">
        <w:r w:rsidR="00046002" w:rsidRPr="002B6EEC" w:rsidDel="002437AC">
          <w:rPr>
            <w:rFonts w:ascii="Times New Roman" w:eastAsia="Times New Roman" w:hAnsi="Times New Roman" w:cs="Times New Roman"/>
            <w:sz w:val="22"/>
            <w:szCs w:val="22"/>
            <w:shd w:val="clear" w:color="auto" w:fill="FFFFFF"/>
            <w:rPrChange w:id="324" w:author="Chen Liao" w:date="2021-03-29T18:57:00Z">
              <w:rPr>
                <w:sz w:val="22"/>
                <w:shd w:val="clear" w:color="auto" w:fill="FFFFFF"/>
              </w:rPr>
            </w:rPrChange>
          </w:rPr>
          <w:delText xml:space="preserve">, which can be explained by initial rapid growth of several inulin responders </w:delText>
        </w:r>
      </w:del>
      <w:del w:id="325" w:author="Chen Liao" w:date="2021-03-26T17:11:00Z">
        <w:r w:rsidR="00046002" w:rsidRPr="002B6EEC" w:rsidDel="00135732">
          <w:rPr>
            <w:rFonts w:ascii="Times New Roman" w:eastAsia="Times New Roman" w:hAnsi="Times New Roman" w:cs="Times New Roman"/>
            <w:sz w:val="22"/>
            <w:szCs w:val="22"/>
            <w:shd w:val="clear" w:color="auto" w:fill="FFFFFF"/>
            <w:rPrChange w:id="326" w:author="Chen Liao" w:date="2021-03-29T18:57:00Z">
              <w:rPr>
                <w:sz w:val="22"/>
                <w:shd w:val="clear" w:color="auto" w:fill="FFFFFF"/>
              </w:rPr>
            </w:rPrChange>
          </w:rPr>
          <w:delText>(</w:delText>
        </w:r>
      </w:del>
      <w:del w:id="327" w:author="Chen Liao" w:date="2021-03-26T16:34:00Z">
        <w:r w:rsidR="00046002" w:rsidRPr="002B6EEC" w:rsidDel="002437AC">
          <w:rPr>
            <w:rFonts w:ascii="Times New Roman" w:eastAsia="Times New Roman" w:hAnsi="Times New Roman" w:cs="Times New Roman"/>
            <w:sz w:val="22"/>
            <w:szCs w:val="22"/>
            <w:shd w:val="clear" w:color="auto" w:fill="FFFFFF"/>
            <w:rPrChange w:id="328" w:author="Chen Liao" w:date="2021-03-29T18:57:00Z">
              <w:rPr>
                <w:sz w:val="22"/>
                <w:shd w:val="clear" w:color="auto" w:fill="FFFFFF"/>
              </w:rPr>
            </w:rPrChange>
          </w:rPr>
          <w:delText>e.g.,</w:delText>
        </w:r>
      </w:del>
      <w:del w:id="329" w:author="Chen Liao" w:date="2021-03-26T17:11:00Z">
        <w:r w:rsidR="00046002" w:rsidRPr="002B6EEC" w:rsidDel="00135732">
          <w:rPr>
            <w:rFonts w:ascii="Times New Roman" w:eastAsia="Times New Roman" w:hAnsi="Times New Roman" w:cs="Times New Roman"/>
            <w:sz w:val="22"/>
            <w:szCs w:val="22"/>
            <w:shd w:val="clear" w:color="auto" w:fill="FFFFFF"/>
            <w:rPrChange w:id="330" w:author="Chen Liao" w:date="2021-03-29T18:57:00Z">
              <w:rPr>
                <w:sz w:val="22"/>
                <w:shd w:val="clear" w:color="auto" w:fill="FFFFFF"/>
              </w:rPr>
            </w:rPrChange>
          </w:rPr>
          <w:delText xml:space="preserve"> Bacteroides acidifaciens</w:delText>
        </w:r>
      </w:del>
      <w:del w:id="331" w:author="Chen Liao" w:date="2021-03-26T16:35:00Z">
        <w:r w:rsidR="0036441E" w:rsidRPr="002B6EEC" w:rsidDel="002437AC">
          <w:rPr>
            <w:rFonts w:ascii="Times New Roman" w:eastAsia="Times New Roman" w:hAnsi="Times New Roman" w:cs="Times New Roman"/>
            <w:sz w:val="22"/>
            <w:szCs w:val="22"/>
            <w:shd w:val="clear" w:color="auto" w:fill="FFFFFF"/>
            <w:rPrChange w:id="332" w:author="Chen Liao" w:date="2021-03-29T18:57:00Z">
              <w:rPr>
                <w:sz w:val="22"/>
                <w:shd w:val="clear" w:color="auto" w:fill="FFFFFF"/>
              </w:rPr>
            </w:rPrChange>
          </w:rPr>
          <w:delText>,</w:delText>
        </w:r>
        <w:r w:rsidR="00046002" w:rsidRPr="002B6EEC" w:rsidDel="002437AC">
          <w:rPr>
            <w:rFonts w:ascii="Times New Roman" w:eastAsia="Times New Roman" w:hAnsi="Times New Roman" w:cs="Times New Roman"/>
            <w:sz w:val="22"/>
            <w:szCs w:val="22"/>
            <w:shd w:val="clear" w:color="auto" w:fill="FFFFFF"/>
            <w:rPrChange w:id="333" w:author="Chen Liao" w:date="2021-03-29T18:57:00Z">
              <w:rPr>
                <w:sz w:val="22"/>
                <w:shd w:val="clear" w:color="auto" w:fill="FFFFFF"/>
              </w:rPr>
            </w:rPrChange>
          </w:rPr>
          <w:delText xml:space="preserve"> </w:delText>
        </w:r>
      </w:del>
      <w:del w:id="334" w:author="Chen Liao" w:date="2021-03-26T17:11:00Z">
        <w:r w:rsidR="00046002" w:rsidRPr="002B6EEC" w:rsidDel="00135732">
          <w:rPr>
            <w:rFonts w:ascii="Times New Roman" w:eastAsia="Times New Roman" w:hAnsi="Times New Roman" w:cs="Times New Roman"/>
            <w:sz w:val="22"/>
            <w:szCs w:val="22"/>
            <w:shd w:val="clear" w:color="auto" w:fill="FFFFFF"/>
            <w:rPrChange w:id="335" w:author="Chen Liao" w:date="2021-03-29T18:57:00Z">
              <w:rPr>
                <w:sz w:val="22"/>
                <w:shd w:val="clear" w:color="auto" w:fill="FFFFFF"/>
              </w:rPr>
            </w:rPrChange>
          </w:rPr>
          <w:delText>Muribaculaceae</w:delText>
        </w:r>
      </w:del>
      <w:del w:id="336" w:author="Chen Liao" w:date="2021-03-26T16:35:00Z">
        <w:r w:rsidR="0003720C" w:rsidRPr="002B6EEC" w:rsidDel="002437AC">
          <w:rPr>
            <w:rFonts w:ascii="Times New Roman" w:eastAsia="Times New Roman" w:hAnsi="Times New Roman" w:cs="Times New Roman"/>
            <w:sz w:val="22"/>
            <w:szCs w:val="22"/>
            <w:shd w:val="clear" w:color="auto" w:fill="FFFFFF"/>
            <w:rPrChange w:id="337" w:author="Chen Liao" w:date="2021-03-29T18:57:00Z">
              <w:rPr>
                <w:sz w:val="22"/>
                <w:shd w:val="clear" w:color="auto" w:fill="FFFFFF"/>
              </w:rPr>
            </w:rPrChange>
          </w:rPr>
          <w:delText>, Faecalibaculum</w:delText>
        </w:r>
      </w:del>
      <w:del w:id="338" w:author="Chen Liao" w:date="2021-03-26T17:11:00Z">
        <w:r w:rsidR="00046002" w:rsidRPr="002B6EEC" w:rsidDel="00135732">
          <w:rPr>
            <w:rFonts w:ascii="Times New Roman" w:eastAsia="Times New Roman" w:hAnsi="Times New Roman" w:cs="Times New Roman"/>
            <w:sz w:val="22"/>
            <w:szCs w:val="22"/>
            <w:shd w:val="clear" w:color="auto" w:fill="FFFFFF"/>
            <w:rPrChange w:id="339" w:author="Chen Liao" w:date="2021-03-29T18:57:00Z">
              <w:rPr>
                <w:sz w:val="22"/>
                <w:shd w:val="clear" w:color="auto" w:fill="FFFFFF"/>
              </w:rPr>
            </w:rPrChange>
          </w:rPr>
          <w:delText xml:space="preserve">) </w:delText>
        </w:r>
      </w:del>
      <w:ins w:id="340" w:author="Chen Liao" w:date="2021-03-26T16:35:00Z">
        <w:r w:rsidR="00414532" w:rsidRPr="002B6EEC">
          <w:rPr>
            <w:rFonts w:ascii="Times New Roman" w:eastAsia="Times New Roman" w:hAnsi="Times New Roman" w:cs="Times New Roman"/>
            <w:sz w:val="22"/>
            <w:szCs w:val="22"/>
            <w:shd w:val="clear" w:color="auto" w:fill="FFFFFF"/>
            <w:rPrChange w:id="341" w:author="Chen Liao" w:date="2021-03-29T18:57:00Z">
              <w:rPr>
                <w:shd w:val="clear" w:color="auto" w:fill="FFFFFF"/>
              </w:rPr>
            </w:rPrChange>
          </w:rPr>
          <w:t xml:space="preserve">that collectively shape </w:t>
        </w:r>
      </w:ins>
      <w:ins w:id="342" w:author="Chen Liao" w:date="2021-03-26T16:36:00Z">
        <w:r w:rsidR="00414532" w:rsidRPr="002B6EEC">
          <w:rPr>
            <w:rFonts w:ascii="Times New Roman" w:eastAsia="Times New Roman" w:hAnsi="Times New Roman" w:cs="Times New Roman"/>
            <w:sz w:val="22"/>
            <w:szCs w:val="22"/>
            <w:shd w:val="clear" w:color="auto" w:fill="FFFFFF"/>
            <w:rPrChange w:id="343" w:author="Chen Liao" w:date="2021-03-29T18:57:00Z">
              <w:rPr>
                <w:shd w:val="clear" w:color="auto" w:fill="FFFFFF"/>
              </w:rPr>
            </w:rPrChange>
          </w:rPr>
          <w:t>short-term microbiota dy</w:t>
        </w:r>
      </w:ins>
      <w:ins w:id="344" w:author="Chen Liao" w:date="2021-03-26T17:17:00Z">
        <w:r w:rsidR="004D6F94" w:rsidRPr="002B6EEC">
          <w:rPr>
            <w:rFonts w:ascii="Times New Roman" w:eastAsia="Times New Roman" w:hAnsi="Times New Roman" w:cs="Times New Roman"/>
            <w:sz w:val="22"/>
            <w:szCs w:val="22"/>
            <w:shd w:val="clear" w:color="auto" w:fill="FFFFFF"/>
            <w:rPrChange w:id="345" w:author="Chen Liao" w:date="2021-03-29T18:57:00Z">
              <w:rPr>
                <w:shd w:val="clear" w:color="auto" w:fill="FFFFFF"/>
              </w:rPr>
            </w:rPrChange>
          </w:rPr>
          <w:t>na</w:t>
        </w:r>
      </w:ins>
      <w:ins w:id="346" w:author="Chen Liao" w:date="2021-03-26T16:36:00Z">
        <w:r w:rsidR="00414532" w:rsidRPr="002B6EEC">
          <w:rPr>
            <w:rFonts w:ascii="Times New Roman" w:eastAsia="Times New Roman" w:hAnsi="Times New Roman" w:cs="Times New Roman"/>
            <w:sz w:val="22"/>
            <w:szCs w:val="22"/>
            <w:shd w:val="clear" w:color="auto" w:fill="FFFFFF"/>
            <w:rPrChange w:id="347" w:author="Chen Liao" w:date="2021-03-29T18:57:00Z">
              <w:rPr>
                <w:shd w:val="clear" w:color="auto" w:fill="FFFFFF"/>
              </w:rPr>
            </w:rPrChange>
          </w:rPr>
          <w:t>mics through</w:t>
        </w:r>
      </w:ins>
      <w:ins w:id="348" w:author="Chen Liao" w:date="2021-03-26T16:37:00Z">
        <w:r w:rsidR="00414532" w:rsidRPr="002B6EEC">
          <w:rPr>
            <w:rFonts w:ascii="Times New Roman" w:eastAsia="Times New Roman" w:hAnsi="Times New Roman" w:cs="Times New Roman"/>
            <w:sz w:val="22"/>
            <w:szCs w:val="22"/>
            <w:shd w:val="clear" w:color="auto" w:fill="FFFFFF"/>
            <w:rPrChange w:id="349" w:author="Chen Liao" w:date="2021-03-29T18:57:00Z">
              <w:rPr>
                <w:shd w:val="clear" w:color="auto" w:fill="FFFFFF"/>
              </w:rPr>
            </w:rPrChange>
          </w:rPr>
          <w:t xml:space="preserve"> </w:t>
        </w:r>
      </w:ins>
      <w:ins w:id="350" w:author="Chen Liao" w:date="2021-03-26T17:11:00Z">
        <w:r w:rsidR="00135732" w:rsidRPr="002B6EEC">
          <w:rPr>
            <w:rFonts w:ascii="Times New Roman" w:eastAsia="Times New Roman" w:hAnsi="Times New Roman" w:cs="Times New Roman"/>
            <w:sz w:val="22"/>
            <w:szCs w:val="22"/>
            <w:shd w:val="clear" w:color="auto" w:fill="FFFFFF"/>
            <w:rPrChange w:id="351" w:author="Chen Liao" w:date="2021-03-29T18:57:00Z">
              <w:rPr>
                <w:shd w:val="clear" w:color="auto" w:fill="FFFFFF"/>
              </w:rPr>
            </w:rPrChange>
          </w:rPr>
          <w:t>an activation-then-</w:t>
        </w:r>
      </w:ins>
      <w:ins w:id="352" w:author="Chen Liao" w:date="2021-03-26T16:37:00Z">
        <w:r w:rsidR="00414532" w:rsidRPr="002B6EEC">
          <w:rPr>
            <w:rFonts w:ascii="Times New Roman" w:eastAsia="Times New Roman" w:hAnsi="Times New Roman" w:cs="Times New Roman"/>
            <w:sz w:val="22"/>
            <w:szCs w:val="22"/>
            <w:shd w:val="clear" w:color="auto" w:fill="FFFFFF"/>
            <w:rPrChange w:id="353" w:author="Chen Liao" w:date="2021-03-29T18:57:00Z">
              <w:rPr>
                <w:shd w:val="clear" w:color="auto" w:fill="FFFFFF"/>
              </w:rPr>
            </w:rPrChange>
          </w:rPr>
          <w:t>competition</w:t>
        </w:r>
      </w:ins>
      <w:ins w:id="354" w:author="Chen Liao" w:date="2021-03-26T17:11:00Z">
        <w:r w:rsidR="00135732" w:rsidRPr="002B6EEC">
          <w:rPr>
            <w:rFonts w:ascii="Times New Roman" w:eastAsia="Times New Roman" w:hAnsi="Times New Roman" w:cs="Times New Roman"/>
            <w:sz w:val="22"/>
            <w:szCs w:val="22"/>
            <w:shd w:val="clear" w:color="auto" w:fill="FFFFFF"/>
            <w:rPrChange w:id="355" w:author="Chen Liao" w:date="2021-03-29T18:57:00Z">
              <w:rPr>
                <w:shd w:val="clear" w:color="auto" w:fill="FFFFFF"/>
              </w:rPr>
            </w:rPrChange>
          </w:rPr>
          <w:t xml:space="preserve"> mechan</w:t>
        </w:r>
      </w:ins>
      <w:ins w:id="356" w:author="Chen Liao" w:date="2021-03-26T17:12:00Z">
        <w:r w:rsidR="00135732" w:rsidRPr="002B6EEC">
          <w:rPr>
            <w:rFonts w:ascii="Times New Roman" w:eastAsia="Times New Roman" w:hAnsi="Times New Roman" w:cs="Times New Roman"/>
            <w:sz w:val="22"/>
            <w:szCs w:val="22"/>
            <w:shd w:val="clear" w:color="auto" w:fill="FFFFFF"/>
            <w:rPrChange w:id="357" w:author="Chen Liao" w:date="2021-03-29T18:57:00Z">
              <w:rPr>
                <w:shd w:val="clear" w:color="auto" w:fill="FFFFFF"/>
              </w:rPr>
            </w:rPrChange>
          </w:rPr>
          <w:t>ism</w:t>
        </w:r>
      </w:ins>
      <w:ins w:id="358" w:author="Chen Liao" w:date="2021-03-26T16:37:00Z">
        <w:r w:rsidR="00414532" w:rsidRPr="002B6EEC">
          <w:rPr>
            <w:rFonts w:ascii="Times New Roman" w:eastAsia="Times New Roman" w:hAnsi="Times New Roman" w:cs="Times New Roman"/>
            <w:sz w:val="22"/>
            <w:szCs w:val="22"/>
            <w:shd w:val="clear" w:color="auto" w:fill="FFFFFF"/>
            <w:rPrChange w:id="359" w:author="Chen Liao" w:date="2021-03-29T18:57:00Z">
              <w:rPr>
                <w:shd w:val="clear" w:color="auto" w:fill="FFFFFF"/>
              </w:rPr>
            </w:rPrChange>
          </w:rPr>
          <w:t xml:space="preserve">. </w:t>
        </w:r>
      </w:ins>
      <w:ins w:id="360" w:author="Chen Liao" w:date="2021-03-26T17:40:00Z">
        <w:r w:rsidR="007A5370" w:rsidRPr="002B6EEC">
          <w:rPr>
            <w:rFonts w:ascii="Times New Roman" w:eastAsia="Times New Roman" w:hAnsi="Times New Roman" w:cs="Times New Roman"/>
            <w:sz w:val="22"/>
            <w:szCs w:val="22"/>
            <w:shd w:val="clear" w:color="auto" w:fill="FFFFFF"/>
            <w:rPrChange w:id="361" w:author="Chen Liao" w:date="2021-03-29T18:57:00Z">
              <w:rPr>
                <w:shd w:val="clear" w:color="auto" w:fill="FFFFFF"/>
              </w:rPr>
            </w:rPrChange>
          </w:rPr>
          <w:t xml:space="preserve">The </w:t>
        </w:r>
        <w:proofErr w:type="spellStart"/>
        <w:r w:rsidR="007A5370" w:rsidRPr="002B6EEC">
          <w:rPr>
            <w:rFonts w:ascii="Times New Roman" w:eastAsia="Times New Roman" w:hAnsi="Times New Roman" w:cs="Times New Roman"/>
            <w:sz w:val="22"/>
            <w:szCs w:val="22"/>
            <w:shd w:val="clear" w:color="auto" w:fill="FFFFFF"/>
            <w:rPrChange w:id="362" w:author="Chen Liao" w:date="2021-03-29T18:57:00Z">
              <w:rPr>
                <w:shd w:val="clear" w:color="auto" w:fill="FFFFFF"/>
              </w:rPr>
            </w:rPrChange>
          </w:rPr>
          <w:t>obsevered</w:t>
        </w:r>
        <w:proofErr w:type="spellEnd"/>
        <w:r w:rsidR="007A5370" w:rsidRPr="002B6EEC">
          <w:rPr>
            <w:rFonts w:ascii="Times New Roman" w:eastAsia="Times New Roman" w:hAnsi="Times New Roman" w:cs="Times New Roman"/>
            <w:sz w:val="22"/>
            <w:szCs w:val="22"/>
            <w:shd w:val="clear" w:color="auto" w:fill="FFFFFF"/>
            <w:rPrChange w:id="363" w:author="Chen Liao" w:date="2021-03-29T18:57:00Z">
              <w:rPr>
                <w:shd w:val="clear" w:color="auto" w:fill="FFFFFF"/>
              </w:rPr>
            </w:rPrChange>
          </w:rPr>
          <w:t xml:space="preserve"> dynamic</w:t>
        </w:r>
      </w:ins>
      <w:ins w:id="364" w:author="Chen Liao" w:date="2021-03-26T17:41:00Z">
        <w:r w:rsidR="007A5370" w:rsidRPr="002B6EEC">
          <w:rPr>
            <w:rFonts w:ascii="Times New Roman" w:eastAsia="Times New Roman" w:hAnsi="Times New Roman" w:cs="Times New Roman"/>
            <w:sz w:val="22"/>
            <w:szCs w:val="22"/>
            <w:shd w:val="clear" w:color="auto" w:fill="FFFFFF"/>
            <w:rPrChange w:id="365" w:author="Chen Liao" w:date="2021-03-29T18:57:00Z">
              <w:rPr>
                <w:shd w:val="clear" w:color="auto" w:fill="FFFFFF"/>
              </w:rPr>
            </w:rPrChange>
          </w:rPr>
          <w:t>al responses depend on baseline mi</w:t>
        </w:r>
      </w:ins>
      <w:ins w:id="366" w:author="Chen Liao" w:date="2021-03-26T17:43:00Z">
        <w:r w:rsidR="006D47E7" w:rsidRPr="002B6EEC">
          <w:rPr>
            <w:rFonts w:ascii="Times New Roman" w:eastAsia="Times New Roman" w:hAnsi="Times New Roman" w:cs="Times New Roman"/>
            <w:sz w:val="22"/>
            <w:szCs w:val="22"/>
            <w:shd w:val="clear" w:color="auto" w:fill="FFFFFF"/>
            <w:rPrChange w:id="367" w:author="Chen Liao" w:date="2021-03-29T18:57:00Z">
              <w:rPr>
                <w:shd w:val="clear" w:color="auto" w:fill="FFFFFF"/>
              </w:rPr>
            </w:rPrChange>
          </w:rPr>
          <w:t>cro</w:t>
        </w:r>
      </w:ins>
      <w:ins w:id="368" w:author="Chen Liao" w:date="2021-03-26T17:41:00Z">
        <w:r w:rsidR="007A5370" w:rsidRPr="002B6EEC">
          <w:rPr>
            <w:rFonts w:ascii="Times New Roman" w:eastAsia="Times New Roman" w:hAnsi="Times New Roman" w:cs="Times New Roman"/>
            <w:sz w:val="22"/>
            <w:szCs w:val="22"/>
            <w:shd w:val="clear" w:color="auto" w:fill="FFFFFF"/>
            <w:rPrChange w:id="369" w:author="Chen Liao" w:date="2021-03-29T18:57:00Z">
              <w:rPr>
                <w:shd w:val="clear" w:color="auto" w:fill="FFFFFF"/>
              </w:rPr>
            </w:rPrChange>
          </w:rPr>
          <w:t>biota</w:t>
        </w:r>
      </w:ins>
      <w:ins w:id="370" w:author="Chen Liao" w:date="2021-03-26T17:40:00Z">
        <w:r w:rsidR="007A5370" w:rsidRPr="002B6EEC">
          <w:rPr>
            <w:rFonts w:ascii="Times New Roman" w:eastAsia="Times New Roman" w:hAnsi="Times New Roman" w:cs="Times New Roman"/>
            <w:sz w:val="22"/>
            <w:szCs w:val="22"/>
            <w:shd w:val="clear" w:color="auto" w:fill="FFFFFF"/>
            <w:rPrChange w:id="371" w:author="Chen Liao" w:date="2021-03-29T18:57:00Z">
              <w:rPr>
                <w:shd w:val="clear" w:color="auto" w:fill="FFFFFF"/>
              </w:rPr>
            </w:rPrChange>
          </w:rPr>
          <w:t xml:space="preserve"> and</w:t>
        </w:r>
      </w:ins>
      <w:ins w:id="372" w:author="Chen Liao" w:date="2021-03-26T17:42:00Z">
        <w:r w:rsidR="00835855" w:rsidRPr="002B6EEC">
          <w:rPr>
            <w:rFonts w:ascii="Times New Roman" w:eastAsia="Times New Roman" w:hAnsi="Times New Roman" w:cs="Times New Roman"/>
            <w:sz w:val="22"/>
            <w:szCs w:val="22"/>
            <w:shd w:val="clear" w:color="auto" w:fill="FFFFFF"/>
            <w:rPrChange w:id="373" w:author="Chen Liao" w:date="2021-03-29T18:57:00Z">
              <w:rPr>
                <w:shd w:val="clear" w:color="auto" w:fill="FFFFFF"/>
              </w:rPr>
            </w:rPrChange>
          </w:rPr>
          <w:t xml:space="preserve"> the </w:t>
        </w:r>
      </w:ins>
      <w:ins w:id="374" w:author="Chen Liao" w:date="2021-03-26T17:43:00Z">
        <w:r w:rsidR="006D47E7" w:rsidRPr="002B6EEC">
          <w:rPr>
            <w:rFonts w:ascii="Times New Roman" w:eastAsia="Times New Roman" w:hAnsi="Times New Roman" w:cs="Times New Roman"/>
            <w:sz w:val="22"/>
            <w:szCs w:val="22"/>
            <w:shd w:val="clear" w:color="auto" w:fill="FFFFFF"/>
            <w:rPrChange w:id="375" w:author="Chen Liao" w:date="2021-03-29T18:57:00Z">
              <w:rPr>
                <w:shd w:val="clear" w:color="auto" w:fill="FFFFFF"/>
              </w:rPr>
            </w:rPrChange>
          </w:rPr>
          <w:t>baseline-dependency</w:t>
        </w:r>
      </w:ins>
      <w:ins w:id="376" w:author="Chen Liao" w:date="2021-03-26T17:40:00Z">
        <w:r w:rsidR="007A5370" w:rsidRPr="002B6EEC">
          <w:rPr>
            <w:rFonts w:ascii="Times New Roman" w:eastAsia="Times New Roman" w:hAnsi="Times New Roman" w:cs="Times New Roman"/>
            <w:sz w:val="22"/>
            <w:szCs w:val="22"/>
            <w:shd w:val="clear" w:color="auto" w:fill="FFFFFF"/>
            <w:rPrChange w:id="377" w:author="Chen Liao" w:date="2021-03-29T18:57:00Z">
              <w:rPr>
                <w:shd w:val="clear" w:color="auto" w:fill="FFFFFF"/>
              </w:rPr>
            </w:rPrChange>
          </w:rPr>
          <w:t xml:space="preserve"> </w:t>
        </w:r>
      </w:ins>
      <w:ins w:id="378" w:author="Chen Liao" w:date="2021-03-26T17:42:00Z">
        <w:r w:rsidR="00835855" w:rsidRPr="002B6EEC">
          <w:rPr>
            <w:rFonts w:ascii="Times New Roman" w:eastAsia="Times New Roman" w:hAnsi="Times New Roman" w:cs="Times New Roman"/>
            <w:sz w:val="22"/>
            <w:szCs w:val="22"/>
            <w:shd w:val="clear" w:color="auto" w:fill="FFFFFF"/>
            <w:rPrChange w:id="379" w:author="Chen Liao" w:date="2021-03-29T18:57:00Z">
              <w:rPr>
                <w:shd w:val="clear" w:color="auto" w:fill="FFFFFF"/>
              </w:rPr>
            </w:rPrChange>
          </w:rPr>
          <w:t>was</w:t>
        </w:r>
      </w:ins>
      <w:ins w:id="380" w:author="Chen Liao" w:date="2021-03-26T17:28:00Z">
        <w:r w:rsidR="007C01AA" w:rsidRPr="002B6EEC">
          <w:rPr>
            <w:rFonts w:ascii="Times New Roman" w:eastAsia="Times New Roman" w:hAnsi="Times New Roman" w:cs="Times New Roman"/>
            <w:sz w:val="22"/>
            <w:szCs w:val="22"/>
            <w:shd w:val="clear" w:color="auto" w:fill="FFFFFF"/>
            <w:rPrChange w:id="381" w:author="Chen Liao" w:date="2021-03-29T18:57:00Z">
              <w:rPr>
                <w:shd w:val="clear" w:color="auto" w:fill="FFFFFF"/>
              </w:rPr>
            </w:rPrChange>
          </w:rPr>
          <w:t xml:space="preserve"> found in </w:t>
        </w:r>
      </w:ins>
      <w:ins w:id="382" w:author="Chen Liao" w:date="2021-03-26T17:29:00Z">
        <w:r w:rsidR="00F114BE" w:rsidRPr="002B6EEC">
          <w:rPr>
            <w:rFonts w:ascii="Times New Roman" w:eastAsia="Times New Roman" w:hAnsi="Times New Roman" w:cs="Times New Roman"/>
            <w:sz w:val="22"/>
            <w:szCs w:val="22"/>
            <w:shd w:val="clear" w:color="auto" w:fill="FFFFFF"/>
            <w:rPrChange w:id="383" w:author="Chen Liao" w:date="2021-03-29T18:57:00Z">
              <w:rPr>
                <w:shd w:val="clear" w:color="auto" w:fill="FFFFFF"/>
              </w:rPr>
            </w:rPrChange>
          </w:rPr>
          <w:t>10</w:t>
        </w:r>
        <w:r w:rsidR="003903A9" w:rsidRPr="002B6EEC">
          <w:rPr>
            <w:rFonts w:ascii="Times New Roman" w:eastAsia="Times New Roman" w:hAnsi="Times New Roman" w:cs="Times New Roman"/>
            <w:sz w:val="22"/>
            <w:szCs w:val="22"/>
            <w:shd w:val="clear" w:color="auto" w:fill="FFFFFF"/>
            <w:rPrChange w:id="384" w:author="Chen Liao" w:date="2021-03-29T18:57:00Z">
              <w:rPr>
                <w:shd w:val="clear" w:color="auto" w:fill="FFFFFF"/>
              </w:rPr>
            </w:rPrChange>
          </w:rPr>
          <w:t>%-</w:t>
        </w:r>
      </w:ins>
      <w:ins w:id="385" w:author="Chen Liao" w:date="2021-03-26T17:24:00Z">
        <w:r w:rsidR="007E70A9" w:rsidRPr="002B6EEC">
          <w:rPr>
            <w:rFonts w:ascii="Times New Roman" w:eastAsia="Times New Roman" w:hAnsi="Times New Roman" w:cs="Times New Roman"/>
            <w:sz w:val="22"/>
            <w:szCs w:val="22"/>
            <w:shd w:val="clear" w:color="auto" w:fill="FFFFFF"/>
            <w:rPrChange w:id="386" w:author="Chen Liao" w:date="2021-03-29T18:57:00Z">
              <w:rPr>
                <w:shd w:val="clear" w:color="auto" w:fill="FFFFFF"/>
              </w:rPr>
            </w:rPrChange>
          </w:rPr>
          <w:t>20% bacterial species and the majority of SCFAs</w:t>
        </w:r>
      </w:ins>
      <w:ins w:id="387" w:author="Chen Liao" w:date="2021-03-26T17:25:00Z">
        <w:r w:rsidR="007E70A9" w:rsidRPr="002B6EEC">
          <w:rPr>
            <w:rFonts w:ascii="Times New Roman" w:eastAsia="Times New Roman" w:hAnsi="Times New Roman" w:cs="Times New Roman"/>
            <w:sz w:val="22"/>
            <w:szCs w:val="22"/>
            <w:shd w:val="clear" w:color="auto" w:fill="FFFFFF"/>
            <w:rPrChange w:id="388" w:author="Chen Liao" w:date="2021-03-29T18:57:00Z">
              <w:rPr>
                <w:shd w:val="clear" w:color="auto" w:fill="FFFFFF"/>
              </w:rPr>
            </w:rPrChange>
          </w:rPr>
          <w:t>. In</w:t>
        </w:r>
      </w:ins>
      <w:del w:id="389" w:author="Chen Liao" w:date="2021-03-26T16:37:00Z">
        <w:r w:rsidR="00046002" w:rsidRPr="002B6EEC" w:rsidDel="00EF7CE1">
          <w:rPr>
            <w:rFonts w:ascii="Times New Roman" w:eastAsia="Times New Roman" w:hAnsi="Times New Roman" w:cs="Times New Roman"/>
            <w:sz w:val="22"/>
            <w:szCs w:val="22"/>
            <w:shd w:val="clear" w:color="auto" w:fill="FFFFFF"/>
            <w:rPrChange w:id="390" w:author="Chen Liao" w:date="2021-03-29T18:57:00Z">
              <w:rPr>
                <w:sz w:val="22"/>
                <w:shd w:val="clear" w:color="auto" w:fill="FFFFFF"/>
              </w:rPr>
            </w:rPrChange>
          </w:rPr>
          <w:delText xml:space="preserve">and their </w:delText>
        </w:r>
        <w:r w:rsidR="00A83078" w:rsidRPr="002B6EEC" w:rsidDel="00EF7CE1">
          <w:rPr>
            <w:rFonts w:ascii="Times New Roman" w:eastAsia="Times New Roman" w:hAnsi="Times New Roman" w:cs="Times New Roman"/>
            <w:sz w:val="22"/>
            <w:szCs w:val="22"/>
            <w:shd w:val="clear" w:color="auto" w:fill="FFFFFF"/>
            <w:rPrChange w:id="391" w:author="Chen Liao" w:date="2021-03-29T18:57:00Z">
              <w:rPr>
                <w:sz w:val="22"/>
                <w:shd w:val="clear" w:color="auto" w:fill="FFFFFF"/>
              </w:rPr>
            </w:rPrChange>
          </w:rPr>
          <w:delText xml:space="preserve">interspecific </w:delText>
        </w:r>
        <w:r w:rsidR="00046002" w:rsidRPr="002B6EEC" w:rsidDel="00EF7CE1">
          <w:rPr>
            <w:rFonts w:ascii="Times New Roman" w:eastAsia="Times New Roman" w:hAnsi="Times New Roman" w:cs="Times New Roman"/>
            <w:sz w:val="22"/>
            <w:szCs w:val="22"/>
            <w:shd w:val="clear" w:color="auto" w:fill="FFFFFF"/>
            <w:rPrChange w:id="392" w:author="Chen Liao" w:date="2021-03-29T18:57:00Z">
              <w:rPr>
                <w:sz w:val="22"/>
                <w:shd w:val="clear" w:color="auto" w:fill="FFFFFF"/>
              </w:rPr>
            </w:rPrChange>
          </w:rPr>
          <w:delText>competitions near carrying capacity.</w:delText>
        </w:r>
        <w:r w:rsidR="00DA3685" w:rsidRPr="002B6EEC" w:rsidDel="00EF7CE1">
          <w:rPr>
            <w:rFonts w:ascii="Times New Roman" w:eastAsia="Times New Roman" w:hAnsi="Times New Roman" w:cs="Times New Roman"/>
            <w:sz w:val="22"/>
            <w:szCs w:val="22"/>
            <w:shd w:val="clear" w:color="auto" w:fill="FFFFFF"/>
            <w:rPrChange w:id="393" w:author="Chen Liao" w:date="2021-03-29T18:57:00Z">
              <w:rPr>
                <w:sz w:val="22"/>
                <w:shd w:val="clear" w:color="auto" w:fill="FFFFFF"/>
              </w:rPr>
            </w:rPrChange>
          </w:rPr>
          <w:delText xml:space="preserve"> </w:delText>
        </w:r>
      </w:del>
      <w:del w:id="394" w:author="Chen Liao" w:date="2021-03-26T17:12:00Z">
        <w:r w:rsidR="00F86C21" w:rsidRPr="002B6EEC" w:rsidDel="00135732">
          <w:rPr>
            <w:rFonts w:ascii="Times New Roman" w:eastAsia="Times New Roman" w:hAnsi="Times New Roman" w:cs="Times New Roman"/>
            <w:sz w:val="22"/>
            <w:szCs w:val="22"/>
            <w:shd w:val="clear" w:color="auto" w:fill="FFFFFF"/>
            <w:rPrChange w:id="395" w:author="Chen Liao" w:date="2021-03-29T18:57:00Z">
              <w:rPr>
                <w:sz w:val="22"/>
                <w:shd w:val="clear" w:color="auto" w:fill="FFFFFF"/>
              </w:rPr>
            </w:rPrChange>
          </w:rPr>
          <w:delText xml:space="preserve">Whereas </w:delText>
        </w:r>
      </w:del>
      <w:del w:id="396" w:author="Chen Liao" w:date="2021-03-26T16:40:00Z">
        <w:r w:rsidR="0092326F" w:rsidRPr="002B6EEC" w:rsidDel="00AC63E8">
          <w:rPr>
            <w:rFonts w:ascii="Times New Roman" w:eastAsia="Times New Roman" w:hAnsi="Times New Roman" w:cs="Times New Roman"/>
            <w:sz w:val="22"/>
            <w:szCs w:val="22"/>
            <w:shd w:val="clear" w:color="auto" w:fill="FFFFFF"/>
            <w:rPrChange w:id="397" w:author="Chen Liao" w:date="2021-03-29T18:57:00Z">
              <w:rPr>
                <w:sz w:val="22"/>
                <w:shd w:val="clear" w:color="auto" w:fill="FFFFFF"/>
              </w:rPr>
            </w:rPrChange>
          </w:rPr>
          <w:delText xml:space="preserve">most microbiomes </w:delText>
        </w:r>
      </w:del>
      <w:del w:id="398" w:author="Chen Liao" w:date="2021-03-26T16:38:00Z">
        <w:r w:rsidR="005B28D0" w:rsidRPr="002B6EEC" w:rsidDel="00AC63E8">
          <w:rPr>
            <w:rFonts w:ascii="Times New Roman" w:eastAsia="Times New Roman" w:hAnsi="Times New Roman" w:cs="Times New Roman"/>
            <w:sz w:val="22"/>
            <w:szCs w:val="22"/>
            <w:shd w:val="clear" w:color="auto" w:fill="FFFFFF"/>
            <w:rPrChange w:id="399" w:author="Chen Liao" w:date="2021-03-29T18:57:00Z">
              <w:rPr>
                <w:sz w:val="22"/>
                <w:shd w:val="clear" w:color="auto" w:fill="FFFFFF"/>
              </w:rPr>
            </w:rPrChange>
          </w:rPr>
          <w:delText>are responsive</w:delText>
        </w:r>
      </w:del>
      <w:del w:id="400" w:author="Chen Liao" w:date="2021-03-26T16:40:00Z">
        <w:r w:rsidR="0092326F" w:rsidRPr="002B6EEC" w:rsidDel="00AC63E8">
          <w:rPr>
            <w:rFonts w:ascii="Times New Roman" w:eastAsia="Times New Roman" w:hAnsi="Times New Roman" w:cs="Times New Roman"/>
            <w:sz w:val="22"/>
            <w:szCs w:val="22"/>
            <w:shd w:val="clear" w:color="auto" w:fill="FFFFFF"/>
            <w:rPrChange w:id="401" w:author="Chen Liao" w:date="2021-03-29T18:57:00Z">
              <w:rPr>
                <w:sz w:val="22"/>
                <w:shd w:val="clear" w:color="auto" w:fill="FFFFFF"/>
              </w:rPr>
            </w:rPrChange>
          </w:rPr>
          <w:delText xml:space="preserve"> t</w:delText>
        </w:r>
      </w:del>
      <w:del w:id="402" w:author="Chen Liao" w:date="2021-03-26T17:25:00Z">
        <w:r w:rsidR="0092326F" w:rsidRPr="002B6EEC" w:rsidDel="007E70A9">
          <w:rPr>
            <w:rFonts w:ascii="Times New Roman" w:eastAsia="Times New Roman" w:hAnsi="Times New Roman" w:cs="Times New Roman"/>
            <w:sz w:val="22"/>
            <w:szCs w:val="22"/>
            <w:shd w:val="clear" w:color="auto" w:fill="FFFFFF"/>
            <w:rPrChange w:id="403" w:author="Chen Liao" w:date="2021-03-29T18:57:00Z">
              <w:rPr>
                <w:sz w:val="22"/>
                <w:shd w:val="clear" w:color="auto" w:fill="FFFFFF"/>
              </w:rPr>
            </w:rPrChange>
          </w:rPr>
          <w:delText xml:space="preserve">o both fibers, </w:delText>
        </w:r>
        <w:bookmarkStart w:id="404" w:name="OLE_LINK27"/>
        <w:r w:rsidR="0092326F" w:rsidRPr="002B6EEC" w:rsidDel="007E70A9">
          <w:rPr>
            <w:rFonts w:ascii="Times New Roman" w:eastAsia="Times New Roman" w:hAnsi="Times New Roman" w:cs="Times New Roman"/>
            <w:sz w:val="22"/>
            <w:szCs w:val="22"/>
            <w:shd w:val="clear" w:color="auto" w:fill="FFFFFF"/>
            <w:rPrChange w:id="405" w:author="Chen Liao" w:date="2021-03-29T18:57:00Z">
              <w:rPr>
                <w:sz w:val="22"/>
                <w:shd w:val="clear" w:color="auto" w:fill="FFFFFF"/>
              </w:rPr>
            </w:rPrChange>
          </w:rPr>
          <w:delText xml:space="preserve">the responses are </w:delText>
        </w:r>
      </w:del>
      <w:del w:id="406" w:author="Chen Liao" w:date="2021-03-09T15:20:00Z">
        <w:r w:rsidR="0092326F" w:rsidRPr="002B6EEC" w:rsidDel="007C3CD2">
          <w:rPr>
            <w:rFonts w:ascii="Times New Roman" w:eastAsia="Times New Roman" w:hAnsi="Times New Roman" w:cs="Times New Roman"/>
            <w:sz w:val="22"/>
            <w:szCs w:val="22"/>
            <w:shd w:val="clear" w:color="auto" w:fill="FFFFFF"/>
            <w:rPrChange w:id="407" w:author="Chen Liao" w:date="2021-03-29T18:57:00Z">
              <w:rPr>
                <w:sz w:val="22"/>
                <w:shd w:val="clear" w:color="auto" w:fill="FFFFFF"/>
              </w:rPr>
            </w:rPrChange>
          </w:rPr>
          <w:delText xml:space="preserve">inherently </w:delText>
        </w:r>
      </w:del>
      <w:del w:id="408" w:author="Chen Liao" w:date="2021-03-26T16:38:00Z">
        <w:r w:rsidR="0092326F" w:rsidRPr="002B6EEC" w:rsidDel="00AC63E8">
          <w:rPr>
            <w:rFonts w:ascii="Times New Roman" w:eastAsia="Times New Roman" w:hAnsi="Times New Roman" w:cs="Times New Roman"/>
            <w:sz w:val="22"/>
            <w:szCs w:val="22"/>
            <w:shd w:val="clear" w:color="auto" w:fill="FFFFFF"/>
            <w:rPrChange w:id="409" w:author="Chen Liao" w:date="2021-03-29T18:57:00Z">
              <w:rPr>
                <w:sz w:val="22"/>
                <w:shd w:val="clear" w:color="auto" w:fill="FFFFFF"/>
              </w:rPr>
            </w:rPrChange>
          </w:rPr>
          <w:delText xml:space="preserve">heterogeneous </w:delText>
        </w:r>
      </w:del>
      <w:del w:id="410" w:author="Chen Liao" w:date="2021-03-26T17:25:00Z">
        <w:r w:rsidR="0092326F" w:rsidRPr="002B6EEC" w:rsidDel="007E70A9">
          <w:rPr>
            <w:rFonts w:ascii="Times New Roman" w:eastAsia="Times New Roman" w:hAnsi="Times New Roman" w:cs="Times New Roman"/>
            <w:sz w:val="22"/>
            <w:szCs w:val="22"/>
            <w:shd w:val="clear" w:color="auto" w:fill="FFFFFF"/>
            <w:rPrChange w:id="411" w:author="Chen Liao" w:date="2021-03-29T18:57:00Z">
              <w:rPr>
                <w:sz w:val="22"/>
                <w:shd w:val="clear" w:color="auto" w:fill="FFFFFF"/>
              </w:rPr>
            </w:rPrChange>
          </w:rPr>
          <w:delText xml:space="preserve">with </w:delText>
        </w:r>
        <w:r w:rsidR="007E2988" w:rsidRPr="002B6EEC" w:rsidDel="007E70A9">
          <w:rPr>
            <w:rFonts w:ascii="Times New Roman" w:eastAsia="Times New Roman" w:hAnsi="Times New Roman" w:cs="Times New Roman"/>
            <w:sz w:val="22"/>
            <w:szCs w:val="22"/>
            <w:shd w:val="clear" w:color="auto" w:fill="FFFFFF"/>
            <w:rPrChange w:id="412" w:author="Chen Liao" w:date="2021-03-29T18:57:00Z">
              <w:rPr>
                <w:sz w:val="22"/>
                <w:shd w:val="clear" w:color="auto" w:fill="FFFFFF"/>
              </w:rPr>
            </w:rPrChange>
          </w:rPr>
          <w:delText>~</w:delText>
        </w:r>
      </w:del>
      <w:del w:id="413" w:author="Chen Liao" w:date="2021-03-22T07:30:00Z">
        <w:r w:rsidR="00997406" w:rsidRPr="002B6EEC" w:rsidDel="00F65610">
          <w:rPr>
            <w:rFonts w:ascii="Times New Roman" w:eastAsia="Times New Roman" w:hAnsi="Times New Roman" w:cs="Times New Roman"/>
            <w:sz w:val="22"/>
            <w:szCs w:val="22"/>
            <w:shd w:val="clear" w:color="auto" w:fill="FFFFFF"/>
            <w:rPrChange w:id="414" w:author="Chen Liao" w:date="2021-03-29T18:57:00Z">
              <w:rPr>
                <w:sz w:val="22"/>
                <w:shd w:val="clear" w:color="auto" w:fill="FFFFFF"/>
              </w:rPr>
            </w:rPrChange>
          </w:rPr>
          <w:delText>1</w:delText>
        </w:r>
      </w:del>
      <w:del w:id="415" w:author="Chen Liao" w:date="2021-03-26T17:25:00Z">
        <w:r w:rsidR="00997406" w:rsidRPr="002B6EEC" w:rsidDel="007E70A9">
          <w:rPr>
            <w:rFonts w:ascii="Times New Roman" w:eastAsia="Times New Roman" w:hAnsi="Times New Roman" w:cs="Times New Roman"/>
            <w:sz w:val="22"/>
            <w:szCs w:val="22"/>
            <w:shd w:val="clear" w:color="auto" w:fill="FFFFFF"/>
            <w:rPrChange w:id="416" w:author="Chen Liao" w:date="2021-03-29T18:57:00Z">
              <w:rPr>
                <w:sz w:val="22"/>
                <w:shd w:val="clear" w:color="auto" w:fill="FFFFFF"/>
              </w:rPr>
            </w:rPrChange>
          </w:rPr>
          <w:delText xml:space="preserve">0% bacterial species </w:delText>
        </w:r>
        <w:r w:rsidR="007E2988" w:rsidRPr="002B6EEC" w:rsidDel="007E70A9">
          <w:rPr>
            <w:rFonts w:ascii="Times New Roman" w:eastAsia="Times New Roman" w:hAnsi="Times New Roman" w:cs="Times New Roman"/>
            <w:sz w:val="22"/>
            <w:szCs w:val="22"/>
            <w:shd w:val="clear" w:color="auto" w:fill="FFFFFF"/>
            <w:rPrChange w:id="417" w:author="Chen Liao" w:date="2021-03-29T18:57:00Z">
              <w:rPr>
                <w:sz w:val="22"/>
                <w:shd w:val="clear" w:color="auto" w:fill="FFFFFF"/>
              </w:rPr>
            </w:rPrChange>
          </w:rPr>
          <w:delText xml:space="preserve">and the majority of </w:delText>
        </w:r>
        <w:r w:rsidR="006B4CA5" w:rsidRPr="002B6EEC" w:rsidDel="007E70A9">
          <w:rPr>
            <w:rFonts w:ascii="Times New Roman" w:eastAsia="Times New Roman" w:hAnsi="Times New Roman" w:cs="Times New Roman"/>
            <w:sz w:val="22"/>
            <w:szCs w:val="22"/>
            <w:shd w:val="clear" w:color="auto" w:fill="FFFFFF"/>
            <w:rPrChange w:id="418" w:author="Chen Liao" w:date="2021-03-29T18:57:00Z">
              <w:rPr>
                <w:sz w:val="22"/>
                <w:shd w:val="clear" w:color="auto" w:fill="FFFFFF"/>
              </w:rPr>
            </w:rPrChange>
          </w:rPr>
          <w:delText>SCFA</w:delText>
        </w:r>
        <w:r w:rsidR="00997406" w:rsidRPr="002B6EEC" w:rsidDel="007E70A9">
          <w:rPr>
            <w:rFonts w:ascii="Times New Roman" w:eastAsia="Times New Roman" w:hAnsi="Times New Roman" w:cs="Times New Roman"/>
            <w:sz w:val="22"/>
            <w:szCs w:val="22"/>
            <w:shd w:val="clear" w:color="auto" w:fill="FFFFFF"/>
            <w:rPrChange w:id="419" w:author="Chen Liao" w:date="2021-03-29T18:57:00Z">
              <w:rPr>
                <w:sz w:val="22"/>
                <w:shd w:val="clear" w:color="auto" w:fill="FFFFFF"/>
              </w:rPr>
            </w:rPrChange>
          </w:rPr>
          <w:delText xml:space="preserve">s </w:delText>
        </w:r>
        <w:r w:rsidR="00EA3A08" w:rsidRPr="002B6EEC" w:rsidDel="007E70A9">
          <w:rPr>
            <w:rFonts w:ascii="Times New Roman" w:eastAsia="Times New Roman" w:hAnsi="Times New Roman" w:cs="Times New Roman"/>
            <w:sz w:val="22"/>
            <w:szCs w:val="22"/>
            <w:shd w:val="clear" w:color="auto" w:fill="FFFFFF"/>
            <w:rPrChange w:id="420" w:author="Chen Liao" w:date="2021-03-29T18:57:00Z">
              <w:rPr>
                <w:sz w:val="22"/>
                <w:shd w:val="clear" w:color="auto" w:fill="FFFFFF"/>
              </w:rPr>
            </w:rPrChange>
          </w:rPr>
          <w:delText>exhibit</w:delText>
        </w:r>
        <w:r w:rsidR="005B28D0" w:rsidRPr="002B6EEC" w:rsidDel="007E70A9">
          <w:rPr>
            <w:rFonts w:ascii="Times New Roman" w:eastAsia="Times New Roman" w:hAnsi="Times New Roman" w:cs="Times New Roman"/>
            <w:sz w:val="22"/>
            <w:szCs w:val="22"/>
            <w:shd w:val="clear" w:color="auto" w:fill="FFFFFF"/>
            <w:rPrChange w:id="421" w:author="Chen Liao" w:date="2021-03-29T18:57:00Z">
              <w:rPr>
                <w:sz w:val="22"/>
                <w:shd w:val="clear" w:color="auto" w:fill="FFFFFF"/>
              </w:rPr>
            </w:rPrChange>
          </w:rPr>
          <w:delText>ing</w:delText>
        </w:r>
        <w:r w:rsidR="00EA3A08" w:rsidRPr="002B6EEC" w:rsidDel="007E70A9">
          <w:rPr>
            <w:rFonts w:ascii="Times New Roman" w:eastAsia="Times New Roman" w:hAnsi="Times New Roman" w:cs="Times New Roman"/>
            <w:sz w:val="22"/>
            <w:szCs w:val="22"/>
            <w:shd w:val="clear" w:color="auto" w:fill="FFFFFF"/>
            <w:rPrChange w:id="422" w:author="Chen Liao" w:date="2021-03-29T18:57:00Z">
              <w:rPr>
                <w:sz w:val="22"/>
                <w:shd w:val="clear" w:color="auto" w:fill="FFFFFF"/>
              </w:rPr>
            </w:rPrChange>
          </w:rPr>
          <w:delText xml:space="preserve"> </w:delText>
        </w:r>
        <w:r w:rsidR="0092326F" w:rsidRPr="002B6EEC" w:rsidDel="007E70A9">
          <w:rPr>
            <w:rFonts w:ascii="Times New Roman" w:eastAsia="Times New Roman" w:hAnsi="Times New Roman" w:cs="Times New Roman"/>
            <w:sz w:val="22"/>
            <w:szCs w:val="22"/>
            <w:shd w:val="clear" w:color="auto" w:fill="FFFFFF"/>
            <w:rPrChange w:id="423" w:author="Chen Liao" w:date="2021-03-29T18:57:00Z">
              <w:rPr>
                <w:sz w:val="22"/>
                <w:shd w:val="clear" w:color="auto" w:fill="FFFFFF"/>
              </w:rPr>
            </w:rPrChange>
          </w:rPr>
          <w:delText>quantitative</w:delText>
        </w:r>
      </w:del>
      <w:del w:id="424" w:author="Chen Liao" w:date="2021-03-18T17:20:00Z">
        <w:r w:rsidR="0092326F" w:rsidRPr="002B6EEC" w:rsidDel="005014D6">
          <w:rPr>
            <w:rFonts w:ascii="Times New Roman" w:eastAsia="Times New Roman" w:hAnsi="Times New Roman" w:cs="Times New Roman"/>
            <w:sz w:val="22"/>
            <w:szCs w:val="22"/>
            <w:shd w:val="clear" w:color="auto" w:fill="FFFFFF"/>
            <w:rPrChange w:id="425" w:author="Chen Liao" w:date="2021-03-29T18:57:00Z">
              <w:rPr>
                <w:sz w:val="22"/>
                <w:shd w:val="clear" w:color="auto" w:fill="FFFFFF"/>
              </w:rPr>
            </w:rPrChange>
          </w:rPr>
          <w:delText>ly</w:delText>
        </w:r>
      </w:del>
      <w:del w:id="426" w:author="Chen Liao" w:date="2021-03-26T17:25:00Z">
        <w:r w:rsidR="0092326F" w:rsidRPr="002B6EEC" w:rsidDel="007E70A9">
          <w:rPr>
            <w:rFonts w:ascii="Times New Roman" w:eastAsia="Times New Roman" w:hAnsi="Times New Roman" w:cs="Times New Roman"/>
            <w:sz w:val="22"/>
            <w:szCs w:val="22"/>
            <w:shd w:val="clear" w:color="auto" w:fill="FFFFFF"/>
            <w:rPrChange w:id="427" w:author="Chen Liao" w:date="2021-03-29T18:57:00Z">
              <w:rPr>
                <w:sz w:val="22"/>
                <w:shd w:val="clear" w:color="auto" w:fill="FFFFFF"/>
              </w:rPr>
            </w:rPrChange>
          </w:rPr>
          <w:delText xml:space="preserve"> or even qualitative</w:delText>
        </w:r>
      </w:del>
      <w:del w:id="428" w:author="Chen Liao" w:date="2021-03-18T17:20:00Z">
        <w:r w:rsidR="0092326F" w:rsidRPr="002B6EEC" w:rsidDel="005014D6">
          <w:rPr>
            <w:rFonts w:ascii="Times New Roman" w:eastAsia="Times New Roman" w:hAnsi="Times New Roman" w:cs="Times New Roman"/>
            <w:sz w:val="22"/>
            <w:szCs w:val="22"/>
            <w:shd w:val="clear" w:color="auto" w:fill="FFFFFF"/>
            <w:rPrChange w:id="429" w:author="Chen Liao" w:date="2021-03-29T18:57:00Z">
              <w:rPr>
                <w:sz w:val="22"/>
                <w:shd w:val="clear" w:color="auto" w:fill="FFFFFF"/>
              </w:rPr>
            </w:rPrChange>
          </w:rPr>
          <w:delText>ly</w:delText>
        </w:r>
      </w:del>
      <w:del w:id="430" w:author="Chen Liao" w:date="2021-03-26T17:25:00Z">
        <w:r w:rsidR="0092326F" w:rsidRPr="002B6EEC" w:rsidDel="007E70A9">
          <w:rPr>
            <w:rFonts w:ascii="Times New Roman" w:eastAsia="Times New Roman" w:hAnsi="Times New Roman" w:cs="Times New Roman"/>
            <w:sz w:val="22"/>
            <w:szCs w:val="22"/>
            <w:shd w:val="clear" w:color="auto" w:fill="FFFFFF"/>
            <w:rPrChange w:id="431" w:author="Chen Liao" w:date="2021-03-29T18:57:00Z">
              <w:rPr>
                <w:sz w:val="22"/>
                <w:shd w:val="clear" w:color="auto" w:fill="FFFFFF"/>
              </w:rPr>
            </w:rPrChange>
          </w:rPr>
          <w:delText xml:space="preserve"> </w:delText>
        </w:r>
        <w:r w:rsidR="00EA3A08" w:rsidRPr="002B6EEC" w:rsidDel="007E70A9">
          <w:rPr>
            <w:rFonts w:ascii="Times New Roman" w:eastAsia="Times New Roman" w:hAnsi="Times New Roman" w:cs="Times New Roman"/>
            <w:sz w:val="22"/>
            <w:szCs w:val="22"/>
            <w:shd w:val="clear" w:color="auto" w:fill="FFFFFF"/>
            <w:rPrChange w:id="432" w:author="Chen Liao" w:date="2021-03-29T18:57:00Z">
              <w:rPr>
                <w:sz w:val="22"/>
                <w:shd w:val="clear" w:color="auto" w:fill="FFFFFF"/>
              </w:rPr>
            </w:rPrChange>
          </w:rPr>
          <w:delText>baseline-dependency</w:delText>
        </w:r>
        <w:bookmarkEnd w:id="404"/>
        <w:r w:rsidR="004F3CF2" w:rsidRPr="002B6EEC" w:rsidDel="007E70A9">
          <w:rPr>
            <w:rFonts w:ascii="Times New Roman" w:eastAsia="Times New Roman" w:hAnsi="Times New Roman" w:cs="Times New Roman"/>
            <w:sz w:val="22"/>
            <w:szCs w:val="22"/>
            <w:shd w:val="clear" w:color="auto" w:fill="FFFFFF"/>
            <w:rPrChange w:id="433" w:author="Chen Liao" w:date="2021-03-29T18:57:00Z">
              <w:rPr>
                <w:sz w:val="22"/>
                <w:shd w:val="clear" w:color="auto" w:fill="FFFFFF"/>
              </w:rPr>
            </w:rPrChange>
          </w:rPr>
          <w:delText>.</w:delText>
        </w:r>
        <w:r w:rsidR="00997406" w:rsidRPr="002B6EEC" w:rsidDel="007E70A9">
          <w:rPr>
            <w:rFonts w:ascii="Times New Roman" w:eastAsia="Times New Roman" w:hAnsi="Times New Roman" w:cs="Times New Roman"/>
            <w:sz w:val="22"/>
            <w:szCs w:val="22"/>
            <w:shd w:val="clear" w:color="auto" w:fill="FFFFFF"/>
            <w:rPrChange w:id="434" w:author="Chen Liao" w:date="2021-03-29T18:57:00Z">
              <w:rPr>
                <w:sz w:val="22"/>
                <w:shd w:val="clear" w:color="auto" w:fill="FFFFFF"/>
              </w:rPr>
            </w:rPrChange>
          </w:rPr>
          <w:delText xml:space="preserve"> </w:delText>
        </w:r>
        <w:r w:rsidR="00A721CB" w:rsidRPr="002B6EEC" w:rsidDel="007E70A9">
          <w:rPr>
            <w:rFonts w:ascii="Times New Roman" w:eastAsia="Times New Roman" w:hAnsi="Times New Roman" w:cs="Times New Roman"/>
            <w:sz w:val="22"/>
            <w:szCs w:val="22"/>
            <w:shd w:val="clear" w:color="auto" w:fill="FFFFFF"/>
            <w:rPrChange w:id="435" w:author="Chen Liao" w:date="2021-03-29T18:57:00Z">
              <w:rPr>
                <w:sz w:val="22"/>
                <w:shd w:val="clear" w:color="auto" w:fill="FFFFFF"/>
              </w:rPr>
            </w:rPrChange>
          </w:rPr>
          <w:delText>In</w:delText>
        </w:r>
      </w:del>
      <w:r w:rsidR="00A721CB" w:rsidRPr="002B6EEC">
        <w:rPr>
          <w:rFonts w:ascii="Times New Roman" w:eastAsia="Times New Roman" w:hAnsi="Times New Roman" w:cs="Times New Roman"/>
          <w:sz w:val="22"/>
          <w:szCs w:val="22"/>
          <w:shd w:val="clear" w:color="auto" w:fill="FFFFFF"/>
          <w:rPrChange w:id="436" w:author="Chen Liao" w:date="2021-03-29T18:57:00Z">
            <w:rPr>
              <w:sz w:val="22"/>
              <w:shd w:val="clear" w:color="auto" w:fill="FFFFFF"/>
            </w:rPr>
          </w:rPrChange>
        </w:rPr>
        <w:t xml:space="preserve"> accordance with previous </w:t>
      </w:r>
      <w:ins w:id="437" w:author="Chen Liao" w:date="2021-03-26T17:18:00Z">
        <w:r w:rsidR="004D6F94" w:rsidRPr="002B6EEC">
          <w:rPr>
            <w:rFonts w:ascii="Times New Roman" w:eastAsia="Times New Roman" w:hAnsi="Times New Roman" w:cs="Times New Roman"/>
            <w:sz w:val="22"/>
            <w:szCs w:val="22"/>
            <w:shd w:val="clear" w:color="auto" w:fill="FFFFFF"/>
            <w:rPrChange w:id="438" w:author="Chen Liao" w:date="2021-03-29T18:57:00Z">
              <w:rPr>
                <w:shd w:val="clear" w:color="auto" w:fill="FFFFFF"/>
              </w:rPr>
            </w:rPrChange>
          </w:rPr>
          <w:t xml:space="preserve">human </w:t>
        </w:r>
      </w:ins>
      <w:r w:rsidR="00A721CB" w:rsidRPr="002B6EEC">
        <w:rPr>
          <w:rFonts w:ascii="Times New Roman" w:eastAsia="Times New Roman" w:hAnsi="Times New Roman" w:cs="Times New Roman"/>
          <w:sz w:val="22"/>
          <w:szCs w:val="22"/>
          <w:shd w:val="clear" w:color="auto" w:fill="FFFFFF"/>
          <w:rPrChange w:id="439" w:author="Chen Liao" w:date="2021-03-29T18:57:00Z">
            <w:rPr>
              <w:sz w:val="22"/>
              <w:shd w:val="clear" w:color="auto" w:fill="FFFFFF"/>
            </w:rPr>
          </w:rPrChange>
        </w:rPr>
        <w:t>studies</w:t>
      </w:r>
      <w:del w:id="440" w:author="Chen Liao" w:date="2021-03-26T17:18:00Z">
        <w:r w:rsidR="00A721CB" w:rsidRPr="002B6EEC" w:rsidDel="004D6F94">
          <w:rPr>
            <w:rFonts w:ascii="Times New Roman" w:eastAsia="Times New Roman" w:hAnsi="Times New Roman" w:cs="Times New Roman"/>
            <w:sz w:val="22"/>
            <w:szCs w:val="22"/>
            <w:shd w:val="clear" w:color="auto" w:fill="FFFFFF"/>
            <w:rPrChange w:id="441" w:author="Chen Liao" w:date="2021-03-29T18:57:00Z">
              <w:rPr>
                <w:sz w:val="22"/>
                <w:shd w:val="clear" w:color="auto" w:fill="FFFFFF"/>
              </w:rPr>
            </w:rPrChange>
          </w:rPr>
          <w:delText xml:space="preserve"> in humans</w:delText>
        </w:r>
      </w:del>
      <w:r w:rsidR="00A721CB" w:rsidRPr="002B6EEC">
        <w:rPr>
          <w:rFonts w:ascii="Times New Roman" w:eastAsia="Times New Roman" w:hAnsi="Times New Roman" w:cs="Times New Roman"/>
          <w:sz w:val="22"/>
          <w:szCs w:val="22"/>
          <w:shd w:val="clear" w:color="auto" w:fill="FFFFFF"/>
          <w:rPrChange w:id="442" w:author="Chen Liao" w:date="2021-03-29T18:57:00Z">
            <w:rPr>
              <w:sz w:val="22"/>
              <w:shd w:val="clear" w:color="auto" w:fill="FFFFFF"/>
            </w:rPr>
          </w:rPrChange>
        </w:rPr>
        <w:t>, t</w:t>
      </w:r>
      <w:r w:rsidR="00537D81" w:rsidRPr="002B6EEC">
        <w:rPr>
          <w:rFonts w:ascii="Times New Roman" w:eastAsia="Times New Roman" w:hAnsi="Times New Roman" w:cs="Times New Roman"/>
          <w:sz w:val="22"/>
          <w:szCs w:val="22"/>
          <w:shd w:val="clear" w:color="auto" w:fill="FFFFFF"/>
          <w:rPrChange w:id="443" w:author="Chen Liao" w:date="2021-03-29T18:57:00Z">
            <w:rPr>
              <w:sz w:val="22"/>
              <w:shd w:val="clear" w:color="auto" w:fill="FFFFFF"/>
            </w:rPr>
          </w:rPrChange>
        </w:rPr>
        <w:t xml:space="preserve">he </w:t>
      </w:r>
      <w:ins w:id="444" w:author="Chen Liao" w:date="2021-03-26T17:45:00Z">
        <w:r w:rsidR="006D47E7" w:rsidRPr="002B6EEC">
          <w:rPr>
            <w:rFonts w:ascii="Times New Roman" w:eastAsia="Times New Roman" w:hAnsi="Times New Roman" w:cs="Times New Roman"/>
            <w:sz w:val="22"/>
            <w:szCs w:val="22"/>
            <w:shd w:val="clear" w:color="auto" w:fill="FFFFFF"/>
            <w:rPrChange w:id="445" w:author="Chen Liao" w:date="2021-03-29T18:57:00Z">
              <w:rPr>
                <w:shd w:val="clear" w:color="auto" w:fill="FFFFFF"/>
              </w:rPr>
            </w:rPrChange>
          </w:rPr>
          <w:t>baseline-</w:t>
        </w:r>
      </w:ins>
      <w:ins w:id="446" w:author="Chen Liao" w:date="2021-03-27T08:09:00Z">
        <w:r w:rsidR="0044078E" w:rsidRPr="002B6EEC">
          <w:rPr>
            <w:rFonts w:ascii="Times New Roman" w:eastAsia="Times New Roman" w:hAnsi="Times New Roman" w:cs="Times New Roman"/>
            <w:sz w:val="22"/>
            <w:szCs w:val="22"/>
            <w:shd w:val="clear" w:color="auto" w:fill="FFFFFF"/>
            <w:rPrChange w:id="447" w:author="Chen Liao" w:date="2021-03-29T18:57:00Z">
              <w:rPr>
                <w:shd w:val="clear" w:color="auto" w:fill="FFFFFF"/>
              </w:rPr>
            </w:rPrChange>
          </w:rPr>
          <w:t>s</w:t>
        </w:r>
        <w:r w:rsidR="00EF7F63" w:rsidRPr="002B6EEC">
          <w:rPr>
            <w:rFonts w:ascii="Times New Roman" w:eastAsia="Times New Roman" w:hAnsi="Times New Roman" w:cs="Times New Roman"/>
            <w:sz w:val="22"/>
            <w:szCs w:val="22"/>
            <w:shd w:val="clear" w:color="auto" w:fill="FFFFFF"/>
            <w:rPrChange w:id="448" w:author="Chen Liao" w:date="2021-03-29T18:57:00Z">
              <w:rPr>
                <w:shd w:val="clear" w:color="auto" w:fill="FFFFFF"/>
              </w:rPr>
            </w:rPrChange>
          </w:rPr>
          <w:t>pe</w:t>
        </w:r>
      </w:ins>
      <w:ins w:id="449" w:author="Chen Liao" w:date="2021-03-26T17:45:00Z">
        <w:r w:rsidR="006D47E7" w:rsidRPr="002B6EEC">
          <w:rPr>
            <w:rFonts w:ascii="Times New Roman" w:eastAsia="Times New Roman" w:hAnsi="Times New Roman" w:cs="Times New Roman"/>
            <w:sz w:val="22"/>
            <w:szCs w:val="22"/>
            <w:shd w:val="clear" w:color="auto" w:fill="FFFFFF"/>
            <w:rPrChange w:id="450" w:author="Chen Liao" w:date="2021-03-29T18:57:00Z">
              <w:rPr>
                <w:shd w:val="clear" w:color="auto" w:fill="FFFFFF"/>
              </w:rPr>
            </w:rPrChange>
          </w:rPr>
          <w:t xml:space="preserve">cific </w:t>
        </w:r>
      </w:ins>
      <w:ins w:id="451" w:author="Chen Liao" w:date="2021-03-26T17:46:00Z">
        <w:r w:rsidR="00DC3358" w:rsidRPr="002B6EEC">
          <w:rPr>
            <w:rFonts w:ascii="Times New Roman" w:eastAsia="Times New Roman" w:hAnsi="Times New Roman" w:cs="Times New Roman"/>
            <w:sz w:val="22"/>
            <w:szCs w:val="22"/>
            <w:shd w:val="clear" w:color="auto" w:fill="FFFFFF"/>
            <w:rPrChange w:id="452" w:author="Chen Liao" w:date="2021-03-29T18:57:00Z">
              <w:rPr>
                <w:shd w:val="clear" w:color="auto" w:fill="FFFFFF"/>
              </w:rPr>
            </w:rPrChange>
          </w:rPr>
          <w:t>feature</w:t>
        </w:r>
      </w:ins>
      <w:ins w:id="453" w:author="Chen Liao" w:date="2021-03-26T17:45:00Z">
        <w:r w:rsidR="006D47E7" w:rsidRPr="002B6EEC">
          <w:rPr>
            <w:rFonts w:ascii="Times New Roman" w:eastAsia="Times New Roman" w:hAnsi="Times New Roman" w:cs="Times New Roman"/>
            <w:sz w:val="22"/>
            <w:szCs w:val="22"/>
            <w:shd w:val="clear" w:color="auto" w:fill="FFFFFF"/>
            <w:rPrChange w:id="454" w:author="Chen Liao" w:date="2021-03-29T18:57:00Z">
              <w:rPr>
                <w:shd w:val="clear" w:color="auto" w:fill="FFFFFF"/>
              </w:rPr>
            </w:rPrChange>
          </w:rPr>
          <w:t xml:space="preserve"> </w:t>
        </w:r>
      </w:ins>
      <w:del w:id="455" w:author="Chen Liao" w:date="2021-03-26T17:19:00Z">
        <w:r w:rsidR="00537D81" w:rsidRPr="002B6EEC" w:rsidDel="007E70A9">
          <w:rPr>
            <w:rFonts w:ascii="Times New Roman" w:eastAsia="Times New Roman" w:hAnsi="Times New Roman" w:cs="Times New Roman"/>
            <w:sz w:val="22"/>
            <w:szCs w:val="22"/>
            <w:shd w:val="clear" w:color="auto" w:fill="FFFFFF"/>
            <w:rPrChange w:id="456" w:author="Chen Liao" w:date="2021-03-29T18:57:00Z">
              <w:rPr>
                <w:sz w:val="22"/>
                <w:shd w:val="clear" w:color="auto" w:fill="FFFFFF"/>
              </w:rPr>
            </w:rPrChange>
          </w:rPr>
          <w:delText xml:space="preserve">strong </w:delText>
        </w:r>
      </w:del>
      <w:del w:id="457" w:author="Chen Liao" w:date="2021-03-26T17:45:00Z">
        <w:r w:rsidR="00537D81" w:rsidRPr="002B6EEC" w:rsidDel="006D47E7">
          <w:rPr>
            <w:rFonts w:ascii="Times New Roman" w:eastAsia="Times New Roman" w:hAnsi="Times New Roman" w:cs="Times New Roman"/>
            <w:sz w:val="22"/>
            <w:szCs w:val="22"/>
            <w:shd w:val="clear" w:color="auto" w:fill="FFFFFF"/>
            <w:rPrChange w:id="458" w:author="Chen Liao" w:date="2021-03-29T18:57:00Z">
              <w:rPr>
                <w:sz w:val="22"/>
                <w:shd w:val="clear" w:color="auto" w:fill="FFFFFF"/>
              </w:rPr>
            </w:rPrChange>
          </w:rPr>
          <w:delText>baseline</w:delText>
        </w:r>
      </w:del>
      <w:del w:id="459" w:author="Chen Liao" w:date="2021-03-26T17:18:00Z">
        <w:r w:rsidR="00537D81" w:rsidRPr="002B6EEC" w:rsidDel="00366C27">
          <w:rPr>
            <w:rFonts w:ascii="Times New Roman" w:eastAsia="Times New Roman" w:hAnsi="Times New Roman" w:cs="Times New Roman"/>
            <w:sz w:val="22"/>
            <w:szCs w:val="22"/>
            <w:shd w:val="clear" w:color="auto" w:fill="FFFFFF"/>
            <w:rPrChange w:id="460" w:author="Chen Liao" w:date="2021-03-29T18:57:00Z">
              <w:rPr>
                <w:sz w:val="22"/>
                <w:shd w:val="clear" w:color="auto" w:fill="FFFFFF"/>
              </w:rPr>
            </w:rPrChange>
          </w:rPr>
          <w:delText>-</w:delText>
        </w:r>
      </w:del>
      <w:del w:id="461" w:author="Chen Liao" w:date="2021-03-26T17:46:00Z">
        <w:r w:rsidR="00537D81" w:rsidRPr="002B6EEC" w:rsidDel="00985402">
          <w:rPr>
            <w:rFonts w:ascii="Times New Roman" w:eastAsia="Times New Roman" w:hAnsi="Times New Roman" w:cs="Times New Roman"/>
            <w:sz w:val="22"/>
            <w:szCs w:val="22"/>
            <w:shd w:val="clear" w:color="auto" w:fill="FFFFFF"/>
            <w:rPrChange w:id="462" w:author="Chen Liao" w:date="2021-03-29T18:57:00Z">
              <w:rPr>
                <w:sz w:val="22"/>
                <w:shd w:val="clear" w:color="auto" w:fill="FFFFFF"/>
              </w:rPr>
            </w:rPrChange>
          </w:rPr>
          <w:delText xml:space="preserve">dependency </w:delText>
        </w:r>
      </w:del>
      <w:r w:rsidR="00537D81" w:rsidRPr="002B6EEC">
        <w:rPr>
          <w:rFonts w:ascii="Times New Roman" w:eastAsia="Times New Roman" w:hAnsi="Times New Roman" w:cs="Times New Roman"/>
          <w:sz w:val="22"/>
          <w:szCs w:val="22"/>
          <w:shd w:val="clear" w:color="auto" w:fill="FFFFFF"/>
          <w:rPrChange w:id="463" w:author="Chen Liao" w:date="2021-03-29T18:57:00Z">
            <w:rPr>
              <w:sz w:val="22"/>
              <w:shd w:val="clear" w:color="auto" w:fill="FFFFFF"/>
            </w:rPr>
          </w:rPrChange>
        </w:rPr>
        <w:t>poses a great challenge</w:t>
      </w:r>
      <w:ins w:id="464" w:author="Chen Liao" w:date="2021-03-26T17:19:00Z">
        <w:r w:rsidR="00366C27" w:rsidRPr="002B6EEC">
          <w:rPr>
            <w:rFonts w:ascii="Times New Roman" w:eastAsia="Times New Roman" w:hAnsi="Times New Roman" w:cs="Times New Roman"/>
            <w:sz w:val="22"/>
            <w:szCs w:val="22"/>
            <w:shd w:val="clear" w:color="auto" w:fill="FFFFFF"/>
            <w:rPrChange w:id="465" w:author="Chen Liao" w:date="2021-03-29T18:57:00Z">
              <w:rPr>
                <w:shd w:val="clear" w:color="auto" w:fill="FFFFFF"/>
              </w:rPr>
            </w:rPrChange>
          </w:rPr>
          <w:t xml:space="preserve"> to</w:t>
        </w:r>
      </w:ins>
      <w:del w:id="466" w:author="Chen Liao" w:date="2021-03-26T17:19:00Z">
        <w:r w:rsidR="00537D81" w:rsidRPr="002B6EEC" w:rsidDel="00366C27">
          <w:rPr>
            <w:rFonts w:ascii="Times New Roman" w:eastAsia="Times New Roman" w:hAnsi="Times New Roman" w:cs="Times New Roman"/>
            <w:sz w:val="22"/>
            <w:szCs w:val="22"/>
            <w:shd w:val="clear" w:color="auto" w:fill="FFFFFF"/>
            <w:rPrChange w:id="467" w:author="Chen Liao" w:date="2021-03-29T18:57:00Z">
              <w:rPr>
                <w:sz w:val="22"/>
                <w:shd w:val="clear" w:color="auto" w:fill="FFFFFF"/>
              </w:rPr>
            </w:rPrChange>
          </w:rPr>
          <w:delText xml:space="preserve"> when</w:delText>
        </w:r>
      </w:del>
      <w:r w:rsidR="00537D81" w:rsidRPr="002B6EEC">
        <w:rPr>
          <w:rFonts w:ascii="Times New Roman" w:eastAsia="Times New Roman" w:hAnsi="Times New Roman" w:cs="Times New Roman"/>
          <w:sz w:val="22"/>
          <w:szCs w:val="22"/>
          <w:shd w:val="clear" w:color="auto" w:fill="FFFFFF"/>
          <w:rPrChange w:id="468" w:author="Chen Liao" w:date="2021-03-29T18:57:00Z">
            <w:rPr>
              <w:sz w:val="22"/>
              <w:shd w:val="clear" w:color="auto" w:fill="FFFFFF"/>
            </w:rPr>
          </w:rPrChange>
        </w:rPr>
        <w:t xml:space="preserve"> extrapolat</w:t>
      </w:r>
      <w:ins w:id="469" w:author="Chen Liao" w:date="2021-03-26T17:19:00Z">
        <w:r w:rsidR="00366C27" w:rsidRPr="002B6EEC">
          <w:rPr>
            <w:rFonts w:ascii="Times New Roman" w:eastAsia="Times New Roman" w:hAnsi="Times New Roman" w:cs="Times New Roman"/>
            <w:sz w:val="22"/>
            <w:szCs w:val="22"/>
            <w:shd w:val="clear" w:color="auto" w:fill="FFFFFF"/>
            <w:rPrChange w:id="470" w:author="Chen Liao" w:date="2021-03-29T18:57:00Z">
              <w:rPr>
                <w:shd w:val="clear" w:color="auto" w:fill="FFFFFF"/>
              </w:rPr>
            </w:rPrChange>
          </w:rPr>
          <w:t>e</w:t>
        </w:r>
      </w:ins>
      <w:del w:id="471" w:author="Chen Liao" w:date="2021-03-26T17:19:00Z">
        <w:r w:rsidR="00537D81" w:rsidRPr="002B6EEC" w:rsidDel="00366C27">
          <w:rPr>
            <w:rFonts w:ascii="Times New Roman" w:eastAsia="Times New Roman" w:hAnsi="Times New Roman" w:cs="Times New Roman"/>
            <w:sz w:val="22"/>
            <w:szCs w:val="22"/>
            <w:shd w:val="clear" w:color="auto" w:fill="FFFFFF"/>
            <w:rPrChange w:id="472" w:author="Chen Liao" w:date="2021-03-29T18:57:00Z">
              <w:rPr>
                <w:sz w:val="22"/>
                <w:shd w:val="clear" w:color="auto" w:fill="FFFFFF"/>
              </w:rPr>
            </w:rPrChange>
          </w:rPr>
          <w:delText>ing</w:delText>
        </w:r>
      </w:del>
      <w:r w:rsidR="00537D81" w:rsidRPr="002B6EEC">
        <w:rPr>
          <w:rFonts w:ascii="Times New Roman" w:eastAsia="Times New Roman" w:hAnsi="Times New Roman" w:cs="Times New Roman"/>
          <w:sz w:val="22"/>
          <w:szCs w:val="22"/>
          <w:shd w:val="clear" w:color="auto" w:fill="FFFFFF"/>
          <w:rPrChange w:id="473" w:author="Chen Liao" w:date="2021-03-29T18:57:00Z">
            <w:rPr>
              <w:sz w:val="22"/>
              <w:shd w:val="clear" w:color="auto" w:fill="FFFFFF"/>
            </w:rPr>
          </w:rPrChange>
        </w:rPr>
        <w:t xml:space="preserve"> prediction of </w:t>
      </w:r>
      <w:r w:rsidR="00213C10" w:rsidRPr="002B6EEC">
        <w:rPr>
          <w:rFonts w:ascii="Times New Roman" w:eastAsia="Times New Roman" w:hAnsi="Times New Roman" w:cs="Times New Roman"/>
          <w:sz w:val="22"/>
          <w:szCs w:val="22"/>
          <w:shd w:val="clear" w:color="auto" w:fill="FFFFFF"/>
          <w:rPrChange w:id="474" w:author="Chen Liao" w:date="2021-03-29T18:57:00Z">
            <w:rPr>
              <w:sz w:val="22"/>
              <w:shd w:val="clear" w:color="auto" w:fill="FFFFFF"/>
            </w:rPr>
          </w:rPrChange>
        </w:rPr>
        <w:t xml:space="preserve">SCFA </w:t>
      </w:r>
      <w:r w:rsidR="007E2988" w:rsidRPr="002B6EEC">
        <w:rPr>
          <w:rFonts w:ascii="Times New Roman" w:eastAsia="Times New Roman" w:hAnsi="Times New Roman" w:cs="Times New Roman"/>
          <w:sz w:val="22"/>
          <w:szCs w:val="22"/>
          <w:shd w:val="clear" w:color="auto" w:fill="FFFFFF"/>
          <w:rPrChange w:id="475" w:author="Chen Liao" w:date="2021-03-29T18:57:00Z">
            <w:rPr>
              <w:sz w:val="22"/>
              <w:shd w:val="clear" w:color="auto" w:fill="FFFFFF"/>
            </w:rPr>
          </w:rPrChange>
        </w:rPr>
        <w:t>concentration</w:t>
      </w:r>
      <w:r w:rsidR="00213C10" w:rsidRPr="002B6EEC">
        <w:rPr>
          <w:rFonts w:ascii="Times New Roman" w:eastAsia="Times New Roman" w:hAnsi="Times New Roman" w:cs="Times New Roman"/>
          <w:sz w:val="22"/>
          <w:szCs w:val="22"/>
          <w:shd w:val="clear" w:color="auto" w:fill="FFFFFF"/>
          <w:rPrChange w:id="476" w:author="Chen Liao" w:date="2021-03-29T18:57:00Z">
            <w:rPr>
              <w:sz w:val="22"/>
              <w:shd w:val="clear" w:color="auto" w:fill="FFFFFF"/>
            </w:rPr>
          </w:rPrChange>
        </w:rPr>
        <w:t xml:space="preserve"> from gut microbiota to unobserved baseline composition. </w:t>
      </w:r>
      <w:del w:id="477" w:author="Chen Liao" w:date="2021-03-26T18:18:00Z">
        <w:r w:rsidRPr="002B6EEC" w:rsidDel="00AB2DFE">
          <w:rPr>
            <w:rFonts w:ascii="Times New Roman" w:eastAsia="Times New Roman" w:hAnsi="Times New Roman" w:cs="Times New Roman"/>
            <w:sz w:val="22"/>
            <w:szCs w:val="22"/>
            <w:shd w:val="clear" w:color="auto" w:fill="FFFFFF"/>
            <w:rPrChange w:id="478" w:author="Chen Liao" w:date="2021-03-29T18:57:00Z">
              <w:rPr>
                <w:sz w:val="22"/>
                <w:shd w:val="clear" w:color="auto" w:fill="FFFFFF"/>
              </w:rPr>
            </w:rPrChange>
          </w:rPr>
          <w:delText>This work</w:delText>
        </w:r>
      </w:del>
      <w:ins w:id="479" w:author="Chen Liao" w:date="2021-03-26T18:18:00Z">
        <w:r w:rsidR="00AB2DFE" w:rsidRPr="002B6EEC">
          <w:rPr>
            <w:rFonts w:ascii="Times New Roman" w:eastAsia="Times New Roman" w:hAnsi="Times New Roman" w:cs="Times New Roman"/>
            <w:sz w:val="22"/>
            <w:szCs w:val="22"/>
            <w:shd w:val="clear" w:color="auto" w:fill="FFFFFF"/>
            <w:rPrChange w:id="480" w:author="Chen Liao" w:date="2021-03-29T18:57:00Z">
              <w:rPr>
                <w:shd w:val="clear" w:color="auto" w:fill="FFFFFF"/>
              </w:rPr>
            </w:rPrChange>
          </w:rPr>
          <w:t>O</w:t>
        </w:r>
        <w:r w:rsidR="00AB2DFE" w:rsidRPr="002B6EEC">
          <w:rPr>
            <w:rFonts w:ascii="Times New Roman" w:eastAsia="Times New Roman" w:hAnsi="Times New Roman" w:cs="Times New Roman" w:hint="eastAsia"/>
            <w:sz w:val="22"/>
            <w:szCs w:val="22"/>
            <w:shd w:val="clear" w:color="auto" w:fill="FFFFFF"/>
            <w:rPrChange w:id="481" w:author="Chen Liao" w:date="2021-03-29T18:57:00Z">
              <w:rPr>
                <w:rFonts w:hint="eastAsia"/>
                <w:shd w:val="clear" w:color="auto" w:fill="FFFFFF"/>
              </w:rPr>
            </w:rPrChange>
          </w:rPr>
          <w:t>ur</w:t>
        </w:r>
        <w:r w:rsidR="00AB2DFE" w:rsidRPr="002B6EEC">
          <w:rPr>
            <w:rFonts w:ascii="Times New Roman" w:eastAsia="Times New Roman" w:hAnsi="Times New Roman" w:cs="Times New Roman"/>
            <w:sz w:val="22"/>
            <w:szCs w:val="22"/>
            <w:shd w:val="clear" w:color="auto" w:fill="FFFFFF"/>
            <w:rPrChange w:id="482" w:author="Chen Liao" w:date="2021-03-29T18:57:00Z">
              <w:rPr>
                <w:shd w:val="clear" w:color="auto" w:fill="FFFFFF"/>
              </w:rPr>
            </w:rPrChange>
          </w:rPr>
          <w:t xml:space="preserve"> study</w:t>
        </w:r>
      </w:ins>
      <w:r w:rsidRPr="002B6EEC">
        <w:rPr>
          <w:rFonts w:ascii="Times New Roman" w:eastAsia="Times New Roman" w:hAnsi="Times New Roman" w:cs="Times New Roman"/>
          <w:sz w:val="22"/>
          <w:szCs w:val="22"/>
          <w:shd w:val="clear" w:color="auto" w:fill="FFFFFF"/>
          <w:rPrChange w:id="483" w:author="Chen Liao" w:date="2021-03-29T18:57:00Z">
            <w:rPr>
              <w:sz w:val="22"/>
              <w:shd w:val="clear" w:color="auto" w:fill="FFFFFF"/>
            </w:rPr>
          </w:rPrChange>
        </w:rPr>
        <w:t xml:space="preserve"> </w:t>
      </w:r>
      <w:r w:rsidR="00B75D99" w:rsidRPr="002B6EEC">
        <w:rPr>
          <w:rFonts w:ascii="Times New Roman" w:eastAsia="Times New Roman" w:hAnsi="Times New Roman" w:cs="Times New Roman"/>
          <w:sz w:val="22"/>
          <w:szCs w:val="22"/>
          <w:shd w:val="clear" w:color="auto" w:fill="FFFFFF"/>
          <w:rPrChange w:id="484" w:author="Chen Liao" w:date="2021-03-29T18:57:00Z">
            <w:rPr>
              <w:sz w:val="22"/>
              <w:shd w:val="clear" w:color="auto" w:fill="FFFFFF"/>
            </w:rPr>
          </w:rPrChange>
        </w:rPr>
        <w:t>reveals</w:t>
      </w:r>
      <w:r w:rsidR="00023E1D" w:rsidRPr="002B6EEC">
        <w:rPr>
          <w:rFonts w:ascii="Times New Roman" w:eastAsia="Times New Roman" w:hAnsi="Times New Roman" w:cs="Times New Roman"/>
          <w:sz w:val="22"/>
          <w:szCs w:val="22"/>
          <w:shd w:val="clear" w:color="auto" w:fill="FFFFFF"/>
          <w:rPrChange w:id="485" w:author="Chen Liao" w:date="2021-03-29T18:57:00Z">
            <w:rPr>
              <w:sz w:val="22"/>
              <w:shd w:val="clear" w:color="auto" w:fill="FFFFFF"/>
            </w:rPr>
          </w:rPrChange>
        </w:rPr>
        <w:t xml:space="preserve"> </w:t>
      </w:r>
      <w:r w:rsidR="00D02994" w:rsidRPr="002B6EEC">
        <w:rPr>
          <w:rFonts w:ascii="Times New Roman" w:eastAsia="Times New Roman" w:hAnsi="Times New Roman" w:cs="Times New Roman"/>
          <w:sz w:val="22"/>
          <w:szCs w:val="22"/>
          <w:shd w:val="clear" w:color="auto" w:fill="FFFFFF"/>
          <w:rPrChange w:id="486" w:author="Chen Liao" w:date="2021-03-29T18:57:00Z">
            <w:rPr>
              <w:sz w:val="22"/>
              <w:shd w:val="clear" w:color="auto" w:fill="FFFFFF"/>
            </w:rPr>
          </w:rPrChange>
        </w:rPr>
        <w:t>time- and baseline-</w:t>
      </w:r>
      <w:r w:rsidR="00B75D99" w:rsidRPr="002B6EEC">
        <w:rPr>
          <w:rFonts w:ascii="Times New Roman" w:eastAsia="Times New Roman" w:hAnsi="Times New Roman" w:cs="Times New Roman"/>
          <w:sz w:val="22"/>
          <w:szCs w:val="22"/>
          <w:shd w:val="clear" w:color="auto" w:fill="FFFFFF"/>
          <w:rPrChange w:id="487" w:author="Chen Liao" w:date="2021-03-29T18:57:00Z">
            <w:rPr>
              <w:sz w:val="22"/>
              <w:shd w:val="clear" w:color="auto" w:fill="FFFFFF"/>
            </w:rPr>
          </w:rPrChange>
        </w:rPr>
        <w:t>dependency</w:t>
      </w:r>
      <w:r w:rsidR="00D02994" w:rsidRPr="002B6EEC">
        <w:rPr>
          <w:rFonts w:ascii="Times New Roman" w:eastAsia="Times New Roman" w:hAnsi="Times New Roman" w:cs="Times New Roman"/>
          <w:sz w:val="22"/>
          <w:szCs w:val="22"/>
          <w:shd w:val="clear" w:color="auto" w:fill="FFFFFF"/>
          <w:rPrChange w:id="488" w:author="Chen Liao" w:date="2021-03-29T18:57:00Z">
            <w:rPr>
              <w:sz w:val="22"/>
              <w:shd w:val="clear" w:color="auto" w:fill="FFFFFF"/>
            </w:rPr>
          </w:rPrChange>
        </w:rPr>
        <w:t xml:space="preserve"> of dietary fiber responses</w:t>
      </w:r>
      <w:r w:rsidRPr="002B6EEC">
        <w:rPr>
          <w:rFonts w:ascii="Times New Roman" w:eastAsia="Times New Roman" w:hAnsi="Times New Roman" w:cs="Times New Roman"/>
          <w:sz w:val="22"/>
          <w:szCs w:val="22"/>
          <w:shd w:val="clear" w:color="auto" w:fill="FFFFFF"/>
          <w:rPrChange w:id="489" w:author="Chen Liao" w:date="2021-03-29T18:57:00Z">
            <w:rPr>
              <w:sz w:val="22"/>
              <w:shd w:val="clear" w:color="auto" w:fill="FFFFFF"/>
            </w:rPr>
          </w:rPrChange>
        </w:rPr>
        <w:t xml:space="preserve"> as major </w:t>
      </w:r>
      <w:r w:rsidR="00023E1D" w:rsidRPr="002B6EEC">
        <w:rPr>
          <w:rFonts w:ascii="Times New Roman" w:eastAsia="Times New Roman" w:hAnsi="Times New Roman" w:cs="Times New Roman"/>
          <w:sz w:val="22"/>
          <w:szCs w:val="22"/>
          <w:shd w:val="clear" w:color="auto" w:fill="FFFFFF"/>
          <w:rPrChange w:id="490" w:author="Chen Liao" w:date="2021-03-29T18:57:00Z">
            <w:rPr>
              <w:sz w:val="22"/>
              <w:shd w:val="clear" w:color="auto" w:fill="FFFFFF"/>
            </w:rPr>
          </w:rPrChange>
        </w:rPr>
        <w:t>challenges</w:t>
      </w:r>
      <w:r w:rsidRPr="002B6EEC">
        <w:rPr>
          <w:rFonts w:ascii="Times New Roman" w:eastAsia="Times New Roman" w:hAnsi="Times New Roman" w:cs="Times New Roman"/>
          <w:sz w:val="22"/>
          <w:szCs w:val="22"/>
          <w:shd w:val="clear" w:color="auto" w:fill="FFFFFF"/>
          <w:rPrChange w:id="491" w:author="Chen Liao" w:date="2021-03-29T18:57:00Z">
            <w:rPr>
              <w:sz w:val="22"/>
              <w:shd w:val="clear" w:color="auto" w:fill="FFFFFF"/>
            </w:rPr>
          </w:rPrChange>
        </w:rPr>
        <w:t xml:space="preserve"> for </w:t>
      </w:r>
      <w:ins w:id="492" w:author="Chen Liao" w:date="2021-03-26T16:43:00Z">
        <w:r w:rsidR="00AC63E8" w:rsidRPr="002B6EEC">
          <w:rPr>
            <w:rFonts w:ascii="Times New Roman" w:eastAsia="Times New Roman" w:hAnsi="Times New Roman" w:cs="Times New Roman"/>
            <w:sz w:val="22"/>
            <w:szCs w:val="22"/>
            <w:shd w:val="clear" w:color="auto" w:fill="FFFFFF"/>
            <w:rPrChange w:id="493" w:author="Chen Liao" w:date="2021-03-29T18:57:00Z">
              <w:rPr>
                <w:shd w:val="clear" w:color="auto" w:fill="FFFFFF"/>
              </w:rPr>
            </w:rPrChange>
          </w:rPr>
          <w:t xml:space="preserve">attainable and robust </w:t>
        </w:r>
      </w:ins>
      <w:r w:rsidRPr="002B6EEC">
        <w:rPr>
          <w:rFonts w:ascii="Times New Roman" w:eastAsia="Times New Roman" w:hAnsi="Times New Roman" w:cs="Times New Roman"/>
          <w:sz w:val="22"/>
          <w:szCs w:val="22"/>
          <w:shd w:val="clear" w:color="auto" w:fill="FFFFFF"/>
          <w:rPrChange w:id="494" w:author="Chen Liao" w:date="2021-03-29T18:57:00Z">
            <w:rPr>
              <w:sz w:val="22"/>
              <w:shd w:val="clear" w:color="auto" w:fill="FFFFFF"/>
            </w:rPr>
          </w:rPrChange>
        </w:rPr>
        <w:t>personalized nutritional therapies.</w:t>
      </w:r>
      <w:bookmarkEnd w:id="32"/>
    </w:p>
    <w:p w14:paraId="21E350F5" w14:textId="77777777" w:rsidR="002E7958" w:rsidRPr="002B6EEC" w:rsidRDefault="0004635E" w:rsidP="00B76665">
      <w:pPr>
        <w:jc w:val="both"/>
        <w:rPr>
          <w:ins w:id="495" w:author="Chen Liao" w:date="2021-03-26T17:55:00Z"/>
          <w:sz w:val="22"/>
          <w:szCs w:val="22"/>
          <w:shd w:val="clear" w:color="auto" w:fill="FFFFFF"/>
          <w:rPrChange w:id="496" w:author="Chen Liao" w:date="2021-03-29T18:57:00Z">
            <w:rPr>
              <w:ins w:id="497" w:author="Chen Liao" w:date="2021-03-26T17:55:00Z"/>
              <w:shd w:val="clear" w:color="auto" w:fill="FFFFFF"/>
            </w:rPr>
          </w:rPrChange>
        </w:rPr>
      </w:pPr>
      <w:ins w:id="498" w:author="Chen Liao" w:date="2021-03-24T08:12:00Z">
        <w:r w:rsidRPr="002B6EEC">
          <w:rPr>
            <w:sz w:val="22"/>
            <w:szCs w:val="22"/>
            <w:shd w:val="clear" w:color="auto" w:fill="FFFFFF"/>
            <w:rPrChange w:id="499" w:author="Chen Liao" w:date="2021-03-29T18:57:00Z">
              <w:rPr>
                <w:shd w:val="clear" w:color="auto" w:fill="FFFFFF"/>
              </w:rPr>
            </w:rPrChange>
          </w:rPr>
          <w:t xml:space="preserve">Keywords: </w:t>
        </w:r>
      </w:ins>
      <w:ins w:id="500" w:author="Chen Liao" w:date="2021-03-26T17:35:00Z">
        <w:r w:rsidR="00C87E96" w:rsidRPr="002B6EEC">
          <w:rPr>
            <w:sz w:val="22"/>
            <w:szCs w:val="22"/>
            <w:shd w:val="clear" w:color="auto" w:fill="FFFFFF"/>
            <w:rPrChange w:id="501" w:author="Chen Liao" w:date="2021-03-29T18:57:00Z">
              <w:rPr>
                <w:shd w:val="clear" w:color="auto" w:fill="FFFFFF"/>
              </w:rPr>
            </w:rPrChange>
          </w:rPr>
          <w:t xml:space="preserve">mouse, </w:t>
        </w:r>
      </w:ins>
      <w:ins w:id="502" w:author="Chen Liao" w:date="2021-03-24T08:12:00Z">
        <w:r w:rsidR="00D6382F" w:rsidRPr="002B6EEC">
          <w:rPr>
            <w:sz w:val="22"/>
            <w:szCs w:val="22"/>
            <w:shd w:val="clear" w:color="auto" w:fill="FFFFFF"/>
            <w:rPrChange w:id="503" w:author="Chen Liao" w:date="2021-03-29T18:57:00Z">
              <w:rPr>
                <w:shd w:val="clear" w:color="auto" w:fill="FFFFFF"/>
              </w:rPr>
            </w:rPrChange>
          </w:rPr>
          <w:t>dietary fiber intervention, gut micr</w:t>
        </w:r>
      </w:ins>
      <w:ins w:id="504" w:author="Chen Liao" w:date="2021-03-26T15:44:00Z">
        <w:r w:rsidR="00AE3682" w:rsidRPr="002B6EEC">
          <w:rPr>
            <w:sz w:val="22"/>
            <w:szCs w:val="22"/>
            <w:shd w:val="clear" w:color="auto" w:fill="FFFFFF"/>
            <w:rPrChange w:id="505" w:author="Chen Liao" w:date="2021-03-29T18:57:00Z">
              <w:rPr>
                <w:shd w:val="clear" w:color="auto" w:fill="FFFFFF"/>
              </w:rPr>
            </w:rPrChange>
          </w:rPr>
          <w:t>o</w:t>
        </w:r>
      </w:ins>
      <w:ins w:id="506" w:author="Chen Liao" w:date="2021-03-24T08:12:00Z">
        <w:r w:rsidR="00D6382F" w:rsidRPr="002B6EEC">
          <w:rPr>
            <w:sz w:val="22"/>
            <w:szCs w:val="22"/>
            <w:shd w:val="clear" w:color="auto" w:fill="FFFFFF"/>
            <w:rPrChange w:id="507" w:author="Chen Liao" w:date="2021-03-29T18:57:00Z">
              <w:rPr>
                <w:shd w:val="clear" w:color="auto" w:fill="FFFFFF"/>
              </w:rPr>
            </w:rPrChange>
          </w:rPr>
          <w:t xml:space="preserve">biome, </w:t>
        </w:r>
      </w:ins>
      <w:ins w:id="508" w:author="Chen Liao" w:date="2021-03-26T17:35:00Z">
        <w:r w:rsidR="0010117D" w:rsidRPr="002B6EEC">
          <w:rPr>
            <w:sz w:val="22"/>
            <w:szCs w:val="22"/>
            <w:shd w:val="clear" w:color="auto" w:fill="FFFFFF"/>
            <w:rPrChange w:id="509" w:author="Chen Liao" w:date="2021-03-29T18:57:00Z">
              <w:rPr>
                <w:shd w:val="clear" w:color="auto" w:fill="FFFFFF"/>
              </w:rPr>
            </w:rPrChange>
          </w:rPr>
          <w:t xml:space="preserve">time-series, dynamics, </w:t>
        </w:r>
      </w:ins>
      <w:ins w:id="510" w:author="Chen Liao" w:date="2021-03-24T08:12:00Z">
        <w:r w:rsidR="00D6382F" w:rsidRPr="002B6EEC">
          <w:rPr>
            <w:sz w:val="22"/>
            <w:szCs w:val="22"/>
            <w:shd w:val="clear" w:color="auto" w:fill="FFFFFF"/>
            <w:rPrChange w:id="511" w:author="Chen Liao" w:date="2021-03-29T18:57:00Z">
              <w:rPr>
                <w:shd w:val="clear" w:color="auto" w:fill="FFFFFF"/>
              </w:rPr>
            </w:rPrChange>
          </w:rPr>
          <w:t xml:space="preserve">short-chain fatty acids, ecological </w:t>
        </w:r>
      </w:ins>
      <w:ins w:id="512" w:author="Chen Liao" w:date="2021-03-24T08:13:00Z">
        <w:r w:rsidR="00DC218E" w:rsidRPr="002B6EEC">
          <w:rPr>
            <w:sz w:val="22"/>
            <w:szCs w:val="22"/>
            <w:shd w:val="clear" w:color="auto" w:fill="FFFFFF"/>
            <w:rPrChange w:id="513" w:author="Chen Liao" w:date="2021-03-29T18:57:00Z">
              <w:rPr>
                <w:shd w:val="clear" w:color="auto" w:fill="FFFFFF"/>
              </w:rPr>
            </w:rPrChange>
          </w:rPr>
          <w:t>network,</w:t>
        </w:r>
      </w:ins>
      <w:ins w:id="514" w:author="Chen Liao" w:date="2021-03-24T08:12:00Z">
        <w:r w:rsidR="00D6382F" w:rsidRPr="002B6EEC">
          <w:rPr>
            <w:sz w:val="22"/>
            <w:szCs w:val="22"/>
            <w:shd w:val="clear" w:color="auto" w:fill="FFFFFF"/>
            <w:rPrChange w:id="515" w:author="Chen Liao" w:date="2021-03-29T18:57:00Z">
              <w:rPr>
                <w:shd w:val="clear" w:color="auto" w:fill="FFFFFF"/>
              </w:rPr>
            </w:rPrChange>
          </w:rPr>
          <w:t xml:space="preserve"> </w:t>
        </w:r>
      </w:ins>
      <w:ins w:id="516" w:author="Chen Liao" w:date="2021-03-24T08:13:00Z">
        <w:r w:rsidR="00D6382F" w:rsidRPr="002B6EEC">
          <w:rPr>
            <w:sz w:val="22"/>
            <w:szCs w:val="22"/>
            <w:shd w:val="clear" w:color="auto" w:fill="FFFFFF"/>
            <w:rPrChange w:id="517" w:author="Chen Liao" w:date="2021-03-29T18:57:00Z">
              <w:rPr>
                <w:shd w:val="clear" w:color="auto" w:fill="FFFFFF"/>
              </w:rPr>
            </w:rPrChange>
          </w:rPr>
          <w:t>biphasic responses</w:t>
        </w:r>
        <w:r w:rsidR="00DC218E" w:rsidRPr="002B6EEC">
          <w:rPr>
            <w:sz w:val="22"/>
            <w:szCs w:val="22"/>
            <w:shd w:val="clear" w:color="auto" w:fill="FFFFFF"/>
            <w:rPrChange w:id="518" w:author="Chen Liao" w:date="2021-03-29T18:57:00Z">
              <w:rPr>
                <w:shd w:val="clear" w:color="auto" w:fill="FFFFFF"/>
              </w:rPr>
            </w:rPrChange>
          </w:rPr>
          <w:t>, inulin</w:t>
        </w:r>
      </w:ins>
      <w:ins w:id="519" w:author="Chen Liao" w:date="2021-03-26T17:33:00Z">
        <w:r w:rsidR="001B0ED8" w:rsidRPr="002B6EEC">
          <w:rPr>
            <w:sz w:val="22"/>
            <w:szCs w:val="22"/>
            <w:shd w:val="clear" w:color="auto" w:fill="FFFFFF"/>
            <w:rPrChange w:id="520" w:author="Chen Liao" w:date="2021-03-29T18:57:00Z">
              <w:rPr>
                <w:shd w:val="clear" w:color="auto" w:fill="FFFFFF"/>
              </w:rPr>
            </w:rPrChange>
          </w:rPr>
          <w:t>, resistant starch</w:t>
        </w:r>
      </w:ins>
    </w:p>
    <w:p w14:paraId="1A5989DE" w14:textId="674D97A5" w:rsidR="00C93D78" w:rsidRPr="002B6EEC" w:rsidDel="00F67DA8" w:rsidRDefault="00C93D78" w:rsidP="00B76665">
      <w:pPr>
        <w:jc w:val="both"/>
        <w:rPr>
          <w:del w:id="521" w:author="Chen Liao" w:date="2021-03-24T08:12:00Z"/>
          <w:shd w:val="clear" w:color="auto" w:fill="FFFFFF"/>
          <w:rPrChange w:id="522" w:author="Chen Liao" w:date="2021-03-29T18:57:00Z">
            <w:rPr>
              <w:del w:id="523" w:author="Chen Liao" w:date="2021-03-24T08:12:00Z"/>
              <w:sz w:val="28"/>
              <w:szCs w:val="28"/>
              <w:shd w:val="clear" w:color="auto" w:fill="FFFFFF"/>
            </w:rPr>
          </w:rPrChange>
        </w:rPr>
      </w:pPr>
      <w:del w:id="524" w:author="Chen Liao" w:date="2021-03-24T08:12:00Z">
        <w:r w:rsidRPr="002B6EEC" w:rsidDel="0004635E">
          <w:rPr>
            <w:shd w:val="clear" w:color="auto" w:fill="FFFFFF"/>
            <w:rPrChange w:id="525" w:author="Chen Liao" w:date="2021-03-29T18:57:00Z">
              <w:rPr>
                <w:sz w:val="22"/>
                <w:szCs w:val="20"/>
                <w:shd w:val="clear" w:color="auto" w:fill="FFFFFF"/>
              </w:rPr>
            </w:rPrChange>
          </w:rPr>
          <w:br w:type="page"/>
        </w:r>
      </w:del>
    </w:p>
    <w:p w14:paraId="55A65CB5" w14:textId="77777777" w:rsidR="00F67DA8" w:rsidRPr="002B6EEC" w:rsidRDefault="00F67DA8" w:rsidP="00B76665">
      <w:pPr>
        <w:jc w:val="both"/>
        <w:rPr>
          <w:ins w:id="526" w:author="Chen Liao" w:date="2021-03-26T17:55:00Z"/>
          <w:b/>
          <w:bCs/>
          <w:color w:val="2A2A2A"/>
          <w:shd w:val="clear" w:color="auto" w:fill="FFFFFF"/>
          <w:rPrChange w:id="527" w:author="Chen Liao" w:date="2021-03-29T18:57:00Z">
            <w:rPr>
              <w:ins w:id="528" w:author="Chen Liao" w:date="2021-03-26T17:55:00Z"/>
              <w:b/>
              <w:bCs/>
              <w:color w:val="2A2A2A"/>
              <w:sz w:val="28"/>
              <w:szCs w:val="28"/>
              <w:shd w:val="clear" w:color="auto" w:fill="FFFFFF"/>
            </w:rPr>
          </w:rPrChange>
        </w:rPr>
      </w:pPr>
      <w:ins w:id="529" w:author="Chen Liao" w:date="2021-03-26T17:55:00Z">
        <w:r w:rsidRPr="002B6EEC">
          <w:rPr>
            <w:b/>
            <w:bCs/>
            <w:color w:val="2A2A2A"/>
            <w:shd w:val="clear" w:color="auto" w:fill="FFFFFF"/>
            <w:rPrChange w:id="530" w:author="Chen Liao" w:date="2021-03-29T18:57:00Z">
              <w:rPr>
                <w:b/>
                <w:bCs/>
                <w:color w:val="2A2A2A"/>
                <w:sz w:val="28"/>
                <w:szCs w:val="28"/>
                <w:shd w:val="clear" w:color="auto" w:fill="FFFFFF"/>
              </w:rPr>
            </w:rPrChange>
          </w:rPr>
          <w:br w:type="page"/>
        </w:r>
      </w:ins>
    </w:p>
    <w:p w14:paraId="6F5CF456" w14:textId="26A9A832" w:rsidR="00C93D78" w:rsidRPr="002B6EEC" w:rsidRDefault="00C93D78">
      <w:pPr>
        <w:jc w:val="both"/>
        <w:rPr>
          <w:ins w:id="531" w:author="Chen Liao" w:date="2021-03-09T15:05:00Z"/>
          <w:b/>
          <w:bCs/>
          <w:color w:val="2A2A2A"/>
          <w:shd w:val="clear" w:color="auto" w:fill="FFFFFF"/>
          <w:rPrChange w:id="532" w:author="Chen Liao" w:date="2021-03-29T18:57:00Z">
            <w:rPr>
              <w:ins w:id="533" w:author="Chen Liao" w:date="2021-03-09T15:05:00Z"/>
              <w:b/>
              <w:bCs/>
              <w:color w:val="2A2A2A"/>
              <w:shd w:val="clear" w:color="auto" w:fill="FFFFFF"/>
            </w:rPr>
          </w:rPrChange>
        </w:rPr>
        <w:pPrChange w:id="534" w:author="Chen Liao" w:date="2021-03-24T10:44:00Z">
          <w:pPr/>
        </w:pPrChange>
      </w:pPr>
      <w:r w:rsidRPr="002B6EEC">
        <w:rPr>
          <w:b/>
          <w:bCs/>
          <w:color w:val="2A2A2A"/>
          <w:shd w:val="clear" w:color="auto" w:fill="FFFFFF"/>
          <w:rPrChange w:id="535" w:author="Chen Liao" w:date="2021-03-29T18:57:00Z">
            <w:rPr>
              <w:b/>
              <w:bCs/>
              <w:color w:val="2A2A2A"/>
              <w:shd w:val="clear" w:color="auto" w:fill="FFFFFF"/>
            </w:rPr>
          </w:rPrChange>
        </w:rPr>
        <w:lastRenderedPageBreak/>
        <w:t>Introduction</w:t>
      </w:r>
    </w:p>
    <w:p w14:paraId="49EF3941" w14:textId="77777777" w:rsidR="00142331" w:rsidRPr="002B6EEC" w:rsidRDefault="00142331">
      <w:pPr>
        <w:jc w:val="both"/>
        <w:rPr>
          <w:ins w:id="536" w:author="Chen Liao" w:date="2021-03-09T15:05:00Z"/>
          <w:b/>
          <w:bCs/>
          <w:color w:val="2A2A2A"/>
          <w:sz w:val="22"/>
          <w:szCs w:val="22"/>
          <w:shd w:val="clear" w:color="auto" w:fill="FFFFFF"/>
          <w:rPrChange w:id="537" w:author="Chen Liao" w:date="2021-03-29T18:57:00Z">
            <w:rPr>
              <w:ins w:id="538" w:author="Chen Liao" w:date="2021-03-09T15:05:00Z"/>
              <w:b/>
              <w:bCs/>
              <w:color w:val="2A2A2A"/>
              <w:shd w:val="clear" w:color="auto" w:fill="FFFFFF"/>
            </w:rPr>
          </w:rPrChange>
        </w:rPr>
        <w:pPrChange w:id="539" w:author="Chen Liao" w:date="2021-03-24T10:44:00Z">
          <w:pPr/>
        </w:pPrChange>
      </w:pPr>
    </w:p>
    <w:p w14:paraId="515B6A3E" w14:textId="5D57B963" w:rsidR="00142331" w:rsidRPr="002B6EEC" w:rsidDel="00DF26A5" w:rsidRDefault="00142331">
      <w:pPr>
        <w:jc w:val="both"/>
        <w:rPr>
          <w:del w:id="540" w:author="Chen Liao" w:date="2021-03-09T15:09:00Z"/>
          <w:color w:val="2A2A2A"/>
          <w:sz w:val="22"/>
          <w:szCs w:val="22"/>
          <w:u w:val="single"/>
          <w:shd w:val="clear" w:color="auto" w:fill="FFFFFF"/>
          <w:rPrChange w:id="541" w:author="Chen Liao" w:date="2021-03-29T18:57:00Z">
            <w:rPr>
              <w:del w:id="542" w:author="Chen Liao" w:date="2021-03-09T15:09:00Z"/>
              <w:color w:val="2A2A2A"/>
              <w:szCs w:val="21"/>
              <w:shd w:val="clear" w:color="auto" w:fill="FFFFFF"/>
            </w:rPr>
          </w:rPrChange>
        </w:rPr>
        <w:pPrChange w:id="543" w:author="Chen Liao" w:date="2021-03-24T10:44:00Z">
          <w:pPr/>
        </w:pPrChange>
      </w:pPr>
      <w:ins w:id="544" w:author="Chen Liao" w:date="2021-03-09T15:05:00Z">
        <w:r w:rsidRPr="002B6EEC">
          <w:rPr>
            <w:color w:val="2A2A2A"/>
            <w:sz w:val="22"/>
            <w:szCs w:val="22"/>
            <w:u w:val="single"/>
            <w:shd w:val="clear" w:color="auto" w:fill="FFFFFF"/>
            <w:rPrChange w:id="545" w:author="Chen Liao" w:date="2021-03-29T18:57:00Z">
              <w:rPr>
                <w:b/>
                <w:bCs/>
                <w:color w:val="2A2A2A"/>
                <w:szCs w:val="21"/>
                <w:shd w:val="clear" w:color="auto" w:fill="FFFFFF"/>
              </w:rPr>
            </w:rPrChange>
          </w:rPr>
          <w:t xml:space="preserve"># </w:t>
        </w:r>
      </w:ins>
      <w:ins w:id="546" w:author="Chen Liao" w:date="2021-03-09T15:51:00Z">
        <w:r w:rsidR="00774FEA" w:rsidRPr="002B6EEC">
          <w:rPr>
            <w:color w:val="2A2A2A"/>
            <w:sz w:val="22"/>
            <w:szCs w:val="22"/>
            <w:u w:val="single"/>
            <w:shd w:val="clear" w:color="auto" w:fill="FFFFFF"/>
            <w:rPrChange w:id="547" w:author="Chen Liao" w:date="2021-03-29T18:57:00Z">
              <w:rPr>
                <w:color w:val="2A2A2A"/>
                <w:u w:val="single"/>
                <w:shd w:val="clear" w:color="auto" w:fill="FFFFFF"/>
              </w:rPr>
            </w:rPrChange>
          </w:rPr>
          <w:t xml:space="preserve">Dietary </w:t>
        </w:r>
      </w:ins>
      <w:ins w:id="548" w:author="Chen Liao" w:date="2021-03-26T19:19:00Z">
        <w:r w:rsidR="0052254B" w:rsidRPr="002B6EEC">
          <w:rPr>
            <w:color w:val="2A2A2A"/>
            <w:sz w:val="22"/>
            <w:szCs w:val="22"/>
            <w:u w:val="single"/>
            <w:shd w:val="clear" w:color="auto" w:fill="FFFFFF"/>
            <w:rPrChange w:id="549" w:author="Chen Liao" w:date="2021-03-29T18:57:00Z">
              <w:rPr>
                <w:color w:val="2A2A2A"/>
                <w:u w:val="single"/>
                <w:shd w:val="clear" w:color="auto" w:fill="FFFFFF"/>
              </w:rPr>
            </w:rPrChange>
          </w:rPr>
          <w:t xml:space="preserve">fiber </w:t>
        </w:r>
      </w:ins>
      <w:ins w:id="550" w:author="Chen Liao" w:date="2021-03-09T15:51:00Z">
        <w:r w:rsidR="00774FEA" w:rsidRPr="002B6EEC">
          <w:rPr>
            <w:color w:val="2A2A2A"/>
            <w:sz w:val="22"/>
            <w:szCs w:val="22"/>
            <w:u w:val="single"/>
            <w:shd w:val="clear" w:color="auto" w:fill="FFFFFF"/>
            <w:rPrChange w:id="551" w:author="Chen Liao" w:date="2021-03-29T18:57:00Z">
              <w:rPr>
                <w:color w:val="2A2A2A"/>
                <w:u w:val="single"/>
                <w:shd w:val="clear" w:color="auto" w:fill="FFFFFF"/>
              </w:rPr>
            </w:rPrChange>
          </w:rPr>
          <w:t xml:space="preserve">intervention is </w:t>
        </w:r>
      </w:ins>
      <w:ins w:id="552" w:author="Chen Liao" w:date="2021-03-26T19:19:00Z">
        <w:r w:rsidR="0052254B" w:rsidRPr="002B6EEC">
          <w:rPr>
            <w:color w:val="2A2A2A"/>
            <w:sz w:val="22"/>
            <w:szCs w:val="22"/>
            <w:u w:val="single"/>
            <w:shd w:val="clear" w:color="auto" w:fill="FFFFFF"/>
            <w:rPrChange w:id="553" w:author="Chen Liao" w:date="2021-03-29T18:57:00Z">
              <w:rPr>
                <w:color w:val="2A2A2A"/>
                <w:u w:val="single"/>
                <w:shd w:val="clear" w:color="auto" w:fill="FFFFFF"/>
              </w:rPr>
            </w:rPrChange>
          </w:rPr>
          <w:t>often used to promote SCFA production</w:t>
        </w:r>
      </w:ins>
    </w:p>
    <w:p w14:paraId="0BD8C0C0" w14:textId="15672B97" w:rsidR="00DF26A5" w:rsidRPr="002B6EEC" w:rsidRDefault="00DF26A5">
      <w:pPr>
        <w:jc w:val="both"/>
        <w:rPr>
          <w:ins w:id="554" w:author="Chen Liao" w:date="2021-03-09T15:09:00Z"/>
          <w:color w:val="2A2A2A"/>
          <w:sz w:val="22"/>
          <w:szCs w:val="22"/>
          <w:u w:val="single"/>
          <w:shd w:val="clear" w:color="auto" w:fill="FFFFFF"/>
          <w:rPrChange w:id="555" w:author="Chen Liao" w:date="2021-03-29T18:57:00Z">
            <w:rPr>
              <w:ins w:id="556" w:author="Chen Liao" w:date="2021-03-09T15:09:00Z"/>
              <w:color w:val="2A2A2A"/>
              <w:szCs w:val="21"/>
              <w:shd w:val="clear" w:color="auto" w:fill="FFFFFF"/>
            </w:rPr>
          </w:rPrChange>
        </w:rPr>
        <w:pPrChange w:id="557" w:author="Chen Liao" w:date="2021-03-24T10:44:00Z">
          <w:pPr/>
        </w:pPrChange>
      </w:pPr>
    </w:p>
    <w:p w14:paraId="2BA9D2B6" w14:textId="77777777" w:rsidR="00843BD7" w:rsidRPr="002B6EEC" w:rsidRDefault="00843BD7" w:rsidP="00C3619E">
      <w:pPr>
        <w:jc w:val="both"/>
        <w:rPr>
          <w:ins w:id="558" w:author="Chen Liao" w:date="2021-03-23T20:47:00Z"/>
          <w:sz w:val="22"/>
          <w:szCs w:val="22"/>
          <w:shd w:val="clear" w:color="auto" w:fill="FFFFFF"/>
          <w:rPrChange w:id="559" w:author="Chen Liao" w:date="2021-03-29T18:57:00Z">
            <w:rPr>
              <w:ins w:id="560" w:author="Chen Liao" w:date="2021-03-23T20:47:00Z"/>
              <w:shd w:val="clear" w:color="auto" w:fill="FFFFFF"/>
            </w:rPr>
          </w:rPrChange>
        </w:rPr>
      </w:pPr>
    </w:p>
    <w:p w14:paraId="68A6011C" w14:textId="58405E8E" w:rsidR="00155B25" w:rsidRPr="002B6EEC" w:rsidRDefault="00BC13A9" w:rsidP="00C3619E">
      <w:pPr>
        <w:jc w:val="both"/>
        <w:rPr>
          <w:ins w:id="561" w:author="Chen Liao" w:date="2021-03-26T18:11:00Z"/>
          <w:sz w:val="22"/>
          <w:szCs w:val="22"/>
          <w:shd w:val="clear" w:color="auto" w:fill="FFFFFF"/>
          <w:rPrChange w:id="562" w:author="Chen Liao" w:date="2021-03-29T18:57:00Z">
            <w:rPr>
              <w:ins w:id="563" w:author="Chen Liao" w:date="2021-03-26T18:11:00Z"/>
              <w:shd w:val="clear" w:color="auto" w:fill="FFFFFF"/>
            </w:rPr>
          </w:rPrChange>
        </w:rPr>
      </w:pPr>
      <w:ins w:id="564" w:author="Chen Liao" w:date="2021-03-27T07:26:00Z">
        <w:r w:rsidRPr="002B6EEC">
          <w:rPr>
            <w:sz w:val="22"/>
            <w:szCs w:val="22"/>
            <w:shd w:val="clear" w:color="auto" w:fill="FFFFFF"/>
            <w:rPrChange w:id="565" w:author="Chen Liao" w:date="2021-03-29T18:57:00Z">
              <w:rPr>
                <w:shd w:val="clear" w:color="auto" w:fill="FFFFFF"/>
              </w:rPr>
            </w:rPrChange>
          </w:rPr>
          <w:t xml:space="preserve">Biodiversity and inter-individual variability are </w:t>
        </w:r>
      </w:ins>
      <w:ins w:id="566" w:author="Chen Liao" w:date="2021-03-27T07:25:00Z">
        <w:r w:rsidRPr="002B6EEC">
          <w:rPr>
            <w:sz w:val="22"/>
            <w:szCs w:val="22"/>
            <w:shd w:val="clear" w:color="auto" w:fill="FFFFFF"/>
            <w:rPrChange w:id="567" w:author="Chen Liao" w:date="2021-03-29T18:57:00Z">
              <w:rPr>
                <w:shd w:val="clear" w:color="auto" w:fill="FFFFFF"/>
              </w:rPr>
            </w:rPrChange>
          </w:rPr>
          <w:t xml:space="preserve">two hallmarks of healthy </w:t>
        </w:r>
      </w:ins>
      <w:ins w:id="568" w:author="Chen Liao" w:date="2021-03-09T15:24:00Z">
        <w:r w:rsidR="00A34C3D" w:rsidRPr="002B6EEC">
          <w:rPr>
            <w:sz w:val="22"/>
            <w:szCs w:val="22"/>
            <w:shd w:val="clear" w:color="auto" w:fill="FFFFFF"/>
            <w:rPrChange w:id="569" w:author="Chen Liao" w:date="2021-03-29T18:57:00Z">
              <w:rPr>
                <w:shd w:val="clear" w:color="auto" w:fill="FFFFFF"/>
              </w:rPr>
            </w:rPrChange>
          </w:rPr>
          <w:t xml:space="preserve">human gut </w:t>
        </w:r>
      </w:ins>
      <w:proofErr w:type="spellStart"/>
      <w:ins w:id="570" w:author="Chen Liao" w:date="2021-03-27T07:25:00Z">
        <w:r w:rsidR="00D871B8" w:rsidRPr="002B6EEC">
          <w:rPr>
            <w:sz w:val="22"/>
            <w:szCs w:val="22"/>
            <w:shd w:val="clear" w:color="auto" w:fill="FFFFFF"/>
            <w:rPrChange w:id="571" w:author="Chen Liao" w:date="2021-03-29T18:57:00Z">
              <w:rPr>
                <w:shd w:val="clear" w:color="auto" w:fill="FFFFFF"/>
              </w:rPr>
            </w:rPrChange>
          </w:rPr>
          <w:t>miocrbiome</w:t>
        </w:r>
      </w:ins>
      <w:proofErr w:type="spellEnd"/>
      <w:ins w:id="572" w:author="Chen Liao" w:date="2021-03-27T07:26:00Z">
        <w:r w:rsidRPr="002B6EEC">
          <w:rPr>
            <w:sz w:val="22"/>
            <w:szCs w:val="22"/>
            <w:shd w:val="clear" w:color="auto" w:fill="FFFFFF"/>
            <w:rPrChange w:id="573" w:author="Chen Liao" w:date="2021-03-29T18:57:00Z">
              <w:rPr>
                <w:shd w:val="clear" w:color="auto" w:fill="FFFFFF"/>
              </w:rPr>
            </w:rPrChange>
          </w:rPr>
          <w:t xml:space="preserve">, which </w:t>
        </w:r>
      </w:ins>
      <w:ins w:id="574" w:author="Chen Liao" w:date="2021-03-28T03:17:00Z">
        <w:r w:rsidR="00CF0D3D" w:rsidRPr="002B6EEC">
          <w:rPr>
            <w:sz w:val="22"/>
            <w:szCs w:val="22"/>
            <w:shd w:val="clear" w:color="auto" w:fill="FFFFFF"/>
            <w:rPrChange w:id="575" w:author="Chen Liao" w:date="2021-03-29T18:57:00Z">
              <w:rPr>
                <w:shd w:val="clear" w:color="auto" w:fill="FFFFFF"/>
              </w:rPr>
            </w:rPrChange>
          </w:rPr>
          <w:t>harbors</w:t>
        </w:r>
      </w:ins>
      <w:ins w:id="576" w:author="Chen Liao" w:date="2021-03-09T15:22:00Z">
        <w:r w:rsidR="00203483" w:rsidRPr="002B6EEC">
          <w:rPr>
            <w:sz w:val="22"/>
            <w:szCs w:val="22"/>
            <w:shd w:val="clear" w:color="auto" w:fill="FFFFFF"/>
            <w:rPrChange w:id="577" w:author="Chen Liao" w:date="2021-03-29T18:57:00Z">
              <w:rPr>
                <w:shd w:val="clear" w:color="auto" w:fill="FFFFFF"/>
              </w:rPr>
            </w:rPrChange>
          </w:rPr>
          <w:t xml:space="preserve"> </w:t>
        </w:r>
      </w:ins>
      <w:ins w:id="578" w:author="Chen Liao" w:date="2021-03-09T15:23:00Z">
        <w:r w:rsidR="00F91E0B" w:rsidRPr="002B6EEC">
          <w:rPr>
            <w:sz w:val="22"/>
            <w:szCs w:val="22"/>
            <w:shd w:val="clear" w:color="auto" w:fill="FFFFFF"/>
            <w:rPrChange w:id="579" w:author="Chen Liao" w:date="2021-03-29T18:57:00Z">
              <w:rPr>
                <w:shd w:val="clear" w:color="auto" w:fill="FFFFFF"/>
              </w:rPr>
            </w:rPrChange>
          </w:rPr>
          <w:t>h</w:t>
        </w:r>
      </w:ins>
      <w:del w:id="580" w:author="Chen Liao" w:date="2021-03-09T15:23:00Z">
        <w:r w:rsidR="00C93D78" w:rsidRPr="002B6EEC" w:rsidDel="00F91E0B">
          <w:rPr>
            <w:sz w:val="22"/>
            <w:szCs w:val="22"/>
            <w:shd w:val="clear" w:color="auto" w:fill="FFFFFF"/>
            <w:rPrChange w:id="581" w:author="Chen Liao" w:date="2021-03-29T18:57:00Z">
              <w:rPr>
                <w:shd w:val="clear" w:color="auto" w:fill="FFFFFF"/>
              </w:rPr>
            </w:rPrChange>
          </w:rPr>
          <w:delText>H</w:delText>
        </w:r>
      </w:del>
      <w:r w:rsidR="00C93D78" w:rsidRPr="002B6EEC">
        <w:rPr>
          <w:sz w:val="22"/>
          <w:szCs w:val="22"/>
          <w:shd w:val="clear" w:color="auto" w:fill="FFFFFF"/>
          <w:rPrChange w:id="582" w:author="Chen Liao" w:date="2021-03-29T18:57:00Z">
            <w:rPr>
              <w:shd w:val="clear" w:color="auto" w:fill="FFFFFF"/>
            </w:rPr>
          </w:rPrChange>
        </w:rPr>
        <w:t xml:space="preserve">undreds of trillions of </w:t>
      </w:r>
      <w:ins w:id="583" w:author="Chen Liao" w:date="2021-03-09T15:23:00Z">
        <w:r w:rsidR="00F91E0B" w:rsidRPr="002B6EEC">
          <w:rPr>
            <w:sz w:val="22"/>
            <w:szCs w:val="22"/>
            <w:shd w:val="clear" w:color="auto" w:fill="FFFFFF"/>
            <w:rPrChange w:id="584" w:author="Chen Liao" w:date="2021-03-29T18:57:00Z">
              <w:rPr>
                <w:shd w:val="clear" w:color="auto" w:fill="FFFFFF"/>
              </w:rPr>
            </w:rPrChange>
          </w:rPr>
          <w:t xml:space="preserve">tiny </w:t>
        </w:r>
      </w:ins>
      <w:r w:rsidR="00C93D78" w:rsidRPr="002B6EEC">
        <w:rPr>
          <w:sz w:val="22"/>
          <w:szCs w:val="22"/>
          <w:shd w:val="clear" w:color="auto" w:fill="FFFFFF"/>
          <w:rPrChange w:id="585" w:author="Chen Liao" w:date="2021-03-29T18:57:00Z">
            <w:rPr>
              <w:shd w:val="clear" w:color="auto" w:fill="FFFFFF"/>
            </w:rPr>
          </w:rPrChange>
        </w:rPr>
        <w:t xml:space="preserve">microbes </w:t>
      </w:r>
      <w:ins w:id="586" w:author="Chen Liao" w:date="2021-03-09T15:25:00Z">
        <w:r w:rsidR="00A34C3D" w:rsidRPr="002B6EEC">
          <w:rPr>
            <w:sz w:val="22"/>
            <w:szCs w:val="22"/>
            <w:shd w:val="clear" w:color="auto" w:fill="FFFFFF"/>
            <w:rPrChange w:id="587" w:author="Chen Liao" w:date="2021-03-29T18:57:00Z">
              <w:rPr>
                <w:shd w:val="clear" w:color="auto" w:fill="FFFFFF"/>
              </w:rPr>
            </w:rPrChange>
          </w:rPr>
          <w:t xml:space="preserve">(bacteria, fungi, virus, etc.) </w:t>
        </w:r>
      </w:ins>
      <w:del w:id="588" w:author="Chen Liao" w:date="2021-03-09T15:25:00Z">
        <w:r w:rsidR="00C93D78" w:rsidRPr="002B6EEC" w:rsidDel="00A34C3D">
          <w:rPr>
            <w:sz w:val="22"/>
            <w:szCs w:val="22"/>
            <w:shd w:val="clear" w:color="auto" w:fill="FFFFFF"/>
            <w:rPrChange w:id="589" w:author="Chen Liao" w:date="2021-03-29T18:57:00Z">
              <w:rPr>
                <w:shd w:val="clear" w:color="auto" w:fill="FFFFFF"/>
              </w:rPr>
            </w:rPrChange>
          </w:rPr>
          <w:delText xml:space="preserve">residing </w:delText>
        </w:r>
      </w:del>
      <w:ins w:id="590" w:author="Chen Liao" w:date="2021-03-26T18:31:00Z">
        <w:r w:rsidR="000745EC" w:rsidRPr="002B6EEC">
          <w:rPr>
            <w:sz w:val="22"/>
            <w:szCs w:val="22"/>
            <w:shd w:val="clear" w:color="auto" w:fill="FFFFFF"/>
            <w:rPrChange w:id="591" w:author="Chen Liao" w:date="2021-03-29T18:57:00Z">
              <w:rPr>
                <w:shd w:val="clear" w:color="auto" w:fill="FFFFFF"/>
              </w:rPr>
            </w:rPrChange>
          </w:rPr>
          <w:t>that co-evolve with us</w:t>
        </w:r>
      </w:ins>
      <w:ins w:id="592" w:author="Chen Liao" w:date="2021-03-09T15:25:00Z">
        <w:r w:rsidR="00A34C3D" w:rsidRPr="002B6EEC">
          <w:rPr>
            <w:sz w:val="22"/>
            <w:szCs w:val="22"/>
            <w:shd w:val="clear" w:color="auto" w:fill="FFFFFF"/>
            <w:rPrChange w:id="593" w:author="Chen Liao" w:date="2021-03-29T18:57:00Z">
              <w:rPr>
                <w:shd w:val="clear" w:color="auto" w:fill="FFFFFF"/>
              </w:rPr>
            </w:rPrChange>
          </w:rPr>
          <w:t xml:space="preserve"> </w:t>
        </w:r>
      </w:ins>
      <w:r w:rsidR="00C93D78" w:rsidRPr="002B6EEC">
        <w:rPr>
          <w:sz w:val="22"/>
          <w:szCs w:val="22"/>
          <w:shd w:val="clear" w:color="auto" w:fill="FFFFFF"/>
          <w:rPrChange w:id="594" w:author="Chen Liao" w:date="2021-03-29T18:57:00Z">
            <w:rPr>
              <w:shd w:val="clear" w:color="auto" w:fill="FFFFFF"/>
            </w:rPr>
          </w:rPrChange>
        </w:rPr>
        <w:t xml:space="preserve">in the </w:t>
      </w:r>
      <w:del w:id="595" w:author="Chen Liao" w:date="2021-03-09T15:25:00Z">
        <w:r w:rsidR="00C93D78" w:rsidRPr="002B6EEC" w:rsidDel="00A34C3D">
          <w:rPr>
            <w:sz w:val="22"/>
            <w:szCs w:val="22"/>
            <w:shd w:val="clear" w:color="auto" w:fill="FFFFFF"/>
            <w:rPrChange w:id="596" w:author="Chen Liao" w:date="2021-03-29T18:57:00Z">
              <w:rPr>
                <w:shd w:val="clear" w:color="auto" w:fill="FFFFFF"/>
              </w:rPr>
            </w:rPrChange>
          </w:rPr>
          <w:delText xml:space="preserve">human </w:delText>
        </w:r>
      </w:del>
      <w:r w:rsidR="00C93D78" w:rsidRPr="002B6EEC">
        <w:rPr>
          <w:sz w:val="22"/>
          <w:szCs w:val="22"/>
          <w:shd w:val="clear" w:color="auto" w:fill="FFFFFF"/>
          <w:rPrChange w:id="597" w:author="Chen Liao" w:date="2021-03-29T18:57:00Z">
            <w:rPr>
              <w:shd w:val="clear" w:color="auto" w:fill="FFFFFF"/>
            </w:rPr>
          </w:rPrChange>
        </w:rPr>
        <w:t>gastrointestinal</w:t>
      </w:r>
      <w:ins w:id="598" w:author="Chen Liao" w:date="2021-03-09T15:39:00Z">
        <w:r w:rsidR="004D26A3" w:rsidRPr="002B6EEC">
          <w:rPr>
            <w:sz w:val="22"/>
            <w:szCs w:val="22"/>
            <w:shd w:val="clear" w:color="auto" w:fill="FFFFFF"/>
            <w:rPrChange w:id="599" w:author="Chen Liao" w:date="2021-03-29T18:57:00Z">
              <w:rPr>
                <w:shd w:val="clear" w:color="auto" w:fill="FFFFFF"/>
              </w:rPr>
            </w:rPrChange>
          </w:rPr>
          <w:t xml:space="preserve"> </w:t>
        </w:r>
      </w:ins>
      <w:del w:id="600" w:author="Chen Liao" w:date="2021-03-26T18:31:00Z">
        <w:r w:rsidR="00C93D78" w:rsidRPr="002B6EEC" w:rsidDel="0015522A">
          <w:rPr>
            <w:sz w:val="22"/>
            <w:szCs w:val="22"/>
            <w:shd w:val="clear" w:color="auto" w:fill="FFFFFF"/>
            <w:rPrChange w:id="601" w:author="Chen Liao" w:date="2021-03-29T18:57:00Z">
              <w:rPr>
                <w:shd w:val="clear" w:color="auto" w:fill="FFFFFF"/>
              </w:rPr>
            </w:rPrChange>
          </w:rPr>
          <w:delText xml:space="preserve"> </w:delText>
        </w:r>
      </w:del>
      <w:r w:rsidR="00C93D78" w:rsidRPr="002B6EEC">
        <w:rPr>
          <w:sz w:val="22"/>
          <w:szCs w:val="22"/>
          <w:shd w:val="clear" w:color="auto" w:fill="FFFFFF"/>
          <w:rPrChange w:id="602" w:author="Chen Liao" w:date="2021-03-29T18:57:00Z">
            <w:rPr>
              <w:shd w:val="clear" w:color="auto" w:fill="FFFFFF"/>
            </w:rPr>
          </w:rPrChange>
        </w:rPr>
        <w:t>tract</w:t>
      </w:r>
      <w:ins w:id="603" w:author="Chen Liao" w:date="2021-03-09T15:25:00Z">
        <w:r w:rsidR="00A34C3D" w:rsidRPr="002B6EEC">
          <w:rPr>
            <w:sz w:val="22"/>
            <w:szCs w:val="22"/>
            <w:shd w:val="clear" w:color="auto" w:fill="FFFFFF"/>
            <w:rPrChange w:id="604" w:author="Chen Liao" w:date="2021-03-29T18:57:00Z">
              <w:rPr>
                <w:shd w:val="clear" w:color="auto" w:fill="FFFFFF"/>
              </w:rPr>
            </w:rPrChange>
          </w:rPr>
          <w:t>.</w:t>
        </w:r>
      </w:ins>
      <w:ins w:id="605" w:author="Chen Liao" w:date="2021-03-09T15:26:00Z">
        <w:r w:rsidR="000910D4" w:rsidRPr="002B6EEC">
          <w:rPr>
            <w:sz w:val="22"/>
            <w:szCs w:val="22"/>
            <w:shd w:val="clear" w:color="auto" w:fill="FFFFFF"/>
            <w:rPrChange w:id="606" w:author="Chen Liao" w:date="2021-03-29T18:57:00Z">
              <w:rPr>
                <w:shd w:val="clear" w:color="auto" w:fill="FFFFFF"/>
              </w:rPr>
            </w:rPrChange>
          </w:rPr>
          <w:t xml:space="preserve"> </w:t>
        </w:r>
      </w:ins>
      <w:ins w:id="607" w:author="Chen Liao" w:date="2021-03-26T18:08:00Z">
        <w:r w:rsidR="005D3AD1" w:rsidRPr="002B6EEC">
          <w:rPr>
            <w:sz w:val="22"/>
            <w:szCs w:val="22"/>
            <w:shd w:val="clear" w:color="auto" w:fill="FFFFFF"/>
            <w:rPrChange w:id="608" w:author="Chen Liao" w:date="2021-03-29T18:57:00Z">
              <w:rPr>
                <w:shd w:val="clear" w:color="auto" w:fill="FFFFFF"/>
              </w:rPr>
            </w:rPrChange>
          </w:rPr>
          <w:t>Prebiotic fibers</w:t>
        </w:r>
      </w:ins>
      <w:ins w:id="609" w:author="Chen Liao" w:date="2021-03-26T18:29:00Z">
        <w:r w:rsidR="005D0B1C" w:rsidRPr="002B6EEC">
          <w:rPr>
            <w:sz w:val="22"/>
            <w:szCs w:val="22"/>
            <w:shd w:val="clear" w:color="auto" w:fill="FFFFFF"/>
            <w:rPrChange w:id="610" w:author="Chen Liao" w:date="2021-03-29T18:57:00Z">
              <w:rPr>
                <w:shd w:val="clear" w:color="auto" w:fill="FFFFFF"/>
              </w:rPr>
            </w:rPrChange>
          </w:rPr>
          <w:t xml:space="preserve"> (e.g., inulin and resistant starches)</w:t>
        </w:r>
        <w:r w:rsidR="00DC685F" w:rsidRPr="002B6EEC">
          <w:rPr>
            <w:sz w:val="22"/>
            <w:szCs w:val="22"/>
            <w:shd w:val="clear" w:color="auto" w:fill="FFFFFF"/>
            <w:rPrChange w:id="611" w:author="Chen Liao" w:date="2021-03-29T18:57:00Z">
              <w:rPr>
                <w:shd w:val="clear" w:color="auto" w:fill="FFFFFF"/>
              </w:rPr>
            </w:rPrChange>
          </w:rPr>
          <w:t xml:space="preserve"> </w:t>
        </w:r>
      </w:ins>
      <w:ins w:id="612" w:author="Chen Liao" w:date="2021-03-26T18:08:00Z">
        <w:r w:rsidR="005D3AD1" w:rsidRPr="002B6EEC">
          <w:rPr>
            <w:sz w:val="22"/>
            <w:szCs w:val="22"/>
            <w:shd w:val="clear" w:color="auto" w:fill="FFFFFF"/>
            <w:rPrChange w:id="613" w:author="Chen Liao" w:date="2021-03-29T18:57:00Z">
              <w:rPr>
                <w:shd w:val="clear" w:color="auto" w:fill="FFFFFF"/>
              </w:rPr>
            </w:rPrChange>
          </w:rPr>
          <w:t>are often used as an intervention on gut microbiota to promote production of short-chain fatty acids (SCFAs)</w:t>
        </w:r>
      </w:ins>
      <w:ins w:id="614" w:author="Chen Liao" w:date="2021-03-26T18:52:00Z">
        <w:r w:rsidR="00AD5629" w:rsidRPr="002B6EEC">
          <w:rPr>
            <w:sz w:val="22"/>
            <w:szCs w:val="22"/>
            <w:shd w:val="clear" w:color="auto" w:fill="FFFFFF"/>
            <w:rPrChange w:id="615" w:author="Chen Liao" w:date="2021-03-29T18:57:00Z">
              <w:rPr>
                <w:shd w:val="clear" w:color="auto" w:fill="FFFFFF"/>
              </w:rPr>
            </w:rPrChange>
          </w:rPr>
          <w:t>. SCFAs, especially butyrate, have broad impacts on human host physiology</w:t>
        </w:r>
      </w:ins>
      <w:ins w:id="616" w:author="Chen Liao" w:date="2021-03-26T18:53:00Z">
        <w:r w:rsidR="00AD5629" w:rsidRPr="002B6EEC">
          <w:rPr>
            <w:sz w:val="22"/>
            <w:szCs w:val="22"/>
            <w:shd w:val="clear" w:color="auto" w:fill="FFFFFF"/>
            <w:rPrChange w:id="617" w:author="Chen Liao" w:date="2021-03-29T18:57:00Z">
              <w:rPr>
                <w:shd w:val="clear" w:color="auto" w:fill="FFFFFF"/>
              </w:rPr>
            </w:rPrChange>
          </w:rPr>
          <w:t xml:space="preserve">, </w:t>
        </w:r>
      </w:ins>
      <w:ins w:id="618" w:author="Chen Liao" w:date="2021-03-26T18:52:00Z">
        <w:r w:rsidR="00AD5629" w:rsidRPr="002B6EEC">
          <w:rPr>
            <w:sz w:val="22"/>
            <w:szCs w:val="22"/>
            <w:shd w:val="clear" w:color="auto" w:fill="FFFFFF"/>
            <w:rPrChange w:id="619" w:author="Chen Liao" w:date="2021-03-29T18:57:00Z">
              <w:rPr>
                <w:shd w:val="clear" w:color="auto" w:fill="FFFFFF"/>
              </w:rPr>
            </w:rPrChange>
          </w:rPr>
          <w:t>immune system and intestinal homeostasis</w:t>
        </w:r>
        <w:r w:rsidR="00AD5629" w:rsidRPr="002B6EEC">
          <w:rPr>
            <w:rStyle w:val="CommentReference"/>
            <w:sz w:val="15"/>
            <w:szCs w:val="15"/>
            <w:rPrChange w:id="620" w:author="Chen Liao" w:date="2021-03-29T18:57:00Z">
              <w:rPr>
                <w:rStyle w:val="CommentReference"/>
              </w:rPr>
            </w:rPrChange>
          </w:rPr>
          <w:commentReference w:id="621"/>
        </w:r>
        <w:r w:rsidR="00AD5629" w:rsidRPr="002B6EEC">
          <w:rPr>
            <w:rStyle w:val="CommentReference"/>
            <w:sz w:val="15"/>
            <w:szCs w:val="15"/>
            <w:rPrChange w:id="622" w:author="Chen Liao" w:date="2021-03-29T18:57:00Z">
              <w:rPr>
                <w:rStyle w:val="CommentReference"/>
              </w:rPr>
            </w:rPrChange>
          </w:rPr>
          <w:commentReference w:id="623"/>
        </w:r>
      </w:ins>
      <w:ins w:id="624" w:author="Chen Liao" w:date="2021-03-26T18:53:00Z">
        <w:r w:rsidR="00AD5629" w:rsidRPr="002B6EEC">
          <w:rPr>
            <w:sz w:val="22"/>
            <w:szCs w:val="22"/>
            <w:shd w:val="clear" w:color="auto" w:fill="FFFFFF"/>
            <w:rPrChange w:id="625" w:author="Chen Liao" w:date="2021-03-29T18:57:00Z">
              <w:rPr>
                <w:shd w:val="clear" w:color="auto" w:fill="FFFFFF"/>
              </w:rPr>
            </w:rPrChange>
          </w:rPr>
          <w:t xml:space="preserve"> </w:t>
        </w:r>
      </w:ins>
      <w:ins w:id="626" w:author="Chen Liao" w:date="2021-03-26T18:52:00Z">
        <w:r w:rsidR="00AD5629" w:rsidRPr="002B6EEC">
          <w:rPr>
            <w:sz w:val="22"/>
            <w:szCs w:val="22"/>
            <w:shd w:val="clear" w:color="auto" w:fill="FFFFFF"/>
            <w:rPrChange w:id="627" w:author="Chen Liao" w:date="2021-03-29T18:57:00Z">
              <w:rPr>
                <w:shd w:val="clear" w:color="auto" w:fill="FFFFFF"/>
              </w:rPr>
            </w:rPrChange>
          </w:rPr>
          <w:t xml:space="preserve">by </w:t>
        </w:r>
      </w:ins>
      <w:ins w:id="628" w:author="Chen Liao" w:date="2021-03-26T18:56:00Z">
        <w:r w:rsidR="007D06AE" w:rsidRPr="002B6EEC">
          <w:rPr>
            <w:sz w:val="22"/>
            <w:szCs w:val="22"/>
            <w:shd w:val="clear" w:color="auto" w:fill="FFFFFF"/>
            <w:rPrChange w:id="629" w:author="Chen Liao" w:date="2021-03-29T18:57:00Z">
              <w:rPr>
                <w:shd w:val="clear" w:color="auto" w:fill="FFFFFF"/>
              </w:rPr>
            </w:rPrChange>
          </w:rPr>
          <w:t>playing versatile roles</w:t>
        </w:r>
      </w:ins>
      <w:ins w:id="630" w:author="Chen Liao" w:date="2021-03-26T18:52:00Z">
        <w:r w:rsidR="00AD5629" w:rsidRPr="002B6EEC">
          <w:rPr>
            <w:sz w:val="22"/>
            <w:szCs w:val="22"/>
            <w:shd w:val="clear" w:color="auto" w:fill="FFFFFF"/>
            <w:rPrChange w:id="631" w:author="Chen Liao" w:date="2021-03-29T18:57:00Z">
              <w:rPr>
                <w:shd w:val="clear" w:color="auto" w:fill="FFFFFF"/>
              </w:rPr>
            </w:rPrChange>
          </w:rPr>
          <w:t xml:space="preserve"> as histone deacetylases inhibitors, ligands of G-protein-coupled-receptors, and energy sources </w:t>
        </w:r>
      </w:ins>
      <w:ins w:id="632" w:author="Chen Liao" w:date="2021-03-26T19:21:00Z">
        <w:r w:rsidR="00A15BF6" w:rsidRPr="002B6EEC">
          <w:rPr>
            <w:sz w:val="22"/>
            <w:szCs w:val="22"/>
            <w:shd w:val="clear" w:color="auto" w:fill="FFFFFF"/>
            <w:rPrChange w:id="633" w:author="Chen Liao" w:date="2021-03-29T18:57:00Z">
              <w:rPr>
                <w:shd w:val="clear" w:color="auto" w:fill="FFFFFF"/>
              </w:rPr>
            </w:rPrChange>
          </w:rPr>
          <w:t xml:space="preserve">for </w:t>
        </w:r>
      </w:ins>
      <w:ins w:id="634" w:author="Chen Liao" w:date="2021-03-26T18:57:00Z">
        <w:r w:rsidR="002E61B7" w:rsidRPr="002B6EEC">
          <w:rPr>
            <w:sz w:val="22"/>
            <w:szCs w:val="22"/>
            <w:shd w:val="clear" w:color="auto" w:fill="FFFFFF"/>
            <w:rPrChange w:id="635" w:author="Chen Liao" w:date="2021-03-29T18:57:00Z">
              <w:rPr>
                <w:shd w:val="clear" w:color="auto" w:fill="FFFFFF"/>
              </w:rPr>
            </w:rPrChange>
          </w:rPr>
          <w:t>c</w:t>
        </w:r>
      </w:ins>
      <w:ins w:id="636" w:author="Chen Liao" w:date="2021-03-26T18:56:00Z">
        <w:r w:rsidR="002E61B7" w:rsidRPr="002B6EEC">
          <w:rPr>
            <w:sz w:val="22"/>
            <w:szCs w:val="22"/>
            <w:shd w:val="clear" w:color="auto" w:fill="FFFFFF"/>
            <w:rPrChange w:id="637" w:author="Chen Liao" w:date="2021-03-29T18:57:00Z">
              <w:rPr>
                <w:shd w:val="clear" w:color="auto" w:fill="FFFFFF"/>
              </w:rPr>
            </w:rPrChange>
          </w:rPr>
          <w:t>olonocytes</w:t>
        </w:r>
      </w:ins>
      <w:ins w:id="638" w:author="Chen Liao" w:date="2021-03-26T18:52:00Z">
        <w:r w:rsidR="00AD5629" w:rsidRPr="002B6EEC">
          <w:rPr>
            <w:sz w:val="22"/>
            <w:szCs w:val="22"/>
            <w:shd w:val="clear" w:color="auto" w:fill="FFFFFF"/>
            <w:rPrChange w:id="639" w:author="Chen Liao" w:date="2021-03-29T18:57:00Z">
              <w:rPr>
                <w:shd w:val="clear" w:color="auto" w:fill="FFFFFF"/>
              </w:rPr>
            </w:rPrChange>
          </w:rPr>
          <w:t>.</w:t>
        </w:r>
      </w:ins>
      <w:ins w:id="640" w:author="Chen Liao" w:date="2021-03-26T18:53:00Z">
        <w:r w:rsidR="00AD5629" w:rsidRPr="002B6EEC">
          <w:rPr>
            <w:sz w:val="22"/>
            <w:szCs w:val="22"/>
            <w:shd w:val="clear" w:color="auto" w:fill="FFFFFF"/>
            <w:rPrChange w:id="641" w:author="Chen Liao" w:date="2021-03-29T18:57:00Z">
              <w:rPr>
                <w:shd w:val="clear" w:color="auto" w:fill="FFFFFF"/>
              </w:rPr>
            </w:rPrChange>
          </w:rPr>
          <w:t xml:space="preserve"> I</w:t>
        </w:r>
      </w:ins>
      <w:ins w:id="642" w:author="Chen Liao" w:date="2021-03-26T18:14:00Z">
        <w:r w:rsidR="00EC4C0F" w:rsidRPr="002B6EEC">
          <w:rPr>
            <w:sz w:val="22"/>
            <w:szCs w:val="22"/>
            <w:shd w:val="clear" w:color="auto" w:fill="FFFFFF"/>
            <w:rPrChange w:id="643" w:author="Chen Liao" w:date="2021-03-29T18:57:00Z">
              <w:rPr>
                <w:shd w:val="clear" w:color="auto" w:fill="FFFFFF"/>
              </w:rPr>
            </w:rPrChange>
          </w:rPr>
          <w:t xml:space="preserve">mpaired intestinal SCFAs </w:t>
        </w:r>
      </w:ins>
      <w:commentRangeStart w:id="621"/>
      <w:commentRangeStart w:id="623"/>
      <w:commentRangeEnd w:id="621"/>
      <w:commentRangeEnd w:id="623"/>
      <w:del w:id="644" w:author="Chen Liao" w:date="2021-03-09T15:32:00Z">
        <w:r w:rsidR="00C93D78" w:rsidRPr="002B6EEC" w:rsidDel="000910D4">
          <w:rPr>
            <w:sz w:val="22"/>
            <w:szCs w:val="22"/>
            <w:shd w:val="clear" w:color="auto" w:fill="FFFFFF"/>
            <w:rPrChange w:id="645" w:author="Chen Liao" w:date="2021-03-29T18:57:00Z">
              <w:rPr>
                <w:shd w:val="clear" w:color="auto" w:fill="FFFFFF"/>
              </w:rPr>
            </w:rPrChange>
          </w:rPr>
          <w:delText xml:space="preserve"> have a profound impact on </w:delText>
        </w:r>
      </w:del>
      <w:del w:id="646" w:author="Chen Liao" w:date="2021-03-26T18:10:00Z">
        <w:r w:rsidR="00C93D78" w:rsidRPr="002B6EEC" w:rsidDel="00155B25">
          <w:rPr>
            <w:sz w:val="22"/>
            <w:szCs w:val="22"/>
            <w:shd w:val="clear" w:color="auto" w:fill="FFFFFF"/>
            <w:rPrChange w:id="647" w:author="Chen Liao" w:date="2021-03-29T18:57:00Z">
              <w:rPr>
                <w:shd w:val="clear" w:color="auto" w:fill="FFFFFF"/>
              </w:rPr>
            </w:rPrChange>
          </w:rPr>
          <w:delText>modulat</w:delText>
        </w:r>
      </w:del>
      <w:del w:id="648" w:author="Chen Liao" w:date="2021-03-09T15:32:00Z">
        <w:r w:rsidR="00C93D78" w:rsidRPr="002B6EEC" w:rsidDel="000910D4">
          <w:rPr>
            <w:sz w:val="22"/>
            <w:szCs w:val="22"/>
            <w:shd w:val="clear" w:color="auto" w:fill="FFFFFF"/>
            <w:rPrChange w:id="649" w:author="Chen Liao" w:date="2021-03-29T18:57:00Z">
              <w:rPr>
                <w:shd w:val="clear" w:color="auto" w:fill="FFFFFF"/>
              </w:rPr>
            </w:rPrChange>
          </w:rPr>
          <w:delText>ing</w:delText>
        </w:r>
      </w:del>
      <w:del w:id="650" w:author="Chen Liao" w:date="2021-03-26T18:10:00Z">
        <w:r w:rsidR="00C93D78" w:rsidRPr="002B6EEC" w:rsidDel="00155B25">
          <w:rPr>
            <w:sz w:val="22"/>
            <w:szCs w:val="22"/>
            <w:shd w:val="clear" w:color="auto" w:fill="FFFFFF"/>
            <w:rPrChange w:id="651" w:author="Chen Liao" w:date="2021-03-29T18:57:00Z">
              <w:rPr>
                <w:shd w:val="clear" w:color="auto" w:fill="FFFFFF"/>
              </w:rPr>
            </w:rPrChange>
          </w:rPr>
          <w:delText xml:space="preserve"> </w:delText>
        </w:r>
      </w:del>
      <w:del w:id="652" w:author="Chen Liao" w:date="2021-03-09T15:35:00Z">
        <w:r w:rsidR="00C93D78" w:rsidRPr="002B6EEC" w:rsidDel="004D26A3">
          <w:rPr>
            <w:sz w:val="22"/>
            <w:szCs w:val="22"/>
            <w:shd w:val="clear" w:color="auto" w:fill="FFFFFF"/>
            <w:rPrChange w:id="653" w:author="Chen Liao" w:date="2021-03-29T18:57:00Z">
              <w:rPr>
                <w:shd w:val="clear" w:color="auto" w:fill="FFFFFF"/>
              </w:rPr>
            </w:rPrChange>
          </w:rPr>
          <w:delText xml:space="preserve">host </w:delText>
        </w:r>
      </w:del>
      <w:del w:id="654" w:author="Chen Liao" w:date="2021-03-09T15:42:00Z">
        <w:r w:rsidR="00C93D78" w:rsidRPr="002B6EEC" w:rsidDel="00053F0B">
          <w:rPr>
            <w:sz w:val="22"/>
            <w:szCs w:val="22"/>
            <w:shd w:val="clear" w:color="auto" w:fill="FFFFFF"/>
            <w:rPrChange w:id="655" w:author="Chen Liao" w:date="2021-03-29T18:57:00Z">
              <w:rPr>
                <w:shd w:val="clear" w:color="auto" w:fill="FFFFFF"/>
              </w:rPr>
            </w:rPrChange>
          </w:rPr>
          <w:delText>health</w:delText>
        </w:r>
      </w:del>
      <w:del w:id="656" w:author="Chen Liao" w:date="2021-03-09T15:35:00Z">
        <w:r w:rsidR="00C93D78" w:rsidRPr="002B6EEC" w:rsidDel="000910D4">
          <w:rPr>
            <w:sz w:val="22"/>
            <w:szCs w:val="22"/>
            <w:shd w:val="clear" w:color="auto" w:fill="FFFFFF"/>
            <w:rPrChange w:id="657" w:author="Chen Liao" w:date="2021-03-29T18:57:00Z">
              <w:rPr>
                <w:shd w:val="clear" w:color="auto" w:fill="FFFFFF"/>
              </w:rPr>
            </w:rPrChange>
          </w:rPr>
          <w:delText xml:space="preserve"> </w:delText>
        </w:r>
      </w:del>
      <w:del w:id="658" w:author="Chen Liao" w:date="2021-03-09T15:34:00Z">
        <w:r w:rsidR="00C93D78" w:rsidRPr="002B6EEC" w:rsidDel="000910D4">
          <w:rPr>
            <w:sz w:val="22"/>
            <w:szCs w:val="22"/>
            <w:shd w:val="clear" w:color="auto" w:fill="FFFFFF"/>
            <w:rPrChange w:id="659" w:author="Chen Liao" w:date="2021-03-29T18:57:00Z">
              <w:rPr>
                <w:shd w:val="clear" w:color="auto" w:fill="FFFFFF"/>
              </w:rPr>
            </w:rPrChange>
          </w:rPr>
          <w:delText xml:space="preserve">and </w:delText>
        </w:r>
      </w:del>
      <w:del w:id="660" w:author="Chen Liao" w:date="2021-03-09T15:47:00Z">
        <w:r w:rsidR="00C93D78" w:rsidRPr="002B6EEC" w:rsidDel="002D658F">
          <w:rPr>
            <w:sz w:val="22"/>
            <w:szCs w:val="22"/>
            <w:shd w:val="clear" w:color="auto" w:fill="FFFFFF"/>
            <w:rPrChange w:id="661" w:author="Chen Liao" w:date="2021-03-29T18:57:00Z">
              <w:rPr>
                <w:shd w:val="clear" w:color="auto" w:fill="FFFFFF"/>
              </w:rPr>
            </w:rPrChange>
          </w:rPr>
          <w:delText xml:space="preserve">physiology </w:delText>
        </w:r>
      </w:del>
      <w:del w:id="662" w:author="Chen Liao" w:date="2021-03-26T18:10:00Z">
        <w:r w:rsidR="00C93D78" w:rsidRPr="002B6EEC" w:rsidDel="00155B25">
          <w:rPr>
            <w:sz w:val="22"/>
            <w:szCs w:val="22"/>
            <w:shd w:val="clear" w:color="auto" w:fill="FFFFFF"/>
            <w:rPrChange w:id="663" w:author="Chen Liao" w:date="2021-03-29T18:57:00Z">
              <w:rPr>
                <w:shd w:val="clear" w:color="auto" w:fill="FFFFFF"/>
              </w:rPr>
            </w:rPrChange>
          </w:rPr>
          <w:fldChar w:fldCharType="begin"/>
        </w:r>
        <w:r w:rsidR="00434C87" w:rsidRPr="002B6EEC" w:rsidDel="00155B25">
          <w:rPr>
            <w:sz w:val="22"/>
            <w:szCs w:val="22"/>
            <w:shd w:val="clear" w:color="auto" w:fill="FFFFFF"/>
            <w:rPrChange w:id="664" w:author="Chen Liao" w:date="2021-03-29T18:57:00Z">
              <w:rPr>
                <w:shd w:val="clear" w:color="auto" w:fill="FFFFFF"/>
              </w:rPr>
            </w:rPrChange>
          </w:rPr>
          <w:delInstrText xml:space="preserve"> ADDIN NE.Ref.{572CA596-38DC-4746-B10A-A1E96C2D0C46}</w:delInstrText>
        </w:r>
        <w:r w:rsidR="00C93D78" w:rsidRPr="002B6EEC" w:rsidDel="00155B25">
          <w:rPr>
            <w:sz w:val="22"/>
            <w:szCs w:val="22"/>
            <w:shd w:val="clear" w:color="auto" w:fill="FFFFFF"/>
            <w:rPrChange w:id="665" w:author="Chen Liao" w:date="2021-03-29T18:57:00Z">
              <w:rPr>
                <w:shd w:val="clear" w:color="auto" w:fill="FFFFFF"/>
              </w:rPr>
            </w:rPrChange>
          </w:rPr>
          <w:fldChar w:fldCharType="separate"/>
        </w:r>
        <w:r w:rsidR="00ED3422" w:rsidRPr="002B6EEC" w:rsidDel="00155B25">
          <w:rPr>
            <w:color w:val="080000"/>
            <w:sz w:val="22"/>
            <w:szCs w:val="22"/>
            <w:rPrChange w:id="666" w:author="Chen Liao" w:date="2021-03-29T18:57:00Z">
              <w:rPr>
                <w:color w:val="080000"/>
              </w:rPr>
            </w:rPrChange>
          </w:rPr>
          <w:delText>[1]</w:delText>
        </w:r>
        <w:r w:rsidR="00C93D78" w:rsidRPr="002B6EEC" w:rsidDel="00155B25">
          <w:rPr>
            <w:sz w:val="22"/>
            <w:szCs w:val="22"/>
            <w:shd w:val="clear" w:color="auto" w:fill="FFFFFF"/>
            <w:rPrChange w:id="667" w:author="Chen Liao" w:date="2021-03-29T18:57:00Z">
              <w:rPr>
                <w:shd w:val="clear" w:color="auto" w:fill="FFFFFF"/>
              </w:rPr>
            </w:rPrChange>
          </w:rPr>
          <w:fldChar w:fldCharType="end"/>
        </w:r>
        <w:r w:rsidR="00C93D78" w:rsidRPr="002B6EEC" w:rsidDel="00155B25">
          <w:rPr>
            <w:sz w:val="22"/>
            <w:szCs w:val="22"/>
            <w:shd w:val="clear" w:color="auto" w:fill="FFFFFF"/>
            <w:rPrChange w:id="668" w:author="Chen Liao" w:date="2021-03-29T18:57:00Z">
              <w:rPr>
                <w:shd w:val="clear" w:color="auto" w:fill="FFFFFF"/>
              </w:rPr>
            </w:rPrChange>
          </w:rPr>
          <w:delText xml:space="preserve">. </w:delText>
        </w:r>
      </w:del>
      <w:del w:id="669" w:author="Chen Liao" w:date="2021-03-09T16:04:00Z">
        <w:r w:rsidR="00C93D78" w:rsidRPr="002B6EEC" w:rsidDel="00A24720">
          <w:rPr>
            <w:sz w:val="22"/>
            <w:szCs w:val="22"/>
            <w:shd w:val="clear" w:color="auto" w:fill="FFFFFF"/>
            <w:rPrChange w:id="670" w:author="Chen Liao" w:date="2021-03-29T18:57:00Z">
              <w:rPr>
                <w:shd w:val="clear" w:color="auto" w:fill="FFFFFF"/>
              </w:rPr>
            </w:rPrChange>
          </w:rPr>
          <w:delText>D</w:delText>
        </w:r>
      </w:del>
      <w:del w:id="671" w:author="Chen Liao" w:date="2021-03-26T18:10:00Z">
        <w:r w:rsidR="00C93D78" w:rsidRPr="002B6EEC" w:rsidDel="00155B25">
          <w:rPr>
            <w:sz w:val="22"/>
            <w:szCs w:val="22"/>
            <w:shd w:val="clear" w:color="auto" w:fill="FFFFFF"/>
            <w:rPrChange w:id="672" w:author="Chen Liao" w:date="2021-03-29T18:57:00Z">
              <w:rPr>
                <w:shd w:val="clear" w:color="auto" w:fill="FFFFFF"/>
              </w:rPr>
            </w:rPrChange>
          </w:rPr>
          <w:delText>isruption</w:delText>
        </w:r>
      </w:del>
      <w:del w:id="673" w:author="Chen Liao" w:date="2021-03-09T17:48:00Z">
        <w:r w:rsidR="00C93D78" w:rsidRPr="002B6EEC" w:rsidDel="00C91EC9">
          <w:rPr>
            <w:sz w:val="22"/>
            <w:szCs w:val="22"/>
            <w:shd w:val="clear" w:color="auto" w:fill="FFFFFF"/>
            <w:rPrChange w:id="674" w:author="Chen Liao" w:date="2021-03-29T18:57:00Z">
              <w:rPr>
                <w:shd w:val="clear" w:color="auto" w:fill="FFFFFF"/>
              </w:rPr>
            </w:rPrChange>
          </w:rPr>
          <w:delText>s</w:delText>
        </w:r>
      </w:del>
      <w:del w:id="675" w:author="Chen Liao" w:date="2021-03-26T18:10:00Z">
        <w:r w:rsidR="00C93D78" w:rsidRPr="002B6EEC" w:rsidDel="00155B25">
          <w:rPr>
            <w:sz w:val="22"/>
            <w:szCs w:val="22"/>
            <w:shd w:val="clear" w:color="auto" w:fill="FFFFFF"/>
            <w:rPrChange w:id="676" w:author="Chen Liao" w:date="2021-03-29T18:57:00Z">
              <w:rPr>
                <w:shd w:val="clear" w:color="auto" w:fill="FFFFFF"/>
              </w:rPr>
            </w:rPrChange>
          </w:rPr>
          <w:delText xml:space="preserve"> </w:delText>
        </w:r>
      </w:del>
      <w:del w:id="677" w:author="Chen Liao" w:date="2021-03-09T16:04:00Z">
        <w:r w:rsidR="00C93D78" w:rsidRPr="002B6EEC" w:rsidDel="00A24720">
          <w:rPr>
            <w:sz w:val="22"/>
            <w:szCs w:val="22"/>
            <w:shd w:val="clear" w:color="auto" w:fill="FFFFFF"/>
            <w:rPrChange w:id="678" w:author="Chen Liao" w:date="2021-03-29T18:57:00Z">
              <w:rPr>
                <w:shd w:val="clear" w:color="auto" w:fill="FFFFFF"/>
              </w:rPr>
            </w:rPrChange>
          </w:rPr>
          <w:delText>in the delicate dynamic</w:delText>
        </w:r>
      </w:del>
      <w:del w:id="679" w:author="Chen Liao" w:date="2021-03-26T18:10:00Z">
        <w:r w:rsidR="00C93D78" w:rsidRPr="002B6EEC" w:rsidDel="00155B25">
          <w:rPr>
            <w:sz w:val="22"/>
            <w:szCs w:val="22"/>
            <w:shd w:val="clear" w:color="auto" w:fill="FFFFFF"/>
            <w:rPrChange w:id="680" w:author="Chen Liao" w:date="2021-03-29T18:57:00Z">
              <w:rPr>
                <w:shd w:val="clear" w:color="auto" w:fill="FFFFFF"/>
              </w:rPr>
            </w:rPrChange>
          </w:rPr>
          <w:delText xml:space="preserve"> balance </w:delText>
        </w:r>
      </w:del>
      <w:del w:id="681" w:author="Chen Liao" w:date="2021-03-09T16:04:00Z">
        <w:r w:rsidR="00C93D78" w:rsidRPr="002B6EEC" w:rsidDel="00A24720">
          <w:rPr>
            <w:sz w:val="22"/>
            <w:szCs w:val="22"/>
            <w:shd w:val="clear" w:color="auto" w:fill="FFFFFF"/>
            <w:rPrChange w:id="682" w:author="Chen Liao" w:date="2021-03-29T18:57:00Z">
              <w:rPr>
                <w:shd w:val="clear" w:color="auto" w:fill="FFFFFF"/>
              </w:rPr>
            </w:rPrChange>
          </w:rPr>
          <w:delText xml:space="preserve">of gut microbiome </w:delText>
        </w:r>
      </w:del>
      <w:del w:id="683" w:author="Chen Liao" w:date="2021-03-09T16:05:00Z">
        <w:r w:rsidR="00C93D78" w:rsidRPr="002B6EEC" w:rsidDel="00A24720">
          <w:rPr>
            <w:sz w:val="22"/>
            <w:szCs w:val="22"/>
            <w:shd w:val="clear" w:color="auto" w:fill="FFFFFF"/>
            <w:rPrChange w:id="684" w:author="Chen Liao" w:date="2021-03-29T18:57:00Z">
              <w:rPr>
                <w:shd w:val="clear" w:color="auto" w:fill="FFFFFF"/>
              </w:rPr>
            </w:rPrChange>
          </w:rPr>
          <w:delText>are associated with numerous disease states.</w:delText>
        </w:r>
      </w:del>
      <w:del w:id="685" w:author="Chen Liao" w:date="2021-03-26T18:10:00Z">
        <w:r w:rsidR="00C93D78" w:rsidRPr="002B6EEC" w:rsidDel="00155B25">
          <w:rPr>
            <w:sz w:val="22"/>
            <w:szCs w:val="22"/>
            <w:shd w:val="clear" w:color="auto" w:fill="FFFFFF"/>
            <w:rPrChange w:id="686" w:author="Chen Liao" w:date="2021-03-29T18:57:00Z">
              <w:rPr>
                <w:shd w:val="clear" w:color="auto" w:fill="FFFFFF"/>
              </w:rPr>
            </w:rPrChange>
          </w:rPr>
          <w:delText xml:space="preserve"> </w:delText>
        </w:r>
        <w:r w:rsidR="00C93D78" w:rsidRPr="002B6EEC" w:rsidDel="00155B25">
          <w:rPr>
            <w:color w:val="242021"/>
            <w:sz w:val="22"/>
            <w:szCs w:val="22"/>
            <w:rPrChange w:id="687" w:author="Chen Liao" w:date="2021-03-29T18:57:00Z">
              <w:rPr>
                <w:color w:val="242021"/>
              </w:rPr>
            </w:rPrChange>
          </w:rPr>
          <w:delText xml:space="preserve">For instance, </w:delText>
        </w:r>
      </w:del>
      <w:del w:id="688" w:author="Chen Liao" w:date="2021-03-09T16:12:00Z">
        <w:r w:rsidR="00C93D78" w:rsidRPr="002B6EEC" w:rsidDel="003B3D31">
          <w:rPr>
            <w:sz w:val="22"/>
            <w:szCs w:val="22"/>
            <w:shd w:val="clear" w:color="auto" w:fill="FFFFFF"/>
            <w:rPrChange w:id="689" w:author="Chen Liao" w:date="2021-03-29T18:57:00Z">
              <w:rPr>
                <w:shd w:val="clear" w:color="auto" w:fill="FFFFFF"/>
              </w:rPr>
            </w:rPrChange>
          </w:rPr>
          <w:delText>deficiency in the production of</w:delText>
        </w:r>
      </w:del>
      <w:del w:id="690" w:author="Chen Liao" w:date="2021-03-26T18:10:00Z">
        <w:r w:rsidR="00C93D78" w:rsidRPr="002B6EEC" w:rsidDel="00155B25">
          <w:rPr>
            <w:sz w:val="22"/>
            <w:szCs w:val="22"/>
            <w:shd w:val="clear" w:color="auto" w:fill="FFFFFF"/>
            <w:rPrChange w:id="691" w:author="Chen Liao" w:date="2021-03-29T18:57:00Z">
              <w:rPr>
                <w:shd w:val="clear" w:color="auto" w:fill="FFFFFF"/>
              </w:rPr>
            </w:rPrChange>
          </w:rPr>
          <w:delText xml:space="preserve"> </w:delText>
        </w:r>
      </w:del>
      <w:del w:id="692" w:author="Chen Liao" w:date="2021-03-26T18:14:00Z">
        <w:r w:rsidR="00C93D78" w:rsidRPr="002B6EEC" w:rsidDel="00EC4C0F">
          <w:rPr>
            <w:sz w:val="22"/>
            <w:szCs w:val="22"/>
            <w:shd w:val="clear" w:color="auto" w:fill="FFFFFF"/>
            <w:rPrChange w:id="693" w:author="Chen Liao" w:date="2021-03-29T18:57:00Z">
              <w:rPr>
                <w:shd w:val="clear" w:color="auto" w:fill="FFFFFF"/>
              </w:rPr>
            </w:rPrChange>
          </w:rPr>
          <w:delText xml:space="preserve">short-chain fatty acid (SCFA) </w:delText>
        </w:r>
      </w:del>
      <w:ins w:id="694" w:author="Chen Liao" w:date="2021-03-09T16:13:00Z">
        <w:r w:rsidR="003B3D31" w:rsidRPr="002B6EEC">
          <w:rPr>
            <w:sz w:val="22"/>
            <w:szCs w:val="22"/>
            <w:shd w:val="clear" w:color="auto" w:fill="FFFFFF"/>
            <w:rPrChange w:id="695" w:author="Chen Liao" w:date="2021-03-29T18:57:00Z">
              <w:rPr>
                <w:shd w:val="clear" w:color="auto" w:fill="FFFFFF"/>
              </w:rPr>
            </w:rPrChange>
          </w:rPr>
          <w:t>produc</w:t>
        </w:r>
      </w:ins>
      <w:ins w:id="696" w:author="Chen Liao" w:date="2021-03-09T16:19:00Z">
        <w:r w:rsidR="00331C2E" w:rsidRPr="002B6EEC">
          <w:rPr>
            <w:sz w:val="22"/>
            <w:szCs w:val="22"/>
            <w:shd w:val="clear" w:color="auto" w:fill="FFFFFF"/>
            <w:rPrChange w:id="697" w:author="Chen Liao" w:date="2021-03-29T18:57:00Z">
              <w:rPr>
                <w:shd w:val="clear" w:color="auto" w:fill="FFFFFF"/>
              </w:rPr>
            </w:rPrChange>
          </w:rPr>
          <w:t xml:space="preserve">tion </w:t>
        </w:r>
      </w:ins>
      <w:ins w:id="698" w:author="Chen Liao" w:date="2021-03-26T18:11:00Z">
        <w:r w:rsidR="00155B25" w:rsidRPr="002B6EEC">
          <w:rPr>
            <w:sz w:val="22"/>
            <w:szCs w:val="22"/>
            <w:shd w:val="clear" w:color="auto" w:fill="FFFFFF"/>
            <w:rPrChange w:id="699" w:author="Chen Liao" w:date="2021-03-29T18:57:00Z">
              <w:rPr>
                <w:shd w:val="clear" w:color="auto" w:fill="FFFFFF"/>
              </w:rPr>
            </w:rPrChange>
          </w:rPr>
          <w:t xml:space="preserve">has </w:t>
        </w:r>
      </w:ins>
      <w:ins w:id="700" w:author="Chen Liao" w:date="2021-03-26T18:54:00Z">
        <w:r w:rsidR="00AD5629" w:rsidRPr="002B6EEC">
          <w:rPr>
            <w:sz w:val="22"/>
            <w:szCs w:val="22"/>
            <w:shd w:val="clear" w:color="auto" w:fill="FFFFFF"/>
            <w:rPrChange w:id="701" w:author="Chen Liao" w:date="2021-03-29T18:57:00Z">
              <w:rPr>
                <w:shd w:val="clear" w:color="auto" w:fill="FFFFFF"/>
              </w:rPr>
            </w:rPrChange>
          </w:rPr>
          <w:t xml:space="preserve">also </w:t>
        </w:r>
      </w:ins>
      <w:ins w:id="702" w:author="Chen Liao" w:date="2021-03-26T18:11:00Z">
        <w:r w:rsidR="00155B25" w:rsidRPr="002B6EEC">
          <w:rPr>
            <w:sz w:val="22"/>
            <w:szCs w:val="22"/>
            <w:shd w:val="clear" w:color="auto" w:fill="FFFFFF"/>
            <w:rPrChange w:id="703" w:author="Chen Liao" w:date="2021-03-29T18:57:00Z">
              <w:rPr>
                <w:shd w:val="clear" w:color="auto" w:fill="FFFFFF"/>
              </w:rPr>
            </w:rPrChange>
          </w:rPr>
          <w:t>been</w:t>
        </w:r>
      </w:ins>
      <w:ins w:id="704" w:author="Chen Liao" w:date="2021-03-09T16:14:00Z">
        <w:r w:rsidR="003B3D31" w:rsidRPr="002B6EEC">
          <w:rPr>
            <w:sz w:val="22"/>
            <w:szCs w:val="22"/>
            <w:shd w:val="clear" w:color="auto" w:fill="FFFFFF"/>
            <w:rPrChange w:id="705" w:author="Chen Liao" w:date="2021-03-29T18:57:00Z">
              <w:rPr>
                <w:shd w:val="clear" w:color="auto" w:fill="FFFFFF"/>
              </w:rPr>
            </w:rPrChange>
          </w:rPr>
          <w:t xml:space="preserve"> </w:t>
        </w:r>
      </w:ins>
      <w:ins w:id="706" w:author="Chen Liao" w:date="2021-03-09T16:25:00Z">
        <w:r w:rsidR="00331C2E" w:rsidRPr="002B6EEC">
          <w:rPr>
            <w:sz w:val="22"/>
            <w:szCs w:val="22"/>
            <w:shd w:val="clear" w:color="auto" w:fill="FFFFFF"/>
            <w:rPrChange w:id="707" w:author="Chen Liao" w:date="2021-03-29T18:57:00Z">
              <w:rPr>
                <w:shd w:val="clear" w:color="auto" w:fill="FFFFFF"/>
              </w:rPr>
            </w:rPrChange>
          </w:rPr>
          <w:t xml:space="preserve">significantly associated with </w:t>
        </w:r>
      </w:ins>
      <w:ins w:id="708" w:author="Chen Liao" w:date="2021-03-09T16:31:00Z">
        <w:r w:rsidR="00F83067" w:rsidRPr="002B6EEC">
          <w:rPr>
            <w:sz w:val="22"/>
            <w:szCs w:val="22"/>
            <w:shd w:val="clear" w:color="auto" w:fill="FFFFFF"/>
            <w:rPrChange w:id="709" w:author="Chen Liao" w:date="2021-03-29T18:57:00Z">
              <w:rPr>
                <w:shd w:val="clear" w:color="auto" w:fill="FFFFFF"/>
              </w:rPr>
            </w:rPrChange>
          </w:rPr>
          <w:t xml:space="preserve">several </w:t>
        </w:r>
      </w:ins>
      <w:ins w:id="710" w:author="Chen Liao" w:date="2021-03-09T16:26:00Z">
        <w:r w:rsidR="00331C2E" w:rsidRPr="002B6EEC">
          <w:rPr>
            <w:sz w:val="22"/>
            <w:szCs w:val="22"/>
            <w:shd w:val="clear" w:color="auto" w:fill="FFFFFF"/>
            <w:rPrChange w:id="711" w:author="Chen Liao" w:date="2021-03-29T18:57:00Z">
              <w:rPr>
                <w:shd w:val="clear" w:color="auto" w:fill="FFFFFF"/>
              </w:rPr>
            </w:rPrChange>
          </w:rPr>
          <w:t>metabolic disease</w:t>
        </w:r>
      </w:ins>
      <w:ins w:id="712" w:author="Chen Liao" w:date="2021-03-09T16:31:00Z">
        <w:r w:rsidR="00F83067" w:rsidRPr="002B6EEC">
          <w:rPr>
            <w:sz w:val="22"/>
            <w:szCs w:val="22"/>
            <w:shd w:val="clear" w:color="auto" w:fill="FFFFFF"/>
            <w:rPrChange w:id="713" w:author="Chen Liao" w:date="2021-03-29T18:57:00Z">
              <w:rPr>
                <w:shd w:val="clear" w:color="auto" w:fill="FFFFFF"/>
              </w:rPr>
            </w:rPrChange>
          </w:rPr>
          <w:t>s</w:t>
        </w:r>
      </w:ins>
      <w:ins w:id="714" w:author="Chen Liao" w:date="2021-03-09T16:26:00Z">
        <w:r w:rsidR="00331C2E" w:rsidRPr="002B6EEC">
          <w:rPr>
            <w:sz w:val="22"/>
            <w:szCs w:val="22"/>
            <w:shd w:val="clear" w:color="auto" w:fill="FFFFFF"/>
            <w:rPrChange w:id="715" w:author="Chen Liao" w:date="2021-03-29T18:57:00Z">
              <w:rPr>
                <w:shd w:val="clear" w:color="auto" w:fill="FFFFFF"/>
              </w:rPr>
            </w:rPrChange>
          </w:rPr>
          <w:t xml:space="preserve"> </w:t>
        </w:r>
      </w:ins>
      <w:ins w:id="716" w:author="Chen Liao" w:date="2021-03-09T16:27:00Z">
        <w:r w:rsidR="00331C2E" w:rsidRPr="002B6EEC">
          <w:rPr>
            <w:sz w:val="22"/>
            <w:szCs w:val="22"/>
            <w:shd w:val="clear" w:color="auto" w:fill="FFFFFF"/>
            <w:rPrChange w:id="717" w:author="Chen Liao" w:date="2021-03-29T18:57:00Z">
              <w:rPr>
                <w:shd w:val="clear" w:color="auto" w:fill="FFFFFF"/>
              </w:rPr>
            </w:rPrChange>
          </w:rPr>
          <w:t xml:space="preserve">(e.g., </w:t>
        </w:r>
      </w:ins>
      <w:del w:id="718" w:author="Chen Liao" w:date="2021-03-09T16:27:00Z">
        <w:r w:rsidR="00C93D78" w:rsidRPr="002B6EEC" w:rsidDel="00331C2E">
          <w:rPr>
            <w:sz w:val="22"/>
            <w:szCs w:val="22"/>
            <w:shd w:val="clear" w:color="auto" w:fill="FFFFFF"/>
            <w:rPrChange w:id="719" w:author="Chen Liao" w:date="2021-03-29T18:57:00Z">
              <w:rPr>
                <w:shd w:val="clear" w:color="auto" w:fill="FFFFFF"/>
              </w:rPr>
            </w:rPrChange>
          </w:rPr>
          <w:delText xml:space="preserve">has been not only associated with the occurrence of </w:delText>
        </w:r>
      </w:del>
      <w:r w:rsidR="00C93D78" w:rsidRPr="002B6EEC">
        <w:rPr>
          <w:sz w:val="22"/>
          <w:szCs w:val="22"/>
          <w:shd w:val="clear" w:color="auto" w:fill="FFFFFF"/>
          <w:rPrChange w:id="720" w:author="Chen Liao" w:date="2021-03-29T18:57:00Z">
            <w:rPr>
              <w:shd w:val="clear" w:color="auto" w:fill="FFFFFF"/>
            </w:rPr>
          </w:rPrChange>
        </w:rPr>
        <w:t>type 2 diabetes mellitus,</w:t>
      </w:r>
      <w:r w:rsidR="00C93D78" w:rsidRPr="002B6EEC">
        <w:rPr>
          <w:sz w:val="22"/>
          <w:szCs w:val="22"/>
          <w:rPrChange w:id="721" w:author="Chen Liao" w:date="2021-03-29T18:57:00Z">
            <w:rPr/>
          </w:rPrChange>
        </w:rPr>
        <w:t xml:space="preserve"> </w:t>
      </w:r>
      <w:r w:rsidR="00C93D78" w:rsidRPr="002B6EEC">
        <w:rPr>
          <w:sz w:val="22"/>
          <w:szCs w:val="22"/>
          <w:shd w:val="clear" w:color="auto" w:fill="FFFFFF"/>
          <w:rPrChange w:id="722" w:author="Chen Liao" w:date="2021-03-29T18:57:00Z">
            <w:rPr>
              <w:shd w:val="clear" w:color="auto" w:fill="FFFFFF"/>
            </w:rPr>
          </w:rPrChange>
        </w:rPr>
        <w:t>obesity and inflammatory bowel disorders</w:t>
      </w:r>
      <w:ins w:id="723" w:author="Chen Liao" w:date="2021-03-09T16:27:00Z">
        <w:r w:rsidR="00331C2E" w:rsidRPr="002B6EEC">
          <w:rPr>
            <w:sz w:val="22"/>
            <w:szCs w:val="22"/>
            <w:shd w:val="clear" w:color="auto" w:fill="FFFFFF"/>
            <w:rPrChange w:id="724" w:author="Chen Liao" w:date="2021-03-29T18:57:00Z">
              <w:rPr>
                <w:shd w:val="clear" w:color="auto" w:fill="FFFFFF"/>
              </w:rPr>
            </w:rPrChange>
          </w:rPr>
          <w:t>)</w:t>
        </w:r>
      </w:ins>
      <w:r w:rsidR="00C93D78" w:rsidRPr="002B6EEC">
        <w:rPr>
          <w:sz w:val="22"/>
          <w:szCs w:val="22"/>
          <w:shd w:val="clear" w:color="auto" w:fill="FFFFFF"/>
          <w:rPrChange w:id="725" w:author="Chen Liao" w:date="2021-03-29T18:57:00Z">
            <w:rPr>
              <w:shd w:val="clear" w:color="auto" w:fill="FFFFFF"/>
            </w:rPr>
          </w:rPrChange>
        </w:rPr>
        <w:t xml:space="preserve"> </w:t>
      </w:r>
      <w:r w:rsidR="00C93D78" w:rsidRPr="002B6EEC">
        <w:rPr>
          <w:sz w:val="22"/>
          <w:szCs w:val="22"/>
          <w:shd w:val="clear" w:color="auto" w:fill="FFFFFF"/>
          <w:rPrChange w:id="726" w:author="Chen Liao" w:date="2021-03-29T18:57:00Z">
            <w:rPr>
              <w:shd w:val="clear" w:color="auto" w:fill="FFFFFF"/>
            </w:rPr>
          </w:rPrChange>
        </w:rPr>
        <w:fldChar w:fldCharType="begin"/>
      </w:r>
      <w:r w:rsidR="00434C87" w:rsidRPr="002B6EEC">
        <w:rPr>
          <w:sz w:val="22"/>
          <w:szCs w:val="22"/>
          <w:shd w:val="clear" w:color="auto" w:fill="FFFFFF"/>
          <w:rPrChange w:id="727" w:author="Chen Liao" w:date="2021-03-29T18:57:00Z">
            <w:rPr>
              <w:shd w:val="clear" w:color="auto" w:fill="FFFFFF"/>
            </w:rPr>
          </w:rPrChange>
        </w:rPr>
        <w:instrText xml:space="preserve"> ADDIN NE.Ref.{F87C529A-2FCA-46BF-BDE1-9E84833B5F7C}</w:instrText>
      </w:r>
      <w:r w:rsidR="00C93D78" w:rsidRPr="002B6EEC">
        <w:rPr>
          <w:sz w:val="22"/>
          <w:szCs w:val="22"/>
          <w:shd w:val="clear" w:color="auto" w:fill="FFFFFF"/>
          <w:rPrChange w:id="728" w:author="Chen Liao" w:date="2021-03-29T18:57:00Z">
            <w:rPr>
              <w:shd w:val="clear" w:color="auto" w:fill="FFFFFF"/>
            </w:rPr>
          </w:rPrChange>
        </w:rPr>
        <w:fldChar w:fldCharType="separate"/>
      </w:r>
      <w:r w:rsidR="00ED3422" w:rsidRPr="002B6EEC">
        <w:rPr>
          <w:color w:val="080000"/>
          <w:sz w:val="22"/>
          <w:szCs w:val="22"/>
          <w:rPrChange w:id="729" w:author="Chen Liao" w:date="2021-03-29T18:57:00Z">
            <w:rPr>
              <w:color w:val="080000"/>
            </w:rPr>
          </w:rPrChange>
        </w:rPr>
        <w:t>[2]</w:t>
      </w:r>
      <w:r w:rsidR="00C93D78" w:rsidRPr="002B6EEC">
        <w:rPr>
          <w:sz w:val="22"/>
          <w:szCs w:val="22"/>
          <w:shd w:val="clear" w:color="auto" w:fill="FFFFFF"/>
          <w:rPrChange w:id="730" w:author="Chen Liao" w:date="2021-03-29T18:57:00Z">
            <w:rPr>
              <w:shd w:val="clear" w:color="auto" w:fill="FFFFFF"/>
            </w:rPr>
          </w:rPrChange>
        </w:rPr>
        <w:fldChar w:fldCharType="end"/>
      </w:r>
      <w:ins w:id="731" w:author="Chen Liao" w:date="2021-03-09T16:32:00Z">
        <w:r w:rsidR="00F83067" w:rsidRPr="002B6EEC">
          <w:rPr>
            <w:sz w:val="22"/>
            <w:szCs w:val="22"/>
            <w:shd w:val="clear" w:color="auto" w:fill="FFFFFF"/>
            <w:rPrChange w:id="732" w:author="Chen Liao" w:date="2021-03-29T18:57:00Z">
              <w:rPr>
                <w:shd w:val="clear" w:color="auto" w:fill="FFFFFF"/>
              </w:rPr>
            </w:rPrChange>
          </w:rPr>
          <w:t xml:space="preserve">, </w:t>
        </w:r>
      </w:ins>
      <w:ins w:id="733" w:author="Chen Liao" w:date="2021-03-24T05:28:00Z">
        <w:r w:rsidR="00C012F6" w:rsidRPr="002B6EEC">
          <w:rPr>
            <w:sz w:val="22"/>
            <w:szCs w:val="22"/>
            <w:shd w:val="clear" w:color="auto" w:fill="FFFFFF"/>
            <w:rPrChange w:id="734" w:author="Chen Liao" w:date="2021-03-29T18:57:00Z">
              <w:rPr>
                <w:shd w:val="clear" w:color="auto" w:fill="FFFFFF"/>
              </w:rPr>
            </w:rPrChange>
          </w:rPr>
          <w:t>chronic Graft-versus-host-disease</w:t>
        </w:r>
        <w:r w:rsidR="00C012F6" w:rsidRPr="002B6EEC">
          <w:rPr>
            <w:rStyle w:val="CommentReference"/>
            <w:rFonts w:asciiTheme="minorHAnsi" w:eastAsiaTheme="minorEastAsia" w:hAnsiTheme="minorHAnsi" w:cstheme="minorBidi"/>
            <w:sz w:val="15"/>
            <w:szCs w:val="15"/>
            <w:rPrChange w:id="735" w:author="Chen Liao" w:date="2021-03-29T18:57:00Z">
              <w:rPr>
                <w:rStyle w:val="CommentReference"/>
                <w:rFonts w:asciiTheme="minorHAnsi" w:eastAsiaTheme="minorEastAsia" w:hAnsiTheme="minorHAnsi" w:cstheme="minorBidi"/>
              </w:rPr>
            </w:rPrChange>
          </w:rPr>
          <w:commentReference w:id="736"/>
        </w:r>
      </w:ins>
      <w:ins w:id="737" w:author="Chen Liao" w:date="2021-03-09T16:32:00Z">
        <w:r w:rsidR="00F83067" w:rsidRPr="002B6EEC">
          <w:rPr>
            <w:sz w:val="22"/>
            <w:szCs w:val="22"/>
            <w:shd w:val="clear" w:color="auto" w:fill="FFFFFF"/>
            <w:rPrChange w:id="738" w:author="Chen Liao" w:date="2021-03-29T18:57:00Z">
              <w:rPr>
                <w:shd w:val="clear" w:color="auto" w:fill="FFFFFF"/>
              </w:rPr>
            </w:rPrChange>
          </w:rPr>
          <w:t xml:space="preserve">, </w:t>
        </w:r>
      </w:ins>
      <w:ins w:id="739" w:author="Chen Liao" w:date="2021-03-09T16:28:00Z">
        <w:r w:rsidR="00331C2E" w:rsidRPr="002B6EEC">
          <w:rPr>
            <w:sz w:val="22"/>
            <w:szCs w:val="22"/>
            <w:shd w:val="clear" w:color="auto" w:fill="FFFFFF"/>
            <w:rPrChange w:id="740" w:author="Chen Liao" w:date="2021-03-29T18:57:00Z">
              <w:rPr>
                <w:shd w:val="clear" w:color="auto" w:fill="FFFFFF"/>
              </w:rPr>
            </w:rPrChange>
          </w:rPr>
          <w:t>and efficacy of immunotherapy</w:t>
        </w:r>
      </w:ins>
      <w:commentRangeStart w:id="736"/>
      <w:commentRangeEnd w:id="736"/>
      <w:del w:id="741" w:author="Chen Liao" w:date="2021-03-09T16:27:00Z">
        <w:r w:rsidR="00C93D78" w:rsidRPr="002B6EEC" w:rsidDel="00331C2E">
          <w:rPr>
            <w:sz w:val="22"/>
            <w:szCs w:val="22"/>
            <w:shd w:val="clear" w:color="auto" w:fill="FFFFFF"/>
            <w:rPrChange w:id="742" w:author="Chen Liao" w:date="2021-03-29T18:57:00Z">
              <w:rPr>
                <w:shd w:val="clear" w:color="auto" w:fill="FFFFFF"/>
              </w:rPr>
            </w:rPrChange>
          </w:rPr>
          <w:delText xml:space="preserve">, but also affect the treatment of these </w:delText>
        </w:r>
      </w:del>
      <w:ins w:id="743" w:author="Chen Liao" w:date="2021-03-09T16:28:00Z">
        <w:r w:rsidR="00331C2E" w:rsidRPr="002B6EEC">
          <w:rPr>
            <w:sz w:val="22"/>
            <w:szCs w:val="22"/>
            <w:shd w:val="clear" w:color="auto" w:fill="FFFFFF"/>
            <w:rPrChange w:id="744" w:author="Chen Liao" w:date="2021-03-29T18:57:00Z">
              <w:rPr>
                <w:shd w:val="clear" w:color="auto" w:fill="FFFFFF"/>
              </w:rPr>
            </w:rPrChange>
          </w:rPr>
          <w:t xml:space="preserve"> for solid</w:t>
        </w:r>
      </w:ins>
      <w:ins w:id="745" w:author="Chen Liao" w:date="2021-03-09T16:29:00Z">
        <w:r w:rsidR="00331C2E" w:rsidRPr="002B6EEC">
          <w:rPr>
            <w:sz w:val="22"/>
            <w:szCs w:val="22"/>
            <w:shd w:val="clear" w:color="auto" w:fill="FFFFFF"/>
            <w:rPrChange w:id="746" w:author="Chen Liao" w:date="2021-03-29T18:57:00Z">
              <w:rPr>
                <w:shd w:val="clear" w:color="auto" w:fill="FFFFFF"/>
              </w:rPr>
            </w:rPrChange>
          </w:rPr>
          <w:t xml:space="preserve"> tumors </w:t>
        </w:r>
      </w:ins>
      <w:del w:id="747" w:author="Chen Liao" w:date="2021-03-09T16:28:00Z">
        <w:r w:rsidR="00C93D78" w:rsidRPr="002B6EEC" w:rsidDel="00331C2E">
          <w:rPr>
            <w:sz w:val="22"/>
            <w:szCs w:val="22"/>
            <w:shd w:val="clear" w:color="auto" w:fill="FFFFFF"/>
            <w:rPrChange w:id="748" w:author="Chen Liao" w:date="2021-03-29T18:57:00Z">
              <w:rPr>
                <w:shd w:val="clear" w:color="auto" w:fill="FFFFFF"/>
              </w:rPr>
            </w:rPrChange>
          </w:rPr>
          <w:delText xml:space="preserve">diseases </w:delText>
        </w:r>
      </w:del>
      <w:r w:rsidR="00C93D78" w:rsidRPr="002B6EEC">
        <w:rPr>
          <w:sz w:val="22"/>
          <w:szCs w:val="22"/>
          <w:shd w:val="clear" w:color="auto" w:fill="FFFFFF"/>
          <w:rPrChange w:id="749" w:author="Chen Liao" w:date="2021-03-29T18:57:00Z">
            <w:rPr>
              <w:shd w:val="clear" w:color="auto" w:fill="FFFFFF"/>
            </w:rPr>
          </w:rPrChange>
        </w:rPr>
        <w:fldChar w:fldCharType="begin"/>
      </w:r>
      <w:r w:rsidR="00434C87" w:rsidRPr="002B6EEC">
        <w:rPr>
          <w:sz w:val="22"/>
          <w:szCs w:val="22"/>
          <w:shd w:val="clear" w:color="auto" w:fill="FFFFFF"/>
          <w:rPrChange w:id="750" w:author="Chen Liao" w:date="2021-03-29T18:57:00Z">
            <w:rPr>
              <w:shd w:val="clear" w:color="auto" w:fill="FFFFFF"/>
            </w:rPr>
          </w:rPrChange>
        </w:rPr>
        <w:instrText xml:space="preserve"> ADDIN NE.Ref.{3F5454DD-9219-4084-B4CB-FFECC114532A}</w:instrText>
      </w:r>
      <w:r w:rsidR="00C93D78" w:rsidRPr="002B6EEC">
        <w:rPr>
          <w:sz w:val="22"/>
          <w:szCs w:val="22"/>
          <w:shd w:val="clear" w:color="auto" w:fill="FFFFFF"/>
          <w:rPrChange w:id="751" w:author="Chen Liao" w:date="2021-03-29T18:57:00Z">
            <w:rPr>
              <w:shd w:val="clear" w:color="auto" w:fill="FFFFFF"/>
            </w:rPr>
          </w:rPrChange>
        </w:rPr>
        <w:fldChar w:fldCharType="separate"/>
      </w:r>
      <w:r w:rsidR="00ED3422" w:rsidRPr="002B6EEC">
        <w:rPr>
          <w:color w:val="080000"/>
          <w:sz w:val="22"/>
          <w:szCs w:val="22"/>
          <w:rPrChange w:id="752" w:author="Chen Liao" w:date="2021-03-29T18:57:00Z">
            <w:rPr>
              <w:color w:val="080000"/>
            </w:rPr>
          </w:rPrChange>
        </w:rPr>
        <w:t>[3]</w:t>
      </w:r>
      <w:r w:rsidR="00C93D78" w:rsidRPr="002B6EEC">
        <w:rPr>
          <w:sz w:val="22"/>
          <w:szCs w:val="22"/>
          <w:shd w:val="clear" w:color="auto" w:fill="FFFFFF"/>
          <w:rPrChange w:id="753" w:author="Chen Liao" w:date="2021-03-29T18:57:00Z">
            <w:rPr>
              <w:shd w:val="clear" w:color="auto" w:fill="FFFFFF"/>
            </w:rPr>
          </w:rPrChange>
        </w:rPr>
        <w:fldChar w:fldCharType="end"/>
      </w:r>
      <w:r w:rsidR="00C93D78" w:rsidRPr="002B6EEC">
        <w:rPr>
          <w:sz w:val="22"/>
          <w:szCs w:val="22"/>
          <w:shd w:val="clear" w:color="auto" w:fill="FFFFFF"/>
          <w:rPrChange w:id="754" w:author="Chen Liao" w:date="2021-03-29T18:57:00Z">
            <w:rPr>
              <w:shd w:val="clear" w:color="auto" w:fill="FFFFFF"/>
            </w:rPr>
          </w:rPrChange>
        </w:rPr>
        <w:t xml:space="preserve">. </w:t>
      </w:r>
      <w:ins w:id="755" w:author="Chen Liao" w:date="2021-03-26T18:57:00Z">
        <w:r w:rsidR="00A255B2" w:rsidRPr="002B6EEC">
          <w:rPr>
            <w:sz w:val="22"/>
            <w:szCs w:val="22"/>
            <w:shd w:val="clear" w:color="auto" w:fill="FFFFFF"/>
            <w:rPrChange w:id="756" w:author="Chen Liao" w:date="2021-03-29T18:57:00Z">
              <w:rPr>
                <w:shd w:val="clear" w:color="auto" w:fill="FFFFFF"/>
              </w:rPr>
            </w:rPrChange>
          </w:rPr>
          <w:t xml:space="preserve">Despite a long history, the efficacy of </w:t>
        </w:r>
      </w:ins>
      <w:ins w:id="757" w:author="Chen Liao" w:date="2021-03-26T19:00:00Z">
        <w:r w:rsidR="00D22A49" w:rsidRPr="002B6EEC">
          <w:rPr>
            <w:sz w:val="22"/>
            <w:szCs w:val="22"/>
            <w:shd w:val="clear" w:color="auto" w:fill="FFFFFF"/>
            <w:rPrChange w:id="758" w:author="Chen Liao" w:date="2021-03-29T18:57:00Z">
              <w:rPr>
                <w:shd w:val="clear" w:color="auto" w:fill="FFFFFF"/>
              </w:rPr>
            </w:rPrChange>
          </w:rPr>
          <w:t xml:space="preserve">using prebiotics to promote SCFAs </w:t>
        </w:r>
      </w:ins>
      <w:ins w:id="759" w:author="Chen Liao" w:date="2021-03-26T18:57:00Z">
        <w:r w:rsidR="00A255B2" w:rsidRPr="002B6EEC">
          <w:rPr>
            <w:sz w:val="22"/>
            <w:szCs w:val="22"/>
            <w:shd w:val="clear" w:color="auto" w:fill="FFFFFF"/>
            <w:rPrChange w:id="760" w:author="Chen Liao" w:date="2021-03-29T18:57:00Z">
              <w:rPr>
                <w:shd w:val="clear" w:color="auto" w:fill="FFFFFF"/>
              </w:rPr>
            </w:rPrChange>
          </w:rPr>
          <w:t>has not been</w:t>
        </w:r>
      </w:ins>
      <w:ins w:id="761" w:author="Chen Liao" w:date="2021-03-26T19:00:00Z">
        <w:r w:rsidR="00D22A49" w:rsidRPr="002B6EEC">
          <w:rPr>
            <w:sz w:val="22"/>
            <w:szCs w:val="22"/>
            <w:shd w:val="clear" w:color="auto" w:fill="FFFFFF"/>
            <w:rPrChange w:id="762" w:author="Chen Liao" w:date="2021-03-29T18:57:00Z">
              <w:rPr>
                <w:shd w:val="clear" w:color="auto" w:fill="FFFFFF"/>
              </w:rPr>
            </w:rPrChange>
          </w:rPr>
          <w:t xml:space="preserve"> clearly </w:t>
        </w:r>
      </w:ins>
      <w:ins w:id="763" w:author="Chen Liao" w:date="2021-03-26T18:58:00Z">
        <w:r w:rsidR="00234E56" w:rsidRPr="002B6EEC">
          <w:rPr>
            <w:sz w:val="22"/>
            <w:szCs w:val="22"/>
            <w:shd w:val="clear" w:color="auto" w:fill="FFFFFF"/>
            <w:rPrChange w:id="764" w:author="Chen Liao" w:date="2021-03-29T18:57:00Z">
              <w:rPr>
                <w:shd w:val="clear" w:color="auto" w:fill="FFFFFF"/>
              </w:rPr>
            </w:rPrChange>
          </w:rPr>
          <w:t xml:space="preserve">validated. </w:t>
        </w:r>
      </w:ins>
      <w:ins w:id="765" w:author="Chen Liao" w:date="2021-03-26T19:11:00Z">
        <w:r w:rsidR="00653779" w:rsidRPr="002B6EEC">
          <w:rPr>
            <w:sz w:val="22"/>
            <w:szCs w:val="22"/>
            <w:shd w:val="clear" w:color="auto" w:fill="FFFFFF"/>
            <w:rPrChange w:id="766" w:author="Chen Liao" w:date="2021-03-29T18:57:00Z">
              <w:rPr>
                <w:shd w:val="clear" w:color="auto" w:fill="FFFFFF"/>
              </w:rPr>
            </w:rPrChange>
          </w:rPr>
          <w:t>Several</w:t>
        </w:r>
      </w:ins>
      <w:ins w:id="767" w:author="Chen Liao" w:date="2021-03-26T19:07:00Z">
        <w:r w:rsidR="002E19D8" w:rsidRPr="002B6EEC">
          <w:rPr>
            <w:sz w:val="22"/>
            <w:szCs w:val="22"/>
            <w:shd w:val="clear" w:color="auto" w:fill="FFFFFF"/>
            <w:rPrChange w:id="768" w:author="Chen Liao" w:date="2021-03-29T18:57:00Z">
              <w:rPr>
                <w:shd w:val="clear" w:color="auto" w:fill="FFFFFF"/>
              </w:rPr>
            </w:rPrChange>
          </w:rPr>
          <w:t xml:space="preserve"> independent </w:t>
        </w:r>
      </w:ins>
      <w:ins w:id="769" w:author="Chen Liao" w:date="2021-03-26T19:05:00Z">
        <w:r w:rsidR="00D54067" w:rsidRPr="002B6EEC">
          <w:rPr>
            <w:sz w:val="22"/>
            <w:szCs w:val="22"/>
            <w:shd w:val="clear" w:color="auto" w:fill="FFFFFF"/>
            <w:rPrChange w:id="770" w:author="Chen Liao" w:date="2021-03-29T18:57:00Z">
              <w:rPr>
                <w:shd w:val="clear" w:color="auto" w:fill="FFFFFF"/>
              </w:rPr>
            </w:rPrChange>
          </w:rPr>
          <w:t>clinical trials of healthy</w:t>
        </w:r>
      </w:ins>
      <w:ins w:id="771" w:author="Chen Liao" w:date="2021-03-26T19:08:00Z">
        <w:r w:rsidR="009E5D87" w:rsidRPr="002B6EEC">
          <w:rPr>
            <w:sz w:val="22"/>
            <w:szCs w:val="22"/>
            <w:shd w:val="clear" w:color="auto" w:fill="FFFFFF"/>
            <w:rPrChange w:id="772" w:author="Chen Liao" w:date="2021-03-29T18:57:00Z">
              <w:rPr>
                <w:shd w:val="clear" w:color="auto" w:fill="FFFFFF"/>
              </w:rPr>
            </w:rPrChange>
          </w:rPr>
          <w:t xml:space="preserve"> adults</w:t>
        </w:r>
      </w:ins>
      <w:ins w:id="773" w:author="Chen Liao" w:date="2021-03-26T19:11:00Z">
        <w:r w:rsidR="00653779" w:rsidRPr="002B6EEC">
          <w:rPr>
            <w:sz w:val="22"/>
            <w:szCs w:val="22"/>
            <w:shd w:val="clear" w:color="auto" w:fill="FFFFFF"/>
            <w:rPrChange w:id="774" w:author="Chen Liao" w:date="2021-03-29T18:57:00Z">
              <w:rPr>
                <w:shd w:val="clear" w:color="auto" w:fill="FFFFFF"/>
              </w:rPr>
            </w:rPrChange>
          </w:rPr>
          <w:t xml:space="preserve"> have </w:t>
        </w:r>
      </w:ins>
      <w:ins w:id="775" w:author="Chen Liao" w:date="2021-03-26T19:19:00Z">
        <w:r w:rsidR="0052254B" w:rsidRPr="002B6EEC">
          <w:rPr>
            <w:sz w:val="22"/>
            <w:szCs w:val="22"/>
            <w:shd w:val="clear" w:color="auto" w:fill="FFFFFF"/>
            <w:rPrChange w:id="776" w:author="Chen Liao" w:date="2021-03-29T18:57:00Z">
              <w:rPr>
                <w:shd w:val="clear" w:color="auto" w:fill="FFFFFF"/>
              </w:rPr>
            </w:rPrChange>
          </w:rPr>
          <w:t>col</w:t>
        </w:r>
      </w:ins>
      <w:ins w:id="777" w:author="Chen Liao" w:date="2021-03-26T19:20:00Z">
        <w:r w:rsidR="0052254B" w:rsidRPr="002B6EEC">
          <w:rPr>
            <w:sz w:val="22"/>
            <w:szCs w:val="22"/>
            <w:shd w:val="clear" w:color="auto" w:fill="FFFFFF"/>
            <w:rPrChange w:id="778" w:author="Chen Liao" w:date="2021-03-29T18:57:00Z">
              <w:rPr>
                <w:shd w:val="clear" w:color="auto" w:fill="FFFFFF"/>
              </w:rPr>
            </w:rPrChange>
          </w:rPr>
          <w:t xml:space="preserve">lectively </w:t>
        </w:r>
      </w:ins>
      <w:ins w:id="779" w:author="Chen Liao" w:date="2021-03-26T19:11:00Z">
        <w:r w:rsidR="00653779" w:rsidRPr="002B6EEC">
          <w:rPr>
            <w:sz w:val="22"/>
            <w:szCs w:val="22"/>
            <w:shd w:val="clear" w:color="auto" w:fill="FFFFFF"/>
            <w:rPrChange w:id="780" w:author="Chen Liao" w:date="2021-03-29T18:57:00Z">
              <w:rPr>
                <w:shd w:val="clear" w:color="auto" w:fill="FFFFFF"/>
              </w:rPr>
            </w:rPrChange>
          </w:rPr>
          <w:t>revealed that</w:t>
        </w:r>
      </w:ins>
      <w:ins w:id="781" w:author="Chen Liao" w:date="2021-03-26T19:05:00Z">
        <w:r w:rsidR="00D54067" w:rsidRPr="002B6EEC">
          <w:rPr>
            <w:sz w:val="22"/>
            <w:szCs w:val="22"/>
            <w:shd w:val="clear" w:color="auto" w:fill="FFFFFF"/>
            <w:rPrChange w:id="782" w:author="Chen Liao" w:date="2021-03-29T18:57:00Z">
              <w:rPr>
                <w:shd w:val="clear" w:color="auto" w:fill="FFFFFF"/>
              </w:rPr>
            </w:rPrChange>
          </w:rPr>
          <w:t xml:space="preserve"> </w:t>
        </w:r>
      </w:ins>
      <w:ins w:id="783" w:author="Chen Liao" w:date="2021-03-26T19:13:00Z">
        <w:r w:rsidR="003804D2" w:rsidRPr="002B6EEC">
          <w:rPr>
            <w:sz w:val="22"/>
            <w:szCs w:val="22"/>
            <w:shd w:val="clear" w:color="auto" w:fill="FFFFFF"/>
            <w:rPrChange w:id="784" w:author="Chen Liao" w:date="2021-03-29T18:57:00Z">
              <w:rPr>
                <w:shd w:val="clear" w:color="auto" w:fill="FFFFFF"/>
              </w:rPr>
            </w:rPrChange>
          </w:rPr>
          <w:t xml:space="preserve">the ability of prebiotic fibers to alter </w:t>
        </w:r>
      </w:ins>
      <w:ins w:id="785" w:author="Chen Liao" w:date="2021-03-26T19:05:00Z">
        <w:r w:rsidR="00D54067" w:rsidRPr="002B6EEC">
          <w:rPr>
            <w:sz w:val="22"/>
            <w:szCs w:val="22"/>
            <w:shd w:val="clear" w:color="auto" w:fill="FFFFFF"/>
            <w:rPrChange w:id="786" w:author="Chen Liao" w:date="2021-03-29T18:57:00Z">
              <w:rPr>
                <w:shd w:val="clear" w:color="auto" w:fill="FFFFFF"/>
              </w:rPr>
            </w:rPrChange>
          </w:rPr>
          <w:t xml:space="preserve">SCFAs profiles </w:t>
        </w:r>
      </w:ins>
      <w:ins w:id="787" w:author="Chen Liao" w:date="2021-03-28T03:19:00Z">
        <w:r w:rsidR="00E26AED" w:rsidRPr="002B6EEC">
          <w:rPr>
            <w:sz w:val="22"/>
            <w:szCs w:val="22"/>
            <w:shd w:val="clear" w:color="auto" w:fill="FFFFFF"/>
            <w:rPrChange w:id="788" w:author="Chen Liao" w:date="2021-03-29T18:57:00Z">
              <w:rPr>
                <w:shd w:val="clear" w:color="auto" w:fill="FFFFFF"/>
              </w:rPr>
            </w:rPrChange>
          </w:rPr>
          <w:t xml:space="preserve">varies </w:t>
        </w:r>
      </w:ins>
      <w:ins w:id="789" w:author="Chen Liao" w:date="2021-03-28T03:20:00Z">
        <w:r w:rsidR="00E26AED" w:rsidRPr="002B6EEC">
          <w:rPr>
            <w:sz w:val="22"/>
            <w:szCs w:val="22"/>
            <w:shd w:val="clear" w:color="auto" w:fill="FFFFFF"/>
            <w:rPrChange w:id="790" w:author="Chen Liao" w:date="2021-03-29T18:57:00Z">
              <w:rPr>
                <w:shd w:val="clear" w:color="auto" w:fill="FFFFFF"/>
              </w:rPr>
            </w:rPrChange>
          </w:rPr>
          <w:t xml:space="preserve">between </w:t>
        </w:r>
        <w:r w:rsidR="002B572E" w:rsidRPr="002B6EEC">
          <w:rPr>
            <w:sz w:val="22"/>
            <w:szCs w:val="22"/>
            <w:shd w:val="clear" w:color="auto" w:fill="FFFFFF"/>
            <w:rPrChange w:id="791" w:author="Chen Liao" w:date="2021-03-29T18:57:00Z">
              <w:rPr>
                <w:shd w:val="clear" w:color="auto" w:fill="FFFFFF"/>
              </w:rPr>
            </w:rPrChange>
          </w:rPr>
          <w:t xml:space="preserve">fibers, SCFAs and </w:t>
        </w:r>
      </w:ins>
      <w:ins w:id="792" w:author="Chen Liao" w:date="2021-03-28T03:21:00Z">
        <w:r w:rsidR="00A54D03" w:rsidRPr="002B6EEC">
          <w:rPr>
            <w:sz w:val="22"/>
            <w:szCs w:val="22"/>
            <w:shd w:val="clear" w:color="auto" w:fill="FFFFFF"/>
            <w:rPrChange w:id="793" w:author="Chen Liao" w:date="2021-03-29T18:57:00Z">
              <w:rPr>
                <w:shd w:val="clear" w:color="auto" w:fill="FFFFFF"/>
              </w:rPr>
            </w:rPrChange>
          </w:rPr>
          <w:t>human subjects</w:t>
        </w:r>
      </w:ins>
      <w:ins w:id="794" w:author="Chen Liao" w:date="2021-03-28T03:20:00Z">
        <w:r w:rsidR="002B572E" w:rsidRPr="002B6EEC">
          <w:rPr>
            <w:sz w:val="22"/>
            <w:szCs w:val="22"/>
            <w:shd w:val="clear" w:color="auto" w:fill="FFFFFF"/>
            <w:rPrChange w:id="795" w:author="Chen Liao" w:date="2021-03-29T18:57:00Z">
              <w:rPr>
                <w:shd w:val="clear" w:color="auto" w:fill="FFFFFF"/>
              </w:rPr>
            </w:rPrChange>
          </w:rPr>
          <w:t>.</w:t>
        </w:r>
      </w:ins>
    </w:p>
    <w:p w14:paraId="52BB6709" w14:textId="7E40E176" w:rsidR="00627BB2" w:rsidRPr="002B6EEC" w:rsidRDefault="00C93D78">
      <w:pPr>
        <w:jc w:val="both"/>
        <w:rPr>
          <w:ins w:id="796" w:author="Chen Liao" w:date="2021-03-09T15:05:00Z"/>
          <w:sz w:val="22"/>
          <w:szCs w:val="22"/>
          <w:rPrChange w:id="797" w:author="Chen Liao" w:date="2021-03-29T18:57:00Z">
            <w:rPr>
              <w:ins w:id="798" w:author="Chen Liao" w:date="2021-03-09T15:05:00Z"/>
            </w:rPr>
          </w:rPrChange>
        </w:rPr>
        <w:pPrChange w:id="799" w:author="Chen Liao" w:date="2021-03-24T10:44:00Z">
          <w:pPr>
            <w:pStyle w:val="ListParagraph"/>
            <w:spacing w:after="240"/>
            <w:ind w:left="0" w:firstLineChars="177" w:firstLine="425"/>
            <w:jc w:val="both"/>
          </w:pPr>
        </w:pPrChange>
      </w:pPr>
      <w:del w:id="800" w:author="Chen Liao" w:date="2021-03-09T17:46:00Z">
        <w:r w:rsidRPr="002B6EEC" w:rsidDel="00CA756F">
          <w:rPr>
            <w:sz w:val="22"/>
            <w:szCs w:val="22"/>
            <w:shd w:val="clear" w:color="auto" w:fill="FFFFFF"/>
            <w:rPrChange w:id="801" w:author="Chen Liao" w:date="2021-03-29T18:57:00Z">
              <w:rPr>
                <w:shd w:val="clear" w:color="auto" w:fill="FFFFFF"/>
              </w:rPr>
            </w:rPrChange>
          </w:rPr>
          <w:delText xml:space="preserve">Although the mature microbiota is fairly resilient, it can be altered within individuals by both internal and external stimuli </w:delText>
        </w:r>
        <w:r w:rsidRPr="002B6EEC" w:rsidDel="00CA756F">
          <w:rPr>
            <w:sz w:val="22"/>
            <w:szCs w:val="22"/>
            <w:shd w:val="clear" w:color="auto" w:fill="FFFFFF"/>
            <w:rPrChange w:id="802" w:author="Chen Liao" w:date="2021-03-29T18:57:00Z">
              <w:rPr>
                <w:shd w:val="clear" w:color="auto" w:fill="FFFFFF"/>
              </w:rPr>
            </w:rPrChange>
          </w:rPr>
          <w:fldChar w:fldCharType="begin"/>
        </w:r>
        <w:r w:rsidR="00434C87" w:rsidRPr="002B6EEC" w:rsidDel="00CA756F">
          <w:rPr>
            <w:sz w:val="22"/>
            <w:szCs w:val="22"/>
            <w:shd w:val="clear" w:color="auto" w:fill="FFFFFF"/>
            <w:rPrChange w:id="803" w:author="Chen Liao" w:date="2021-03-29T18:57:00Z">
              <w:rPr>
                <w:shd w:val="clear" w:color="auto" w:fill="FFFFFF"/>
              </w:rPr>
            </w:rPrChange>
          </w:rPr>
          <w:delInstrText xml:space="preserve"> ADDIN NE.Ref.{9D8A64FB-C207-48A1-8309-61EB8EF3F728}</w:delInstrText>
        </w:r>
        <w:r w:rsidRPr="002B6EEC" w:rsidDel="00CA756F">
          <w:rPr>
            <w:sz w:val="22"/>
            <w:szCs w:val="22"/>
            <w:shd w:val="clear" w:color="auto" w:fill="FFFFFF"/>
            <w:rPrChange w:id="804" w:author="Chen Liao" w:date="2021-03-29T18:57:00Z">
              <w:rPr>
                <w:shd w:val="clear" w:color="auto" w:fill="FFFFFF"/>
              </w:rPr>
            </w:rPrChange>
          </w:rPr>
          <w:fldChar w:fldCharType="separate"/>
        </w:r>
        <w:r w:rsidR="004506EE" w:rsidRPr="002B6EEC" w:rsidDel="00CA756F">
          <w:rPr>
            <w:color w:val="080000"/>
            <w:sz w:val="22"/>
            <w:szCs w:val="22"/>
            <w:rPrChange w:id="805" w:author="Chen Liao" w:date="2021-03-29T18:57:00Z">
              <w:rPr>
                <w:color w:val="080000"/>
              </w:rPr>
            </w:rPrChange>
          </w:rPr>
          <w:delText>[4]</w:delText>
        </w:r>
        <w:r w:rsidRPr="002B6EEC" w:rsidDel="00CA756F">
          <w:rPr>
            <w:sz w:val="22"/>
            <w:szCs w:val="22"/>
            <w:shd w:val="clear" w:color="auto" w:fill="FFFFFF"/>
            <w:rPrChange w:id="806" w:author="Chen Liao" w:date="2021-03-29T18:57:00Z">
              <w:rPr>
                <w:shd w:val="clear" w:color="auto" w:fill="FFFFFF"/>
              </w:rPr>
            </w:rPrChange>
          </w:rPr>
          <w:fldChar w:fldCharType="end"/>
        </w:r>
        <w:r w:rsidRPr="002B6EEC" w:rsidDel="00CA756F">
          <w:rPr>
            <w:sz w:val="22"/>
            <w:szCs w:val="22"/>
            <w:shd w:val="clear" w:color="auto" w:fill="FFFFFF"/>
            <w:rPrChange w:id="807" w:author="Chen Liao" w:date="2021-03-29T18:57:00Z">
              <w:rPr>
                <w:shd w:val="clear" w:color="auto" w:fill="FFFFFF"/>
              </w:rPr>
            </w:rPrChange>
          </w:rPr>
          <w:delText xml:space="preserve">. This plasticity of gut microbiome creates a distinct opportunity; by manipulating various external factors, the potential exists to reshape the architecture and biological outputs of gut microbes for improved human health </w:delText>
        </w:r>
        <w:r w:rsidRPr="002B6EEC" w:rsidDel="00CA756F">
          <w:rPr>
            <w:sz w:val="22"/>
            <w:szCs w:val="22"/>
            <w:shd w:val="clear" w:color="auto" w:fill="FFFFFF"/>
            <w:rPrChange w:id="808" w:author="Chen Liao" w:date="2021-03-29T18:57:00Z">
              <w:rPr>
                <w:shd w:val="clear" w:color="auto" w:fill="FFFFFF"/>
              </w:rPr>
            </w:rPrChange>
          </w:rPr>
          <w:fldChar w:fldCharType="begin"/>
        </w:r>
        <w:r w:rsidR="00434C87" w:rsidRPr="002B6EEC" w:rsidDel="00CA756F">
          <w:rPr>
            <w:sz w:val="22"/>
            <w:szCs w:val="22"/>
            <w:shd w:val="clear" w:color="auto" w:fill="FFFFFF"/>
            <w:rPrChange w:id="809" w:author="Chen Liao" w:date="2021-03-29T18:57:00Z">
              <w:rPr>
                <w:shd w:val="clear" w:color="auto" w:fill="FFFFFF"/>
              </w:rPr>
            </w:rPrChange>
          </w:rPr>
          <w:delInstrText xml:space="preserve"> ADDIN NE.Ref.{C96A9BA6-76E2-4485-9783-8DA7668EC33F}</w:delInstrText>
        </w:r>
        <w:r w:rsidRPr="002B6EEC" w:rsidDel="00CA756F">
          <w:rPr>
            <w:sz w:val="22"/>
            <w:szCs w:val="22"/>
            <w:shd w:val="clear" w:color="auto" w:fill="FFFFFF"/>
            <w:rPrChange w:id="810" w:author="Chen Liao" w:date="2021-03-29T18:57:00Z">
              <w:rPr>
                <w:shd w:val="clear" w:color="auto" w:fill="FFFFFF"/>
              </w:rPr>
            </w:rPrChange>
          </w:rPr>
          <w:fldChar w:fldCharType="separate"/>
        </w:r>
        <w:r w:rsidR="00ED3422" w:rsidRPr="002B6EEC" w:rsidDel="00CA756F">
          <w:rPr>
            <w:color w:val="080000"/>
            <w:sz w:val="22"/>
            <w:szCs w:val="22"/>
            <w:rPrChange w:id="811" w:author="Chen Liao" w:date="2021-03-29T18:57:00Z">
              <w:rPr>
                <w:color w:val="080000"/>
              </w:rPr>
            </w:rPrChange>
          </w:rPr>
          <w:delText>[5]</w:delText>
        </w:r>
        <w:r w:rsidRPr="002B6EEC" w:rsidDel="00CA756F">
          <w:rPr>
            <w:sz w:val="22"/>
            <w:szCs w:val="22"/>
            <w:shd w:val="clear" w:color="auto" w:fill="FFFFFF"/>
            <w:rPrChange w:id="812" w:author="Chen Liao" w:date="2021-03-29T18:57:00Z">
              <w:rPr>
                <w:shd w:val="clear" w:color="auto" w:fill="FFFFFF"/>
              </w:rPr>
            </w:rPrChange>
          </w:rPr>
          <w:fldChar w:fldCharType="end"/>
        </w:r>
        <w:r w:rsidRPr="002B6EEC" w:rsidDel="00CA756F">
          <w:rPr>
            <w:sz w:val="22"/>
            <w:szCs w:val="22"/>
            <w:shd w:val="clear" w:color="auto" w:fill="FFFFFF"/>
            <w:rPrChange w:id="813" w:author="Chen Liao" w:date="2021-03-29T18:57:00Z">
              <w:rPr>
                <w:shd w:val="clear" w:color="auto" w:fill="FFFFFF"/>
              </w:rPr>
            </w:rPrChange>
          </w:rPr>
          <w:delText xml:space="preserve">. Accordingly, there is intense interest in targeting the structure and metabolism of gut microbiome to promote overall health and to abrogate disease </w:delText>
        </w:r>
        <w:r w:rsidRPr="002B6EEC" w:rsidDel="00CA756F">
          <w:rPr>
            <w:sz w:val="22"/>
            <w:szCs w:val="22"/>
            <w:shd w:val="clear" w:color="auto" w:fill="FFFFFF"/>
            <w:rPrChange w:id="814" w:author="Chen Liao" w:date="2021-03-29T18:57:00Z">
              <w:rPr>
                <w:shd w:val="clear" w:color="auto" w:fill="FFFFFF"/>
              </w:rPr>
            </w:rPrChange>
          </w:rPr>
          <w:fldChar w:fldCharType="begin"/>
        </w:r>
        <w:r w:rsidR="00434C87" w:rsidRPr="002B6EEC" w:rsidDel="00CA756F">
          <w:rPr>
            <w:sz w:val="22"/>
            <w:szCs w:val="22"/>
            <w:shd w:val="clear" w:color="auto" w:fill="FFFFFF"/>
            <w:rPrChange w:id="815" w:author="Chen Liao" w:date="2021-03-29T18:57:00Z">
              <w:rPr>
                <w:shd w:val="clear" w:color="auto" w:fill="FFFFFF"/>
              </w:rPr>
            </w:rPrChange>
          </w:rPr>
          <w:delInstrText xml:space="preserve"> ADDIN NE.Ref.{909AA867-82AC-4FBB-8B2B-82AF1AD720AB}</w:delInstrText>
        </w:r>
        <w:r w:rsidRPr="002B6EEC" w:rsidDel="00CA756F">
          <w:rPr>
            <w:sz w:val="22"/>
            <w:szCs w:val="22"/>
            <w:shd w:val="clear" w:color="auto" w:fill="FFFFFF"/>
            <w:rPrChange w:id="816" w:author="Chen Liao" w:date="2021-03-29T18:57:00Z">
              <w:rPr>
                <w:shd w:val="clear" w:color="auto" w:fill="FFFFFF"/>
              </w:rPr>
            </w:rPrChange>
          </w:rPr>
          <w:fldChar w:fldCharType="separate"/>
        </w:r>
        <w:r w:rsidR="00ED3422" w:rsidRPr="002B6EEC" w:rsidDel="00CA756F">
          <w:rPr>
            <w:color w:val="080000"/>
            <w:sz w:val="22"/>
            <w:szCs w:val="22"/>
            <w:rPrChange w:id="817" w:author="Chen Liao" w:date="2021-03-29T18:57:00Z">
              <w:rPr>
                <w:color w:val="080000"/>
              </w:rPr>
            </w:rPrChange>
          </w:rPr>
          <w:delText>[6]</w:delText>
        </w:r>
        <w:r w:rsidRPr="002B6EEC" w:rsidDel="00CA756F">
          <w:rPr>
            <w:sz w:val="22"/>
            <w:szCs w:val="22"/>
            <w:shd w:val="clear" w:color="auto" w:fill="FFFFFF"/>
            <w:rPrChange w:id="818" w:author="Chen Liao" w:date="2021-03-29T18:57:00Z">
              <w:rPr>
                <w:shd w:val="clear" w:color="auto" w:fill="FFFFFF"/>
              </w:rPr>
            </w:rPrChange>
          </w:rPr>
          <w:fldChar w:fldCharType="end"/>
        </w:r>
        <w:r w:rsidRPr="002B6EEC" w:rsidDel="00CA756F">
          <w:rPr>
            <w:sz w:val="22"/>
            <w:szCs w:val="22"/>
            <w:shd w:val="clear" w:color="auto" w:fill="FFFFFF"/>
            <w:rPrChange w:id="819" w:author="Chen Liao" w:date="2021-03-29T18:57:00Z">
              <w:rPr>
                <w:shd w:val="clear" w:color="auto" w:fill="FFFFFF"/>
              </w:rPr>
            </w:rPrChange>
          </w:rPr>
          <w:delText xml:space="preserve">. Of these, diet is the key determinant of the microbiota configuration, through modulation of the abundance of specific species and their individual or collective functions </w:delText>
        </w:r>
        <w:r w:rsidRPr="002B6EEC" w:rsidDel="00CA756F">
          <w:rPr>
            <w:sz w:val="22"/>
            <w:szCs w:val="22"/>
            <w:shd w:val="clear" w:color="auto" w:fill="FFFFFF"/>
            <w:rPrChange w:id="820" w:author="Chen Liao" w:date="2021-03-29T18:57:00Z">
              <w:rPr>
                <w:shd w:val="clear" w:color="auto" w:fill="FFFFFF"/>
              </w:rPr>
            </w:rPrChange>
          </w:rPr>
          <w:fldChar w:fldCharType="begin"/>
        </w:r>
        <w:r w:rsidR="00434C87" w:rsidRPr="002B6EEC" w:rsidDel="00CA756F">
          <w:rPr>
            <w:sz w:val="22"/>
            <w:szCs w:val="22"/>
            <w:shd w:val="clear" w:color="auto" w:fill="FFFFFF"/>
            <w:rPrChange w:id="821" w:author="Chen Liao" w:date="2021-03-29T18:57:00Z">
              <w:rPr>
                <w:shd w:val="clear" w:color="auto" w:fill="FFFFFF"/>
              </w:rPr>
            </w:rPrChange>
          </w:rPr>
          <w:delInstrText xml:space="preserve"> ADDIN NE.Ref.{D51A0376-805C-4545-A401-49C21FA60033}</w:delInstrText>
        </w:r>
        <w:r w:rsidRPr="002B6EEC" w:rsidDel="00CA756F">
          <w:rPr>
            <w:sz w:val="22"/>
            <w:szCs w:val="22"/>
            <w:shd w:val="clear" w:color="auto" w:fill="FFFFFF"/>
            <w:rPrChange w:id="822" w:author="Chen Liao" w:date="2021-03-29T18:57:00Z">
              <w:rPr>
                <w:shd w:val="clear" w:color="auto" w:fill="FFFFFF"/>
              </w:rPr>
            </w:rPrChange>
          </w:rPr>
          <w:fldChar w:fldCharType="separate"/>
        </w:r>
        <w:r w:rsidR="00ED3422" w:rsidRPr="002B6EEC" w:rsidDel="00CA756F">
          <w:rPr>
            <w:color w:val="080000"/>
            <w:sz w:val="22"/>
            <w:szCs w:val="22"/>
            <w:rPrChange w:id="823" w:author="Chen Liao" w:date="2021-03-29T18:57:00Z">
              <w:rPr>
                <w:color w:val="080000"/>
              </w:rPr>
            </w:rPrChange>
          </w:rPr>
          <w:delText>[7]</w:delText>
        </w:r>
        <w:r w:rsidRPr="002B6EEC" w:rsidDel="00CA756F">
          <w:rPr>
            <w:sz w:val="22"/>
            <w:szCs w:val="22"/>
            <w:shd w:val="clear" w:color="auto" w:fill="FFFFFF"/>
            <w:rPrChange w:id="824" w:author="Chen Liao" w:date="2021-03-29T18:57:00Z">
              <w:rPr>
                <w:shd w:val="clear" w:color="auto" w:fill="FFFFFF"/>
              </w:rPr>
            </w:rPrChange>
          </w:rPr>
          <w:fldChar w:fldCharType="end"/>
        </w:r>
        <w:r w:rsidRPr="002B6EEC" w:rsidDel="00CA756F">
          <w:rPr>
            <w:sz w:val="22"/>
            <w:szCs w:val="22"/>
            <w:shd w:val="clear" w:color="auto" w:fill="FFFFFF"/>
            <w:rPrChange w:id="825" w:author="Chen Liao" w:date="2021-03-29T18:57:00Z">
              <w:rPr>
                <w:shd w:val="clear" w:color="auto" w:fill="FFFFFF"/>
              </w:rPr>
            </w:rPrChange>
          </w:rPr>
          <w:delText xml:space="preserve">. </w:delText>
        </w:r>
        <w:r w:rsidRPr="002B6EEC" w:rsidDel="00CA756F">
          <w:rPr>
            <w:sz w:val="22"/>
            <w:szCs w:val="22"/>
            <w:rPrChange w:id="826" w:author="Chen Liao" w:date="2021-03-29T18:57:00Z">
              <w:rPr/>
            </w:rPrChange>
          </w:rPr>
          <w:delText xml:space="preserve">Accumulating studies associating dietary regimens, gut microbiota changes and host health led to a plethora of interventions aimed at promoting a ‘healthy microbiota’ and pursuing a ‘healthy diet’ </w:delText>
        </w:r>
        <w:r w:rsidRPr="002B6EEC" w:rsidDel="00CA756F">
          <w:rPr>
            <w:sz w:val="22"/>
            <w:szCs w:val="22"/>
            <w:rPrChange w:id="827" w:author="Chen Liao" w:date="2021-03-29T18:57:00Z">
              <w:rPr/>
            </w:rPrChange>
          </w:rPr>
          <w:fldChar w:fldCharType="begin"/>
        </w:r>
        <w:r w:rsidR="00434C87" w:rsidRPr="002B6EEC" w:rsidDel="00CA756F">
          <w:rPr>
            <w:sz w:val="22"/>
            <w:szCs w:val="22"/>
            <w:rPrChange w:id="828" w:author="Chen Liao" w:date="2021-03-29T18:57:00Z">
              <w:rPr/>
            </w:rPrChange>
          </w:rPr>
          <w:delInstrText xml:space="preserve"> ADDIN NE.Ref.{5732F41C-4813-4534-B6B3-010CF8C50906}</w:delInstrText>
        </w:r>
        <w:r w:rsidRPr="002B6EEC" w:rsidDel="00CA756F">
          <w:rPr>
            <w:sz w:val="22"/>
            <w:szCs w:val="22"/>
            <w:rPrChange w:id="829" w:author="Chen Liao" w:date="2021-03-29T18:57:00Z">
              <w:rPr/>
            </w:rPrChange>
          </w:rPr>
          <w:fldChar w:fldCharType="separate"/>
        </w:r>
        <w:r w:rsidR="00ED3422" w:rsidRPr="002B6EEC" w:rsidDel="00CA756F">
          <w:rPr>
            <w:color w:val="080000"/>
            <w:sz w:val="22"/>
            <w:szCs w:val="22"/>
            <w:rPrChange w:id="830" w:author="Chen Liao" w:date="2021-03-29T18:57:00Z">
              <w:rPr>
                <w:color w:val="080000"/>
              </w:rPr>
            </w:rPrChange>
          </w:rPr>
          <w:delText>[5]</w:delText>
        </w:r>
        <w:r w:rsidRPr="002B6EEC" w:rsidDel="00CA756F">
          <w:rPr>
            <w:sz w:val="22"/>
            <w:szCs w:val="22"/>
            <w:rPrChange w:id="831" w:author="Chen Liao" w:date="2021-03-29T18:57:00Z">
              <w:rPr/>
            </w:rPrChange>
          </w:rPr>
          <w:fldChar w:fldCharType="end"/>
        </w:r>
        <w:r w:rsidRPr="002B6EEC" w:rsidDel="00CA756F">
          <w:rPr>
            <w:sz w:val="22"/>
            <w:szCs w:val="22"/>
            <w:rPrChange w:id="832" w:author="Chen Liao" w:date="2021-03-29T18:57:00Z">
              <w:rPr/>
            </w:rPrChange>
          </w:rPr>
          <w:delText>.</w:delText>
        </w:r>
      </w:del>
    </w:p>
    <w:p w14:paraId="35ADAC07" w14:textId="654BF82F" w:rsidR="008C6EFA" w:rsidRPr="002B6EEC" w:rsidRDefault="00142331" w:rsidP="001E011A">
      <w:pPr>
        <w:spacing w:after="240"/>
        <w:jc w:val="both"/>
        <w:rPr>
          <w:ins w:id="833" w:author="Chen Liao" w:date="2021-03-26T18:35:00Z"/>
          <w:sz w:val="22"/>
          <w:szCs w:val="22"/>
          <w:u w:val="single"/>
          <w:shd w:val="clear" w:color="auto" w:fill="FFFFFF"/>
          <w:rPrChange w:id="834" w:author="Chen Liao" w:date="2021-03-29T18:57:00Z">
            <w:rPr>
              <w:ins w:id="835" w:author="Chen Liao" w:date="2021-03-26T18:35:00Z"/>
              <w:u w:val="single"/>
              <w:shd w:val="clear" w:color="auto" w:fill="FFFFFF"/>
            </w:rPr>
          </w:rPrChange>
        </w:rPr>
      </w:pPr>
      <w:ins w:id="836" w:author="Chen Liao" w:date="2021-03-09T15:05:00Z">
        <w:r w:rsidRPr="002B6EEC">
          <w:rPr>
            <w:sz w:val="22"/>
            <w:szCs w:val="22"/>
            <w:u w:val="single"/>
            <w:shd w:val="clear" w:color="auto" w:fill="FFFFFF"/>
            <w:rPrChange w:id="837" w:author="Chen Liao" w:date="2021-03-29T18:57:00Z">
              <w:rPr>
                <w:szCs w:val="21"/>
                <w:shd w:val="clear" w:color="auto" w:fill="FFFFFF"/>
              </w:rPr>
            </w:rPrChange>
          </w:rPr>
          <w:t xml:space="preserve"># </w:t>
        </w:r>
      </w:ins>
      <w:ins w:id="838" w:author="Chen Liao" w:date="2021-03-09T17:47:00Z">
        <w:r w:rsidR="005B0928" w:rsidRPr="002B6EEC">
          <w:rPr>
            <w:sz w:val="22"/>
            <w:szCs w:val="22"/>
            <w:u w:val="single"/>
            <w:shd w:val="clear" w:color="auto" w:fill="FFFFFF"/>
            <w:rPrChange w:id="839" w:author="Chen Liao" w:date="2021-03-29T18:57:00Z">
              <w:rPr>
                <w:u w:val="single"/>
                <w:shd w:val="clear" w:color="auto" w:fill="FFFFFF"/>
              </w:rPr>
            </w:rPrChange>
          </w:rPr>
          <w:t xml:space="preserve">The </w:t>
        </w:r>
      </w:ins>
      <w:ins w:id="840" w:author="Chen Liao" w:date="2021-03-24T10:29:00Z">
        <w:r w:rsidR="00CF24E0" w:rsidRPr="002B6EEC">
          <w:rPr>
            <w:sz w:val="22"/>
            <w:szCs w:val="22"/>
            <w:u w:val="single"/>
            <w:shd w:val="clear" w:color="auto" w:fill="FFFFFF"/>
            <w:rPrChange w:id="841" w:author="Chen Liao" w:date="2021-03-29T18:57:00Z">
              <w:rPr>
                <w:u w:val="single"/>
                <w:shd w:val="clear" w:color="auto" w:fill="FFFFFF"/>
              </w:rPr>
            </w:rPrChange>
          </w:rPr>
          <w:t>interaction</w:t>
        </w:r>
      </w:ins>
      <w:ins w:id="842" w:author="Chen Liao" w:date="2021-03-24T10:30:00Z">
        <w:r w:rsidR="00295462" w:rsidRPr="002B6EEC">
          <w:rPr>
            <w:sz w:val="22"/>
            <w:szCs w:val="22"/>
            <w:u w:val="single"/>
            <w:shd w:val="clear" w:color="auto" w:fill="FFFFFF"/>
            <w:rPrChange w:id="843" w:author="Chen Liao" w:date="2021-03-29T18:57:00Z">
              <w:rPr>
                <w:u w:val="single"/>
                <w:shd w:val="clear" w:color="auto" w:fill="FFFFFF"/>
              </w:rPr>
            </w:rPrChange>
          </w:rPr>
          <w:t>s</w:t>
        </w:r>
      </w:ins>
      <w:ins w:id="844" w:author="Chen Liao" w:date="2021-03-24T10:29:00Z">
        <w:r w:rsidR="00CF24E0" w:rsidRPr="002B6EEC">
          <w:rPr>
            <w:sz w:val="22"/>
            <w:szCs w:val="22"/>
            <w:u w:val="single"/>
            <w:shd w:val="clear" w:color="auto" w:fill="FFFFFF"/>
            <w:rPrChange w:id="845" w:author="Chen Liao" w:date="2021-03-29T18:57:00Z">
              <w:rPr>
                <w:u w:val="single"/>
                <w:shd w:val="clear" w:color="auto" w:fill="FFFFFF"/>
              </w:rPr>
            </w:rPrChange>
          </w:rPr>
          <w:t xml:space="preserve"> between diet</w:t>
        </w:r>
      </w:ins>
      <w:ins w:id="846" w:author="Chen Liao" w:date="2021-03-26T19:23:00Z">
        <w:r w:rsidR="00F514D8" w:rsidRPr="002B6EEC">
          <w:rPr>
            <w:sz w:val="22"/>
            <w:szCs w:val="22"/>
            <w:u w:val="single"/>
            <w:shd w:val="clear" w:color="auto" w:fill="FFFFFF"/>
            <w:rPrChange w:id="847" w:author="Chen Liao" w:date="2021-03-29T18:57:00Z">
              <w:rPr>
                <w:u w:val="single"/>
                <w:shd w:val="clear" w:color="auto" w:fill="FFFFFF"/>
              </w:rPr>
            </w:rPrChange>
          </w:rPr>
          <w:t>ary fiber</w:t>
        </w:r>
      </w:ins>
      <w:ins w:id="848" w:author="Chen Liao" w:date="2021-03-24T10:29:00Z">
        <w:r w:rsidR="00CF24E0" w:rsidRPr="002B6EEC">
          <w:rPr>
            <w:sz w:val="22"/>
            <w:szCs w:val="22"/>
            <w:u w:val="single"/>
            <w:shd w:val="clear" w:color="auto" w:fill="FFFFFF"/>
            <w:rPrChange w:id="849" w:author="Chen Liao" w:date="2021-03-29T18:57:00Z">
              <w:rPr>
                <w:u w:val="single"/>
                <w:shd w:val="clear" w:color="auto" w:fill="FFFFFF"/>
              </w:rPr>
            </w:rPrChange>
          </w:rPr>
          <w:t>, gut bacteria and</w:t>
        </w:r>
      </w:ins>
      <w:ins w:id="850" w:author="Chen Liao" w:date="2021-03-24T10:30:00Z">
        <w:r w:rsidR="00CF24E0" w:rsidRPr="002B6EEC">
          <w:rPr>
            <w:sz w:val="22"/>
            <w:szCs w:val="22"/>
            <w:u w:val="single"/>
            <w:shd w:val="clear" w:color="auto" w:fill="FFFFFF"/>
            <w:rPrChange w:id="851" w:author="Chen Liao" w:date="2021-03-29T18:57:00Z">
              <w:rPr>
                <w:u w:val="single"/>
                <w:shd w:val="clear" w:color="auto" w:fill="FFFFFF"/>
              </w:rPr>
            </w:rPrChange>
          </w:rPr>
          <w:t xml:space="preserve"> SCFA metabolism</w:t>
        </w:r>
      </w:ins>
      <w:ins w:id="852" w:author="Chen Liao" w:date="2021-03-09T17:47:00Z">
        <w:r w:rsidR="005B0928" w:rsidRPr="002B6EEC">
          <w:rPr>
            <w:sz w:val="22"/>
            <w:szCs w:val="22"/>
            <w:u w:val="single"/>
            <w:shd w:val="clear" w:color="auto" w:fill="FFFFFF"/>
            <w:rPrChange w:id="853" w:author="Chen Liao" w:date="2021-03-29T18:57:00Z">
              <w:rPr>
                <w:u w:val="single"/>
                <w:shd w:val="clear" w:color="auto" w:fill="FFFFFF"/>
              </w:rPr>
            </w:rPrChange>
          </w:rPr>
          <w:t xml:space="preserve"> is partially known</w:t>
        </w:r>
      </w:ins>
    </w:p>
    <w:p w14:paraId="607CA2A3" w14:textId="66AA3177" w:rsidR="00142331" w:rsidRPr="002B6EEC" w:rsidDel="002C48F8" w:rsidRDefault="0026176C" w:rsidP="005A265A">
      <w:pPr>
        <w:jc w:val="both"/>
        <w:rPr>
          <w:del w:id="854" w:author="Chen Liao" w:date="2021-03-09T17:53:00Z"/>
          <w:sz w:val="22"/>
          <w:szCs w:val="22"/>
          <w:shd w:val="clear" w:color="auto" w:fill="FFFFFF"/>
          <w:rPrChange w:id="855" w:author="Chen Liao" w:date="2021-03-29T18:57:00Z">
            <w:rPr>
              <w:del w:id="856" w:author="Chen Liao" w:date="2021-03-09T17:53:00Z"/>
              <w:shd w:val="clear" w:color="auto" w:fill="FFFFFF"/>
            </w:rPr>
          </w:rPrChange>
        </w:rPr>
        <w:pPrChange w:id="857" w:author="Chen Liao" w:date="2021-03-26T21:42:00Z">
          <w:pPr>
            <w:pStyle w:val="ListParagraph"/>
            <w:spacing w:after="240"/>
            <w:ind w:left="0" w:firstLineChars="177" w:firstLine="425"/>
            <w:jc w:val="both"/>
          </w:pPr>
        </w:pPrChange>
      </w:pPr>
      <w:ins w:id="858" w:author="Chen Liao" w:date="2021-03-26T21:02:00Z">
        <w:r w:rsidRPr="002B6EEC">
          <w:rPr>
            <w:sz w:val="22"/>
            <w:szCs w:val="22"/>
            <w:shd w:val="clear" w:color="auto" w:fill="FFFFFF"/>
            <w:rPrChange w:id="859" w:author="Chen Liao" w:date="2021-03-29T18:57:00Z">
              <w:rPr>
                <w:shd w:val="clear" w:color="auto" w:fill="FFFFFF"/>
              </w:rPr>
            </w:rPrChange>
          </w:rPr>
          <w:t>Supplementation of dietary fiber to selectively stimulate and enrich SCFA</w:t>
        </w:r>
      </w:ins>
      <w:ins w:id="860" w:author="Chen Liao" w:date="2021-03-26T21:03:00Z">
        <w:r w:rsidR="006F19FE" w:rsidRPr="002B6EEC">
          <w:rPr>
            <w:sz w:val="22"/>
            <w:szCs w:val="22"/>
            <w:shd w:val="clear" w:color="auto" w:fill="FFFFFF"/>
            <w:rPrChange w:id="861" w:author="Chen Liao" w:date="2021-03-29T18:57:00Z">
              <w:rPr>
                <w:shd w:val="clear" w:color="auto" w:fill="FFFFFF"/>
              </w:rPr>
            </w:rPrChange>
          </w:rPr>
          <w:t>s</w:t>
        </w:r>
      </w:ins>
      <w:ins w:id="862" w:author="Chen Liao" w:date="2021-03-26T21:02:00Z">
        <w:r w:rsidRPr="002B6EEC">
          <w:rPr>
            <w:sz w:val="22"/>
            <w:szCs w:val="22"/>
            <w:shd w:val="clear" w:color="auto" w:fill="FFFFFF"/>
            <w:rPrChange w:id="863" w:author="Chen Liao" w:date="2021-03-29T18:57:00Z">
              <w:rPr>
                <w:shd w:val="clear" w:color="auto" w:fill="FFFFFF"/>
              </w:rPr>
            </w:rPrChange>
          </w:rPr>
          <w:t xml:space="preserve"> producers is not as straightforward as it sounds: gut microbiome is an ecosystem and prebiotic interventions</w:t>
        </w:r>
      </w:ins>
      <w:ins w:id="864" w:author="Chen Liao" w:date="2021-03-26T21:03:00Z">
        <w:r w:rsidR="00891158" w:rsidRPr="002B6EEC">
          <w:rPr>
            <w:sz w:val="22"/>
            <w:szCs w:val="22"/>
            <w:shd w:val="clear" w:color="auto" w:fill="FFFFFF"/>
            <w:rPrChange w:id="865" w:author="Chen Liao" w:date="2021-03-29T18:57:00Z">
              <w:rPr>
                <w:shd w:val="clear" w:color="auto" w:fill="FFFFFF"/>
              </w:rPr>
            </w:rPrChange>
          </w:rPr>
          <w:t xml:space="preserve"> may </w:t>
        </w:r>
      </w:ins>
      <w:ins w:id="866" w:author="Chen Liao" w:date="2021-03-26T21:02:00Z">
        <w:r w:rsidRPr="002B6EEC">
          <w:rPr>
            <w:sz w:val="22"/>
            <w:szCs w:val="22"/>
            <w:shd w:val="clear" w:color="auto" w:fill="FFFFFF"/>
            <w:rPrChange w:id="867" w:author="Chen Liao" w:date="2021-03-29T18:57:00Z">
              <w:rPr>
                <w:shd w:val="clear" w:color="auto" w:fill="FFFFFF"/>
              </w:rPr>
            </w:rPrChange>
          </w:rPr>
          <w:t>lead to system-wide micr</w:t>
        </w:r>
      </w:ins>
      <w:ins w:id="868" w:author="Chen Liao" w:date="2021-03-26T21:05:00Z">
        <w:r w:rsidR="00314C38" w:rsidRPr="002B6EEC">
          <w:rPr>
            <w:sz w:val="22"/>
            <w:szCs w:val="22"/>
            <w:shd w:val="clear" w:color="auto" w:fill="FFFFFF"/>
            <w:rPrChange w:id="869" w:author="Chen Liao" w:date="2021-03-29T18:57:00Z">
              <w:rPr>
                <w:shd w:val="clear" w:color="auto" w:fill="FFFFFF"/>
              </w:rPr>
            </w:rPrChange>
          </w:rPr>
          <w:t>o</w:t>
        </w:r>
      </w:ins>
      <w:ins w:id="870" w:author="Chen Liao" w:date="2021-03-26T21:02:00Z">
        <w:r w:rsidRPr="002B6EEC">
          <w:rPr>
            <w:sz w:val="22"/>
            <w:szCs w:val="22"/>
            <w:shd w:val="clear" w:color="auto" w:fill="FFFFFF"/>
            <w:rPrChange w:id="871" w:author="Chen Liao" w:date="2021-03-29T18:57:00Z">
              <w:rPr>
                <w:shd w:val="clear" w:color="auto" w:fill="FFFFFF"/>
              </w:rPr>
            </w:rPrChange>
          </w:rPr>
          <w:t xml:space="preserve">biota </w:t>
        </w:r>
      </w:ins>
      <w:ins w:id="872" w:author="Chen Liao" w:date="2021-03-26T21:04:00Z">
        <w:r w:rsidR="008B2369" w:rsidRPr="002B6EEC">
          <w:rPr>
            <w:sz w:val="22"/>
            <w:szCs w:val="22"/>
            <w:shd w:val="clear" w:color="auto" w:fill="FFFFFF"/>
            <w:rPrChange w:id="873" w:author="Chen Liao" w:date="2021-03-29T18:57:00Z">
              <w:rPr>
                <w:shd w:val="clear" w:color="auto" w:fill="FFFFFF"/>
              </w:rPr>
            </w:rPrChange>
          </w:rPr>
          <w:t xml:space="preserve">and metabolic </w:t>
        </w:r>
      </w:ins>
      <w:ins w:id="874" w:author="Chen Liao" w:date="2021-03-26T21:02:00Z">
        <w:r w:rsidRPr="002B6EEC">
          <w:rPr>
            <w:sz w:val="22"/>
            <w:szCs w:val="22"/>
            <w:shd w:val="clear" w:color="auto" w:fill="FFFFFF"/>
            <w:rPrChange w:id="875" w:author="Chen Liao" w:date="2021-03-29T18:57:00Z">
              <w:rPr>
                <w:shd w:val="clear" w:color="auto" w:fill="FFFFFF"/>
              </w:rPr>
            </w:rPrChange>
          </w:rPr>
          <w:t>shifts</w:t>
        </w:r>
      </w:ins>
      <w:ins w:id="876" w:author="Chen Liao" w:date="2021-03-26T21:22:00Z">
        <w:r w:rsidR="00F501CC" w:rsidRPr="002B6EEC">
          <w:rPr>
            <w:sz w:val="22"/>
            <w:szCs w:val="22"/>
            <w:shd w:val="clear" w:color="auto" w:fill="FFFFFF"/>
            <w:rPrChange w:id="877" w:author="Chen Liao" w:date="2021-03-29T18:57:00Z">
              <w:rPr>
                <w:rStyle w:val="CommentReference"/>
              </w:rPr>
            </w:rPrChange>
          </w:rPr>
          <w:commentReference w:id="878"/>
        </w:r>
      </w:ins>
      <w:ins w:id="879" w:author="Chen Liao" w:date="2021-03-26T21:03:00Z">
        <w:r w:rsidR="00891158" w:rsidRPr="002B6EEC">
          <w:rPr>
            <w:sz w:val="22"/>
            <w:szCs w:val="22"/>
            <w:shd w:val="clear" w:color="auto" w:fill="FFFFFF"/>
            <w:rPrChange w:id="880" w:author="Chen Liao" w:date="2021-03-29T18:57:00Z">
              <w:rPr>
                <w:shd w:val="clear" w:color="auto" w:fill="FFFFFF"/>
              </w:rPr>
            </w:rPrChange>
          </w:rPr>
          <w:t xml:space="preserve">. </w:t>
        </w:r>
      </w:ins>
      <w:ins w:id="881" w:author="Chen Liao" w:date="2021-03-26T21:04:00Z">
        <w:r w:rsidR="008B2369" w:rsidRPr="002B6EEC">
          <w:rPr>
            <w:sz w:val="22"/>
            <w:szCs w:val="22"/>
            <w:shd w:val="clear" w:color="auto" w:fill="FFFFFF"/>
            <w:rPrChange w:id="882" w:author="Chen Liao" w:date="2021-03-29T18:57:00Z">
              <w:rPr>
                <w:shd w:val="clear" w:color="auto" w:fill="FFFFFF"/>
              </w:rPr>
            </w:rPrChange>
          </w:rPr>
          <w:t>Th</w:t>
        </w:r>
        <w:r w:rsidR="00926C10" w:rsidRPr="002B6EEC">
          <w:rPr>
            <w:sz w:val="22"/>
            <w:szCs w:val="22"/>
            <w:shd w:val="clear" w:color="auto" w:fill="FFFFFF"/>
            <w:rPrChange w:id="883" w:author="Chen Liao" w:date="2021-03-29T18:57:00Z">
              <w:rPr>
                <w:shd w:val="clear" w:color="auto" w:fill="FFFFFF"/>
              </w:rPr>
            </w:rPrChange>
          </w:rPr>
          <w:t>erefore</w:t>
        </w:r>
        <w:r w:rsidR="008B2369" w:rsidRPr="002B6EEC">
          <w:rPr>
            <w:sz w:val="22"/>
            <w:szCs w:val="22"/>
            <w:shd w:val="clear" w:color="auto" w:fill="FFFFFF"/>
            <w:rPrChange w:id="884" w:author="Chen Liao" w:date="2021-03-29T18:57:00Z">
              <w:rPr>
                <w:shd w:val="clear" w:color="auto" w:fill="FFFFFF"/>
              </w:rPr>
            </w:rPrChange>
          </w:rPr>
          <w:t>, p</w:t>
        </w:r>
      </w:ins>
      <w:ins w:id="885" w:author="Chen Liao" w:date="2021-03-26T19:40:00Z">
        <w:r w:rsidR="001B57CB" w:rsidRPr="002B6EEC">
          <w:rPr>
            <w:sz w:val="22"/>
            <w:szCs w:val="22"/>
            <w:shd w:val="clear" w:color="auto" w:fill="FFFFFF"/>
            <w:rPrChange w:id="886" w:author="Chen Liao" w:date="2021-03-29T18:57:00Z">
              <w:rPr>
                <w:shd w:val="clear" w:color="auto" w:fill="FFFFFF"/>
              </w:rPr>
            </w:rPrChange>
          </w:rPr>
          <w:t>redict</w:t>
        </w:r>
      </w:ins>
      <w:ins w:id="887" w:author="Chen Liao" w:date="2021-03-26T19:41:00Z">
        <w:r w:rsidR="001B57CB" w:rsidRPr="002B6EEC">
          <w:rPr>
            <w:sz w:val="22"/>
            <w:szCs w:val="22"/>
            <w:shd w:val="clear" w:color="auto" w:fill="FFFFFF"/>
            <w:rPrChange w:id="888" w:author="Chen Liao" w:date="2021-03-29T18:57:00Z">
              <w:rPr>
                <w:shd w:val="clear" w:color="auto" w:fill="FFFFFF"/>
              </w:rPr>
            </w:rPrChange>
          </w:rPr>
          <w:t>ing wh</w:t>
        </w:r>
      </w:ins>
      <w:ins w:id="889" w:author="Chen Liao" w:date="2021-03-26T20:54:00Z">
        <w:r w:rsidR="0068210B" w:rsidRPr="002B6EEC">
          <w:rPr>
            <w:sz w:val="22"/>
            <w:szCs w:val="22"/>
            <w:shd w:val="clear" w:color="auto" w:fill="FFFFFF"/>
            <w:rPrChange w:id="890" w:author="Chen Liao" w:date="2021-03-29T18:57:00Z">
              <w:rPr>
                <w:shd w:val="clear" w:color="auto" w:fill="FFFFFF"/>
              </w:rPr>
            </w:rPrChange>
          </w:rPr>
          <w:t>ether</w:t>
        </w:r>
      </w:ins>
      <w:ins w:id="891" w:author="Chen Liao" w:date="2021-03-26T19:41:00Z">
        <w:r w:rsidR="001B57CB" w:rsidRPr="002B6EEC">
          <w:rPr>
            <w:sz w:val="22"/>
            <w:szCs w:val="22"/>
            <w:shd w:val="clear" w:color="auto" w:fill="FFFFFF"/>
            <w:rPrChange w:id="892" w:author="Chen Liao" w:date="2021-03-29T18:57:00Z">
              <w:rPr>
                <w:shd w:val="clear" w:color="auto" w:fill="FFFFFF"/>
              </w:rPr>
            </w:rPrChange>
          </w:rPr>
          <w:t xml:space="preserve"> SCFAs</w:t>
        </w:r>
      </w:ins>
      <w:ins w:id="893" w:author="Chen Liao" w:date="2021-03-26T20:54:00Z">
        <w:r w:rsidR="00282A49" w:rsidRPr="002B6EEC">
          <w:rPr>
            <w:sz w:val="22"/>
            <w:szCs w:val="22"/>
            <w:shd w:val="clear" w:color="auto" w:fill="FFFFFF"/>
            <w:rPrChange w:id="894" w:author="Chen Liao" w:date="2021-03-29T18:57:00Z">
              <w:rPr>
                <w:shd w:val="clear" w:color="auto" w:fill="FFFFFF"/>
              </w:rPr>
            </w:rPrChange>
          </w:rPr>
          <w:t xml:space="preserve"> levels increase or decrease </w:t>
        </w:r>
      </w:ins>
      <w:ins w:id="895" w:author="Chen Liao" w:date="2021-03-26T20:57:00Z">
        <w:r w:rsidR="0068210B" w:rsidRPr="002B6EEC">
          <w:rPr>
            <w:sz w:val="22"/>
            <w:szCs w:val="22"/>
            <w:shd w:val="clear" w:color="auto" w:fill="FFFFFF"/>
            <w:rPrChange w:id="896" w:author="Chen Liao" w:date="2021-03-29T18:57:00Z">
              <w:rPr>
                <w:shd w:val="clear" w:color="auto" w:fill="FFFFFF"/>
              </w:rPr>
            </w:rPrChange>
          </w:rPr>
          <w:t>requires a</w:t>
        </w:r>
      </w:ins>
      <w:ins w:id="897" w:author="Chen Liao" w:date="2021-03-26T21:01:00Z">
        <w:r w:rsidRPr="002B6EEC">
          <w:rPr>
            <w:sz w:val="22"/>
            <w:szCs w:val="22"/>
            <w:shd w:val="clear" w:color="auto" w:fill="FFFFFF"/>
            <w:rPrChange w:id="898" w:author="Chen Liao" w:date="2021-03-29T18:57:00Z">
              <w:rPr>
                <w:shd w:val="clear" w:color="auto" w:fill="FFFFFF"/>
              </w:rPr>
            </w:rPrChange>
          </w:rPr>
          <w:t xml:space="preserve"> </w:t>
        </w:r>
      </w:ins>
      <w:proofErr w:type="gramStart"/>
      <w:ins w:id="899" w:author="Chen Liao" w:date="2021-03-26T21:06:00Z">
        <w:r w:rsidR="00314C38" w:rsidRPr="002B6EEC">
          <w:rPr>
            <w:sz w:val="22"/>
            <w:szCs w:val="22"/>
            <w:shd w:val="clear" w:color="auto" w:fill="FFFFFF"/>
            <w:rPrChange w:id="900" w:author="Chen Liao" w:date="2021-03-29T18:57:00Z">
              <w:rPr>
                <w:shd w:val="clear" w:color="auto" w:fill="FFFFFF"/>
              </w:rPr>
            </w:rPrChange>
          </w:rPr>
          <w:t>systems</w:t>
        </w:r>
      </w:ins>
      <w:proofErr w:type="gramEnd"/>
      <w:ins w:id="901" w:author="Chen Liao" w:date="2021-03-26T20:57:00Z">
        <w:r w:rsidR="0068210B" w:rsidRPr="002B6EEC">
          <w:rPr>
            <w:sz w:val="22"/>
            <w:szCs w:val="22"/>
            <w:shd w:val="clear" w:color="auto" w:fill="FFFFFF"/>
            <w:rPrChange w:id="902" w:author="Chen Liao" w:date="2021-03-29T18:57:00Z">
              <w:rPr>
                <w:shd w:val="clear" w:color="auto" w:fill="FFFFFF"/>
              </w:rPr>
            </w:rPrChange>
          </w:rPr>
          <w:t xml:space="preserve"> understanding of the</w:t>
        </w:r>
      </w:ins>
      <w:ins w:id="903" w:author="Chen Liao" w:date="2021-03-26T18:44:00Z">
        <w:r w:rsidR="00490E01" w:rsidRPr="002B6EEC">
          <w:rPr>
            <w:sz w:val="22"/>
            <w:szCs w:val="22"/>
            <w:shd w:val="clear" w:color="auto" w:fill="FFFFFF"/>
            <w:rPrChange w:id="904" w:author="Chen Liao" w:date="2021-03-29T18:57:00Z">
              <w:rPr>
                <w:shd w:val="clear" w:color="auto" w:fill="FFFFFF"/>
              </w:rPr>
            </w:rPrChange>
          </w:rPr>
          <w:t xml:space="preserve"> </w:t>
        </w:r>
      </w:ins>
      <w:ins w:id="905" w:author="Chen Liao" w:date="2021-03-26T20:59:00Z">
        <w:r w:rsidR="00F976F1" w:rsidRPr="002B6EEC">
          <w:rPr>
            <w:sz w:val="22"/>
            <w:szCs w:val="22"/>
            <w:shd w:val="clear" w:color="auto" w:fill="FFFFFF"/>
            <w:rPrChange w:id="906" w:author="Chen Liao" w:date="2021-03-29T18:57:00Z">
              <w:rPr>
                <w:shd w:val="clear" w:color="auto" w:fill="FFFFFF"/>
              </w:rPr>
            </w:rPrChange>
          </w:rPr>
          <w:t xml:space="preserve">complex </w:t>
        </w:r>
      </w:ins>
      <w:ins w:id="907" w:author="Chen Liao" w:date="2021-03-26T18:44:00Z">
        <w:r w:rsidR="00490E01" w:rsidRPr="002B6EEC">
          <w:rPr>
            <w:sz w:val="22"/>
            <w:szCs w:val="22"/>
            <w:shd w:val="clear" w:color="auto" w:fill="FFFFFF"/>
            <w:rPrChange w:id="908" w:author="Chen Liao" w:date="2021-03-29T18:57:00Z">
              <w:rPr>
                <w:shd w:val="clear" w:color="auto" w:fill="FFFFFF"/>
              </w:rPr>
            </w:rPrChange>
          </w:rPr>
          <w:t>interplay between diet</w:t>
        </w:r>
      </w:ins>
      <w:ins w:id="909" w:author="Chen Liao" w:date="2021-03-26T20:57:00Z">
        <w:r w:rsidR="007C2583" w:rsidRPr="002B6EEC">
          <w:rPr>
            <w:sz w:val="22"/>
            <w:szCs w:val="22"/>
            <w:shd w:val="clear" w:color="auto" w:fill="FFFFFF"/>
            <w:rPrChange w:id="910" w:author="Chen Liao" w:date="2021-03-29T18:57:00Z">
              <w:rPr>
                <w:shd w:val="clear" w:color="auto" w:fill="FFFFFF"/>
              </w:rPr>
            </w:rPrChange>
          </w:rPr>
          <w:t>ary fiber</w:t>
        </w:r>
      </w:ins>
      <w:ins w:id="911" w:author="Chen Liao" w:date="2021-03-26T18:44:00Z">
        <w:r w:rsidR="00490E01" w:rsidRPr="002B6EEC">
          <w:rPr>
            <w:sz w:val="22"/>
            <w:szCs w:val="22"/>
            <w:shd w:val="clear" w:color="auto" w:fill="FFFFFF"/>
            <w:rPrChange w:id="912" w:author="Chen Liao" w:date="2021-03-29T18:57:00Z">
              <w:rPr>
                <w:shd w:val="clear" w:color="auto" w:fill="FFFFFF"/>
              </w:rPr>
            </w:rPrChange>
          </w:rPr>
          <w:t xml:space="preserve">, gut </w:t>
        </w:r>
      </w:ins>
      <w:ins w:id="913" w:author="Chen Liao" w:date="2021-03-26T19:37:00Z">
        <w:r w:rsidR="00C6371D" w:rsidRPr="002B6EEC">
          <w:rPr>
            <w:sz w:val="22"/>
            <w:szCs w:val="22"/>
            <w:shd w:val="clear" w:color="auto" w:fill="FFFFFF"/>
            <w:rPrChange w:id="914" w:author="Chen Liao" w:date="2021-03-29T18:57:00Z">
              <w:rPr>
                <w:shd w:val="clear" w:color="auto" w:fill="FFFFFF"/>
              </w:rPr>
            </w:rPrChange>
          </w:rPr>
          <w:t>bacteria</w:t>
        </w:r>
      </w:ins>
      <w:ins w:id="915" w:author="Chen Liao" w:date="2021-03-26T18:44:00Z">
        <w:r w:rsidR="00490E01" w:rsidRPr="002B6EEC">
          <w:rPr>
            <w:sz w:val="22"/>
            <w:szCs w:val="22"/>
            <w:shd w:val="clear" w:color="auto" w:fill="FFFFFF"/>
            <w:rPrChange w:id="916" w:author="Chen Liao" w:date="2021-03-29T18:57:00Z">
              <w:rPr>
                <w:shd w:val="clear" w:color="auto" w:fill="FFFFFF"/>
              </w:rPr>
            </w:rPrChange>
          </w:rPr>
          <w:t xml:space="preserve"> and </w:t>
        </w:r>
      </w:ins>
      <w:ins w:id="917" w:author="Chen Liao" w:date="2021-03-26T19:36:00Z">
        <w:r w:rsidR="00C6371D" w:rsidRPr="002B6EEC">
          <w:rPr>
            <w:sz w:val="22"/>
            <w:szCs w:val="22"/>
            <w:shd w:val="clear" w:color="auto" w:fill="FFFFFF"/>
            <w:rPrChange w:id="918" w:author="Chen Liao" w:date="2021-03-29T18:57:00Z">
              <w:rPr>
                <w:shd w:val="clear" w:color="auto" w:fill="FFFFFF"/>
              </w:rPr>
            </w:rPrChange>
          </w:rPr>
          <w:t>SCFA</w:t>
        </w:r>
      </w:ins>
      <w:ins w:id="919" w:author="Chen Liao" w:date="2021-03-26T19:37:00Z">
        <w:r w:rsidR="00C6371D" w:rsidRPr="002B6EEC">
          <w:rPr>
            <w:sz w:val="22"/>
            <w:szCs w:val="22"/>
            <w:shd w:val="clear" w:color="auto" w:fill="FFFFFF"/>
            <w:rPrChange w:id="920" w:author="Chen Liao" w:date="2021-03-29T18:57:00Z">
              <w:rPr>
                <w:shd w:val="clear" w:color="auto" w:fill="FFFFFF"/>
              </w:rPr>
            </w:rPrChange>
          </w:rPr>
          <w:t xml:space="preserve"> metabolism</w:t>
        </w:r>
      </w:ins>
      <w:ins w:id="921" w:author="Chen Liao" w:date="2021-03-26T20:57:00Z">
        <w:r w:rsidR="004D0379" w:rsidRPr="002B6EEC">
          <w:rPr>
            <w:sz w:val="22"/>
            <w:szCs w:val="22"/>
            <w:shd w:val="clear" w:color="auto" w:fill="FFFFFF"/>
            <w:rPrChange w:id="922" w:author="Chen Liao" w:date="2021-03-29T18:57:00Z">
              <w:rPr>
                <w:shd w:val="clear" w:color="auto" w:fill="FFFFFF"/>
              </w:rPr>
            </w:rPrChange>
          </w:rPr>
          <w:t xml:space="preserve">, </w:t>
        </w:r>
      </w:ins>
      <w:ins w:id="923" w:author="Chen Liao" w:date="2021-03-26T20:58:00Z">
        <w:r w:rsidR="004D0379" w:rsidRPr="002B6EEC">
          <w:rPr>
            <w:sz w:val="22"/>
            <w:szCs w:val="22"/>
            <w:shd w:val="clear" w:color="auto" w:fill="FFFFFF"/>
            <w:rPrChange w:id="924" w:author="Chen Liao" w:date="2021-03-29T18:57:00Z">
              <w:rPr>
                <w:shd w:val="clear" w:color="auto" w:fill="FFFFFF"/>
              </w:rPr>
            </w:rPrChange>
          </w:rPr>
          <w:t>which is only partially known.</w:t>
        </w:r>
      </w:ins>
      <w:ins w:id="925" w:author="Chen Liao" w:date="2021-03-26T18:44:00Z">
        <w:r w:rsidR="00490E01" w:rsidRPr="002B6EEC">
          <w:rPr>
            <w:sz w:val="22"/>
            <w:szCs w:val="22"/>
            <w:shd w:val="clear" w:color="auto" w:fill="FFFFFF"/>
            <w:rPrChange w:id="926" w:author="Chen Liao" w:date="2021-03-29T18:57:00Z">
              <w:rPr>
                <w:shd w:val="clear" w:color="auto" w:fill="FFFFFF"/>
              </w:rPr>
            </w:rPrChange>
          </w:rPr>
          <w:t xml:space="preserve"> </w:t>
        </w:r>
      </w:ins>
      <w:commentRangeStart w:id="878"/>
      <w:commentRangeEnd w:id="878"/>
    </w:p>
    <w:p w14:paraId="2618441D" w14:textId="0450E669" w:rsidR="00A1421C" w:rsidRPr="002B6EEC" w:rsidDel="00C6056D" w:rsidRDefault="005E59F4" w:rsidP="002B7789">
      <w:pPr>
        <w:jc w:val="both"/>
        <w:rPr>
          <w:del w:id="927" w:author="Chen Liao" w:date="2021-03-24T08:14:00Z"/>
          <w:sz w:val="22"/>
          <w:szCs w:val="22"/>
          <w:shd w:val="clear" w:color="auto" w:fill="FFFFFF"/>
          <w:rPrChange w:id="928" w:author="Chen Liao" w:date="2021-03-29T18:57:00Z">
            <w:rPr>
              <w:del w:id="929" w:author="Chen Liao" w:date="2021-03-24T08:14:00Z"/>
              <w:shd w:val="clear" w:color="auto" w:fill="FFFFFF"/>
            </w:rPr>
          </w:rPrChange>
        </w:rPr>
        <w:pPrChange w:id="930" w:author="Chen Liao" w:date="2021-03-26T21:42:00Z">
          <w:pPr>
            <w:spacing w:after="240"/>
            <w:jc w:val="both"/>
          </w:pPr>
        </w:pPrChange>
      </w:pPr>
      <w:ins w:id="931" w:author="Chen Liao" w:date="2021-03-24T10:35:00Z">
        <w:r w:rsidRPr="002B6EEC">
          <w:rPr>
            <w:sz w:val="22"/>
            <w:szCs w:val="22"/>
            <w:shd w:val="clear" w:color="auto" w:fill="FFFFFF"/>
            <w:rPrChange w:id="932" w:author="Chen Liao" w:date="2021-03-29T18:57:00Z">
              <w:rPr>
                <w:shd w:val="clear" w:color="auto" w:fill="FFFFFF"/>
              </w:rPr>
            </w:rPrChange>
          </w:rPr>
          <w:t xml:space="preserve">Depending on the </w:t>
        </w:r>
        <w:proofErr w:type="spellStart"/>
        <w:r w:rsidRPr="002B6EEC">
          <w:rPr>
            <w:sz w:val="22"/>
            <w:szCs w:val="22"/>
            <w:shd w:val="clear" w:color="auto" w:fill="FFFFFF"/>
            <w:rPrChange w:id="933" w:author="Chen Liao" w:date="2021-03-29T18:57:00Z">
              <w:rPr>
                <w:shd w:val="clear" w:color="auto" w:fill="FFFFFF"/>
              </w:rPr>
            </w:rPrChange>
          </w:rPr>
          <w:t>avaiablity</w:t>
        </w:r>
        <w:proofErr w:type="spellEnd"/>
        <w:r w:rsidRPr="002B6EEC">
          <w:rPr>
            <w:sz w:val="22"/>
            <w:szCs w:val="22"/>
            <w:shd w:val="clear" w:color="auto" w:fill="FFFFFF"/>
            <w:rPrChange w:id="934" w:author="Chen Liao" w:date="2021-03-29T18:57:00Z">
              <w:rPr>
                <w:shd w:val="clear" w:color="auto" w:fill="FFFFFF"/>
              </w:rPr>
            </w:rPrChange>
          </w:rPr>
          <w:t xml:space="preserve"> of</w:t>
        </w:r>
      </w:ins>
      <w:ins w:id="935" w:author="Chen Liao" w:date="2021-03-24T10:30:00Z">
        <w:r w:rsidRPr="002B6EEC">
          <w:rPr>
            <w:sz w:val="22"/>
            <w:szCs w:val="22"/>
            <w:shd w:val="clear" w:color="auto" w:fill="FFFFFF"/>
            <w:rPrChange w:id="936" w:author="Chen Liao" w:date="2021-03-29T18:57:00Z">
              <w:rPr>
                <w:shd w:val="clear" w:color="auto" w:fill="FFFFFF"/>
              </w:rPr>
            </w:rPrChange>
          </w:rPr>
          <w:t xml:space="preserve"> </w:t>
        </w:r>
      </w:ins>
      <w:ins w:id="937" w:author="Chen Liao" w:date="2021-03-24T10:35:00Z">
        <w:r w:rsidRPr="002B6EEC">
          <w:rPr>
            <w:sz w:val="22"/>
            <w:szCs w:val="22"/>
            <w:shd w:val="clear" w:color="auto" w:fill="FFFFFF"/>
            <w:rPrChange w:id="938" w:author="Chen Liao" w:date="2021-03-29T18:57:00Z">
              <w:rPr>
                <w:shd w:val="clear" w:color="auto" w:fill="FFFFFF"/>
              </w:rPr>
            </w:rPrChange>
          </w:rPr>
          <w:t>fe</w:t>
        </w:r>
      </w:ins>
      <w:ins w:id="939" w:author="Chen Liao" w:date="2021-03-24T10:36:00Z">
        <w:r w:rsidRPr="002B6EEC">
          <w:rPr>
            <w:sz w:val="22"/>
            <w:szCs w:val="22"/>
            <w:shd w:val="clear" w:color="auto" w:fill="FFFFFF"/>
            <w:rPrChange w:id="940" w:author="Chen Liao" w:date="2021-03-29T18:57:00Z">
              <w:rPr>
                <w:shd w:val="clear" w:color="auto" w:fill="FFFFFF"/>
              </w:rPr>
            </w:rPrChange>
          </w:rPr>
          <w:t xml:space="preserve">rmentable </w:t>
        </w:r>
      </w:ins>
      <w:ins w:id="941" w:author="Chen Liao" w:date="2021-03-24T10:31:00Z">
        <w:r w:rsidRPr="002B6EEC">
          <w:rPr>
            <w:sz w:val="22"/>
            <w:szCs w:val="22"/>
            <w:shd w:val="clear" w:color="auto" w:fill="FFFFFF"/>
            <w:rPrChange w:id="942" w:author="Chen Liao" w:date="2021-03-29T18:57:00Z">
              <w:rPr>
                <w:shd w:val="clear" w:color="auto" w:fill="FFFFFF"/>
              </w:rPr>
            </w:rPrChange>
          </w:rPr>
          <w:t>fibers</w:t>
        </w:r>
      </w:ins>
      <w:ins w:id="943" w:author="Chen Liao" w:date="2021-03-25T08:13:00Z">
        <w:r w:rsidR="0082069C" w:rsidRPr="002B6EEC">
          <w:rPr>
            <w:sz w:val="22"/>
            <w:szCs w:val="22"/>
            <w:shd w:val="clear" w:color="auto" w:fill="FFFFFF"/>
            <w:rPrChange w:id="944" w:author="Chen Liao" w:date="2021-03-29T18:57:00Z">
              <w:rPr>
                <w:shd w:val="clear" w:color="auto" w:fill="FFFFFF"/>
              </w:rPr>
            </w:rPrChange>
          </w:rPr>
          <w:t xml:space="preserve"> in the gut</w:t>
        </w:r>
      </w:ins>
      <w:ins w:id="945" w:author="Chen Liao" w:date="2021-03-24T10:31:00Z">
        <w:r w:rsidRPr="002B6EEC">
          <w:rPr>
            <w:sz w:val="22"/>
            <w:szCs w:val="22"/>
            <w:shd w:val="clear" w:color="auto" w:fill="FFFFFF"/>
            <w:rPrChange w:id="946" w:author="Chen Liao" w:date="2021-03-29T18:57:00Z">
              <w:rPr>
                <w:shd w:val="clear" w:color="auto" w:fill="FFFFFF"/>
              </w:rPr>
            </w:rPrChange>
          </w:rPr>
          <w:t xml:space="preserve">, </w:t>
        </w:r>
      </w:ins>
      <w:ins w:id="947" w:author="Chen Liao" w:date="2021-03-24T10:32:00Z">
        <w:r w:rsidRPr="002B6EEC">
          <w:rPr>
            <w:sz w:val="22"/>
            <w:szCs w:val="22"/>
            <w:shd w:val="clear" w:color="auto" w:fill="FFFFFF"/>
            <w:rPrChange w:id="948" w:author="Chen Liao" w:date="2021-03-29T18:57:00Z">
              <w:rPr>
                <w:shd w:val="clear" w:color="auto" w:fill="FFFFFF"/>
              </w:rPr>
            </w:rPrChange>
          </w:rPr>
          <w:t xml:space="preserve">gut </w:t>
        </w:r>
      </w:ins>
      <w:ins w:id="949" w:author="Chen Liao" w:date="2021-03-26T21:00:00Z">
        <w:r w:rsidR="001A0D02" w:rsidRPr="002B6EEC">
          <w:rPr>
            <w:sz w:val="22"/>
            <w:szCs w:val="22"/>
            <w:shd w:val="clear" w:color="auto" w:fill="FFFFFF"/>
            <w:rPrChange w:id="950" w:author="Chen Liao" w:date="2021-03-29T18:57:00Z">
              <w:rPr>
                <w:shd w:val="clear" w:color="auto" w:fill="FFFFFF"/>
              </w:rPr>
            </w:rPrChange>
          </w:rPr>
          <w:t>bacteria</w:t>
        </w:r>
      </w:ins>
      <w:ins w:id="951" w:author="Chen Liao" w:date="2021-03-24T10:32:00Z">
        <w:r w:rsidRPr="002B6EEC">
          <w:rPr>
            <w:sz w:val="22"/>
            <w:szCs w:val="22"/>
            <w:shd w:val="clear" w:color="auto" w:fill="FFFFFF"/>
            <w:rPrChange w:id="952" w:author="Chen Liao" w:date="2021-03-29T18:57:00Z">
              <w:rPr>
                <w:shd w:val="clear" w:color="auto" w:fill="FFFFFF"/>
              </w:rPr>
            </w:rPrChange>
          </w:rPr>
          <w:t xml:space="preserve"> </w:t>
        </w:r>
      </w:ins>
      <w:ins w:id="953" w:author="Chen Liao" w:date="2021-03-24T10:35:00Z">
        <w:r w:rsidRPr="002B6EEC">
          <w:rPr>
            <w:sz w:val="22"/>
            <w:szCs w:val="22"/>
            <w:shd w:val="clear" w:color="auto" w:fill="FFFFFF"/>
            <w:rPrChange w:id="954" w:author="Chen Liao" w:date="2021-03-29T18:57:00Z">
              <w:rPr>
                <w:shd w:val="clear" w:color="auto" w:fill="FFFFFF"/>
              </w:rPr>
            </w:rPrChange>
          </w:rPr>
          <w:t xml:space="preserve">choose between </w:t>
        </w:r>
      </w:ins>
      <w:ins w:id="955" w:author="Chen Liao" w:date="2021-03-24T10:36:00Z">
        <w:r w:rsidRPr="002B6EEC">
          <w:rPr>
            <w:sz w:val="22"/>
            <w:szCs w:val="22"/>
            <w:shd w:val="clear" w:color="auto" w:fill="FFFFFF"/>
            <w:rPrChange w:id="956" w:author="Chen Liao" w:date="2021-03-29T18:57:00Z">
              <w:rPr>
                <w:shd w:val="clear" w:color="auto" w:fill="FFFFFF"/>
              </w:rPr>
            </w:rPrChange>
          </w:rPr>
          <w:t xml:space="preserve">those fibers and other </w:t>
        </w:r>
      </w:ins>
      <w:ins w:id="957" w:author="Chen Liao" w:date="2021-03-24T10:35:00Z">
        <w:r w:rsidRPr="002B6EEC">
          <w:rPr>
            <w:sz w:val="22"/>
            <w:szCs w:val="22"/>
            <w:shd w:val="clear" w:color="auto" w:fill="FFFFFF"/>
            <w:rPrChange w:id="958" w:author="Chen Liao" w:date="2021-03-29T18:57:00Z">
              <w:rPr>
                <w:shd w:val="clear" w:color="auto" w:fill="FFFFFF"/>
              </w:rPr>
            </w:rPrChange>
          </w:rPr>
          <w:t>energetically</w:t>
        </w:r>
      </w:ins>
      <w:ins w:id="959" w:author="Chen Liao" w:date="2021-03-24T10:36:00Z">
        <w:r w:rsidRPr="002B6EEC">
          <w:rPr>
            <w:sz w:val="22"/>
            <w:szCs w:val="22"/>
            <w:shd w:val="clear" w:color="auto" w:fill="FFFFFF"/>
            <w:rPrChange w:id="960" w:author="Chen Liao" w:date="2021-03-29T18:57:00Z">
              <w:rPr>
                <w:shd w:val="clear" w:color="auto" w:fill="FFFFFF"/>
              </w:rPr>
            </w:rPrChange>
          </w:rPr>
          <w:t xml:space="preserve"> less </w:t>
        </w:r>
      </w:ins>
      <w:proofErr w:type="spellStart"/>
      <w:ins w:id="961" w:author="Chen Liao" w:date="2021-03-24T10:35:00Z">
        <w:r w:rsidRPr="002B6EEC">
          <w:rPr>
            <w:sz w:val="22"/>
            <w:szCs w:val="22"/>
            <w:shd w:val="clear" w:color="auto" w:fill="FFFFFF"/>
            <w:rPrChange w:id="962" w:author="Chen Liao" w:date="2021-03-29T18:57:00Z">
              <w:rPr>
                <w:shd w:val="clear" w:color="auto" w:fill="FFFFFF"/>
              </w:rPr>
            </w:rPrChange>
          </w:rPr>
          <w:t>favaroable</w:t>
        </w:r>
      </w:ins>
      <w:proofErr w:type="spellEnd"/>
      <w:ins w:id="963" w:author="Chen Liao" w:date="2021-03-24T10:36:00Z">
        <w:r w:rsidRPr="002B6EEC">
          <w:rPr>
            <w:sz w:val="22"/>
            <w:szCs w:val="22"/>
            <w:shd w:val="clear" w:color="auto" w:fill="FFFFFF"/>
            <w:rPrChange w:id="964" w:author="Chen Liao" w:date="2021-03-29T18:57:00Z">
              <w:rPr>
                <w:shd w:val="clear" w:color="auto" w:fill="FFFFFF"/>
              </w:rPr>
            </w:rPrChange>
          </w:rPr>
          <w:t xml:space="preserve"> sources (e.g., amino acids</w:t>
        </w:r>
      </w:ins>
      <w:ins w:id="965" w:author="Chen Liao" w:date="2021-03-24T10:37:00Z">
        <w:r w:rsidRPr="002B6EEC">
          <w:rPr>
            <w:sz w:val="22"/>
            <w:szCs w:val="22"/>
            <w:shd w:val="clear" w:color="auto" w:fill="FFFFFF"/>
            <w:rPrChange w:id="966" w:author="Chen Liao" w:date="2021-03-29T18:57:00Z">
              <w:rPr>
                <w:shd w:val="clear" w:color="auto" w:fill="FFFFFF"/>
              </w:rPr>
            </w:rPrChange>
          </w:rPr>
          <w:t xml:space="preserve">) </w:t>
        </w:r>
      </w:ins>
      <w:ins w:id="967" w:author="Chen Liao" w:date="2021-03-26T22:25:00Z">
        <w:r w:rsidR="00900C3B" w:rsidRPr="002B6EEC">
          <w:rPr>
            <w:sz w:val="22"/>
            <w:szCs w:val="22"/>
            <w:shd w:val="clear" w:color="auto" w:fill="FFFFFF"/>
            <w:rPrChange w:id="968" w:author="Chen Liao" w:date="2021-03-29T18:57:00Z">
              <w:rPr>
                <w:shd w:val="clear" w:color="auto" w:fill="FFFFFF"/>
              </w:rPr>
            </w:rPrChange>
          </w:rPr>
          <w:t>and</w:t>
        </w:r>
      </w:ins>
      <w:ins w:id="969" w:author="Chen Liao" w:date="2021-03-24T10:37:00Z">
        <w:r w:rsidRPr="002B6EEC">
          <w:rPr>
            <w:sz w:val="22"/>
            <w:szCs w:val="22"/>
            <w:shd w:val="clear" w:color="auto" w:fill="FFFFFF"/>
            <w:rPrChange w:id="970" w:author="Chen Liao" w:date="2021-03-29T18:57:00Z">
              <w:rPr>
                <w:shd w:val="clear" w:color="auto" w:fill="FFFFFF"/>
              </w:rPr>
            </w:rPrChange>
          </w:rPr>
          <w:t xml:space="preserve"> regulate the </w:t>
        </w:r>
      </w:ins>
      <w:ins w:id="971" w:author="Chen Liao" w:date="2021-03-24T10:38:00Z">
        <w:r w:rsidRPr="002B6EEC">
          <w:rPr>
            <w:sz w:val="22"/>
            <w:szCs w:val="22"/>
            <w:shd w:val="clear" w:color="auto" w:fill="FFFFFF"/>
            <w:rPrChange w:id="972" w:author="Chen Liao" w:date="2021-03-29T18:57:00Z">
              <w:rPr>
                <w:shd w:val="clear" w:color="auto" w:fill="FFFFFF"/>
              </w:rPr>
            </w:rPrChange>
          </w:rPr>
          <w:t>fatty acid composition</w:t>
        </w:r>
      </w:ins>
      <w:ins w:id="973" w:author="Chen Liao" w:date="2021-03-26T22:26:00Z">
        <w:r w:rsidR="00900C3B" w:rsidRPr="002B6EEC">
          <w:rPr>
            <w:sz w:val="22"/>
            <w:szCs w:val="22"/>
            <w:shd w:val="clear" w:color="auto" w:fill="FFFFFF"/>
            <w:rPrChange w:id="974" w:author="Chen Liao" w:date="2021-03-29T18:57:00Z">
              <w:rPr>
                <w:shd w:val="clear" w:color="auto" w:fill="FFFFFF"/>
              </w:rPr>
            </w:rPrChange>
          </w:rPr>
          <w:t xml:space="preserve"> accordingly</w:t>
        </w:r>
      </w:ins>
      <w:ins w:id="975" w:author="Chen Liao" w:date="2021-03-24T10:40:00Z">
        <w:r w:rsidR="00227B03" w:rsidRPr="002B6EEC">
          <w:rPr>
            <w:sz w:val="22"/>
            <w:szCs w:val="22"/>
            <w:shd w:val="clear" w:color="auto" w:fill="FFFFFF"/>
            <w:rPrChange w:id="976" w:author="Chen Liao" w:date="2021-03-29T18:57:00Z">
              <w:rPr>
                <w:shd w:val="clear" w:color="auto" w:fill="FFFFFF"/>
              </w:rPr>
            </w:rPrChange>
          </w:rPr>
          <w:t xml:space="preserve">, where </w:t>
        </w:r>
      </w:ins>
      <w:ins w:id="977" w:author="Chen Liao" w:date="2021-03-26T22:26:00Z">
        <w:r w:rsidR="002B3FBC" w:rsidRPr="002B6EEC">
          <w:rPr>
            <w:sz w:val="22"/>
            <w:szCs w:val="22"/>
            <w:shd w:val="clear" w:color="auto" w:fill="FFFFFF"/>
            <w:rPrChange w:id="978" w:author="Chen Liao" w:date="2021-03-29T18:57:00Z">
              <w:rPr>
                <w:shd w:val="clear" w:color="auto" w:fill="FFFFFF"/>
              </w:rPr>
            </w:rPrChange>
          </w:rPr>
          <w:t>fiber consumption</w:t>
        </w:r>
      </w:ins>
      <w:ins w:id="979" w:author="Chen Liao" w:date="2021-03-24T10:41:00Z">
        <w:r w:rsidR="00227B03" w:rsidRPr="002B6EEC">
          <w:rPr>
            <w:sz w:val="22"/>
            <w:szCs w:val="22"/>
            <w:shd w:val="clear" w:color="auto" w:fill="FFFFFF"/>
            <w:rPrChange w:id="980" w:author="Chen Liao" w:date="2021-03-29T18:57:00Z">
              <w:rPr>
                <w:shd w:val="clear" w:color="auto" w:fill="FFFFFF"/>
              </w:rPr>
            </w:rPrChange>
          </w:rPr>
          <w:t xml:space="preserve"> produce</w:t>
        </w:r>
      </w:ins>
      <w:ins w:id="981" w:author="Chen Liao" w:date="2021-03-26T22:26:00Z">
        <w:r w:rsidR="002B3FBC" w:rsidRPr="002B6EEC">
          <w:rPr>
            <w:sz w:val="22"/>
            <w:szCs w:val="22"/>
            <w:shd w:val="clear" w:color="auto" w:fill="FFFFFF"/>
            <w:rPrChange w:id="982" w:author="Chen Liao" w:date="2021-03-29T18:57:00Z">
              <w:rPr>
                <w:shd w:val="clear" w:color="auto" w:fill="FFFFFF"/>
              </w:rPr>
            </w:rPrChange>
          </w:rPr>
          <w:t>s</w:t>
        </w:r>
      </w:ins>
      <w:ins w:id="983" w:author="Chen Liao" w:date="2021-03-24T10:41:00Z">
        <w:r w:rsidR="00227B03" w:rsidRPr="002B6EEC">
          <w:rPr>
            <w:sz w:val="22"/>
            <w:szCs w:val="22"/>
            <w:shd w:val="clear" w:color="auto" w:fill="FFFFFF"/>
            <w:rPrChange w:id="984" w:author="Chen Liao" w:date="2021-03-29T18:57:00Z">
              <w:rPr>
                <w:shd w:val="clear" w:color="auto" w:fill="FFFFFF"/>
              </w:rPr>
            </w:rPrChange>
          </w:rPr>
          <w:t xml:space="preserve"> </w:t>
        </w:r>
      </w:ins>
      <w:ins w:id="985" w:author="Chen Liao" w:date="2021-03-24T10:38:00Z">
        <w:r w:rsidRPr="002B6EEC">
          <w:rPr>
            <w:sz w:val="22"/>
            <w:szCs w:val="22"/>
            <w:shd w:val="clear" w:color="auto" w:fill="FFFFFF"/>
            <w:rPrChange w:id="986" w:author="Chen Liao" w:date="2021-03-29T18:57:00Z">
              <w:rPr>
                <w:shd w:val="clear" w:color="auto" w:fill="FFFFFF"/>
              </w:rPr>
            </w:rPrChange>
          </w:rPr>
          <w:t xml:space="preserve">SCFAs are the </w:t>
        </w:r>
        <w:proofErr w:type="spellStart"/>
        <w:r w:rsidRPr="002B6EEC">
          <w:rPr>
            <w:sz w:val="22"/>
            <w:szCs w:val="22"/>
            <w:shd w:val="clear" w:color="auto" w:fill="FFFFFF"/>
            <w:rPrChange w:id="987" w:author="Chen Liao" w:date="2021-03-29T18:57:00Z">
              <w:rPr>
                <w:shd w:val="clear" w:color="auto" w:fill="FFFFFF"/>
              </w:rPr>
            </w:rPrChange>
          </w:rPr>
          <w:t>mojor</w:t>
        </w:r>
        <w:proofErr w:type="spellEnd"/>
        <w:r w:rsidRPr="002B6EEC">
          <w:rPr>
            <w:sz w:val="22"/>
            <w:szCs w:val="22"/>
            <w:shd w:val="clear" w:color="auto" w:fill="FFFFFF"/>
            <w:rPrChange w:id="988" w:author="Chen Liao" w:date="2021-03-29T18:57:00Z">
              <w:rPr>
                <w:shd w:val="clear" w:color="auto" w:fill="FFFFFF"/>
              </w:rPr>
            </w:rPrChange>
          </w:rPr>
          <w:t xml:space="preserve"> end products</w:t>
        </w:r>
      </w:ins>
      <w:ins w:id="989" w:author="Chen Liao" w:date="2021-03-24T10:41:00Z">
        <w:r w:rsidR="00227B03" w:rsidRPr="002B6EEC">
          <w:rPr>
            <w:sz w:val="22"/>
            <w:szCs w:val="22"/>
            <w:shd w:val="clear" w:color="auto" w:fill="FFFFFF"/>
            <w:rPrChange w:id="990" w:author="Chen Liao" w:date="2021-03-29T18:57:00Z">
              <w:rPr>
                <w:rStyle w:val="CommentReference"/>
                <w:rFonts w:asciiTheme="minorHAnsi" w:eastAsiaTheme="minorEastAsia" w:hAnsiTheme="minorHAnsi" w:cstheme="minorBidi"/>
              </w:rPr>
            </w:rPrChange>
          </w:rPr>
          <w:commentReference w:id="991"/>
        </w:r>
        <w:r w:rsidR="00227B03" w:rsidRPr="002B6EEC">
          <w:rPr>
            <w:sz w:val="22"/>
            <w:szCs w:val="22"/>
            <w:shd w:val="clear" w:color="auto" w:fill="FFFFFF"/>
            <w:rPrChange w:id="992" w:author="Chen Liao" w:date="2021-03-29T18:57:00Z">
              <w:rPr>
                <w:shd w:val="clear" w:color="auto" w:fill="FFFFFF"/>
              </w:rPr>
            </w:rPrChange>
          </w:rPr>
          <w:t>.</w:t>
        </w:r>
      </w:ins>
      <w:ins w:id="993" w:author="Chen Liao" w:date="2021-03-24T10:42:00Z">
        <w:r w:rsidR="00227B03" w:rsidRPr="002B6EEC">
          <w:rPr>
            <w:sz w:val="22"/>
            <w:szCs w:val="22"/>
            <w:shd w:val="clear" w:color="auto" w:fill="FFFFFF"/>
            <w:rPrChange w:id="994" w:author="Chen Liao" w:date="2021-03-29T18:57:00Z">
              <w:rPr>
                <w:shd w:val="clear" w:color="auto" w:fill="FFFFFF"/>
              </w:rPr>
            </w:rPrChange>
          </w:rPr>
          <w:t xml:space="preserve"> </w:t>
        </w:r>
      </w:ins>
      <w:ins w:id="995" w:author="Chen Liao" w:date="2021-03-25T08:48:00Z">
        <w:r w:rsidR="009E0988" w:rsidRPr="002B6EEC">
          <w:rPr>
            <w:sz w:val="22"/>
            <w:szCs w:val="22"/>
            <w:shd w:val="clear" w:color="auto" w:fill="FFFFFF"/>
            <w:rPrChange w:id="996" w:author="Chen Liao" w:date="2021-03-29T18:57:00Z">
              <w:rPr>
                <w:shd w:val="clear" w:color="auto" w:fill="FFFFFF"/>
              </w:rPr>
            </w:rPrChange>
          </w:rPr>
          <w:t>The m</w:t>
        </w:r>
      </w:ins>
      <w:ins w:id="997" w:author="Chen Liao" w:date="2021-03-24T10:58:00Z">
        <w:r w:rsidR="00403BDE" w:rsidRPr="002B6EEC">
          <w:rPr>
            <w:sz w:val="22"/>
            <w:szCs w:val="22"/>
            <w:shd w:val="clear" w:color="auto" w:fill="FFFFFF"/>
            <w:rPrChange w:id="998" w:author="Chen Liao" w:date="2021-03-29T18:57:00Z">
              <w:rPr>
                <w:shd w:val="clear" w:color="auto" w:fill="FFFFFF"/>
              </w:rPr>
            </w:rPrChange>
          </w:rPr>
          <w:t>icrobial conversion from dietary fiber</w:t>
        </w:r>
      </w:ins>
      <w:ins w:id="999" w:author="Chen Liao" w:date="2021-03-26T18:46:00Z">
        <w:r w:rsidR="00DB3D01" w:rsidRPr="002B6EEC">
          <w:rPr>
            <w:sz w:val="22"/>
            <w:szCs w:val="22"/>
            <w:shd w:val="clear" w:color="auto" w:fill="FFFFFF"/>
            <w:rPrChange w:id="1000" w:author="Chen Liao" w:date="2021-03-29T18:57:00Z">
              <w:rPr>
                <w:shd w:val="clear" w:color="auto" w:fill="FFFFFF"/>
              </w:rPr>
            </w:rPrChange>
          </w:rPr>
          <w:t>s</w:t>
        </w:r>
      </w:ins>
      <w:ins w:id="1001" w:author="Chen Liao" w:date="2021-03-24T10:58:00Z">
        <w:r w:rsidR="00403BDE" w:rsidRPr="002B6EEC">
          <w:rPr>
            <w:sz w:val="22"/>
            <w:szCs w:val="22"/>
            <w:shd w:val="clear" w:color="auto" w:fill="FFFFFF"/>
            <w:rPrChange w:id="1002" w:author="Chen Liao" w:date="2021-03-29T18:57:00Z">
              <w:rPr>
                <w:shd w:val="clear" w:color="auto" w:fill="FFFFFF"/>
              </w:rPr>
            </w:rPrChange>
          </w:rPr>
          <w:t xml:space="preserve"> to SCFAs involve a number of </w:t>
        </w:r>
      </w:ins>
      <w:ins w:id="1003" w:author="Chen Liao" w:date="2021-03-26T22:23:00Z">
        <w:r w:rsidR="00F975EA" w:rsidRPr="002B6EEC">
          <w:rPr>
            <w:sz w:val="22"/>
            <w:szCs w:val="22"/>
            <w:shd w:val="clear" w:color="auto" w:fill="FFFFFF"/>
            <w:rPrChange w:id="1004" w:author="Chen Liao" w:date="2021-03-29T18:57:00Z">
              <w:rPr>
                <w:shd w:val="clear" w:color="auto" w:fill="FFFFFF"/>
              </w:rPr>
            </w:rPrChange>
          </w:rPr>
          <w:t>metabolic</w:t>
        </w:r>
      </w:ins>
      <w:ins w:id="1005" w:author="Chen Liao" w:date="2021-03-26T21:45:00Z">
        <w:r w:rsidR="00AD5534" w:rsidRPr="002B6EEC">
          <w:rPr>
            <w:sz w:val="22"/>
            <w:szCs w:val="22"/>
            <w:shd w:val="clear" w:color="auto" w:fill="FFFFFF"/>
            <w:rPrChange w:id="1006" w:author="Chen Liao" w:date="2021-03-29T18:57:00Z">
              <w:rPr>
                <w:shd w:val="clear" w:color="auto" w:fill="FFFFFF"/>
              </w:rPr>
            </w:rPrChange>
          </w:rPr>
          <w:t xml:space="preserve"> </w:t>
        </w:r>
      </w:ins>
      <w:ins w:id="1007" w:author="Chen Liao" w:date="2021-03-24T10:58:00Z">
        <w:r w:rsidR="00403BDE" w:rsidRPr="002B6EEC">
          <w:rPr>
            <w:sz w:val="22"/>
            <w:szCs w:val="22"/>
            <w:shd w:val="clear" w:color="auto" w:fill="FFFFFF"/>
            <w:rPrChange w:id="1008" w:author="Chen Liao" w:date="2021-03-29T18:57:00Z">
              <w:rPr>
                <w:shd w:val="clear" w:color="auto" w:fill="FFFFFF"/>
              </w:rPr>
            </w:rPrChange>
          </w:rPr>
          <w:t>cascading events</w:t>
        </w:r>
      </w:ins>
      <w:ins w:id="1009" w:author="Chen Liao" w:date="2021-03-26T21:45:00Z">
        <w:r w:rsidR="00AD5534" w:rsidRPr="002B6EEC">
          <w:rPr>
            <w:sz w:val="22"/>
            <w:szCs w:val="22"/>
            <w:shd w:val="clear" w:color="auto" w:fill="FFFFFF"/>
            <w:rPrChange w:id="1010" w:author="Chen Liao" w:date="2021-03-29T18:57:00Z">
              <w:rPr>
                <w:shd w:val="clear" w:color="auto" w:fill="FFFFFF"/>
              </w:rPr>
            </w:rPrChange>
          </w:rPr>
          <w:t xml:space="preserve"> </w:t>
        </w:r>
      </w:ins>
      <w:ins w:id="1011" w:author="Chen Liao" w:date="2021-03-26T21:52:00Z">
        <w:r w:rsidR="00734A9B" w:rsidRPr="002B6EEC">
          <w:rPr>
            <w:sz w:val="22"/>
            <w:szCs w:val="22"/>
            <w:shd w:val="clear" w:color="auto" w:fill="FFFFFF"/>
            <w:rPrChange w:id="1012" w:author="Chen Liao" w:date="2021-03-29T18:57:00Z">
              <w:rPr>
                <w:shd w:val="clear" w:color="auto" w:fill="FFFFFF"/>
              </w:rPr>
            </w:rPrChange>
          </w:rPr>
          <w:t xml:space="preserve">operated by </w:t>
        </w:r>
      </w:ins>
      <w:ins w:id="1013" w:author="Chen Liao" w:date="2021-03-24T10:59:00Z">
        <w:r w:rsidR="00403BDE" w:rsidRPr="002B6EEC">
          <w:rPr>
            <w:sz w:val="22"/>
            <w:szCs w:val="22"/>
            <w:shd w:val="clear" w:color="auto" w:fill="FFFFFF"/>
            <w:rPrChange w:id="1014" w:author="Chen Liao" w:date="2021-03-29T18:57:00Z">
              <w:rPr>
                <w:shd w:val="clear" w:color="auto" w:fill="FFFFFF"/>
              </w:rPr>
            </w:rPrChange>
          </w:rPr>
          <w:t>speci</w:t>
        </w:r>
      </w:ins>
      <w:ins w:id="1015" w:author="Chen Liao" w:date="2021-03-26T22:26:00Z">
        <w:r w:rsidR="008F21AA" w:rsidRPr="002B6EEC">
          <w:rPr>
            <w:sz w:val="22"/>
            <w:szCs w:val="22"/>
            <w:shd w:val="clear" w:color="auto" w:fill="FFFFFF"/>
            <w:rPrChange w:id="1016" w:author="Chen Liao" w:date="2021-03-29T18:57:00Z">
              <w:rPr>
                <w:shd w:val="clear" w:color="auto" w:fill="FFFFFF"/>
              </w:rPr>
            </w:rPrChange>
          </w:rPr>
          <w:t>alized</w:t>
        </w:r>
      </w:ins>
      <w:ins w:id="1017" w:author="Chen Liao" w:date="2021-03-24T10:59:00Z">
        <w:r w:rsidR="00403BDE" w:rsidRPr="002B6EEC">
          <w:rPr>
            <w:sz w:val="22"/>
            <w:szCs w:val="22"/>
            <w:shd w:val="clear" w:color="auto" w:fill="FFFFFF"/>
            <w:rPrChange w:id="1018" w:author="Chen Liao" w:date="2021-03-29T18:57:00Z">
              <w:rPr>
                <w:shd w:val="clear" w:color="auto" w:fill="FFFFFF"/>
              </w:rPr>
            </w:rPrChange>
          </w:rPr>
          <w:t xml:space="preserve"> members of the gut microbiota</w:t>
        </w:r>
      </w:ins>
      <w:ins w:id="1019" w:author="Chen Liao" w:date="2021-03-26T21:45:00Z">
        <w:r w:rsidR="00AD5534" w:rsidRPr="002B6EEC">
          <w:rPr>
            <w:sz w:val="22"/>
            <w:szCs w:val="22"/>
            <w:shd w:val="clear" w:color="auto" w:fill="FFFFFF"/>
            <w:rPrChange w:id="1020" w:author="Chen Liao" w:date="2021-03-29T18:57:00Z">
              <w:rPr>
                <w:shd w:val="clear" w:color="auto" w:fill="FFFFFF"/>
              </w:rPr>
            </w:rPrChange>
          </w:rPr>
          <w:t xml:space="preserve">. </w:t>
        </w:r>
      </w:ins>
      <w:ins w:id="1021" w:author="Chen Liao" w:date="2021-03-26T21:49:00Z">
        <w:r w:rsidR="00D43F21" w:rsidRPr="002B6EEC">
          <w:rPr>
            <w:sz w:val="22"/>
            <w:szCs w:val="22"/>
            <w:shd w:val="clear" w:color="auto" w:fill="FFFFFF"/>
            <w:rPrChange w:id="1022" w:author="Chen Liao" w:date="2021-03-29T18:57:00Z">
              <w:rPr>
                <w:shd w:val="clear" w:color="auto" w:fill="FFFFFF"/>
              </w:rPr>
            </w:rPrChange>
          </w:rPr>
          <w:t>C</w:t>
        </w:r>
      </w:ins>
      <w:ins w:id="1023" w:author="Chen Liao" w:date="2021-03-25T07:21:00Z">
        <w:r w:rsidR="009C0B58" w:rsidRPr="002B6EEC">
          <w:rPr>
            <w:sz w:val="22"/>
            <w:szCs w:val="22"/>
            <w:shd w:val="clear" w:color="auto" w:fill="FFFFFF"/>
            <w:rPrChange w:id="1024" w:author="Chen Liao" w:date="2021-03-29T18:57:00Z">
              <w:rPr>
                <w:shd w:val="clear" w:color="auto" w:fill="FFFFFF"/>
              </w:rPr>
            </w:rPrChange>
          </w:rPr>
          <w:t>omplex polysaccharide</w:t>
        </w:r>
      </w:ins>
      <w:ins w:id="1025" w:author="Chen Liao" w:date="2021-03-26T18:47:00Z">
        <w:r w:rsidR="002B66DF" w:rsidRPr="002B6EEC">
          <w:rPr>
            <w:sz w:val="22"/>
            <w:szCs w:val="22"/>
            <w:shd w:val="clear" w:color="auto" w:fill="FFFFFF"/>
            <w:rPrChange w:id="1026" w:author="Chen Liao" w:date="2021-03-29T18:57:00Z">
              <w:rPr>
                <w:shd w:val="clear" w:color="auto" w:fill="FFFFFF"/>
              </w:rPr>
            </w:rPrChange>
          </w:rPr>
          <w:t xml:space="preserve"> fibers</w:t>
        </w:r>
      </w:ins>
      <w:ins w:id="1027" w:author="Chen Liao" w:date="2021-03-25T07:21:00Z">
        <w:r w:rsidR="009C0B58" w:rsidRPr="002B6EEC">
          <w:rPr>
            <w:sz w:val="22"/>
            <w:szCs w:val="22"/>
            <w:shd w:val="clear" w:color="auto" w:fill="FFFFFF"/>
            <w:rPrChange w:id="1028" w:author="Chen Liao" w:date="2021-03-29T18:57:00Z">
              <w:rPr>
                <w:shd w:val="clear" w:color="auto" w:fill="FFFFFF"/>
              </w:rPr>
            </w:rPrChange>
          </w:rPr>
          <w:t xml:space="preserve"> are first </w:t>
        </w:r>
        <w:commentRangeStart w:id="991"/>
        <w:commentRangeEnd w:id="991"/>
        <w:r w:rsidR="009C0B58" w:rsidRPr="002B6EEC">
          <w:rPr>
            <w:sz w:val="22"/>
            <w:szCs w:val="22"/>
            <w:shd w:val="clear" w:color="auto" w:fill="FFFFFF"/>
            <w:rPrChange w:id="1029" w:author="Chen Liao" w:date="2021-03-29T18:57:00Z">
              <w:rPr>
                <w:shd w:val="clear" w:color="auto" w:fill="FFFFFF"/>
              </w:rPr>
            </w:rPrChange>
          </w:rPr>
          <w:t xml:space="preserve">hydrolyzed by </w:t>
        </w:r>
      </w:ins>
      <w:moveToRangeStart w:id="1030" w:author="Chen Liao" w:date="2021-03-24T07:55:00Z" w:name="move67464974"/>
      <w:moveTo w:id="1031" w:author="Chen Liao" w:date="2021-03-24T07:55:00Z">
        <w:del w:id="1032" w:author="Chen Liao" w:date="2021-03-24T07:56:00Z">
          <w:r w:rsidR="00A1421C" w:rsidRPr="002B6EEC" w:rsidDel="00A1421C">
            <w:rPr>
              <w:sz w:val="22"/>
              <w:szCs w:val="22"/>
              <w:shd w:val="clear" w:color="auto" w:fill="FFFFFF"/>
              <w:rPrChange w:id="1033" w:author="Chen Liao" w:date="2021-03-29T18:57:00Z">
                <w:rPr>
                  <w:shd w:val="clear" w:color="auto" w:fill="FFFFFF"/>
                </w:rPr>
              </w:rPrChange>
            </w:rPr>
            <w:delText>Dietary fiber has been promoted as part of a healthy diet worldwide. The use of d</w:delText>
          </w:r>
        </w:del>
        <w:del w:id="1034" w:author="Chen Liao" w:date="2021-03-24T07:57:00Z">
          <w:r w:rsidR="00A1421C" w:rsidRPr="002B6EEC" w:rsidDel="00A1421C">
            <w:rPr>
              <w:sz w:val="22"/>
              <w:szCs w:val="22"/>
              <w:shd w:val="clear" w:color="auto" w:fill="FFFFFF"/>
              <w:rPrChange w:id="1035" w:author="Chen Liao" w:date="2021-03-29T18:57:00Z">
                <w:rPr>
                  <w:shd w:val="clear" w:color="auto" w:fill="FFFFFF"/>
                </w:rPr>
              </w:rPrChange>
            </w:rPr>
            <w:delText>ietary fiber</w:delText>
          </w:r>
        </w:del>
        <w:del w:id="1036" w:author="Chen Liao" w:date="2021-03-24T11:24:00Z">
          <w:r w:rsidR="00A1421C" w:rsidRPr="002B6EEC" w:rsidDel="004D754F">
            <w:rPr>
              <w:sz w:val="22"/>
              <w:szCs w:val="22"/>
              <w:shd w:val="clear" w:color="auto" w:fill="FFFFFF"/>
              <w:rPrChange w:id="1037" w:author="Chen Liao" w:date="2021-03-29T18:57:00Z">
                <w:rPr>
                  <w:shd w:val="clear" w:color="auto" w:fill="FFFFFF"/>
                </w:rPr>
              </w:rPrChange>
            </w:rPr>
            <w:delText xml:space="preserve"> </w:delText>
          </w:r>
        </w:del>
        <w:del w:id="1038" w:author="Chen Liao" w:date="2021-03-24T07:57:00Z">
          <w:r w:rsidR="00A1421C" w:rsidRPr="002B6EEC" w:rsidDel="00A1421C">
            <w:rPr>
              <w:sz w:val="22"/>
              <w:szCs w:val="22"/>
              <w:shd w:val="clear" w:color="auto" w:fill="FFFFFF"/>
              <w:rPrChange w:id="1039" w:author="Chen Liao" w:date="2021-03-29T18:57:00Z">
                <w:rPr>
                  <w:shd w:val="clear" w:color="auto" w:fill="FFFFFF"/>
                </w:rPr>
              </w:rPrChange>
            </w:rPr>
            <w:delText xml:space="preserve">supplementation </w:delText>
          </w:r>
        </w:del>
        <w:del w:id="1040" w:author="Chen Liao" w:date="2021-03-24T10:52:00Z">
          <w:r w:rsidR="00A1421C" w:rsidRPr="002B6EEC" w:rsidDel="00AA4671">
            <w:rPr>
              <w:sz w:val="22"/>
              <w:szCs w:val="22"/>
              <w:shd w:val="clear" w:color="auto" w:fill="FFFFFF"/>
              <w:rPrChange w:id="1041" w:author="Chen Liao" w:date="2021-03-29T18:57:00Z">
                <w:rPr>
                  <w:shd w:val="clear" w:color="auto" w:fill="FFFFFF"/>
                </w:rPr>
              </w:rPrChange>
            </w:rPr>
            <w:delText>(</w:delText>
          </w:r>
        </w:del>
        <w:del w:id="1042" w:author="Chen Liao" w:date="2021-03-24T07:57:00Z">
          <w:r w:rsidR="00A1421C" w:rsidRPr="002B6EEC" w:rsidDel="00A1421C">
            <w:rPr>
              <w:sz w:val="22"/>
              <w:szCs w:val="22"/>
              <w:shd w:val="clear" w:color="auto" w:fill="FFFFFF"/>
              <w:rPrChange w:id="1043" w:author="Chen Liao" w:date="2021-03-29T18:57:00Z">
                <w:rPr>
                  <w:shd w:val="clear" w:color="auto" w:fill="FFFFFF"/>
                </w:rPr>
              </w:rPrChange>
            </w:rPr>
            <w:delText xml:space="preserve">such as </w:delText>
          </w:r>
        </w:del>
        <w:del w:id="1044" w:author="Chen Liao" w:date="2021-03-24T10:52:00Z">
          <w:r w:rsidR="00A1421C" w:rsidRPr="002B6EEC" w:rsidDel="00AA4671">
            <w:rPr>
              <w:sz w:val="22"/>
              <w:szCs w:val="22"/>
              <w:shd w:val="clear" w:color="auto" w:fill="FFFFFF"/>
              <w:rPrChange w:id="1045" w:author="Chen Liao" w:date="2021-03-29T18:57:00Z">
                <w:rPr>
                  <w:shd w:val="clear" w:color="auto" w:fill="FFFFFF"/>
                </w:rPr>
              </w:rPrChange>
            </w:rPr>
            <w:delText>inulin and resistant starches)</w:delText>
          </w:r>
        </w:del>
        <w:del w:id="1046" w:author="Chen Liao" w:date="2021-03-24T07:57:00Z">
          <w:r w:rsidR="00A1421C" w:rsidRPr="002B6EEC" w:rsidDel="00A1421C">
            <w:rPr>
              <w:sz w:val="22"/>
              <w:szCs w:val="22"/>
              <w:shd w:val="clear" w:color="auto" w:fill="FFFFFF"/>
              <w:rPrChange w:id="1047" w:author="Chen Liao" w:date="2021-03-29T18:57:00Z">
                <w:rPr>
                  <w:shd w:val="clear" w:color="auto" w:fill="FFFFFF"/>
                </w:rPr>
              </w:rPrChange>
            </w:rPr>
            <w:delText xml:space="preserve">, </w:delText>
          </w:r>
        </w:del>
        <w:del w:id="1048" w:author="Chen Liao" w:date="2021-03-24T07:58:00Z">
          <w:r w:rsidR="00A1421C" w:rsidRPr="002B6EEC" w:rsidDel="00A1421C">
            <w:rPr>
              <w:sz w:val="22"/>
              <w:szCs w:val="22"/>
              <w:shd w:val="clear" w:color="auto" w:fill="FFFFFF"/>
              <w:rPrChange w:id="1049" w:author="Chen Liao" w:date="2021-03-29T18:57:00Z">
                <w:rPr>
                  <w:shd w:val="clear" w:color="auto" w:fill="FFFFFF"/>
                </w:rPr>
              </w:rPrChange>
            </w:rPr>
            <w:delText>which could provide optimal substrate to</w:delText>
          </w:r>
        </w:del>
        <w:del w:id="1050" w:author="Chen Liao" w:date="2021-03-24T11:24:00Z">
          <w:r w:rsidR="00A1421C" w:rsidRPr="002B6EEC" w:rsidDel="004D754F">
            <w:rPr>
              <w:sz w:val="22"/>
              <w:szCs w:val="22"/>
              <w:shd w:val="clear" w:color="auto" w:fill="FFFFFF"/>
              <w:rPrChange w:id="1051" w:author="Chen Liao" w:date="2021-03-29T18:57:00Z">
                <w:rPr>
                  <w:shd w:val="clear" w:color="auto" w:fill="FFFFFF"/>
                </w:rPr>
              </w:rPrChange>
            </w:rPr>
            <w:delText xml:space="preserve"> </w:delText>
          </w:r>
        </w:del>
        <w:del w:id="1052" w:author="Chen Liao" w:date="2021-03-24T07:58:00Z">
          <w:r w:rsidR="00A1421C" w:rsidRPr="002B6EEC" w:rsidDel="00A1421C">
            <w:rPr>
              <w:sz w:val="22"/>
              <w:szCs w:val="22"/>
              <w:shd w:val="clear" w:color="auto" w:fill="FFFFFF"/>
              <w:rPrChange w:id="1053" w:author="Chen Liao" w:date="2021-03-29T18:57:00Z">
                <w:rPr>
                  <w:shd w:val="clear" w:color="auto" w:fill="FFFFFF"/>
                </w:rPr>
              </w:rPrChange>
            </w:rPr>
            <w:delText xml:space="preserve">beneficial commensal </w:delText>
          </w:r>
        </w:del>
        <w:del w:id="1054" w:author="Chen Liao" w:date="2021-03-24T11:24:00Z">
          <w:r w:rsidR="00A1421C" w:rsidRPr="002B6EEC" w:rsidDel="004D754F">
            <w:rPr>
              <w:sz w:val="22"/>
              <w:szCs w:val="22"/>
              <w:shd w:val="clear" w:color="auto" w:fill="FFFFFF"/>
              <w:rPrChange w:id="1055" w:author="Chen Liao" w:date="2021-03-29T18:57:00Z">
                <w:rPr>
                  <w:shd w:val="clear" w:color="auto" w:fill="FFFFFF"/>
                </w:rPr>
              </w:rPrChange>
            </w:rPr>
            <w:delText xml:space="preserve">microbes </w:delText>
          </w:r>
        </w:del>
        <w:del w:id="1056" w:author="Chen Liao" w:date="2021-03-24T08:00:00Z">
          <w:r w:rsidR="00A1421C" w:rsidRPr="002B6EEC" w:rsidDel="00A1421C">
            <w:rPr>
              <w:sz w:val="22"/>
              <w:szCs w:val="22"/>
              <w:shd w:val="clear" w:color="auto" w:fill="FFFFFF"/>
              <w:rPrChange w:id="1057" w:author="Chen Liao" w:date="2021-03-29T18:57:00Z">
                <w:rPr>
                  <w:shd w:val="clear" w:color="auto" w:fill="FFFFFF"/>
                </w:rPr>
              </w:rPrChange>
            </w:rPr>
            <w:delText xml:space="preserve">and thereafter promote the production of SCFAs, has shown promise in treating several disease conditions </w:delText>
          </w:r>
          <w:r w:rsidR="00A1421C" w:rsidRPr="002B6EEC" w:rsidDel="00A1421C">
            <w:rPr>
              <w:sz w:val="22"/>
              <w:szCs w:val="22"/>
              <w:shd w:val="clear" w:color="auto" w:fill="FFFFFF"/>
              <w:rPrChange w:id="1058" w:author="Chen Liao" w:date="2021-03-29T18:57:00Z">
                <w:rPr>
                  <w:shd w:val="clear" w:color="auto" w:fill="FFFFFF"/>
                </w:rPr>
              </w:rPrChange>
            </w:rPr>
            <w:fldChar w:fldCharType="begin"/>
          </w:r>
          <w:r w:rsidR="00A1421C" w:rsidRPr="002B6EEC" w:rsidDel="00A1421C">
            <w:rPr>
              <w:sz w:val="22"/>
              <w:szCs w:val="22"/>
              <w:shd w:val="clear" w:color="auto" w:fill="FFFFFF"/>
              <w:rPrChange w:id="1059" w:author="Chen Liao" w:date="2021-03-29T18:57:00Z">
                <w:rPr>
                  <w:shd w:val="clear" w:color="auto" w:fill="FFFFFF"/>
                </w:rPr>
              </w:rPrChange>
            </w:rPr>
            <w:delInstrText xml:space="preserve"> ADDIN NE.Ref.{27F73A6F-ABD7-48F0-A0FF-655D160005F4}</w:delInstrText>
          </w:r>
          <w:r w:rsidR="00A1421C" w:rsidRPr="002B6EEC" w:rsidDel="00A1421C">
            <w:rPr>
              <w:sz w:val="22"/>
              <w:szCs w:val="22"/>
              <w:shd w:val="clear" w:color="auto" w:fill="FFFFFF"/>
              <w:rPrChange w:id="1060" w:author="Chen Liao" w:date="2021-03-29T18:57:00Z">
                <w:rPr>
                  <w:shd w:val="clear" w:color="auto" w:fill="FFFFFF"/>
                </w:rPr>
              </w:rPrChange>
            </w:rPr>
            <w:fldChar w:fldCharType="separate"/>
          </w:r>
          <w:r w:rsidR="00A1421C" w:rsidRPr="002B6EEC" w:rsidDel="00A1421C">
            <w:rPr>
              <w:sz w:val="22"/>
              <w:szCs w:val="22"/>
              <w:shd w:val="clear" w:color="auto" w:fill="FFFFFF"/>
              <w:rPrChange w:id="1061" w:author="Chen Liao" w:date="2021-03-29T18:57:00Z">
                <w:rPr>
                  <w:color w:val="080000"/>
                </w:rPr>
              </w:rPrChange>
            </w:rPr>
            <w:delText>[8, 9]</w:delText>
          </w:r>
          <w:r w:rsidR="00A1421C" w:rsidRPr="002B6EEC" w:rsidDel="00A1421C">
            <w:rPr>
              <w:sz w:val="22"/>
              <w:szCs w:val="22"/>
              <w:shd w:val="clear" w:color="auto" w:fill="FFFFFF"/>
              <w:rPrChange w:id="1062" w:author="Chen Liao" w:date="2021-03-29T18:57:00Z">
                <w:rPr>
                  <w:shd w:val="clear" w:color="auto" w:fill="FFFFFF"/>
                </w:rPr>
              </w:rPrChange>
            </w:rPr>
            <w:fldChar w:fldCharType="end"/>
          </w:r>
          <w:r w:rsidR="00A1421C" w:rsidRPr="002B6EEC" w:rsidDel="00A1421C">
            <w:rPr>
              <w:sz w:val="22"/>
              <w:szCs w:val="22"/>
              <w:shd w:val="clear" w:color="auto" w:fill="FFFFFF"/>
              <w:rPrChange w:id="1063" w:author="Chen Liao" w:date="2021-03-29T18:57:00Z">
                <w:rPr>
                  <w:shd w:val="clear" w:color="auto" w:fill="FFFFFF"/>
                </w:rPr>
              </w:rPrChange>
            </w:rPr>
            <w:delText>.</w:delText>
          </w:r>
        </w:del>
        <w:del w:id="1064" w:author="Chen Liao" w:date="2021-03-24T08:01:00Z">
          <w:r w:rsidR="00A1421C" w:rsidRPr="002B6EEC" w:rsidDel="00A1421C">
            <w:rPr>
              <w:sz w:val="22"/>
              <w:szCs w:val="22"/>
              <w:shd w:val="clear" w:color="auto" w:fill="FFFFFF"/>
              <w:rPrChange w:id="1065" w:author="Chen Liao" w:date="2021-03-29T18:57:00Z">
                <w:rPr>
                  <w:shd w:val="clear" w:color="auto" w:fill="FFFFFF"/>
                </w:rPr>
              </w:rPrChange>
            </w:rPr>
            <w:delText xml:space="preserve"> </w:delText>
          </w:r>
        </w:del>
      </w:moveTo>
      <w:ins w:id="1066" w:author="Chen Liao" w:date="2021-03-24T11:32:00Z">
        <w:r w:rsidR="003C5C1C" w:rsidRPr="002B6EEC">
          <w:rPr>
            <w:sz w:val="22"/>
            <w:szCs w:val="22"/>
            <w:shd w:val="clear" w:color="auto" w:fill="FFFFFF"/>
            <w:rPrChange w:id="1067" w:author="Chen Liao" w:date="2021-03-29T18:57:00Z">
              <w:rPr>
                <w:shd w:val="clear" w:color="auto" w:fill="FFFFFF"/>
              </w:rPr>
            </w:rPrChange>
          </w:rPr>
          <w:t>p</w:t>
        </w:r>
      </w:ins>
      <w:ins w:id="1068" w:author="Chen Liao" w:date="2021-03-24T08:00:00Z">
        <w:r w:rsidR="00A1421C" w:rsidRPr="002B6EEC">
          <w:rPr>
            <w:sz w:val="22"/>
            <w:szCs w:val="22"/>
            <w:shd w:val="clear" w:color="auto" w:fill="FFFFFF"/>
            <w:rPrChange w:id="1069" w:author="Chen Liao" w:date="2021-03-29T18:57:00Z">
              <w:rPr>
                <w:shd w:val="clear" w:color="auto" w:fill="FFFFFF"/>
              </w:rPr>
            </w:rPrChange>
          </w:rPr>
          <w:t xml:space="preserve">rimary </w:t>
        </w:r>
      </w:ins>
      <w:ins w:id="1070" w:author="Chen Liao" w:date="2021-03-25T07:20:00Z">
        <w:r w:rsidR="00B45FF0" w:rsidRPr="002B6EEC">
          <w:rPr>
            <w:sz w:val="22"/>
            <w:szCs w:val="22"/>
            <w:shd w:val="clear" w:color="auto" w:fill="FFFFFF"/>
            <w:rPrChange w:id="1071" w:author="Chen Liao" w:date="2021-03-29T18:57:00Z">
              <w:rPr>
                <w:shd w:val="clear" w:color="auto" w:fill="FFFFFF"/>
              </w:rPr>
            </w:rPrChange>
          </w:rPr>
          <w:t>fiber</w:t>
        </w:r>
      </w:ins>
      <w:ins w:id="1072" w:author="Chen Liao" w:date="2021-03-25T07:27:00Z">
        <w:r w:rsidR="00735873" w:rsidRPr="002B6EEC">
          <w:rPr>
            <w:sz w:val="22"/>
            <w:szCs w:val="22"/>
            <w:shd w:val="clear" w:color="auto" w:fill="FFFFFF"/>
            <w:rPrChange w:id="1073" w:author="Chen Liao" w:date="2021-03-29T18:57:00Z">
              <w:rPr>
                <w:shd w:val="clear" w:color="auto" w:fill="FFFFFF"/>
              </w:rPr>
            </w:rPrChange>
          </w:rPr>
          <w:t>-</w:t>
        </w:r>
      </w:ins>
      <w:ins w:id="1074" w:author="Chen Liao" w:date="2021-03-24T08:00:00Z">
        <w:r w:rsidR="00A1421C" w:rsidRPr="002B6EEC">
          <w:rPr>
            <w:sz w:val="22"/>
            <w:szCs w:val="22"/>
            <w:shd w:val="clear" w:color="auto" w:fill="FFFFFF"/>
            <w:rPrChange w:id="1075" w:author="Chen Liao" w:date="2021-03-29T18:57:00Z">
              <w:rPr>
                <w:shd w:val="clear" w:color="auto" w:fill="FFFFFF"/>
              </w:rPr>
            </w:rPrChange>
          </w:rPr>
          <w:t>degrad</w:t>
        </w:r>
      </w:ins>
      <w:ins w:id="1076" w:author="Chen Liao" w:date="2021-03-25T07:27:00Z">
        <w:r w:rsidR="00735873" w:rsidRPr="002B6EEC">
          <w:rPr>
            <w:sz w:val="22"/>
            <w:szCs w:val="22"/>
            <w:shd w:val="clear" w:color="auto" w:fill="FFFFFF"/>
            <w:rPrChange w:id="1077" w:author="Chen Liao" w:date="2021-03-29T18:57:00Z">
              <w:rPr>
                <w:shd w:val="clear" w:color="auto" w:fill="FFFFFF"/>
              </w:rPr>
            </w:rPrChange>
          </w:rPr>
          <w:t>ing bacteria</w:t>
        </w:r>
      </w:ins>
      <w:ins w:id="1078" w:author="Chen Liao" w:date="2021-03-25T07:21:00Z">
        <w:r w:rsidR="009C0B58" w:rsidRPr="002B6EEC">
          <w:rPr>
            <w:sz w:val="22"/>
            <w:szCs w:val="22"/>
            <w:shd w:val="clear" w:color="auto" w:fill="FFFFFF"/>
            <w:rPrChange w:id="1079" w:author="Chen Liao" w:date="2021-03-29T18:57:00Z">
              <w:rPr>
                <w:shd w:val="clear" w:color="auto" w:fill="FFFFFF"/>
              </w:rPr>
            </w:rPrChange>
          </w:rPr>
          <w:t>.</w:t>
        </w:r>
      </w:ins>
      <w:ins w:id="1080" w:author="Chen Liao" w:date="2021-03-24T11:55:00Z">
        <w:r w:rsidR="00E52512" w:rsidRPr="002B6EEC">
          <w:rPr>
            <w:sz w:val="22"/>
            <w:szCs w:val="22"/>
            <w:shd w:val="clear" w:color="auto" w:fill="FFFFFF"/>
            <w:rPrChange w:id="1081" w:author="Chen Liao" w:date="2021-03-29T18:57:00Z">
              <w:rPr>
                <w:shd w:val="clear" w:color="auto" w:fill="FFFFFF"/>
              </w:rPr>
            </w:rPrChange>
          </w:rPr>
          <w:t xml:space="preserve"> The</w:t>
        </w:r>
      </w:ins>
      <w:ins w:id="1082" w:author="Chen Liao" w:date="2021-03-25T07:21:00Z">
        <w:r w:rsidR="00735873" w:rsidRPr="002B6EEC">
          <w:rPr>
            <w:sz w:val="22"/>
            <w:szCs w:val="22"/>
            <w:shd w:val="clear" w:color="auto" w:fill="FFFFFF"/>
            <w:rPrChange w:id="1083" w:author="Chen Liao" w:date="2021-03-29T18:57:00Z">
              <w:rPr>
                <w:shd w:val="clear" w:color="auto" w:fill="FFFFFF"/>
              </w:rPr>
            </w:rPrChange>
          </w:rPr>
          <w:t>se</w:t>
        </w:r>
      </w:ins>
      <w:ins w:id="1084" w:author="Chen Liao" w:date="2021-03-24T11:55:00Z">
        <w:r w:rsidR="00E52512" w:rsidRPr="002B6EEC">
          <w:rPr>
            <w:sz w:val="22"/>
            <w:szCs w:val="22"/>
            <w:shd w:val="clear" w:color="auto" w:fill="FFFFFF"/>
            <w:rPrChange w:id="1085" w:author="Chen Liao" w:date="2021-03-29T18:57:00Z">
              <w:rPr>
                <w:shd w:val="clear" w:color="auto" w:fill="FFFFFF"/>
              </w:rPr>
            </w:rPrChange>
          </w:rPr>
          <w:t xml:space="preserve"> </w:t>
        </w:r>
      </w:ins>
      <w:ins w:id="1086" w:author="Chen Liao" w:date="2021-03-25T07:22:00Z">
        <w:r w:rsidR="00735873" w:rsidRPr="002B6EEC">
          <w:rPr>
            <w:sz w:val="22"/>
            <w:szCs w:val="22"/>
            <w:shd w:val="clear" w:color="auto" w:fill="FFFFFF"/>
            <w:rPrChange w:id="1087" w:author="Chen Liao" w:date="2021-03-29T18:57:00Z">
              <w:rPr>
                <w:shd w:val="clear" w:color="auto" w:fill="FFFFFF"/>
              </w:rPr>
            </w:rPrChange>
          </w:rPr>
          <w:t xml:space="preserve">primary </w:t>
        </w:r>
      </w:ins>
      <w:ins w:id="1088" w:author="Chen Liao" w:date="2021-03-24T11:55:00Z">
        <w:r w:rsidR="00E52512" w:rsidRPr="002B6EEC">
          <w:rPr>
            <w:sz w:val="22"/>
            <w:szCs w:val="22"/>
            <w:shd w:val="clear" w:color="auto" w:fill="FFFFFF"/>
            <w:rPrChange w:id="1089" w:author="Chen Liao" w:date="2021-03-29T18:57:00Z">
              <w:rPr>
                <w:shd w:val="clear" w:color="auto" w:fill="FFFFFF"/>
              </w:rPr>
            </w:rPrChange>
          </w:rPr>
          <w:t>degrade</w:t>
        </w:r>
      </w:ins>
      <w:ins w:id="1090" w:author="Chen Liao" w:date="2021-03-25T07:22:00Z">
        <w:r w:rsidR="00735873" w:rsidRPr="002B6EEC">
          <w:rPr>
            <w:sz w:val="22"/>
            <w:szCs w:val="22"/>
            <w:shd w:val="clear" w:color="auto" w:fill="FFFFFF"/>
            <w:rPrChange w:id="1091" w:author="Chen Liao" w:date="2021-03-29T18:57:00Z">
              <w:rPr>
                <w:shd w:val="clear" w:color="auto" w:fill="FFFFFF"/>
              </w:rPr>
            </w:rPrChange>
          </w:rPr>
          <w:t>r</w:t>
        </w:r>
      </w:ins>
      <w:ins w:id="1092" w:author="Chen Liao" w:date="2021-03-24T11:55:00Z">
        <w:r w:rsidR="00E52512" w:rsidRPr="002B6EEC">
          <w:rPr>
            <w:sz w:val="22"/>
            <w:szCs w:val="22"/>
            <w:shd w:val="clear" w:color="auto" w:fill="FFFFFF"/>
            <w:rPrChange w:id="1093" w:author="Chen Liao" w:date="2021-03-29T18:57:00Z">
              <w:rPr>
                <w:shd w:val="clear" w:color="auto" w:fill="FFFFFF"/>
              </w:rPr>
            </w:rPrChange>
          </w:rPr>
          <w:t xml:space="preserve">s can </w:t>
        </w:r>
      </w:ins>
      <w:ins w:id="1094" w:author="Chen Liao" w:date="2021-03-25T07:22:00Z">
        <w:r w:rsidR="00735873" w:rsidRPr="002B6EEC">
          <w:rPr>
            <w:sz w:val="22"/>
            <w:szCs w:val="22"/>
            <w:shd w:val="clear" w:color="auto" w:fill="FFFFFF"/>
            <w:rPrChange w:id="1095" w:author="Chen Liao" w:date="2021-03-29T18:57:00Z">
              <w:rPr>
                <w:shd w:val="clear" w:color="auto" w:fill="FFFFFF"/>
              </w:rPr>
            </w:rPrChange>
          </w:rPr>
          <w:t xml:space="preserve">either </w:t>
        </w:r>
      </w:ins>
      <w:ins w:id="1096" w:author="Chen Liao" w:date="2021-03-24T11:55:00Z">
        <w:r w:rsidR="00E52512" w:rsidRPr="002B6EEC">
          <w:rPr>
            <w:sz w:val="22"/>
            <w:szCs w:val="22"/>
            <w:shd w:val="clear" w:color="auto" w:fill="FFFFFF"/>
            <w:rPrChange w:id="1097" w:author="Chen Liao" w:date="2021-03-29T18:57:00Z">
              <w:rPr>
                <w:shd w:val="clear" w:color="auto" w:fill="FFFFFF"/>
              </w:rPr>
            </w:rPrChange>
          </w:rPr>
          <w:t xml:space="preserve">produce SCFAs </w:t>
        </w:r>
      </w:ins>
      <w:ins w:id="1098" w:author="Chen Liao" w:date="2021-03-25T07:22:00Z">
        <w:r w:rsidR="00735873" w:rsidRPr="002B6EEC">
          <w:rPr>
            <w:sz w:val="22"/>
            <w:szCs w:val="22"/>
            <w:shd w:val="clear" w:color="auto" w:fill="FFFFFF"/>
            <w:rPrChange w:id="1099" w:author="Chen Liao" w:date="2021-03-29T18:57:00Z">
              <w:rPr>
                <w:shd w:val="clear" w:color="auto" w:fill="FFFFFF"/>
              </w:rPr>
            </w:rPrChange>
          </w:rPr>
          <w:t xml:space="preserve">themselves </w:t>
        </w:r>
      </w:ins>
      <w:ins w:id="1100" w:author="Chen Liao" w:date="2021-03-24T11:56:00Z">
        <w:r w:rsidR="00E52512" w:rsidRPr="002B6EEC">
          <w:rPr>
            <w:sz w:val="22"/>
            <w:szCs w:val="22"/>
            <w:shd w:val="clear" w:color="auto" w:fill="FFFFFF"/>
            <w:rPrChange w:id="1101" w:author="Chen Liao" w:date="2021-03-29T18:57:00Z">
              <w:rPr>
                <w:shd w:val="clear" w:color="auto" w:fill="FFFFFF"/>
              </w:rPr>
            </w:rPrChange>
          </w:rPr>
          <w:t>or</w:t>
        </w:r>
      </w:ins>
      <w:ins w:id="1102" w:author="Chen Liao" w:date="2021-03-24T11:35:00Z">
        <w:r w:rsidR="001E011A" w:rsidRPr="002B6EEC">
          <w:rPr>
            <w:sz w:val="22"/>
            <w:szCs w:val="22"/>
            <w:shd w:val="clear" w:color="auto" w:fill="FFFFFF"/>
            <w:rPrChange w:id="1103" w:author="Chen Liao" w:date="2021-03-29T18:57:00Z">
              <w:rPr>
                <w:shd w:val="clear" w:color="auto" w:fill="FFFFFF"/>
              </w:rPr>
            </w:rPrChange>
          </w:rPr>
          <w:t xml:space="preserve"> </w:t>
        </w:r>
      </w:ins>
      <w:ins w:id="1104" w:author="Chen Liao" w:date="2021-03-25T07:25:00Z">
        <w:r w:rsidR="00735873" w:rsidRPr="002B6EEC">
          <w:rPr>
            <w:sz w:val="22"/>
            <w:szCs w:val="22"/>
            <w:shd w:val="clear" w:color="auto" w:fill="FFFFFF"/>
            <w:rPrChange w:id="1105" w:author="Chen Liao" w:date="2021-03-29T18:57:00Z">
              <w:rPr>
                <w:shd w:val="clear" w:color="auto" w:fill="FFFFFF"/>
              </w:rPr>
            </w:rPrChange>
          </w:rPr>
          <w:t>f</w:t>
        </w:r>
      </w:ins>
      <w:ins w:id="1106" w:author="Chen Liao" w:date="2021-03-25T07:26:00Z">
        <w:r w:rsidR="00735873" w:rsidRPr="002B6EEC">
          <w:rPr>
            <w:sz w:val="22"/>
            <w:szCs w:val="22"/>
            <w:shd w:val="clear" w:color="auto" w:fill="FFFFFF"/>
            <w:rPrChange w:id="1107" w:author="Chen Liao" w:date="2021-03-29T18:57:00Z">
              <w:rPr>
                <w:shd w:val="clear" w:color="auto" w:fill="FFFFFF"/>
              </w:rPr>
            </w:rPrChange>
          </w:rPr>
          <w:t xml:space="preserve">uel the </w:t>
        </w:r>
      </w:ins>
      <w:ins w:id="1108" w:author="Chen Liao" w:date="2021-03-25T07:29:00Z">
        <w:r w:rsidR="00735873" w:rsidRPr="002B6EEC">
          <w:rPr>
            <w:sz w:val="22"/>
            <w:szCs w:val="22"/>
            <w:shd w:val="clear" w:color="auto" w:fill="FFFFFF"/>
            <w:rPrChange w:id="1109" w:author="Chen Liao" w:date="2021-03-29T18:57:00Z">
              <w:rPr>
                <w:shd w:val="clear" w:color="auto" w:fill="FFFFFF"/>
              </w:rPr>
            </w:rPrChange>
          </w:rPr>
          <w:t>fermentation pathway</w:t>
        </w:r>
      </w:ins>
      <w:ins w:id="1110" w:author="Chen Liao" w:date="2021-03-26T22:19:00Z">
        <w:r w:rsidR="00872143" w:rsidRPr="002B6EEC">
          <w:rPr>
            <w:sz w:val="22"/>
            <w:szCs w:val="22"/>
            <w:shd w:val="clear" w:color="auto" w:fill="FFFFFF"/>
            <w:rPrChange w:id="1111" w:author="Chen Liao" w:date="2021-03-29T18:57:00Z">
              <w:rPr>
                <w:shd w:val="clear" w:color="auto" w:fill="FFFFFF"/>
              </w:rPr>
            </w:rPrChange>
          </w:rPr>
          <w:t>s</w:t>
        </w:r>
      </w:ins>
      <w:ins w:id="1112" w:author="Chen Liao" w:date="2021-03-25T07:29:00Z">
        <w:r w:rsidR="00735873" w:rsidRPr="002B6EEC">
          <w:rPr>
            <w:sz w:val="22"/>
            <w:szCs w:val="22"/>
            <w:shd w:val="clear" w:color="auto" w:fill="FFFFFF"/>
            <w:rPrChange w:id="1113" w:author="Chen Liao" w:date="2021-03-29T18:57:00Z">
              <w:rPr>
                <w:shd w:val="clear" w:color="auto" w:fill="FFFFFF"/>
              </w:rPr>
            </w:rPrChange>
          </w:rPr>
          <w:t xml:space="preserve"> of </w:t>
        </w:r>
      </w:ins>
      <w:ins w:id="1114" w:author="Chen Liao" w:date="2021-03-26T21:47:00Z">
        <w:r w:rsidR="00472320" w:rsidRPr="002B6EEC">
          <w:rPr>
            <w:sz w:val="22"/>
            <w:szCs w:val="22"/>
            <w:shd w:val="clear" w:color="auto" w:fill="FFFFFF"/>
            <w:rPrChange w:id="1115" w:author="Chen Liao" w:date="2021-03-29T18:57:00Z">
              <w:rPr>
                <w:shd w:val="clear" w:color="auto" w:fill="FFFFFF"/>
              </w:rPr>
            </w:rPrChange>
          </w:rPr>
          <w:t>downstream SCFAs-producing bacter</w:t>
        </w:r>
      </w:ins>
      <w:ins w:id="1116" w:author="Chen Liao" w:date="2021-03-26T21:49:00Z">
        <w:r w:rsidR="001154AB" w:rsidRPr="002B6EEC">
          <w:rPr>
            <w:sz w:val="22"/>
            <w:szCs w:val="22"/>
            <w:shd w:val="clear" w:color="auto" w:fill="FFFFFF"/>
            <w:rPrChange w:id="1117" w:author="Chen Liao" w:date="2021-03-29T18:57:00Z">
              <w:rPr>
                <w:shd w:val="clear" w:color="auto" w:fill="FFFFFF"/>
              </w:rPr>
            </w:rPrChange>
          </w:rPr>
          <w:t>ia</w:t>
        </w:r>
      </w:ins>
      <w:ins w:id="1118" w:author="Chen Liao" w:date="2021-03-25T07:26:00Z">
        <w:r w:rsidR="00735873" w:rsidRPr="002B6EEC">
          <w:rPr>
            <w:sz w:val="22"/>
            <w:szCs w:val="22"/>
            <w:shd w:val="clear" w:color="auto" w:fill="FFFFFF"/>
            <w:rPrChange w:id="1119" w:author="Chen Liao" w:date="2021-03-29T18:57:00Z">
              <w:rPr>
                <w:shd w:val="clear" w:color="auto" w:fill="FFFFFF"/>
              </w:rPr>
            </w:rPrChange>
          </w:rPr>
          <w:t xml:space="preserve"> by releasing </w:t>
        </w:r>
      </w:ins>
      <w:ins w:id="1120" w:author="Chen Liao" w:date="2021-03-25T07:28:00Z">
        <w:r w:rsidR="00735873" w:rsidRPr="002B6EEC">
          <w:rPr>
            <w:sz w:val="22"/>
            <w:szCs w:val="22"/>
            <w:shd w:val="clear" w:color="auto" w:fill="FFFFFF"/>
            <w:rPrChange w:id="1121" w:author="Chen Liao" w:date="2021-03-29T18:57:00Z">
              <w:rPr>
                <w:shd w:val="clear" w:color="auto" w:fill="FFFFFF"/>
              </w:rPr>
            </w:rPrChange>
          </w:rPr>
          <w:t xml:space="preserve">a wide range of </w:t>
        </w:r>
      </w:ins>
      <w:ins w:id="1122" w:author="Chen Liao" w:date="2021-03-25T07:24:00Z">
        <w:r w:rsidR="00735873" w:rsidRPr="002B6EEC">
          <w:rPr>
            <w:sz w:val="22"/>
            <w:szCs w:val="22"/>
            <w:shd w:val="clear" w:color="auto" w:fill="FFFFFF"/>
            <w:rPrChange w:id="1123" w:author="Chen Liao" w:date="2021-03-29T18:57:00Z">
              <w:rPr>
                <w:shd w:val="clear" w:color="auto" w:fill="FFFFFF"/>
              </w:rPr>
            </w:rPrChange>
          </w:rPr>
          <w:t>accessible carbohydrate</w:t>
        </w:r>
      </w:ins>
      <w:ins w:id="1124" w:author="Chen Liao" w:date="2021-03-25T07:27:00Z">
        <w:r w:rsidR="00735873" w:rsidRPr="002B6EEC">
          <w:rPr>
            <w:sz w:val="22"/>
            <w:szCs w:val="22"/>
            <w:shd w:val="clear" w:color="auto" w:fill="FFFFFF"/>
            <w:rPrChange w:id="1125" w:author="Chen Liao" w:date="2021-03-29T18:57:00Z">
              <w:rPr>
                <w:shd w:val="clear" w:color="auto" w:fill="FFFFFF"/>
              </w:rPr>
            </w:rPrChange>
          </w:rPr>
          <w:t xml:space="preserve">s (e.g., </w:t>
        </w:r>
      </w:ins>
      <w:ins w:id="1126" w:author="Chen Liao" w:date="2021-03-24T08:00:00Z">
        <w:r w:rsidR="00A1421C" w:rsidRPr="002B6EEC">
          <w:rPr>
            <w:sz w:val="22"/>
            <w:szCs w:val="22"/>
            <w:shd w:val="clear" w:color="auto" w:fill="FFFFFF"/>
            <w:rPrChange w:id="1127" w:author="Chen Liao" w:date="2021-03-29T18:57:00Z">
              <w:rPr>
                <w:shd w:val="clear" w:color="auto" w:fill="FFFFFF"/>
              </w:rPr>
            </w:rPrChange>
          </w:rPr>
          <w:t>mono</w:t>
        </w:r>
      </w:ins>
      <w:ins w:id="1128" w:author="Chen Liao" w:date="2021-03-24T11:47:00Z">
        <w:r w:rsidR="00E619C5" w:rsidRPr="002B6EEC">
          <w:rPr>
            <w:sz w:val="22"/>
            <w:szCs w:val="22"/>
            <w:shd w:val="clear" w:color="auto" w:fill="FFFFFF"/>
            <w:rPrChange w:id="1129" w:author="Chen Liao" w:date="2021-03-29T18:57:00Z">
              <w:rPr>
                <w:shd w:val="clear" w:color="auto" w:fill="FFFFFF"/>
              </w:rPr>
            </w:rPrChange>
          </w:rPr>
          <w:t>- or</w:t>
        </w:r>
      </w:ins>
      <w:ins w:id="1130" w:author="Chen Liao" w:date="2021-03-24T08:00:00Z">
        <w:r w:rsidR="00A1421C" w:rsidRPr="002B6EEC">
          <w:rPr>
            <w:sz w:val="22"/>
            <w:szCs w:val="22"/>
            <w:shd w:val="clear" w:color="auto" w:fill="FFFFFF"/>
            <w:rPrChange w:id="1131" w:author="Chen Liao" w:date="2021-03-29T18:57:00Z">
              <w:rPr>
                <w:shd w:val="clear" w:color="auto" w:fill="FFFFFF"/>
              </w:rPr>
            </w:rPrChange>
          </w:rPr>
          <w:t xml:space="preserve"> </w:t>
        </w:r>
        <w:proofErr w:type="gramStart"/>
        <w:r w:rsidR="00A1421C" w:rsidRPr="002B6EEC">
          <w:rPr>
            <w:sz w:val="22"/>
            <w:szCs w:val="22"/>
            <w:shd w:val="clear" w:color="auto" w:fill="FFFFFF"/>
            <w:rPrChange w:id="1132" w:author="Chen Liao" w:date="2021-03-29T18:57:00Z">
              <w:rPr>
                <w:shd w:val="clear" w:color="auto" w:fill="FFFFFF"/>
              </w:rPr>
            </w:rPrChange>
          </w:rPr>
          <w:t>oligo</w:t>
        </w:r>
      </w:ins>
      <w:ins w:id="1133" w:author="Chen Liao" w:date="2021-03-24T11:47:00Z">
        <w:r w:rsidR="00E619C5" w:rsidRPr="002B6EEC">
          <w:rPr>
            <w:sz w:val="22"/>
            <w:szCs w:val="22"/>
            <w:shd w:val="clear" w:color="auto" w:fill="FFFFFF"/>
            <w:rPrChange w:id="1134" w:author="Chen Liao" w:date="2021-03-29T18:57:00Z">
              <w:rPr>
                <w:shd w:val="clear" w:color="auto" w:fill="FFFFFF"/>
              </w:rPr>
            </w:rPrChange>
          </w:rPr>
          <w:t>-</w:t>
        </w:r>
      </w:ins>
      <w:ins w:id="1135" w:author="Chen Liao" w:date="2021-03-24T08:00:00Z">
        <w:r w:rsidR="00A1421C" w:rsidRPr="002B6EEC">
          <w:rPr>
            <w:sz w:val="22"/>
            <w:szCs w:val="22"/>
            <w:shd w:val="clear" w:color="auto" w:fill="FFFFFF"/>
            <w:rPrChange w:id="1136" w:author="Chen Liao" w:date="2021-03-29T18:57:00Z">
              <w:rPr>
                <w:shd w:val="clear" w:color="auto" w:fill="FFFFFF"/>
              </w:rPr>
            </w:rPrChange>
          </w:rPr>
          <w:t>saccharides</w:t>
        </w:r>
      </w:ins>
      <w:proofErr w:type="gramEnd"/>
      <w:ins w:id="1137" w:author="Chen Liao" w:date="2021-03-25T07:28:00Z">
        <w:r w:rsidR="00735873" w:rsidRPr="002B6EEC">
          <w:rPr>
            <w:sz w:val="22"/>
            <w:szCs w:val="22"/>
            <w:shd w:val="clear" w:color="auto" w:fill="FFFFFF"/>
            <w:rPrChange w:id="1138" w:author="Chen Liao" w:date="2021-03-29T18:57:00Z">
              <w:rPr>
                <w:shd w:val="clear" w:color="auto" w:fill="FFFFFF"/>
              </w:rPr>
            </w:rPrChange>
          </w:rPr>
          <w:t>)</w:t>
        </w:r>
      </w:ins>
      <w:ins w:id="1139" w:author="Chen Liao" w:date="2021-03-24T11:36:00Z">
        <w:r w:rsidR="001E011A" w:rsidRPr="002B6EEC">
          <w:rPr>
            <w:sz w:val="22"/>
            <w:szCs w:val="22"/>
            <w:shd w:val="clear" w:color="auto" w:fill="FFFFFF"/>
            <w:rPrChange w:id="1140" w:author="Chen Liao" w:date="2021-03-29T18:57:00Z">
              <w:rPr>
                <w:shd w:val="clear" w:color="auto" w:fill="FFFFFF"/>
              </w:rPr>
            </w:rPrChange>
          </w:rPr>
          <w:t xml:space="preserve"> </w:t>
        </w:r>
      </w:ins>
      <w:ins w:id="1141" w:author="Chen Liao" w:date="2021-03-24T08:00:00Z">
        <w:r w:rsidR="00A1421C" w:rsidRPr="002B6EEC">
          <w:rPr>
            <w:sz w:val="22"/>
            <w:szCs w:val="22"/>
            <w:shd w:val="clear" w:color="auto" w:fill="FFFFFF"/>
            <w:rPrChange w:id="1142" w:author="Chen Liao" w:date="2021-03-29T18:57:00Z">
              <w:rPr>
                <w:shd w:val="clear" w:color="auto" w:fill="FFFFFF"/>
              </w:rPr>
            </w:rPrChange>
          </w:rPr>
          <w:fldChar w:fldCharType="begin"/>
        </w:r>
        <w:r w:rsidR="00A1421C" w:rsidRPr="002B6EEC">
          <w:rPr>
            <w:sz w:val="22"/>
            <w:szCs w:val="22"/>
            <w:shd w:val="clear" w:color="auto" w:fill="FFFFFF"/>
            <w:rPrChange w:id="1143" w:author="Chen Liao" w:date="2021-03-29T18:57:00Z">
              <w:rPr>
                <w:shd w:val="clear" w:color="auto" w:fill="FFFFFF"/>
              </w:rPr>
            </w:rPrChange>
          </w:rPr>
          <w:instrText xml:space="preserve"> ADDIN NE.Ref.{E0EC0640-6447-4D73-849F-F61019AAAF84}</w:instrText>
        </w:r>
        <w:r w:rsidR="00A1421C" w:rsidRPr="002B6EEC">
          <w:rPr>
            <w:sz w:val="22"/>
            <w:szCs w:val="22"/>
            <w:shd w:val="clear" w:color="auto" w:fill="FFFFFF"/>
            <w:rPrChange w:id="1144" w:author="Chen Liao" w:date="2021-03-29T18:57:00Z">
              <w:rPr>
                <w:shd w:val="clear" w:color="auto" w:fill="FFFFFF"/>
              </w:rPr>
            </w:rPrChange>
          </w:rPr>
          <w:fldChar w:fldCharType="separate"/>
        </w:r>
        <w:r w:rsidR="00A1421C" w:rsidRPr="002B6EEC">
          <w:rPr>
            <w:sz w:val="22"/>
            <w:szCs w:val="22"/>
            <w:shd w:val="clear" w:color="auto" w:fill="FFFFFF"/>
            <w:rPrChange w:id="1145" w:author="Chen Liao" w:date="2021-03-29T18:57:00Z">
              <w:rPr>
                <w:color w:val="080000"/>
              </w:rPr>
            </w:rPrChange>
          </w:rPr>
          <w:t>[10, 11]</w:t>
        </w:r>
        <w:r w:rsidR="00A1421C" w:rsidRPr="002B6EEC">
          <w:rPr>
            <w:sz w:val="22"/>
            <w:szCs w:val="22"/>
            <w:shd w:val="clear" w:color="auto" w:fill="FFFFFF"/>
            <w:rPrChange w:id="1146" w:author="Chen Liao" w:date="2021-03-29T18:57:00Z">
              <w:rPr>
                <w:shd w:val="clear" w:color="auto" w:fill="FFFFFF"/>
              </w:rPr>
            </w:rPrChange>
          </w:rPr>
          <w:fldChar w:fldCharType="end"/>
        </w:r>
        <w:r w:rsidR="00A1421C" w:rsidRPr="002B6EEC">
          <w:rPr>
            <w:sz w:val="22"/>
            <w:szCs w:val="22"/>
            <w:shd w:val="clear" w:color="auto" w:fill="FFFFFF"/>
            <w:rPrChange w:id="1147" w:author="Chen Liao" w:date="2021-03-29T18:57:00Z">
              <w:rPr>
                <w:shd w:val="clear" w:color="auto" w:fill="FFFFFF"/>
              </w:rPr>
            </w:rPrChange>
          </w:rPr>
          <w:t xml:space="preserve">. </w:t>
        </w:r>
      </w:ins>
      <w:ins w:id="1148" w:author="Chen Liao" w:date="2021-03-26T21:15:00Z">
        <w:r w:rsidR="001159DD" w:rsidRPr="002B6EEC">
          <w:rPr>
            <w:sz w:val="22"/>
            <w:szCs w:val="22"/>
            <w:shd w:val="clear" w:color="auto" w:fill="FFFFFF"/>
            <w:rPrChange w:id="1149" w:author="Chen Liao" w:date="2021-03-29T18:57:00Z">
              <w:rPr>
                <w:shd w:val="clear" w:color="auto" w:fill="FFFFFF"/>
              </w:rPr>
            </w:rPrChange>
          </w:rPr>
          <w:t>For example,</w:t>
        </w:r>
      </w:ins>
      <w:ins w:id="1150" w:author="Chen Liao" w:date="2021-03-26T21:16:00Z">
        <w:r w:rsidR="001159DD" w:rsidRPr="002B6EEC">
          <w:rPr>
            <w:sz w:val="22"/>
            <w:szCs w:val="22"/>
            <w:shd w:val="clear" w:color="auto" w:fill="FFFFFF"/>
            <w:rPrChange w:id="1151" w:author="Chen Liao" w:date="2021-03-29T18:57:00Z">
              <w:rPr>
                <w:shd w:val="clear" w:color="auto" w:fill="FFFFFF"/>
              </w:rPr>
            </w:rPrChange>
          </w:rPr>
          <w:t xml:space="preserve"> </w:t>
        </w:r>
      </w:ins>
      <w:ins w:id="1152" w:author="Chen Liao" w:date="2021-03-26T21:23:00Z">
        <w:r w:rsidR="00C53D2C" w:rsidRPr="002B6EEC">
          <w:rPr>
            <w:sz w:val="22"/>
            <w:szCs w:val="22"/>
            <w:shd w:val="clear" w:color="auto" w:fill="FFFFFF"/>
            <w:rPrChange w:id="1153" w:author="Chen Liao" w:date="2021-03-29T18:57:00Z">
              <w:rPr>
                <w:rStyle w:val="Emphasis"/>
                <w:color w:val="000000"/>
              </w:rPr>
            </w:rPrChange>
          </w:rPr>
          <w:t xml:space="preserve">Eubacterium </w:t>
        </w:r>
        <w:proofErr w:type="spellStart"/>
        <w:r w:rsidR="00C53D2C" w:rsidRPr="002B6EEC">
          <w:rPr>
            <w:sz w:val="22"/>
            <w:szCs w:val="22"/>
            <w:shd w:val="clear" w:color="auto" w:fill="FFFFFF"/>
            <w:rPrChange w:id="1154" w:author="Chen Liao" w:date="2021-03-29T18:57:00Z">
              <w:rPr>
                <w:rStyle w:val="Emphasis"/>
                <w:color w:val="000000"/>
              </w:rPr>
            </w:rPrChange>
          </w:rPr>
          <w:t>hallii</w:t>
        </w:r>
      </w:ins>
      <w:proofErr w:type="spellEnd"/>
      <w:ins w:id="1155" w:author="Chen Liao" w:date="2021-03-26T21:40:00Z">
        <w:r w:rsidR="0004782A" w:rsidRPr="002B6EEC">
          <w:rPr>
            <w:sz w:val="22"/>
            <w:szCs w:val="22"/>
            <w:shd w:val="clear" w:color="auto" w:fill="FFFFFF"/>
            <w:rPrChange w:id="1156" w:author="Chen Liao" w:date="2021-03-29T18:57:00Z">
              <w:rPr>
                <w:shd w:val="clear" w:color="auto" w:fill="FFFFFF"/>
              </w:rPr>
            </w:rPrChange>
          </w:rPr>
          <w:t xml:space="preserve"> </w:t>
        </w:r>
      </w:ins>
      <w:ins w:id="1157" w:author="Chen Liao" w:date="2021-03-26T21:17:00Z">
        <w:r w:rsidR="006539C4" w:rsidRPr="002B6EEC">
          <w:rPr>
            <w:sz w:val="22"/>
            <w:szCs w:val="22"/>
            <w:shd w:val="clear" w:color="auto" w:fill="FFFFFF"/>
            <w:rPrChange w:id="1158" w:author="Chen Liao" w:date="2021-03-29T18:57:00Z">
              <w:rPr>
                <w:shd w:val="clear" w:color="auto" w:fill="FFFFFF"/>
              </w:rPr>
            </w:rPrChange>
          </w:rPr>
          <w:t>can</w:t>
        </w:r>
      </w:ins>
      <w:ins w:id="1159" w:author="Chen Liao" w:date="2021-03-26T21:40:00Z">
        <w:r w:rsidR="0004782A" w:rsidRPr="002B6EEC">
          <w:rPr>
            <w:sz w:val="22"/>
            <w:szCs w:val="22"/>
            <w:shd w:val="clear" w:color="auto" w:fill="FFFFFF"/>
            <w:rPrChange w:id="1160" w:author="Chen Liao" w:date="2021-03-29T18:57:00Z">
              <w:rPr>
                <w:shd w:val="clear" w:color="auto" w:fill="FFFFFF"/>
              </w:rPr>
            </w:rPrChange>
          </w:rPr>
          <w:t xml:space="preserve"> convert lactate produced by </w:t>
        </w:r>
      </w:ins>
      <w:ins w:id="1161" w:author="Chen Liao" w:date="2021-03-26T21:41:00Z">
        <w:r w:rsidR="0004782A" w:rsidRPr="002B6EEC">
          <w:rPr>
            <w:sz w:val="22"/>
            <w:szCs w:val="22"/>
            <w:shd w:val="clear" w:color="auto" w:fill="FFFFFF"/>
            <w:rPrChange w:id="1162" w:author="Chen Liao" w:date="2021-03-29T18:57:00Z">
              <w:rPr>
                <w:shd w:val="clear" w:color="auto" w:fill="FFFFFF"/>
              </w:rPr>
            </w:rPrChange>
          </w:rPr>
          <w:t xml:space="preserve">Bifidobacterium </w:t>
        </w:r>
        <w:proofErr w:type="spellStart"/>
        <w:r w:rsidR="0004782A" w:rsidRPr="002B6EEC">
          <w:rPr>
            <w:sz w:val="22"/>
            <w:szCs w:val="22"/>
            <w:shd w:val="clear" w:color="auto" w:fill="FFFFFF"/>
            <w:rPrChange w:id="1163" w:author="Chen Liao" w:date="2021-03-29T18:57:00Z">
              <w:rPr>
                <w:shd w:val="clear" w:color="auto" w:fill="FFFFFF"/>
              </w:rPr>
            </w:rPrChange>
          </w:rPr>
          <w:t>adolescentis</w:t>
        </w:r>
        <w:proofErr w:type="spellEnd"/>
        <w:r w:rsidR="0004782A" w:rsidRPr="002B6EEC">
          <w:rPr>
            <w:sz w:val="22"/>
            <w:szCs w:val="22"/>
            <w:shd w:val="clear" w:color="auto" w:fill="FFFFFF"/>
            <w:rPrChange w:id="1164" w:author="Chen Liao" w:date="2021-03-29T18:57:00Z">
              <w:rPr>
                <w:shd w:val="clear" w:color="auto" w:fill="FFFFFF"/>
              </w:rPr>
            </w:rPrChange>
          </w:rPr>
          <w:t xml:space="preserve"> </w:t>
        </w:r>
      </w:ins>
      <w:ins w:id="1165" w:author="Chen Liao" w:date="2021-03-26T21:47:00Z">
        <w:r w:rsidR="00A9638D" w:rsidRPr="002B6EEC">
          <w:rPr>
            <w:sz w:val="22"/>
            <w:szCs w:val="22"/>
            <w:shd w:val="clear" w:color="auto" w:fill="FFFFFF"/>
            <w:rPrChange w:id="1166" w:author="Chen Liao" w:date="2021-03-29T18:57:00Z">
              <w:rPr>
                <w:shd w:val="clear" w:color="auto" w:fill="FFFFFF"/>
              </w:rPr>
            </w:rPrChange>
          </w:rPr>
          <w:t>from</w:t>
        </w:r>
        <w:r w:rsidR="00C97DAE" w:rsidRPr="002B6EEC">
          <w:rPr>
            <w:sz w:val="22"/>
            <w:szCs w:val="22"/>
            <w:shd w:val="clear" w:color="auto" w:fill="FFFFFF"/>
            <w:rPrChange w:id="1167" w:author="Chen Liao" w:date="2021-03-29T18:57:00Z">
              <w:rPr>
                <w:shd w:val="clear" w:color="auto" w:fill="FFFFFF"/>
              </w:rPr>
            </w:rPrChange>
          </w:rPr>
          <w:t xml:space="preserve"> breaking down </w:t>
        </w:r>
        <w:r w:rsidR="00A9638D" w:rsidRPr="002B6EEC">
          <w:rPr>
            <w:sz w:val="22"/>
            <w:szCs w:val="22"/>
            <w:shd w:val="clear" w:color="auto" w:fill="FFFFFF"/>
            <w:rPrChange w:id="1168" w:author="Chen Liao" w:date="2021-03-29T18:57:00Z">
              <w:rPr>
                <w:shd w:val="clear" w:color="auto" w:fill="FFFFFF"/>
              </w:rPr>
            </w:rPrChange>
          </w:rPr>
          <w:t xml:space="preserve">starch or fructo-oligosaccharides </w:t>
        </w:r>
      </w:ins>
      <w:ins w:id="1169" w:author="Chen Liao" w:date="2021-03-26T21:41:00Z">
        <w:r w:rsidR="0004782A" w:rsidRPr="002B6EEC">
          <w:rPr>
            <w:sz w:val="22"/>
            <w:szCs w:val="22"/>
            <w:shd w:val="clear" w:color="auto" w:fill="FFFFFF"/>
            <w:rPrChange w:id="1170" w:author="Chen Liao" w:date="2021-03-29T18:57:00Z">
              <w:rPr>
                <w:shd w:val="clear" w:color="auto" w:fill="FFFFFF"/>
              </w:rPr>
            </w:rPrChange>
          </w:rPr>
          <w:t xml:space="preserve">to </w:t>
        </w:r>
      </w:ins>
      <w:ins w:id="1171" w:author="Chen Liao" w:date="2021-03-26T21:24:00Z">
        <w:r w:rsidR="001714B3" w:rsidRPr="002B6EEC">
          <w:rPr>
            <w:sz w:val="22"/>
            <w:szCs w:val="22"/>
            <w:shd w:val="clear" w:color="auto" w:fill="FFFFFF"/>
            <w:rPrChange w:id="1172" w:author="Chen Liao" w:date="2021-03-29T18:57:00Z">
              <w:rPr>
                <w:shd w:val="clear" w:color="auto" w:fill="FFFFFF"/>
              </w:rPr>
            </w:rPrChange>
          </w:rPr>
          <w:t>butyrate</w:t>
        </w:r>
      </w:ins>
      <w:ins w:id="1173" w:author="Chen Liao" w:date="2021-03-26T21:41:00Z">
        <w:r w:rsidR="0004782A" w:rsidRPr="002B6EEC">
          <w:rPr>
            <w:sz w:val="22"/>
            <w:szCs w:val="22"/>
            <w:shd w:val="clear" w:color="auto" w:fill="FFFFFF"/>
            <w:rPrChange w:id="1174" w:author="Chen Liao" w:date="2021-03-29T18:57:00Z">
              <w:rPr>
                <w:shd w:val="clear" w:color="auto" w:fill="FFFFFF"/>
              </w:rPr>
            </w:rPrChange>
          </w:rPr>
          <w:t>.</w:t>
        </w:r>
      </w:ins>
      <w:ins w:id="1175" w:author="Chen Liao" w:date="2021-03-26T22:10:00Z">
        <w:r w:rsidR="004C58B9" w:rsidRPr="002B6EEC">
          <w:rPr>
            <w:sz w:val="22"/>
            <w:szCs w:val="22"/>
            <w:shd w:val="clear" w:color="auto" w:fill="FFFFFF"/>
            <w:rPrChange w:id="1176" w:author="Chen Liao" w:date="2021-03-29T18:57:00Z">
              <w:rPr>
                <w:shd w:val="clear" w:color="auto" w:fill="FFFFFF"/>
              </w:rPr>
            </w:rPrChange>
          </w:rPr>
          <w:t xml:space="preserve"> </w:t>
        </w:r>
      </w:ins>
      <w:ins w:id="1177" w:author="Chen Liao" w:date="2021-03-26T22:12:00Z">
        <w:r w:rsidR="00875484" w:rsidRPr="002B6EEC">
          <w:rPr>
            <w:sz w:val="22"/>
            <w:szCs w:val="22"/>
            <w:shd w:val="clear" w:color="auto" w:fill="FFFFFF"/>
            <w:rPrChange w:id="1178" w:author="Chen Liao" w:date="2021-03-29T18:57:00Z">
              <w:rPr>
                <w:shd w:val="clear" w:color="auto" w:fill="FFFFFF"/>
              </w:rPr>
            </w:rPrChange>
          </w:rPr>
          <w:t xml:space="preserve">Environmental cues other than dietary fiber </w:t>
        </w:r>
      </w:ins>
      <w:ins w:id="1179" w:author="Chen Liao" w:date="2021-03-26T22:13:00Z">
        <w:r w:rsidR="00875484" w:rsidRPr="002B6EEC">
          <w:rPr>
            <w:sz w:val="22"/>
            <w:szCs w:val="22"/>
            <w:shd w:val="clear" w:color="auto" w:fill="FFFFFF"/>
            <w:rPrChange w:id="1180" w:author="Chen Liao" w:date="2021-03-29T18:57:00Z">
              <w:rPr>
                <w:shd w:val="clear" w:color="auto" w:fill="FFFFFF"/>
              </w:rPr>
            </w:rPrChange>
          </w:rPr>
          <w:t xml:space="preserve">can further modulate the </w:t>
        </w:r>
      </w:ins>
      <w:ins w:id="1181" w:author="Chen Liao" w:date="2021-03-26T22:24:00Z">
        <w:r w:rsidR="0013075C" w:rsidRPr="002B6EEC">
          <w:rPr>
            <w:sz w:val="22"/>
            <w:szCs w:val="22"/>
            <w:shd w:val="clear" w:color="auto" w:fill="FFFFFF"/>
            <w:rPrChange w:id="1182" w:author="Chen Liao" w:date="2021-03-29T18:57:00Z">
              <w:rPr>
                <w:shd w:val="clear" w:color="auto" w:fill="FFFFFF"/>
              </w:rPr>
            </w:rPrChange>
          </w:rPr>
          <w:t xml:space="preserve">metabolic </w:t>
        </w:r>
      </w:ins>
      <w:ins w:id="1183" w:author="Chen Liao" w:date="2021-03-26T22:13:00Z">
        <w:r w:rsidR="00875484" w:rsidRPr="002B6EEC">
          <w:rPr>
            <w:sz w:val="22"/>
            <w:szCs w:val="22"/>
            <w:shd w:val="clear" w:color="auto" w:fill="FFFFFF"/>
            <w:rPrChange w:id="1184" w:author="Chen Liao" w:date="2021-03-29T18:57:00Z">
              <w:rPr>
                <w:shd w:val="clear" w:color="auto" w:fill="FFFFFF"/>
              </w:rPr>
            </w:rPrChange>
          </w:rPr>
          <w:t xml:space="preserve">processes. </w:t>
        </w:r>
      </w:ins>
      <w:ins w:id="1185" w:author="Chen Liao" w:date="2021-03-26T22:20:00Z">
        <w:r w:rsidR="00872143" w:rsidRPr="002B6EEC">
          <w:rPr>
            <w:sz w:val="22"/>
            <w:szCs w:val="22"/>
            <w:shd w:val="clear" w:color="auto" w:fill="FFFFFF"/>
            <w:rPrChange w:id="1186" w:author="Chen Liao" w:date="2021-03-29T18:57:00Z">
              <w:rPr>
                <w:shd w:val="clear" w:color="auto" w:fill="FFFFFF"/>
              </w:rPr>
            </w:rPrChange>
          </w:rPr>
          <w:t>A</w:t>
        </w:r>
      </w:ins>
      <w:commentRangeStart w:id="1187"/>
      <w:ins w:id="1188" w:author="Chen Liao" w:date="2021-03-26T22:13:00Z">
        <w:r w:rsidR="00875484" w:rsidRPr="002B6EEC">
          <w:rPr>
            <w:sz w:val="22"/>
            <w:szCs w:val="22"/>
            <w:shd w:val="clear" w:color="auto" w:fill="FFFFFF"/>
            <w:rPrChange w:id="1189" w:author="Chen Liao" w:date="2021-03-29T18:57:00Z">
              <w:rPr>
                <w:shd w:val="clear" w:color="auto" w:fill="FFFFFF"/>
              </w:rPr>
            </w:rPrChange>
          </w:rPr>
          <w:t xml:space="preserve"> </w:t>
        </w:r>
      </w:ins>
      <w:ins w:id="1190" w:author="Chen Liao" w:date="2021-03-26T22:15:00Z">
        <w:r w:rsidR="00875484" w:rsidRPr="002B6EEC">
          <w:rPr>
            <w:sz w:val="22"/>
            <w:szCs w:val="22"/>
            <w:shd w:val="clear" w:color="auto" w:fill="FFFFFF"/>
            <w:rPrChange w:id="1191" w:author="Chen Liao" w:date="2021-03-29T18:57:00Z">
              <w:rPr>
                <w:shd w:val="clear" w:color="auto" w:fill="FFFFFF"/>
              </w:rPr>
            </w:rPrChange>
          </w:rPr>
          <w:t>mildly acidic</w:t>
        </w:r>
      </w:ins>
      <w:ins w:id="1192" w:author="Chen Liao" w:date="2021-03-26T22:13:00Z">
        <w:r w:rsidR="00875484" w:rsidRPr="002B6EEC">
          <w:rPr>
            <w:sz w:val="22"/>
            <w:szCs w:val="22"/>
            <w:shd w:val="clear" w:color="auto" w:fill="FFFFFF"/>
            <w:rPrChange w:id="1193" w:author="Chen Liao" w:date="2021-03-29T18:57:00Z">
              <w:rPr>
                <w:shd w:val="clear" w:color="auto" w:fill="FFFFFF"/>
              </w:rPr>
            </w:rPrChange>
          </w:rPr>
          <w:t xml:space="preserve"> pH </w:t>
        </w:r>
      </w:ins>
      <w:ins w:id="1194" w:author="Chen Liao" w:date="2021-03-26T22:15:00Z">
        <w:r w:rsidR="00875484" w:rsidRPr="002B6EEC">
          <w:rPr>
            <w:sz w:val="22"/>
            <w:szCs w:val="22"/>
            <w:shd w:val="clear" w:color="auto" w:fill="FFFFFF"/>
            <w:rPrChange w:id="1195" w:author="Chen Liao" w:date="2021-03-29T18:57:00Z">
              <w:rPr>
                <w:shd w:val="clear" w:color="auto" w:fill="FFFFFF"/>
              </w:rPr>
            </w:rPrChange>
          </w:rPr>
          <w:t xml:space="preserve">(5.5) </w:t>
        </w:r>
      </w:ins>
      <w:ins w:id="1196" w:author="Chen Liao" w:date="2021-03-26T22:20:00Z">
        <w:r w:rsidR="00872143" w:rsidRPr="002B6EEC">
          <w:rPr>
            <w:sz w:val="22"/>
            <w:szCs w:val="22"/>
            <w:shd w:val="clear" w:color="auto" w:fill="FFFFFF"/>
            <w:rPrChange w:id="1197" w:author="Chen Liao" w:date="2021-03-29T18:57:00Z">
              <w:rPr>
                <w:shd w:val="clear" w:color="auto" w:fill="FFFFFF"/>
              </w:rPr>
            </w:rPrChange>
          </w:rPr>
          <w:t xml:space="preserve">was reported to </w:t>
        </w:r>
      </w:ins>
      <w:ins w:id="1198" w:author="Chen Liao" w:date="2021-03-26T22:13:00Z">
        <w:r w:rsidR="00875484" w:rsidRPr="002B6EEC">
          <w:rPr>
            <w:sz w:val="22"/>
            <w:szCs w:val="22"/>
            <w:shd w:val="clear" w:color="auto" w:fill="FFFFFF"/>
            <w:rPrChange w:id="1199" w:author="Chen Liao" w:date="2021-03-29T18:57:00Z">
              <w:rPr>
                <w:shd w:val="clear" w:color="auto" w:fill="FFFFFF"/>
              </w:rPr>
            </w:rPrChange>
          </w:rPr>
          <w:t>favor</w:t>
        </w:r>
      </w:ins>
      <w:ins w:id="1200" w:author="Chen Liao" w:date="2021-03-26T22:20:00Z">
        <w:r w:rsidR="00872143" w:rsidRPr="002B6EEC">
          <w:rPr>
            <w:sz w:val="22"/>
            <w:szCs w:val="22"/>
            <w:shd w:val="clear" w:color="auto" w:fill="FFFFFF"/>
            <w:rPrChange w:id="1201" w:author="Chen Liao" w:date="2021-03-29T18:57:00Z">
              <w:rPr>
                <w:shd w:val="clear" w:color="auto" w:fill="FFFFFF"/>
              </w:rPr>
            </w:rPrChange>
          </w:rPr>
          <w:t xml:space="preserve"> </w:t>
        </w:r>
      </w:ins>
      <w:ins w:id="1202" w:author="Chen Liao" w:date="2021-03-26T22:15:00Z">
        <w:r w:rsidR="00875484" w:rsidRPr="002B6EEC">
          <w:rPr>
            <w:sz w:val="22"/>
            <w:szCs w:val="22"/>
            <w:shd w:val="clear" w:color="auto" w:fill="FFFFFF"/>
            <w:rPrChange w:id="1203" w:author="Chen Liao" w:date="2021-03-29T18:57:00Z">
              <w:rPr>
                <w:shd w:val="clear" w:color="auto" w:fill="FFFFFF"/>
              </w:rPr>
            </w:rPrChange>
          </w:rPr>
          <w:t xml:space="preserve">butyrate production while </w:t>
        </w:r>
      </w:ins>
      <w:ins w:id="1204" w:author="Chen Liao" w:date="2021-03-26T22:16:00Z">
        <w:r w:rsidR="00875484" w:rsidRPr="002B6EEC">
          <w:rPr>
            <w:sz w:val="22"/>
            <w:szCs w:val="22"/>
            <w:shd w:val="clear" w:color="auto" w:fill="FFFFFF"/>
            <w:rPrChange w:id="1205" w:author="Chen Liao" w:date="2021-03-29T18:57:00Z">
              <w:rPr>
                <w:shd w:val="clear" w:color="auto" w:fill="FFFFFF"/>
              </w:rPr>
            </w:rPrChange>
          </w:rPr>
          <w:t xml:space="preserve">high </w:t>
        </w:r>
      </w:ins>
      <w:ins w:id="1206" w:author="Chen Liao" w:date="2021-03-26T22:15:00Z">
        <w:r w:rsidR="00875484" w:rsidRPr="002B6EEC">
          <w:rPr>
            <w:sz w:val="22"/>
            <w:szCs w:val="22"/>
            <w:shd w:val="clear" w:color="auto" w:fill="FFFFFF"/>
            <w:rPrChange w:id="1207" w:author="Chen Liao" w:date="2021-03-29T18:57:00Z">
              <w:rPr>
                <w:shd w:val="clear" w:color="auto" w:fill="FFFFFF"/>
              </w:rPr>
            </w:rPrChange>
          </w:rPr>
          <w:t xml:space="preserve">propionate </w:t>
        </w:r>
      </w:ins>
      <w:ins w:id="1208" w:author="Chen Liao" w:date="2021-03-26T22:16:00Z">
        <w:r w:rsidR="00875484" w:rsidRPr="002B6EEC">
          <w:rPr>
            <w:sz w:val="22"/>
            <w:szCs w:val="22"/>
            <w:shd w:val="clear" w:color="auto" w:fill="FFFFFF"/>
            <w:rPrChange w:id="1209" w:author="Chen Liao" w:date="2021-03-29T18:57:00Z">
              <w:rPr>
                <w:shd w:val="clear" w:color="auto" w:fill="FFFFFF"/>
              </w:rPr>
            </w:rPrChange>
          </w:rPr>
          <w:t xml:space="preserve">concentrations were observed </w:t>
        </w:r>
      </w:ins>
      <w:ins w:id="1210" w:author="Chen Liao" w:date="2021-03-26T22:17:00Z">
        <w:r w:rsidR="00875484" w:rsidRPr="002B6EEC">
          <w:rPr>
            <w:sz w:val="22"/>
            <w:szCs w:val="22"/>
            <w:shd w:val="clear" w:color="auto" w:fill="FFFFFF"/>
            <w:rPrChange w:id="1211" w:author="Chen Liao" w:date="2021-03-29T18:57:00Z">
              <w:rPr>
                <w:shd w:val="clear" w:color="auto" w:fill="FFFFFF"/>
              </w:rPr>
            </w:rPrChange>
          </w:rPr>
          <w:t>upon</w:t>
        </w:r>
      </w:ins>
      <w:ins w:id="1212" w:author="Chen Liao" w:date="2021-03-26T22:20:00Z">
        <w:r w:rsidR="00872143" w:rsidRPr="002B6EEC">
          <w:rPr>
            <w:sz w:val="22"/>
            <w:szCs w:val="22"/>
            <w:shd w:val="clear" w:color="auto" w:fill="FFFFFF"/>
            <w:rPrChange w:id="1213" w:author="Chen Liao" w:date="2021-03-29T18:57:00Z">
              <w:rPr>
                <w:shd w:val="clear" w:color="auto" w:fill="FFFFFF"/>
              </w:rPr>
            </w:rPrChange>
          </w:rPr>
          <w:t xml:space="preserve"> just</w:t>
        </w:r>
      </w:ins>
      <w:ins w:id="1214" w:author="Chen Liao" w:date="2021-03-26T22:17:00Z">
        <w:r w:rsidR="00875484" w:rsidRPr="002B6EEC">
          <w:rPr>
            <w:sz w:val="22"/>
            <w:szCs w:val="22"/>
            <w:shd w:val="clear" w:color="auto" w:fill="FFFFFF"/>
            <w:rPrChange w:id="1215" w:author="Chen Liao" w:date="2021-03-29T18:57:00Z">
              <w:rPr>
                <w:shd w:val="clear" w:color="auto" w:fill="FFFFFF"/>
              </w:rPr>
            </w:rPrChange>
          </w:rPr>
          <w:t xml:space="preserve"> one unit pH change (6.5)</w:t>
        </w:r>
        <w:commentRangeEnd w:id="1187"/>
        <w:r w:rsidR="00875484" w:rsidRPr="002B6EEC">
          <w:rPr>
            <w:rStyle w:val="CommentReference"/>
            <w:sz w:val="15"/>
            <w:szCs w:val="15"/>
            <w:rPrChange w:id="1216" w:author="Chen Liao" w:date="2021-03-29T18:57:00Z">
              <w:rPr>
                <w:rStyle w:val="CommentReference"/>
              </w:rPr>
            </w:rPrChange>
          </w:rPr>
          <w:commentReference w:id="1187"/>
        </w:r>
        <w:r w:rsidR="00875484" w:rsidRPr="002B6EEC">
          <w:rPr>
            <w:sz w:val="22"/>
            <w:szCs w:val="22"/>
            <w:shd w:val="clear" w:color="auto" w:fill="FFFFFF"/>
            <w:rPrChange w:id="1217" w:author="Chen Liao" w:date="2021-03-29T18:57:00Z">
              <w:rPr>
                <w:shd w:val="clear" w:color="auto" w:fill="FFFFFF"/>
              </w:rPr>
            </w:rPrChange>
          </w:rPr>
          <w:t>.</w:t>
        </w:r>
      </w:ins>
    </w:p>
    <w:p w14:paraId="0E2EF55C" w14:textId="39F6747F" w:rsidR="00C6056D" w:rsidRPr="002B6EEC" w:rsidRDefault="00C6056D" w:rsidP="001E011A">
      <w:pPr>
        <w:spacing w:after="240"/>
        <w:jc w:val="both"/>
        <w:rPr>
          <w:ins w:id="1218" w:author="Chen Liao" w:date="2021-03-26T18:33:00Z"/>
          <w:sz w:val="22"/>
          <w:szCs w:val="22"/>
          <w:shd w:val="clear" w:color="auto" w:fill="FFFFFF"/>
          <w:rPrChange w:id="1219" w:author="Chen Liao" w:date="2021-03-29T18:57:00Z">
            <w:rPr>
              <w:ins w:id="1220" w:author="Chen Liao" w:date="2021-03-26T18:33:00Z"/>
              <w:shd w:val="clear" w:color="auto" w:fill="FFFFFF"/>
            </w:rPr>
          </w:rPrChange>
        </w:rPr>
      </w:pPr>
    </w:p>
    <w:moveToRangeEnd w:id="1030"/>
    <w:p w14:paraId="52D048B1" w14:textId="45CEF870" w:rsidR="00FE47FA" w:rsidRPr="002B6EEC" w:rsidRDefault="002C41DA" w:rsidP="00FE47FA">
      <w:pPr>
        <w:rPr>
          <w:ins w:id="1221" w:author="Chen Liao" w:date="2021-03-26T22:37:00Z"/>
          <w:sz w:val="22"/>
          <w:szCs w:val="22"/>
          <w:u w:val="single"/>
          <w:shd w:val="clear" w:color="auto" w:fill="FFFFFF"/>
          <w:rPrChange w:id="1222" w:author="Chen Liao" w:date="2021-03-29T18:57:00Z">
            <w:rPr>
              <w:ins w:id="1223" w:author="Chen Liao" w:date="2021-03-26T22:37:00Z"/>
              <w:u w:val="single"/>
              <w:shd w:val="clear" w:color="auto" w:fill="FFFFFF"/>
            </w:rPr>
          </w:rPrChange>
        </w:rPr>
      </w:pPr>
      <w:ins w:id="1224" w:author="Chen Liao" w:date="2021-03-24T07:44:00Z">
        <w:r w:rsidRPr="002B6EEC">
          <w:rPr>
            <w:sz w:val="22"/>
            <w:szCs w:val="22"/>
            <w:u w:val="single"/>
            <w:shd w:val="clear" w:color="auto" w:fill="FFFFFF"/>
            <w:rPrChange w:id="1225" w:author="Chen Liao" w:date="2021-03-29T18:57:00Z">
              <w:rPr>
                <w:u w:val="single"/>
                <w:shd w:val="clear" w:color="auto" w:fill="FFFFFF"/>
              </w:rPr>
            </w:rPrChange>
          </w:rPr>
          <w:t xml:space="preserve"># Dietary intervention </w:t>
        </w:r>
      </w:ins>
      <w:ins w:id="1226" w:author="Chen Liao" w:date="2021-03-27T06:00:00Z">
        <w:r w:rsidR="0072691A" w:rsidRPr="002B6EEC">
          <w:rPr>
            <w:rFonts w:hint="eastAsia"/>
            <w:sz w:val="22"/>
            <w:szCs w:val="22"/>
            <w:u w:val="single"/>
            <w:shd w:val="clear" w:color="auto" w:fill="FFFFFF"/>
            <w:rPrChange w:id="1227" w:author="Chen Liao" w:date="2021-03-29T18:57:00Z">
              <w:rPr>
                <w:rFonts w:hint="eastAsia"/>
                <w:u w:val="single"/>
                <w:shd w:val="clear" w:color="auto" w:fill="FFFFFF"/>
              </w:rPr>
            </w:rPrChange>
          </w:rPr>
          <w:t>are</w:t>
        </w:r>
        <w:r w:rsidR="0072691A" w:rsidRPr="002B6EEC">
          <w:rPr>
            <w:sz w:val="22"/>
            <w:szCs w:val="22"/>
            <w:u w:val="single"/>
            <w:shd w:val="clear" w:color="auto" w:fill="FFFFFF"/>
            <w:rPrChange w:id="1228" w:author="Chen Liao" w:date="2021-03-29T18:57:00Z">
              <w:rPr>
                <w:u w:val="single"/>
                <w:shd w:val="clear" w:color="auto" w:fill="FFFFFF"/>
              </w:rPr>
            </w:rPrChange>
          </w:rPr>
          <w:t xml:space="preserve"> </w:t>
        </w:r>
      </w:ins>
      <w:ins w:id="1229" w:author="Chen Liao" w:date="2021-03-24T07:45:00Z">
        <w:r w:rsidRPr="002B6EEC">
          <w:rPr>
            <w:sz w:val="22"/>
            <w:szCs w:val="22"/>
            <w:u w:val="single"/>
            <w:shd w:val="clear" w:color="auto" w:fill="FFFFFF"/>
            <w:rPrChange w:id="1230" w:author="Chen Liao" w:date="2021-03-29T18:57:00Z">
              <w:rPr>
                <w:u w:val="single"/>
                <w:shd w:val="clear" w:color="auto" w:fill="FFFFFF"/>
              </w:rPr>
            </w:rPrChange>
          </w:rPr>
          <w:t xml:space="preserve">heterogenous </w:t>
        </w:r>
      </w:ins>
      <w:ins w:id="1231" w:author="Chen Liao" w:date="2021-03-26T22:34:00Z">
        <w:r w:rsidR="00593C9D" w:rsidRPr="002B6EEC">
          <w:rPr>
            <w:sz w:val="22"/>
            <w:szCs w:val="22"/>
            <w:u w:val="single"/>
            <w:shd w:val="clear" w:color="auto" w:fill="FFFFFF"/>
            <w:rPrChange w:id="1232" w:author="Chen Liao" w:date="2021-03-29T18:57:00Z">
              <w:rPr>
                <w:u w:val="single"/>
                <w:shd w:val="clear" w:color="auto" w:fill="FFFFFF"/>
              </w:rPr>
            </w:rPrChange>
          </w:rPr>
          <w:t>and how dynamics can bridge the gap for better unders</w:t>
        </w:r>
      </w:ins>
      <w:ins w:id="1233" w:author="Chen Liao" w:date="2021-03-26T23:35:00Z">
        <w:r w:rsidR="005A18BA" w:rsidRPr="002B6EEC">
          <w:rPr>
            <w:sz w:val="22"/>
            <w:szCs w:val="22"/>
            <w:u w:val="single"/>
            <w:shd w:val="clear" w:color="auto" w:fill="FFFFFF"/>
            <w:rPrChange w:id="1234" w:author="Chen Liao" w:date="2021-03-29T18:57:00Z">
              <w:rPr>
                <w:u w:val="single"/>
                <w:shd w:val="clear" w:color="auto" w:fill="FFFFFF"/>
              </w:rPr>
            </w:rPrChange>
          </w:rPr>
          <w:t>tand</w:t>
        </w:r>
      </w:ins>
      <w:ins w:id="1235" w:author="Chen Liao" w:date="2021-03-26T22:34:00Z">
        <w:r w:rsidR="00593C9D" w:rsidRPr="002B6EEC">
          <w:rPr>
            <w:sz w:val="22"/>
            <w:szCs w:val="22"/>
            <w:u w:val="single"/>
            <w:shd w:val="clear" w:color="auto" w:fill="FFFFFF"/>
            <w:rPrChange w:id="1236" w:author="Chen Liao" w:date="2021-03-29T18:57:00Z">
              <w:rPr>
                <w:u w:val="single"/>
                <w:shd w:val="clear" w:color="auto" w:fill="FFFFFF"/>
              </w:rPr>
            </w:rPrChange>
          </w:rPr>
          <w:t>ing the heterogeneity</w:t>
        </w:r>
      </w:ins>
    </w:p>
    <w:p w14:paraId="52174CD9" w14:textId="77777777" w:rsidR="00FE47FA" w:rsidRPr="002B6EEC" w:rsidRDefault="00FE47FA" w:rsidP="00FE47FA">
      <w:pPr>
        <w:rPr>
          <w:ins w:id="1237" w:author="Chen Liao" w:date="2021-03-26T22:37:00Z"/>
          <w:sz w:val="22"/>
          <w:szCs w:val="22"/>
          <w:u w:val="single"/>
          <w:shd w:val="clear" w:color="auto" w:fill="FFFFFF"/>
          <w:rPrChange w:id="1238" w:author="Chen Liao" w:date="2021-03-29T18:57:00Z">
            <w:rPr>
              <w:ins w:id="1239" w:author="Chen Liao" w:date="2021-03-26T22:37:00Z"/>
              <w:u w:val="single"/>
              <w:shd w:val="clear" w:color="auto" w:fill="FFFFFF"/>
            </w:rPr>
          </w:rPrChange>
        </w:rPr>
      </w:pPr>
    </w:p>
    <w:p w14:paraId="06441F46" w14:textId="1B3A7132" w:rsidR="00336B08" w:rsidRPr="002B6EEC" w:rsidDel="004F2E9C" w:rsidRDefault="002C4295" w:rsidP="009E0702">
      <w:pPr>
        <w:spacing w:after="240"/>
        <w:rPr>
          <w:del w:id="1240" w:author="Chen Liao" w:date="2021-03-24T08:06:00Z"/>
          <w:sz w:val="22"/>
          <w:szCs w:val="22"/>
          <w:shd w:val="clear" w:color="auto" w:fill="FFFFFF"/>
          <w:rPrChange w:id="1241" w:author="Chen Liao" w:date="2021-03-29T18:57:00Z">
            <w:rPr>
              <w:del w:id="1242" w:author="Chen Liao" w:date="2021-03-24T08:06:00Z"/>
              <w:shd w:val="clear" w:color="auto" w:fill="FFFFFF"/>
            </w:rPr>
          </w:rPrChange>
        </w:rPr>
        <w:pPrChange w:id="1243" w:author="Chen Liao" w:date="2021-03-26T22:43:00Z">
          <w:pPr>
            <w:pStyle w:val="ListParagraph"/>
            <w:spacing w:after="240"/>
            <w:ind w:left="0" w:firstLineChars="177" w:firstLine="425"/>
            <w:jc w:val="both"/>
          </w:pPr>
        </w:pPrChange>
      </w:pPr>
      <w:ins w:id="1244" w:author="Chen Liao" w:date="2021-03-26T23:02:00Z">
        <w:r w:rsidRPr="002B6EEC">
          <w:rPr>
            <w:sz w:val="22"/>
            <w:szCs w:val="22"/>
            <w:shd w:val="clear" w:color="auto" w:fill="FFFFFF"/>
            <w:rPrChange w:id="1245" w:author="Chen Liao" w:date="2021-03-29T18:57:00Z">
              <w:rPr>
                <w:shd w:val="clear" w:color="auto" w:fill="FFFFFF"/>
              </w:rPr>
            </w:rPrChange>
          </w:rPr>
          <w:t>Previous studies have indicated that</w:t>
        </w:r>
      </w:ins>
      <w:ins w:id="1246" w:author="Chen Liao" w:date="2021-03-26T23:00:00Z">
        <w:r w:rsidRPr="002B6EEC">
          <w:rPr>
            <w:sz w:val="22"/>
            <w:szCs w:val="22"/>
            <w:shd w:val="clear" w:color="auto" w:fill="FFFFFF"/>
            <w:rPrChange w:id="1247" w:author="Chen Liao" w:date="2021-03-29T18:57:00Z">
              <w:rPr>
                <w:shd w:val="clear" w:color="auto" w:fill="FFFFFF"/>
              </w:rPr>
            </w:rPrChange>
          </w:rPr>
          <w:t xml:space="preserve"> t</w:t>
        </w:r>
      </w:ins>
      <w:ins w:id="1248" w:author="Chen Liao" w:date="2021-03-26T22:42:00Z">
        <w:r w:rsidR="009E0702" w:rsidRPr="002B6EEC">
          <w:rPr>
            <w:sz w:val="22"/>
            <w:szCs w:val="22"/>
            <w:shd w:val="clear" w:color="auto" w:fill="FFFFFF"/>
            <w:rPrChange w:id="1249" w:author="Chen Liao" w:date="2021-03-29T18:57:00Z">
              <w:rPr>
                <w:shd w:val="clear" w:color="auto" w:fill="FFFFFF"/>
              </w:rPr>
            </w:rPrChange>
          </w:rPr>
          <w:t xml:space="preserve">he effects of </w:t>
        </w:r>
      </w:ins>
      <w:ins w:id="1250" w:author="Chen Liao" w:date="2021-03-26T23:35:00Z">
        <w:r w:rsidR="00C23CE0" w:rsidRPr="002B6EEC">
          <w:rPr>
            <w:sz w:val="22"/>
            <w:szCs w:val="22"/>
            <w:shd w:val="clear" w:color="auto" w:fill="FFFFFF"/>
            <w:rPrChange w:id="1251" w:author="Chen Liao" w:date="2021-03-29T18:57:00Z">
              <w:rPr>
                <w:shd w:val="clear" w:color="auto" w:fill="FFFFFF"/>
              </w:rPr>
            </w:rPrChange>
          </w:rPr>
          <w:t>dietary</w:t>
        </w:r>
      </w:ins>
      <w:ins w:id="1252" w:author="Chen Liao" w:date="2021-03-26T22:42:00Z">
        <w:r w:rsidR="009E0702" w:rsidRPr="002B6EEC">
          <w:rPr>
            <w:sz w:val="22"/>
            <w:szCs w:val="22"/>
            <w:shd w:val="clear" w:color="auto" w:fill="FFFFFF"/>
            <w:rPrChange w:id="1253" w:author="Chen Liao" w:date="2021-03-29T18:57:00Z">
              <w:rPr>
                <w:shd w:val="clear" w:color="auto" w:fill="FFFFFF"/>
              </w:rPr>
            </w:rPrChange>
          </w:rPr>
          <w:t xml:space="preserve"> fiber </w:t>
        </w:r>
      </w:ins>
      <w:ins w:id="1254" w:author="Chen Liao" w:date="2021-03-26T22:43:00Z">
        <w:r w:rsidR="009E0702" w:rsidRPr="002B6EEC">
          <w:rPr>
            <w:sz w:val="22"/>
            <w:szCs w:val="22"/>
            <w:shd w:val="clear" w:color="auto" w:fill="FFFFFF"/>
            <w:rPrChange w:id="1255" w:author="Chen Liao" w:date="2021-03-29T18:57:00Z">
              <w:rPr>
                <w:shd w:val="clear" w:color="auto" w:fill="FFFFFF"/>
              </w:rPr>
            </w:rPrChange>
          </w:rPr>
          <w:t xml:space="preserve">on </w:t>
        </w:r>
      </w:ins>
      <w:ins w:id="1256" w:author="Chen Liao" w:date="2021-03-24T06:16:00Z">
        <w:r w:rsidR="00A91FCE" w:rsidRPr="002B6EEC">
          <w:rPr>
            <w:sz w:val="22"/>
            <w:szCs w:val="22"/>
            <w:shd w:val="clear" w:color="auto" w:fill="FFFFFF"/>
            <w:rPrChange w:id="1257" w:author="Chen Liao" w:date="2021-03-29T18:57:00Z">
              <w:rPr>
                <w:shd w:val="clear" w:color="auto" w:fill="FFFFFF"/>
              </w:rPr>
            </w:rPrChange>
          </w:rPr>
          <w:t>gut microbiota</w:t>
        </w:r>
      </w:ins>
      <w:ins w:id="1258" w:author="Chen Liao" w:date="2021-03-25T08:27:00Z">
        <w:r w:rsidR="00BF2B4B" w:rsidRPr="002B6EEC">
          <w:rPr>
            <w:sz w:val="22"/>
            <w:szCs w:val="22"/>
            <w:shd w:val="clear" w:color="auto" w:fill="FFFFFF"/>
            <w:rPrChange w:id="1259" w:author="Chen Liao" w:date="2021-03-29T18:57:00Z">
              <w:rPr>
                <w:shd w:val="clear" w:color="auto" w:fill="FFFFFF"/>
              </w:rPr>
            </w:rPrChange>
          </w:rPr>
          <w:t xml:space="preserve"> </w:t>
        </w:r>
      </w:ins>
      <w:ins w:id="1260" w:author="Chen Liao" w:date="2021-03-24T11:39:00Z">
        <w:r w:rsidR="00A25313" w:rsidRPr="002B6EEC">
          <w:rPr>
            <w:sz w:val="22"/>
            <w:szCs w:val="22"/>
            <w:shd w:val="clear" w:color="auto" w:fill="FFFFFF"/>
            <w:rPrChange w:id="1261" w:author="Chen Liao" w:date="2021-03-29T18:57:00Z">
              <w:rPr>
                <w:shd w:val="clear" w:color="auto" w:fill="FFFFFF"/>
              </w:rPr>
            </w:rPrChange>
          </w:rPr>
          <w:t xml:space="preserve">and </w:t>
        </w:r>
      </w:ins>
      <w:ins w:id="1262" w:author="Chen Liao" w:date="2021-03-25T08:25:00Z">
        <w:r w:rsidR="000F1DDD" w:rsidRPr="002B6EEC">
          <w:rPr>
            <w:sz w:val="22"/>
            <w:szCs w:val="22"/>
            <w:shd w:val="clear" w:color="auto" w:fill="FFFFFF"/>
            <w:rPrChange w:id="1263" w:author="Chen Liao" w:date="2021-03-29T18:57:00Z">
              <w:rPr>
                <w:shd w:val="clear" w:color="auto" w:fill="FFFFFF"/>
              </w:rPr>
            </w:rPrChange>
          </w:rPr>
          <w:t>SCFAs</w:t>
        </w:r>
      </w:ins>
      <w:ins w:id="1264" w:author="Chen Liao" w:date="2021-03-26T22:43:00Z">
        <w:r w:rsidR="009E0702" w:rsidRPr="002B6EEC">
          <w:rPr>
            <w:sz w:val="22"/>
            <w:szCs w:val="22"/>
            <w:shd w:val="clear" w:color="auto" w:fill="FFFFFF"/>
            <w:rPrChange w:id="1265" w:author="Chen Liao" w:date="2021-03-29T18:57:00Z">
              <w:rPr>
                <w:shd w:val="clear" w:color="auto" w:fill="FFFFFF"/>
              </w:rPr>
            </w:rPrChange>
          </w:rPr>
          <w:t xml:space="preserve"> </w:t>
        </w:r>
      </w:ins>
      <w:ins w:id="1266" w:author="Chen Liao" w:date="2021-03-26T23:02:00Z">
        <w:r w:rsidRPr="002B6EEC">
          <w:rPr>
            <w:sz w:val="22"/>
            <w:szCs w:val="22"/>
            <w:shd w:val="clear" w:color="auto" w:fill="FFFFFF"/>
            <w:rPrChange w:id="1267" w:author="Chen Liao" w:date="2021-03-29T18:57:00Z">
              <w:rPr>
                <w:shd w:val="clear" w:color="auto" w:fill="FFFFFF"/>
              </w:rPr>
            </w:rPrChange>
          </w:rPr>
          <w:t xml:space="preserve">can be </w:t>
        </w:r>
      </w:ins>
      <w:ins w:id="1268" w:author="Chen Liao" w:date="2021-03-26T22:45:00Z">
        <w:r w:rsidR="006946BE" w:rsidRPr="002B6EEC">
          <w:rPr>
            <w:sz w:val="22"/>
            <w:szCs w:val="22"/>
            <w:shd w:val="clear" w:color="auto" w:fill="FFFFFF"/>
            <w:rPrChange w:id="1269" w:author="Chen Liao" w:date="2021-03-29T18:57:00Z">
              <w:rPr>
                <w:shd w:val="clear" w:color="auto" w:fill="FFFFFF"/>
              </w:rPr>
            </w:rPrChange>
          </w:rPr>
          <w:t>unpredictable and individuali</w:t>
        </w:r>
      </w:ins>
      <w:ins w:id="1270" w:author="Chen Liao" w:date="2021-03-26T23:36:00Z">
        <w:r w:rsidR="00CC4F69" w:rsidRPr="002B6EEC">
          <w:rPr>
            <w:sz w:val="22"/>
            <w:szCs w:val="22"/>
            <w:shd w:val="clear" w:color="auto" w:fill="FFFFFF"/>
            <w:rPrChange w:id="1271" w:author="Chen Liao" w:date="2021-03-29T18:57:00Z">
              <w:rPr>
                <w:shd w:val="clear" w:color="auto" w:fill="FFFFFF"/>
              </w:rPr>
            </w:rPrChange>
          </w:rPr>
          <w:t>z</w:t>
        </w:r>
      </w:ins>
      <w:ins w:id="1272" w:author="Chen Liao" w:date="2021-03-26T22:45:00Z">
        <w:r w:rsidR="006946BE" w:rsidRPr="002B6EEC">
          <w:rPr>
            <w:sz w:val="22"/>
            <w:szCs w:val="22"/>
            <w:shd w:val="clear" w:color="auto" w:fill="FFFFFF"/>
            <w:rPrChange w:id="1273" w:author="Chen Liao" w:date="2021-03-29T18:57:00Z">
              <w:rPr>
                <w:shd w:val="clear" w:color="auto" w:fill="FFFFFF"/>
              </w:rPr>
            </w:rPrChange>
          </w:rPr>
          <w:t>ed</w:t>
        </w:r>
      </w:ins>
      <w:ins w:id="1274" w:author="Chen Liao" w:date="2021-03-24T08:18:00Z">
        <w:r w:rsidR="00B92707" w:rsidRPr="002B6EEC">
          <w:rPr>
            <w:sz w:val="22"/>
            <w:szCs w:val="22"/>
            <w:shd w:val="clear" w:color="auto" w:fill="FFFFFF"/>
            <w:rPrChange w:id="1275" w:author="Chen Liao" w:date="2021-03-29T18:57:00Z">
              <w:rPr>
                <w:shd w:val="clear" w:color="auto" w:fill="FFFFFF"/>
              </w:rPr>
            </w:rPrChange>
          </w:rPr>
          <w:t xml:space="preserve"> </w:t>
        </w:r>
      </w:ins>
      <w:ins w:id="1276" w:author="Chen Liao" w:date="2021-03-24T11:41:00Z">
        <w:r w:rsidR="00A25313" w:rsidRPr="002B6EEC">
          <w:rPr>
            <w:sz w:val="22"/>
            <w:szCs w:val="22"/>
            <w:shd w:val="clear" w:color="auto" w:fill="FFFFFF"/>
            <w:rPrChange w:id="1277" w:author="Chen Liao" w:date="2021-03-29T18:57:00Z">
              <w:rPr>
                <w:rStyle w:val="CommentReference"/>
                <w:rFonts w:asciiTheme="minorHAnsi" w:eastAsiaTheme="minorEastAsia" w:hAnsiTheme="minorHAnsi" w:cstheme="minorBidi"/>
              </w:rPr>
            </w:rPrChange>
          </w:rPr>
          <w:commentReference w:id="1278"/>
        </w:r>
      </w:ins>
      <w:ins w:id="1279" w:author="Chen Liao" w:date="2021-03-24T08:18:00Z">
        <w:r w:rsidR="00B92707" w:rsidRPr="002B6EEC">
          <w:rPr>
            <w:sz w:val="22"/>
            <w:szCs w:val="22"/>
            <w:shd w:val="clear" w:color="auto" w:fill="FFFFFF"/>
            <w:rPrChange w:id="1280" w:author="Chen Liao" w:date="2021-03-29T18:57:00Z">
              <w:rPr>
                <w:rFonts w:eastAsiaTheme="minorEastAsia"/>
                <w:shd w:val="clear" w:color="auto" w:fill="FFFFFF"/>
              </w:rPr>
            </w:rPrChange>
          </w:rPr>
          <w:fldChar w:fldCharType="begin"/>
        </w:r>
        <w:r w:rsidR="00B92707" w:rsidRPr="002B6EEC">
          <w:rPr>
            <w:sz w:val="22"/>
            <w:szCs w:val="22"/>
            <w:shd w:val="clear" w:color="auto" w:fill="FFFFFF"/>
            <w:rPrChange w:id="1281" w:author="Chen Liao" w:date="2021-03-29T18:57:00Z">
              <w:rPr>
                <w:rFonts w:eastAsiaTheme="minorEastAsia"/>
                <w:shd w:val="clear" w:color="auto" w:fill="FFFFFF"/>
              </w:rPr>
            </w:rPrChange>
          </w:rPr>
          <w:instrText xml:space="preserve"> ADDIN NE.Ref.{27D6A6CD-C1C6-4548-8103-4D99BBC90ACF}</w:instrText>
        </w:r>
        <w:r w:rsidR="00B92707" w:rsidRPr="002B6EEC">
          <w:rPr>
            <w:sz w:val="22"/>
            <w:szCs w:val="22"/>
            <w:shd w:val="clear" w:color="auto" w:fill="FFFFFF"/>
            <w:rPrChange w:id="1282" w:author="Chen Liao" w:date="2021-03-29T18:57:00Z">
              <w:rPr>
                <w:rFonts w:eastAsiaTheme="minorEastAsia"/>
                <w:shd w:val="clear" w:color="auto" w:fill="FFFFFF"/>
              </w:rPr>
            </w:rPrChange>
          </w:rPr>
          <w:fldChar w:fldCharType="separate"/>
        </w:r>
        <w:r w:rsidR="00B92707" w:rsidRPr="002B6EEC">
          <w:rPr>
            <w:sz w:val="22"/>
            <w:szCs w:val="22"/>
            <w:shd w:val="clear" w:color="auto" w:fill="FFFFFF"/>
            <w:rPrChange w:id="1283" w:author="Chen Liao" w:date="2021-03-29T18:57:00Z">
              <w:rPr>
                <w:rFonts w:eastAsiaTheme="minorEastAsia"/>
                <w:shd w:val="clear" w:color="auto" w:fill="FFFFFF"/>
              </w:rPr>
            </w:rPrChange>
          </w:rPr>
          <w:t>[14]</w:t>
        </w:r>
        <w:r w:rsidR="00B92707" w:rsidRPr="002B6EEC">
          <w:rPr>
            <w:sz w:val="22"/>
            <w:szCs w:val="22"/>
            <w:shd w:val="clear" w:color="auto" w:fill="FFFFFF"/>
            <w:rPrChange w:id="1284" w:author="Chen Liao" w:date="2021-03-29T18:57:00Z">
              <w:rPr>
                <w:rFonts w:eastAsiaTheme="minorEastAsia"/>
                <w:shd w:val="clear" w:color="auto" w:fill="FFFFFF"/>
              </w:rPr>
            </w:rPrChange>
          </w:rPr>
          <w:fldChar w:fldCharType="end"/>
        </w:r>
      </w:ins>
      <w:ins w:id="1285" w:author="Chen Liao" w:date="2021-03-24T06:19:00Z">
        <w:r w:rsidR="00A91FCE" w:rsidRPr="002B6EEC">
          <w:rPr>
            <w:sz w:val="22"/>
            <w:szCs w:val="22"/>
            <w:shd w:val="clear" w:color="auto" w:fill="FFFFFF"/>
            <w:rPrChange w:id="1286" w:author="Chen Liao" w:date="2021-03-29T18:57:00Z">
              <w:rPr>
                <w:shd w:val="clear" w:color="auto" w:fill="FFFFFF"/>
              </w:rPr>
            </w:rPrChange>
          </w:rPr>
          <w:t xml:space="preserve">. </w:t>
        </w:r>
      </w:ins>
      <w:ins w:id="1287" w:author="Chen Liao" w:date="2021-03-24T08:19:00Z">
        <w:r w:rsidR="00B92707" w:rsidRPr="002B6EEC">
          <w:rPr>
            <w:sz w:val="22"/>
            <w:szCs w:val="22"/>
            <w:shd w:val="clear" w:color="auto" w:fill="FFFFFF"/>
            <w:rPrChange w:id="1288" w:author="Chen Liao" w:date="2021-03-29T18:57:00Z">
              <w:rPr>
                <w:shd w:val="clear" w:color="auto" w:fill="FFFFFF"/>
              </w:rPr>
            </w:rPrChange>
          </w:rPr>
          <w:t xml:space="preserve">For example, </w:t>
        </w:r>
      </w:ins>
      <w:ins w:id="1289" w:author="Chen Liao" w:date="2021-03-24T11:48:00Z">
        <w:r w:rsidR="00740C1F" w:rsidRPr="002B6EEC">
          <w:rPr>
            <w:sz w:val="22"/>
            <w:szCs w:val="22"/>
            <w:shd w:val="clear" w:color="auto" w:fill="FFFFFF"/>
            <w:rPrChange w:id="1290" w:author="Chen Liao" w:date="2021-03-29T18:57:00Z">
              <w:rPr>
                <w:shd w:val="clear" w:color="auto" w:fill="FFFFFF"/>
              </w:rPr>
            </w:rPrChange>
          </w:rPr>
          <w:t>Baxter et al.</w:t>
        </w:r>
        <w:r w:rsidR="00740C1F" w:rsidRPr="002B6EEC">
          <w:rPr>
            <w:rStyle w:val="CommentReference"/>
            <w:sz w:val="15"/>
            <w:szCs w:val="15"/>
            <w:rPrChange w:id="1291" w:author="Chen Liao" w:date="2021-03-29T18:57:00Z">
              <w:rPr>
                <w:rStyle w:val="CommentReference"/>
              </w:rPr>
            </w:rPrChange>
          </w:rPr>
          <w:commentReference w:id="1292"/>
        </w:r>
        <w:r w:rsidR="00740C1F" w:rsidRPr="002B6EEC">
          <w:rPr>
            <w:sz w:val="22"/>
            <w:szCs w:val="22"/>
            <w:shd w:val="clear" w:color="auto" w:fill="FFFFFF"/>
            <w:rPrChange w:id="1293" w:author="Chen Liao" w:date="2021-03-29T18:57:00Z">
              <w:rPr>
                <w:shd w:val="clear" w:color="auto" w:fill="FFFFFF"/>
              </w:rPr>
            </w:rPrChange>
          </w:rPr>
          <w:t xml:space="preserve"> </w:t>
        </w:r>
      </w:ins>
      <w:ins w:id="1294" w:author="Chen Liao" w:date="2021-03-25T08:24:00Z">
        <w:r w:rsidR="003E57AA" w:rsidRPr="002B6EEC">
          <w:rPr>
            <w:rStyle w:val="CommentReference"/>
            <w:sz w:val="15"/>
            <w:szCs w:val="15"/>
            <w:rPrChange w:id="1295" w:author="Chen Liao" w:date="2021-03-29T18:57:00Z">
              <w:rPr>
                <w:rStyle w:val="CommentReference"/>
              </w:rPr>
            </w:rPrChange>
          </w:rPr>
          <w:commentReference w:id="1296"/>
        </w:r>
      </w:ins>
      <w:ins w:id="1297" w:author="Chen Liao" w:date="2021-03-24T11:48:00Z">
        <w:r w:rsidR="00740C1F" w:rsidRPr="002B6EEC">
          <w:rPr>
            <w:sz w:val="22"/>
            <w:szCs w:val="22"/>
            <w:shd w:val="clear" w:color="auto" w:fill="FFFFFF"/>
            <w:rPrChange w:id="1298" w:author="Chen Liao" w:date="2021-03-29T18:57:00Z">
              <w:rPr>
                <w:shd w:val="clear" w:color="auto" w:fill="FFFFFF"/>
              </w:rPr>
            </w:rPrChange>
          </w:rPr>
          <w:t xml:space="preserve">shows that </w:t>
        </w:r>
      </w:ins>
      <w:ins w:id="1299" w:author="Chen Liao" w:date="2021-03-24T11:49:00Z">
        <w:r w:rsidR="00740C1F" w:rsidRPr="002B6EEC">
          <w:rPr>
            <w:sz w:val="22"/>
            <w:szCs w:val="22"/>
            <w:shd w:val="clear" w:color="auto" w:fill="FFFFFF"/>
            <w:rPrChange w:id="1300" w:author="Chen Liao" w:date="2021-03-29T18:57:00Z">
              <w:rPr>
                <w:shd w:val="clear" w:color="auto" w:fill="FFFFFF"/>
              </w:rPr>
            </w:rPrChange>
          </w:rPr>
          <w:t>inulin was able to promote</w:t>
        </w:r>
      </w:ins>
      <w:ins w:id="1301" w:author="Chen Liao" w:date="2021-03-24T11:48:00Z">
        <w:r w:rsidR="00185E69" w:rsidRPr="002B6EEC">
          <w:rPr>
            <w:sz w:val="22"/>
            <w:szCs w:val="22"/>
            <w:shd w:val="clear" w:color="auto" w:fill="FFFFFF"/>
            <w:rPrChange w:id="1302" w:author="Chen Liao" w:date="2021-03-29T18:57:00Z">
              <w:rPr>
                <w:rFonts w:ascii="MyriadPro" w:hAnsi="MyriadPro"/>
                <w:sz w:val="18"/>
                <w:szCs w:val="18"/>
              </w:rPr>
            </w:rPrChange>
          </w:rPr>
          <w:t xml:space="preserve"> </w:t>
        </w:r>
      </w:ins>
      <w:ins w:id="1303" w:author="Chen Liao" w:date="2021-03-24T11:49:00Z">
        <w:r w:rsidR="00740C1F" w:rsidRPr="002B6EEC">
          <w:rPr>
            <w:sz w:val="22"/>
            <w:szCs w:val="22"/>
            <w:shd w:val="clear" w:color="auto" w:fill="FFFFFF"/>
            <w:rPrChange w:id="1304" w:author="Chen Liao" w:date="2021-03-29T18:57:00Z">
              <w:rPr>
                <w:shd w:val="clear" w:color="auto" w:fill="FFFFFF"/>
              </w:rPr>
            </w:rPrChange>
          </w:rPr>
          <w:t xml:space="preserve">butyrate production </w:t>
        </w:r>
      </w:ins>
      <w:ins w:id="1305" w:author="Chen Liao" w:date="2021-03-24T11:48:00Z">
        <w:r w:rsidR="00185E69" w:rsidRPr="002B6EEC">
          <w:rPr>
            <w:sz w:val="22"/>
            <w:szCs w:val="22"/>
            <w:shd w:val="clear" w:color="auto" w:fill="FFFFFF"/>
            <w:rPrChange w:id="1306" w:author="Chen Liao" w:date="2021-03-29T18:57:00Z">
              <w:rPr>
                <w:rFonts w:ascii="MyriadPro" w:hAnsi="MyriadPro"/>
                <w:sz w:val="18"/>
                <w:szCs w:val="18"/>
              </w:rPr>
            </w:rPrChange>
          </w:rPr>
          <w:t xml:space="preserve">in </w:t>
        </w:r>
      </w:ins>
      <w:ins w:id="1307" w:author="Chen Liao" w:date="2021-03-25T08:27:00Z">
        <w:r w:rsidR="00653AF5" w:rsidRPr="002B6EEC">
          <w:rPr>
            <w:sz w:val="22"/>
            <w:szCs w:val="22"/>
            <w:shd w:val="clear" w:color="auto" w:fill="FFFFFF"/>
            <w:rPrChange w:id="1308" w:author="Chen Liao" w:date="2021-03-29T18:57:00Z">
              <w:rPr>
                <w:shd w:val="clear" w:color="auto" w:fill="FFFFFF"/>
              </w:rPr>
            </w:rPrChange>
          </w:rPr>
          <w:t xml:space="preserve">only </w:t>
        </w:r>
      </w:ins>
      <w:ins w:id="1309" w:author="Chen Liao" w:date="2021-03-24T11:48:00Z">
        <w:r w:rsidR="00185E69" w:rsidRPr="002B6EEC">
          <w:rPr>
            <w:sz w:val="22"/>
            <w:szCs w:val="22"/>
            <w:shd w:val="clear" w:color="auto" w:fill="FFFFFF"/>
            <w:rPrChange w:id="1310" w:author="Chen Liao" w:date="2021-03-29T18:57:00Z">
              <w:rPr>
                <w:rFonts w:ascii="MyriadPro" w:hAnsi="MyriadPro"/>
                <w:sz w:val="18"/>
                <w:szCs w:val="18"/>
              </w:rPr>
            </w:rPrChange>
          </w:rPr>
          <w:t xml:space="preserve">63% </w:t>
        </w:r>
      </w:ins>
      <w:ins w:id="1311" w:author="Chen Liao" w:date="2021-03-24T11:49:00Z">
        <w:r w:rsidR="00740C1F" w:rsidRPr="002B6EEC">
          <w:rPr>
            <w:sz w:val="22"/>
            <w:szCs w:val="22"/>
            <w:shd w:val="clear" w:color="auto" w:fill="FFFFFF"/>
            <w:rPrChange w:id="1312" w:author="Chen Liao" w:date="2021-03-29T18:57:00Z">
              <w:rPr>
                <w:shd w:val="clear" w:color="auto" w:fill="FFFFFF"/>
              </w:rPr>
            </w:rPrChange>
          </w:rPr>
          <w:t>healthy young adults</w:t>
        </w:r>
      </w:ins>
      <w:ins w:id="1313" w:author="Chen Liao" w:date="2021-03-24T11:50:00Z">
        <w:r w:rsidR="00740C1F" w:rsidRPr="002B6EEC">
          <w:rPr>
            <w:sz w:val="22"/>
            <w:szCs w:val="22"/>
            <w:shd w:val="clear" w:color="auto" w:fill="FFFFFF"/>
            <w:rPrChange w:id="1314" w:author="Chen Liao" w:date="2021-03-29T18:57:00Z">
              <w:rPr>
                <w:shd w:val="clear" w:color="auto" w:fill="FFFFFF"/>
              </w:rPr>
            </w:rPrChange>
          </w:rPr>
          <w:t>.</w:t>
        </w:r>
      </w:ins>
      <w:ins w:id="1315" w:author="Chen Liao" w:date="2021-03-25T08:34:00Z">
        <w:r w:rsidR="001843D0" w:rsidRPr="002B6EEC">
          <w:rPr>
            <w:sz w:val="22"/>
            <w:szCs w:val="22"/>
            <w:shd w:val="clear" w:color="auto" w:fill="FFFFFF"/>
            <w:rPrChange w:id="1316" w:author="Chen Liao" w:date="2021-03-29T18:57:00Z">
              <w:rPr>
                <w:shd w:val="clear" w:color="auto" w:fill="FFFFFF"/>
              </w:rPr>
            </w:rPrChange>
          </w:rPr>
          <w:t xml:space="preserve"> </w:t>
        </w:r>
      </w:ins>
      <w:ins w:id="1317" w:author="Chen Liao" w:date="2021-03-27T06:55:00Z">
        <w:r w:rsidR="00C4727A" w:rsidRPr="002B6EEC">
          <w:rPr>
            <w:sz w:val="22"/>
            <w:szCs w:val="22"/>
            <w:shd w:val="clear" w:color="auto" w:fill="FFFFFF"/>
            <w:rPrChange w:id="1318" w:author="Chen Liao" w:date="2021-03-29T18:57:00Z">
              <w:rPr>
                <w:shd w:val="clear" w:color="auto" w:fill="FFFFFF"/>
              </w:rPr>
            </w:rPrChange>
          </w:rPr>
          <w:t xml:space="preserve">Understanding which </w:t>
        </w:r>
      </w:ins>
      <w:ins w:id="1319" w:author="Chen Liao" w:date="2021-03-27T06:56:00Z">
        <w:r w:rsidR="00C4727A" w:rsidRPr="002B6EEC">
          <w:rPr>
            <w:sz w:val="22"/>
            <w:szCs w:val="22"/>
            <w:shd w:val="clear" w:color="auto" w:fill="FFFFFF"/>
            <w:rPrChange w:id="1320" w:author="Chen Liao" w:date="2021-03-29T18:57:00Z">
              <w:rPr>
                <w:shd w:val="clear" w:color="auto" w:fill="FFFFFF"/>
              </w:rPr>
            </w:rPrChange>
          </w:rPr>
          <w:t xml:space="preserve">particular </w:t>
        </w:r>
      </w:ins>
      <w:ins w:id="1321" w:author="Chen Liao" w:date="2021-03-27T06:55:00Z">
        <w:r w:rsidR="00C4727A" w:rsidRPr="002B6EEC">
          <w:rPr>
            <w:sz w:val="22"/>
            <w:szCs w:val="22"/>
            <w:shd w:val="clear" w:color="auto" w:fill="FFFFFF"/>
            <w:rPrChange w:id="1322" w:author="Chen Liao" w:date="2021-03-29T18:57:00Z">
              <w:rPr>
                <w:shd w:val="clear" w:color="auto" w:fill="FFFFFF"/>
              </w:rPr>
            </w:rPrChange>
          </w:rPr>
          <w:t>recipie</w:t>
        </w:r>
      </w:ins>
      <w:ins w:id="1323" w:author="Chen Liao" w:date="2021-03-27T06:56:00Z">
        <w:r w:rsidR="00C4727A" w:rsidRPr="002B6EEC">
          <w:rPr>
            <w:sz w:val="22"/>
            <w:szCs w:val="22"/>
            <w:shd w:val="clear" w:color="auto" w:fill="FFFFFF"/>
            <w:rPrChange w:id="1324" w:author="Chen Liao" w:date="2021-03-29T18:57:00Z">
              <w:rPr>
                <w:shd w:val="clear" w:color="auto" w:fill="FFFFFF"/>
              </w:rPr>
            </w:rPrChange>
          </w:rPr>
          <w:t>n</w:t>
        </w:r>
      </w:ins>
      <w:ins w:id="1325" w:author="Chen Liao" w:date="2021-03-27T06:55:00Z">
        <w:r w:rsidR="00C4727A" w:rsidRPr="002B6EEC">
          <w:rPr>
            <w:sz w:val="22"/>
            <w:szCs w:val="22"/>
            <w:shd w:val="clear" w:color="auto" w:fill="FFFFFF"/>
            <w:rPrChange w:id="1326" w:author="Chen Liao" w:date="2021-03-29T18:57:00Z">
              <w:rPr>
                <w:shd w:val="clear" w:color="auto" w:fill="FFFFFF"/>
              </w:rPr>
            </w:rPrChange>
          </w:rPr>
          <w:t>t</w:t>
        </w:r>
      </w:ins>
      <w:ins w:id="1327" w:author="Chen Liao" w:date="2021-03-27T06:56:00Z">
        <w:r w:rsidR="00C4727A" w:rsidRPr="002B6EEC">
          <w:rPr>
            <w:sz w:val="22"/>
            <w:szCs w:val="22"/>
            <w:shd w:val="clear" w:color="auto" w:fill="FFFFFF"/>
            <w:rPrChange w:id="1328" w:author="Chen Liao" w:date="2021-03-29T18:57:00Z">
              <w:rPr>
                <w:shd w:val="clear" w:color="auto" w:fill="FFFFFF"/>
              </w:rPr>
            </w:rPrChange>
          </w:rPr>
          <w:t xml:space="preserve">s can benefit from the treatment is </w:t>
        </w:r>
      </w:ins>
      <w:ins w:id="1329" w:author="Chen Liao" w:date="2021-03-27T07:23:00Z">
        <w:r w:rsidR="00041A70" w:rsidRPr="002B6EEC">
          <w:rPr>
            <w:sz w:val="22"/>
            <w:szCs w:val="22"/>
            <w:shd w:val="clear" w:color="auto" w:fill="FFFFFF"/>
            <w:rPrChange w:id="1330" w:author="Chen Liao" w:date="2021-03-29T18:57:00Z">
              <w:rPr>
                <w:shd w:val="clear" w:color="auto" w:fill="FFFFFF"/>
              </w:rPr>
            </w:rPrChange>
          </w:rPr>
          <w:t>critical</w:t>
        </w:r>
      </w:ins>
      <w:ins w:id="1331" w:author="Chen Liao" w:date="2021-03-27T06:56:00Z">
        <w:r w:rsidR="00C4727A" w:rsidRPr="002B6EEC">
          <w:rPr>
            <w:sz w:val="22"/>
            <w:szCs w:val="22"/>
            <w:shd w:val="clear" w:color="auto" w:fill="FFFFFF"/>
            <w:rPrChange w:id="1332" w:author="Chen Liao" w:date="2021-03-29T18:57:00Z">
              <w:rPr>
                <w:shd w:val="clear" w:color="auto" w:fill="FFFFFF"/>
              </w:rPr>
            </w:rPrChange>
          </w:rPr>
          <w:t xml:space="preserve"> </w:t>
        </w:r>
      </w:ins>
      <w:ins w:id="1333" w:author="Chen Liao" w:date="2021-03-27T06:57:00Z">
        <w:r w:rsidR="00C4727A" w:rsidRPr="002B6EEC">
          <w:rPr>
            <w:sz w:val="22"/>
            <w:szCs w:val="22"/>
            <w:shd w:val="clear" w:color="auto" w:fill="FFFFFF"/>
            <w:rPrChange w:id="1334" w:author="Chen Liao" w:date="2021-03-29T18:57:00Z">
              <w:rPr>
                <w:shd w:val="clear" w:color="auto" w:fill="FFFFFF"/>
              </w:rPr>
            </w:rPrChange>
          </w:rPr>
          <w:t>to ensure that appropriate prebiotics</w:t>
        </w:r>
      </w:ins>
      <w:ins w:id="1335" w:author="Chen Liao" w:date="2021-03-27T06:56:00Z">
        <w:r w:rsidR="00C4727A" w:rsidRPr="002B6EEC">
          <w:rPr>
            <w:sz w:val="22"/>
            <w:szCs w:val="22"/>
            <w:shd w:val="clear" w:color="auto" w:fill="FFFFFF"/>
            <w:rPrChange w:id="1336" w:author="Chen Liao" w:date="2021-03-29T18:57:00Z">
              <w:rPr>
                <w:shd w:val="clear" w:color="auto" w:fill="FFFFFF"/>
              </w:rPr>
            </w:rPrChange>
          </w:rPr>
          <w:t xml:space="preserve"> </w:t>
        </w:r>
      </w:ins>
      <w:ins w:id="1337" w:author="Chen Liao" w:date="2021-03-27T07:01:00Z">
        <w:r w:rsidR="00486E18" w:rsidRPr="002B6EEC">
          <w:rPr>
            <w:sz w:val="22"/>
            <w:szCs w:val="22"/>
            <w:shd w:val="clear" w:color="auto" w:fill="FFFFFF"/>
            <w:rPrChange w:id="1338" w:author="Chen Liao" w:date="2021-03-29T18:57:00Z">
              <w:rPr>
                <w:shd w:val="clear" w:color="auto" w:fill="FFFFFF"/>
              </w:rPr>
            </w:rPrChange>
          </w:rPr>
          <w:t>can be offered in a customized and optimal solution</w:t>
        </w:r>
      </w:ins>
      <w:ins w:id="1339" w:author="Chen Liao" w:date="2021-03-27T06:58:00Z">
        <w:r w:rsidR="00C4727A" w:rsidRPr="002B6EEC">
          <w:rPr>
            <w:sz w:val="22"/>
            <w:szCs w:val="22"/>
            <w:shd w:val="clear" w:color="auto" w:fill="FFFFFF"/>
            <w:rPrChange w:id="1340" w:author="Chen Liao" w:date="2021-03-29T18:57:00Z">
              <w:rPr>
                <w:shd w:val="clear" w:color="auto" w:fill="FFFFFF"/>
              </w:rPr>
            </w:rPrChange>
          </w:rPr>
          <w:t xml:space="preserve">. </w:t>
        </w:r>
      </w:ins>
      <w:commentRangeStart w:id="1341"/>
      <w:proofErr w:type="spellStart"/>
      <w:ins w:id="1342" w:author="Chen Liao" w:date="2021-03-26T23:17:00Z">
        <w:r w:rsidR="00C1015D" w:rsidRPr="002B6EEC">
          <w:rPr>
            <w:sz w:val="22"/>
            <w:szCs w:val="22"/>
            <w:shd w:val="clear" w:color="auto" w:fill="FFFFFF"/>
            <w:rPrChange w:id="1343" w:author="Chen Liao" w:date="2021-03-29T18:57:00Z">
              <w:rPr>
                <w:shd w:val="clear" w:color="auto" w:fill="FFFFFF"/>
              </w:rPr>
            </w:rPrChange>
          </w:rPr>
          <w:t>T</w:t>
        </w:r>
      </w:ins>
      <w:ins w:id="1344" w:author="Chen Liao" w:date="2021-03-25T08:49:00Z">
        <w:r w:rsidR="00DD02E5" w:rsidRPr="002B6EEC">
          <w:rPr>
            <w:sz w:val="22"/>
            <w:szCs w:val="22"/>
            <w:shd w:val="clear" w:color="auto" w:fill="FFFFFF"/>
            <w:rPrChange w:id="1345" w:author="Chen Liao" w:date="2021-03-29T18:57:00Z">
              <w:rPr>
                <w:shd w:val="clear" w:color="auto" w:fill="FFFFFF"/>
              </w:rPr>
            </w:rPrChange>
          </w:rPr>
          <w:t>here</w:t>
        </w:r>
        <w:proofErr w:type="spellEnd"/>
        <w:r w:rsidR="00DD02E5" w:rsidRPr="002B6EEC">
          <w:rPr>
            <w:sz w:val="22"/>
            <w:szCs w:val="22"/>
            <w:shd w:val="clear" w:color="auto" w:fill="FFFFFF"/>
            <w:rPrChange w:id="1346" w:author="Chen Liao" w:date="2021-03-29T18:57:00Z">
              <w:rPr>
                <w:shd w:val="clear" w:color="auto" w:fill="FFFFFF"/>
              </w:rPr>
            </w:rPrChange>
          </w:rPr>
          <w:t xml:space="preserve"> is growing </w:t>
        </w:r>
        <w:proofErr w:type="gramStart"/>
        <w:r w:rsidR="00DD02E5" w:rsidRPr="002B6EEC">
          <w:rPr>
            <w:sz w:val="22"/>
            <w:szCs w:val="22"/>
            <w:shd w:val="clear" w:color="auto" w:fill="FFFFFF"/>
            <w:rPrChange w:id="1347" w:author="Chen Liao" w:date="2021-03-29T18:57:00Z">
              <w:rPr>
                <w:shd w:val="clear" w:color="auto" w:fill="FFFFFF"/>
              </w:rPr>
            </w:rPrChange>
          </w:rPr>
          <w:t>evidences</w:t>
        </w:r>
        <w:proofErr w:type="gramEnd"/>
        <w:r w:rsidR="00DD02E5" w:rsidRPr="002B6EEC">
          <w:rPr>
            <w:sz w:val="22"/>
            <w:szCs w:val="22"/>
            <w:shd w:val="clear" w:color="auto" w:fill="FFFFFF"/>
            <w:rPrChange w:id="1348" w:author="Chen Liao" w:date="2021-03-29T18:57:00Z">
              <w:rPr>
                <w:shd w:val="clear" w:color="auto" w:fill="FFFFFF"/>
              </w:rPr>
            </w:rPrChange>
          </w:rPr>
          <w:t xml:space="preserve"> </w:t>
        </w:r>
      </w:ins>
      <w:ins w:id="1349" w:author="Chen Liao" w:date="2021-03-26T23:36:00Z">
        <w:r w:rsidR="003F6D54" w:rsidRPr="002B6EEC">
          <w:rPr>
            <w:sz w:val="22"/>
            <w:szCs w:val="22"/>
            <w:shd w:val="clear" w:color="auto" w:fill="FFFFFF"/>
            <w:rPrChange w:id="1350" w:author="Chen Liao" w:date="2021-03-29T18:57:00Z">
              <w:rPr>
                <w:shd w:val="clear" w:color="auto" w:fill="FFFFFF"/>
              </w:rPr>
            </w:rPrChange>
          </w:rPr>
          <w:t xml:space="preserve">that </w:t>
        </w:r>
      </w:ins>
      <w:ins w:id="1351" w:author="Chen Liao" w:date="2021-03-26T22:46:00Z">
        <w:r w:rsidR="002C76E2" w:rsidRPr="002B6EEC">
          <w:rPr>
            <w:sz w:val="22"/>
            <w:szCs w:val="22"/>
            <w:shd w:val="clear" w:color="auto" w:fill="FFFFFF"/>
            <w:rPrChange w:id="1352" w:author="Chen Liao" w:date="2021-03-29T18:57:00Z">
              <w:rPr>
                <w:shd w:val="clear" w:color="auto" w:fill="FFFFFF"/>
              </w:rPr>
            </w:rPrChange>
          </w:rPr>
          <w:t>baseline</w:t>
        </w:r>
      </w:ins>
      <w:ins w:id="1353" w:author="Chen Liao" w:date="2021-03-24T11:52:00Z">
        <w:r w:rsidR="000B7B2E" w:rsidRPr="002B6EEC">
          <w:rPr>
            <w:sz w:val="22"/>
            <w:szCs w:val="22"/>
            <w:shd w:val="clear" w:color="auto" w:fill="FFFFFF"/>
            <w:rPrChange w:id="1354" w:author="Chen Liao" w:date="2021-03-29T18:57:00Z">
              <w:rPr>
                <w:shd w:val="clear" w:color="auto" w:fill="FFFFFF"/>
              </w:rPr>
            </w:rPrChange>
          </w:rPr>
          <w:t xml:space="preserve"> gut </w:t>
        </w:r>
      </w:ins>
      <w:ins w:id="1355" w:author="Chen Liao" w:date="2021-03-24T09:01:00Z">
        <w:r w:rsidR="00292258" w:rsidRPr="002B6EEC">
          <w:rPr>
            <w:sz w:val="22"/>
            <w:szCs w:val="22"/>
            <w:shd w:val="clear" w:color="auto" w:fill="FFFFFF"/>
            <w:rPrChange w:id="1356" w:author="Chen Liao" w:date="2021-03-29T18:57:00Z">
              <w:rPr>
                <w:rFonts w:eastAsia="SimSun"/>
                <w:color w:val="000000"/>
              </w:rPr>
            </w:rPrChange>
          </w:rPr>
          <w:t xml:space="preserve">microbiota </w:t>
        </w:r>
      </w:ins>
      <w:ins w:id="1357" w:author="Chen Liao" w:date="2021-03-26T23:37:00Z">
        <w:r w:rsidR="003F6D54" w:rsidRPr="002B6EEC">
          <w:rPr>
            <w:sz w:val="22"/>
            <w:szCs w:val="22"/>
            <w:shd w:val="clear" w:color="auto" w:fill="FFFFFF"/>
            <w:rPrChange w:id="1358" w:author="Chen Liao" w:date="2021-03-29T18:57:00Z">
              <w:rPr>
                <w:shd w:val="clear" w:color="auto" w:fill="FFFFFF"/>
              </w:rPr>
            </w:rPrChange>
          </w:rPr>
          <w:t xml:space="preserve">may be an important contributor to </w:t>
        </w:r>
      </w:ins>
      <w:ins w:id="1359" w:author="Chen Liao" w:date="2021-03-26T22:46:00Z">
        <w:r w:rsidR="002C76E2" w:rsidRPr="002B6EEC">
          <w:rPr>
            <w:sz w:val="22"/>
            <w:szCs w:val="22"/>
            <w:shd w:val="clear" w:color="auto" w:fill="FFFFFF"/>
            <w:rPrChange w:id="1360" w:author="Chen Liao" w:date="2021-03-29T18:57:00Z">
              <w:rPr>
                <w:shd w:val="clear" w:color="auto" w:fill="FFFFFF"/>
              </w:rPr>
            </w:rPrChange>
          </w:rPr>
          <w:t>the</w:t>
        </w:r>
      </w:ins>
      <w:ins w:id="1361" w:author="Chen Liao" w:date="2021-03-24T09:04:00Z">
        <w:r w:rsidR="00292258" w:rsidRPr="002B6EEC">
          <w:rPr>
            <w:sz w:val="22"/>
            <w:szCs w:val="22"/>
            <w:shd w:val="clear" w:color="auto" w:fill="FFFFFF"/>
            <w:rPrChange w:id="1362" w:author="Chen Liao" w:date="2021-03-29T18:57:00Z">
              <w:rPr>
                <w:rFonts w:eastAsia="SimSun"/>
                <w:color w:val="000000"/>
              </w:rPr>
            </w:rPrChange>
          </w:rPr>
          <w:t xml:space="preserve"> </w:t>
        </w:r>
      </w:ins>
      <w:ins w:id="1363" w:author="Chen Liao" w:date="2021-03-24T09:02:00Z">
        <w:r w:rsidR="00292258" w:rsidRPr="002B6EEC">
          <w:rPr>
            <w:sz w:val="22"/>
            <w:szCs w:val="22"/>
            <w:shd w:val="clear" w:color="auto" w:fill="FFFFFF"/>
            <w:rPrChange w:id="1364" w:author="Chen Liao" w:date="2021-03-29T18:57:00Z">
              <w:rPr>
                <w:rFonts w:eastAsia="SimSun"/>
                <w:color w:val="000000"/>
              </w:rPr>
            </w:rPrChange>
          </w:rPr>
          <w:t>observed heterogeneity</w:t>
        </w:r>
      </w:ins>
      <w:commentRangeEnd w:id="1341"/>
      <w:ins w:id="1365" w:author="Chen Liao" w:date="2021-03-27T07:43:00Z">
        <w:r w:rsidR="009F2D07" w:rsidRPr="002B6EEC">
          <w:rPr>
            <w:rStyle w:val="CommentReference"/>
            <w:sz w:val="15"/>
            <w:szCs w:val="15"/>
            <w:rPrChange w:id="1366" w:author="Chen Liao" w:date="2021-03-29T18:57:00Z">
              <w:rPr>
                <w:rStyle w:val="CommentReference"/>
              </w:rPr>
            </w:rPrChange>
          </w:rPr>
          <w:commentReference w:id="1341"/>
        </w:r>
      </w:ins>
      <w:ins w:id="1367" w:author="Chen Liao" w:date="2021-03-27T07:05:00Z">
        <w:r w:rsidR="00AD3A43" w:rsidRPr="002B6EEC">
          <w:rPr>
            <w:sz w:val="22"/>
            <w:szCs w:val="22"/>
            <w:shd w:val="clear" w:color="auto" w:fill="FFFFFF"/>
            <w:rPrChange w:id="1368" w:author="Chen Liao" w:date="2021-03-29T18:57:00Z">
              <w:rPr>
                <w:shd w:val="clear" w:color="auto" w:fill="FFFFFF"/>
              </w:rPr>
            </w:rPrChange>
          </w:rPr>
          <w:t xml:space="preserve">, as </w:t>
        </w:r>
      </w:ins>
      <w:ins w:id="1369" w:author="Chen Liao" w:date="2021-03-26T23:46:00Z">
        <w:r w:rsidR="000B2CFF" w:rsidRPr="002B6EEC">
          <w:rPr>
            <w:sz w:val="22"/>
            <w:szCs w:val="22"/>
            <w:shd w:val="clear" w:color="auto" w:fill="FFFFFF"/>
            <w:rPrChange w:id="1370" w:author="Chen Liao" w:date="2021-03-29T18:57:00Z">
              <w:rPr>
                <w:shd w:val="clear" w:color="auto" w:fill="FFFFFF"/>
              </w:rPr>
            </w:rPrChange>
          </w:rPr>
          <w:t>t</w:t>
        </w:r>
      </w:ins>
      <w:ins w:id="1371" w:author="Chen Liao" w:date="2021-03-26T23:22:00Z">
        <w:r w:rsidR="00A23499" w:rsidRPr="002B6EEC">
          <w:rPr>
            <w:sz w:val="22"/>
            <w:szCs w:val="22"/>
            <w:shd w:val="clear" w:color="auto" w:fill="FFFFFF"/>
            <w:rPrChange w:id="1372" w:author="Chen Liao" w:date="2021-03-29T18:57:00Z">
              <w:rPr>
                <w:shd w:val="clear" w:color="auto" w:fill="FFFFFF"/>
              </w:rPr>
            </w:rPrChange>
          </w:rPr>
          <w:t>he</w:t>
        </w:r>
      </w:ins>
      <w:ins w:id="1373" w:author="Chen Liao" w:date="2021-03-26T22:47:00Z">
        <w:r w:rsidR="00576E39" w:rsidRPr="002B6EEC">
          <w:rPr>
            <w:rFonts w:eastAsiaTheme="minorEastAsia"/>
            <w:sz w:val="22"/>
            <w:szCs w:val="22"/>
            <w:shd w:val="clear" w:color="auto" w:fill="FFFFFF"/>
            <w:rPrChange w:id="1374" w:author="Chen Liao" w:date="2021-03-29T18:57:00Z">
              <w:rPr>
                <w:rFonts w:eastAsiaTheme="minorEastAsia"/>
                <w:shd w:val="clear" w:color="auto" w:fill="FFFFFF"/>
              </w:rPr>
            </w:rPrChange>
          </w:rPr>
          <w:t xml:space="preserve"> </w:t>
        </w:r>
        <w:r w:rsidR="00576E39" w:rsidRPr="002B6EEC">
          <w:rPr>
            <w:sz w:val="22"/>
            <w:szCs w:val="22"/>
            <w:shd w:val="clear" w:color="auto" w:fill="FFFFFF"/>
            <w:rPrChange w:id="1375" w:author="Chen Liao" w:date="2021-03-29T18:57:00Z">
              <w:rPr>
                <w:shd w:val="clear" w:color="auto" w:fill="FFFFFF"/>
              </w:rPr>
            </w:rPrChange>
          </w:rPr>
          <w:t xml:space="preserve">presence and abundance of </w:t>
        </w:r>
        <w:r w:rsidR="007332B8" w:rsidRPr="002B6EEC">
          <w:rPr>
            <w:sz w:val="22"/>
            <w:szCs w:val="22"/>
            <w:shd w:val="clear" w:color="auto" w:fill="FFFFFF"/>
            <w:rPrChange w:id="1376" w:author="Chen Liao" w:date="2021-03-29T18:57:00Z">
              <w:rPr>
                <w:shd w:val="clear" w:color="auto" w:fill="FFFFFF"/>
              </w:rPr>
            </w:rPrChange>
          </w:rPr>
          <w:t>primary fiber</w:t>
        </w:r>
        <w:r w:rsidR="00576E39" w:rsidRPr="002B6EEC">
          <w:rPr>
            <w:sz w:val="22"/>
            <w:szCs w:val="22"/>
            <w:shd w:val="clear" w:color="auto" w:fill="FFFFFF"/>
            <w:rPrChange w:id="1377" w:author="Chen Liao" w:date="2021-03-29T18:57:00Z">
              <w:rPr>
                <w:shd w:val="clear" w:color="auto" w:fill="FFFFFF"/>
              </w:rPr>
            </w:rPrChange>
          </w:rPr>
          <w:t xml:space="preserve"> degraders and </w:t>
        </w:r>
      </w:ins>
      <w:ins w:id="1378" w:author="Chen Liao" w:date="2021-03-27T06:20:00Z">
        <w:r w:rsidR="000D642C" w:rsidRPr="002B6EEC">
          <w:rPr>
            <w:sz w:val="22"/>
            <w:szCs w:val="22"/>
            <w:shd w:val="clear" w:color="auto" w:fill="FFFFFF"/>
            <w:rPrChange w:id="1379" w:author="Chen Liao" w:date="2021-03-29T18:57:00Z">
              <w:rPr>
                <w:shd w:val="clear" w:color="auto" w:fill="FFFFFF"/>
              </w:rPr>
            </w:rPrChange>
          </w:rPr>
          <w:t>SCFAs producers</w:t>
        </w:r>
      </w:ins>
      <w:ins w:id="1380" w:author="Chen Liao" w:date="2021-03-26T22:47:00Z">
        <w:r w:rsidR="00576E39" w:rsidRPr="002B6EEC">
          <w:rPr>
            <w:sz w:val="22"/>
            <w:szCs w:val="22"/>
            <w:shd w:val="clear" w:color="auto" w:fill="FFFFFF"/>
            <w:rPrChange w:id="1381" w:author="Chen Liao" w:date="2021-03-29T18:57:00Z">
              <w:rPr>
                <w:shd w:val="clear" w:color="auto" w:fill="FFFFFF"/>
              </w:rPr>
            </w:rPrChange>
          </w:rPr>
          <w:t xml:space="preserve"> prior to </w:t>
        </w:r>
      </w:ins>
      <w:ins w:id="1382" w:author="Chen Liao" w:date="2021-03-27T07:29:00Z">
        <w:r w:rsidR="00156F94" w:rsidRPr="002B6EEC">
          <w:rPr>
            <w:sz w:val="22"/>
            <w:szCs w:val="22"/>
            <w:shd w:val="clear" w:color="auto" w:fill="FFFFFF"/>
            <w:rPrChange w:id="1383" w:author="Chen Liao" w:date="2021-03-29T18:57:00Z">
              <w:rPr>
                <w:shd w:val="clear" w:color="auto" w:fill="FFFFFF"/>
              </w:rPr>
            </w:rPrChange>
          </w:rPr>
          <w:t xml:space="preserve">treatment </w:t>
        </w:r>
      </w:ins>
      <w:ins w:id="1384" w:author="Chen Liao" w:date="2021-03-26T23:47:00Z">
        <w:r w:rsidR="00F40231" w:rsidRPr="002B6EEC">
          <w:rPr>
            <w:sz w:val="22"/>
            <w:szCs w:val="22"/>
            <w:shd w:val="clear" w:color="auto" w:fill="FFFFFF"/>
            <w:rPrChange w:id="1385" w:author="Chen Liao" w:date="2021-03-29T18:57:00Z">
              <w:rPr>
                <w:shd w:val="clear" w:color="auto" w:fill="FFFFFF"/>
              </w:rPr>
            </w:rPrChange>
          </w:rPr>
          <w:t xml:space="preserve">may </w:t>
        </w:r>
      </w:ins>
      <w:ins w:id="1386" w:author="Chen Liao" w:date="2021-03-27T07:28:00Z">
        <w:r w:rsidR="0014620D" w:rsidRPr="002B6EEC">
          <w:rPr>
            <w:sz w:val="22"/>
            <w:szCs w:val="22"/>
            <w:shd w:val="clear" w:color="auto" w:fill="FFFFFF"/>
            <w:rPrChange w:id="1387" w:author="Chen Liao" w:date="2021-03-29T18:57:00Z">
              <w:rPr>
                <w:shd w:val="clear" w:color="auto" w:fill="FFFFFF"/>
              </w:rPr>
            </w:rPrChange>
          </w:rPr>
          <w:t xml:space="preserve">trigger different ecological and metabolic processes that ultimately </w:t>
        </w:r>
      </w:ins>
      <w:ins w:id="1388" w:author="Chen Liao" w:date="2021-03-26T23:47:00Z">
        <w:r w:rsidR="00F40231" w:rsidRPr="002B6EEC">
          <w:rPr>
            <w:sz w:val="22"/>
            <w:szCs w:val="22"/>
            <w:shd w:val="clear" w:color="auto" w:fill="FFFFFF"/>
            <w:rPrChange w:id="1389" w:author="Chen Liao" w:date="2021-03-29T18:57:00Z">
              <w:rPr>
                <w:shd w:val="clear" w:color="auto" w:fill="FFFFFF"/>
              </w:rPr>
            </w:rPrChange>
          </w:rPr>
          <w:t xml:space="preserve">lead </w:t>
        </w:r>
      </w:ins>
      <w:ins w:id="1390" w:author="Chen Liao" w:date="2021-03-26T22:47:00Z">
        <w:r w:rsidR="00576E39" w:rsidRPr="002B6EEC">
          <w:rPr>
            <w:sz w:val="22"/>
            <w:szCs w:val="22"/>
            <w:shd w:val="clear" w:color="auto" w:fill="FFFFFF"/>
            <w:rPrChange w:id="1391" w:author="Chen Liao" w:date="2021-03-29T18:57:00Z">
              <w:rPr>
                <w:shd w:val="clear" w:color="auto" w:fill="FFFFFF"/>
              </w:rPr>
            </w:rPrChange>
          </w:rPr>
          <w:t xml:space="preserve">to personalized outcomes </w:t>
        </w:r>
        <w:r w:rsidR="00576E39" w:rsidRPr="002B6EEC">
          <w:rPr>
            <w:sz w:val="22"/>
            <w:szCs w:val="22"/>
            <w:shd w:val="clear" w:color="auto" w:fill="FFFFFF"/>
            <w:rPrChange w:id="1392" w:author="Chen Liao" w:date="2021-03-29T18:57:00Z">
              <w:rPr>
                <w:shd w:val="clear" w:color="auto" w:fill="FFFFFF"/>
              </w:rPr>
            </w:rPrChange>
          </w:rPr>
          <w:fldChar w:fldCharType="begin"/>
        </w:r>
        <w:r w:rsidR="00576E39" w:rsidRPr="002B6EEC">
          <w:rPr>
            <w:sz w:val="22"/>
            <w:szCs w:val="22"/>
            <w:shd w:val="clear" w:color="auto" w:fill="FFFFFF"/>
            <w:rPrChange w:id="1393" w:author="Chen Liao" w:date="2021-03-29T18:57:00Z">
              <w:rPr>
                <w:shd w:val="clear" w:color="auto" w:fill="FFFFFF"/>
              </w:rPr>
            </w:rPrChange>
          </w:rPr>
          <w:instrText xml:space="preserve"> ADDIN NE.Ref.{D1F3CB28-35E3-40C8-81B1-E4D5E3F3E2BB}</w:instrText>
        </w:r>
        <w:r w:rsidR="00576E39" w:rsidRPr="002B6EEC">
          <w:rPr>
            <w:sz w:val="22"/>
            <w:szCs w:val="22"/>
            <w:shd w:val="clear" w:color="auto" w:fill="FFFFFF"/>
            <w:rPrChange w:id="1394" w:author="Chen Liao" w:date="2021-03-29T18:57:00Z">
              <w:rPr>
                <w:shd w:val="clear" w:color="auto" w:fill="FFFFFF"/>
              </w:rPr>
            </w:rPrChange>
          </w:rPr>
          <w:fldChar w:fldCharType="separate"/>
        </w:r>
        <w:r w:rsidR="00576E39" w:rsidRPr="002B6EEC">
          <w:rPr>
            <w:color w:val="080000"/>
            <w:sz w:val="22"/>
            <w:szCs w:val="22"/>
            <w:rPrChange w:id="1395" w:author="Chen Liao" w:date="2021-03-29T18:57:00Z">
              <w:rPr>
                <w:color w:val="080000"/>
              </w:rPr>
            </w:rPrChange>
          </w:rPr>
          <w:t>[17]</w:t>
        </w:r>
        <w:r w:rsidR="00576E39" w:rsidRPr="002B6EEC">
          <w:rPr>
            <w:sz w:val="22"/>
            <w:szCs w:val="22"/>
            <w:shd w:val="clear" w:color="auto" w:fill="FFFFFF"/>
            <w:rPrChange w:id="1396" w:author="Chen Liao" w:date="2021-03-29T18:57:00Z">
              <w:rPr>
                <w:shd w:val="clear" w:color="auto" w:fill="FFFFFF"/>
              </w:rPr>
            </w:rPrChange>
          </w:rPr>
          <w:fldChar w:fldCharType="end"/>
        </w:r>
      </w:ins>
      <w:ins w:id="1397" w:author="Chen Liao" w:date="2021-03-26T23:22:00Z">
        <w:r w:rsidR="00660C74" w:rsidRPr="002B6EEC">
          <w:rPr>
            <w:sz w:val="22"/>
            <w:szCs w:val="22"/>
            <w:shd w:val="clear" w:color="auto" w:fill="FFFFFF"/>
            <w:rPrChange w:id="1398" w:author="Chen Liao" w:date="2021-03-29T18:57:00Z">
              <w:rPr>
                <w:shd w:val="clear" w:color="auto" w:fill="FFFFFF"/>
              </w:rPr>
            </w:rPrChange>
          </w:rPr>
          <w:t xml:space="preserve">. </w:t>
        </w:r>
      </w:ins>
      <w:ins w:id="1399" w:author="Chen Liao" w:date="2021-03-26T23:40:00Z">
        <w:r w:rsidR="00D82685" w:rsidRPr="002B6EEC">
          <w:rPr>
            <w:sz w:val="22"/>
            <w:szCs w:val="22"/>
            <w:shd w:val="clear" w:color="auto" w:fill="FFFFFF"/>
            <w:rPrChange w:id="1400" w:author="Chen Liao" w:date="2021-03-29T18:57:00Z">
              <w:rPr>
                <w:shd w:val="clear" w:color="auto" w:fill="FFFFFF"/>
              </w:rPr>
            </w:rPrChange>
          </w:rPr>
          <w:t xml:space="preserve">While this association is promising, </w:t>
        </w:r>
      </w:ins>
      <w:ins w:id="1401" w:author="Chen Liao" w:date="2021-03-26T23:24:00Z">
        <w:r w:rsidR="00C06140" w:rsidRPr="002B6EEC">
          <w:rPr>
            <w:sz w:val="22"/>
            <w:szCs w:val="22"/>
            <w:shd w:val="clear" w:color="auto" w:fill="FFFFFF"/>
            <w:rPrChange w:id="1402" w:author="Chen Liao" w:date="2021-03-29T18:57:00Z">
              <w:rPr>
                <w:shd w:val="clear" w:color="auto" w:fill="FFFFFF"/>
              </w:rPr>
            </w:rPrChange>
          </w:rPr>
          <w:t xml:space="preserve">the </w:t>
        </w:r>
      </w:ins>
      <w:ins w:id="1403" w:author="Chen Liao" w:date="2021-03-26T23:40:00Z">
        <w:r w:rsidR="00D82685" w:rsidRPr="002B6EEC">
          <w:rPr>
            <w:sz w:val="22"/>
            <w:szCs w:val="22"/>
            <w:shd w:val="clear" w:color="auto" w:fill="FFFFFF"/>
            <w:rPrChange w:id="1404" w:author="Chen Liao" w:date="2021-03-29T18:57:00Z">
              <w:rPr>
                <w:shd w:val="clear" w:color="auto" w:fill="FFFFFF"/>
              </w:rPr>
            </w:rPrChange>
          </w:rPr>
          <w:t xml:space="preserve">statistical </w:t>
        </w:r>
      </w:ins>
      <w:proofErr w:type="gramStart"/>
      <w:ins w:id="1405" w:author="Chen Liao" w:date="2021-03-26T23:24:00Z">
        <w:r w:rsidR="00C06140" w:rsidRPr="002B6EEC">
          <w:rPr>
            <w:sz w:val="22"/>
            <w:szCs w:val="22"/>
            <w:shd w:val="clear" w:color="auto" w:fill="FFFFFF"/>
            <w:rPrChange w:id="1406" w:author="Chen Liao" w:date="2021-03-29T18:57:00Z">
              <w:rPr>
                <w:shd w:val="clear" w:color="auto" w:fill="FFFFFF"/>
              </w:rPr>
            </w:rPrChange>
          </w:rPr>
          <w:t>evidences</w:t>
        </w:r>
        <w:proofErr w:type="gramEnd"/>
        <w:r w:rsidR="00C06140" w:rsidRPr="002B6EEC">
          <w:rPr>
            <w:sz w:val="22"/>
            <w:szCs w:val="22"/>
            <w:shd w:val="clear" w:color="auto" w:fill="FFFFFF"/>
            <w:rPrChange w:id="1407" w:author="Chen Liao" w:date="2021-03-29T18:57:00Z">
              <w:rPr>
                <w:shd w:val="clear" w:color="auto" w:fill="FFFFFF"/>
              </w:rPr>
            </w:rPrChange>
          </w:rPr>
          <w:t xml:space="preserve"> </w:t>
        </w:r>
      </w:ins>
      <w:ins w:id="1408" w:author="Chen Liao" w:date="2021-03-26T23:48:00Z">
        <w:r w:rsidR="00A96DA3" w:rsidRPr="002B6EEC">
          <w:rPr>
            <w:sz w:val="22"/>
            <w:szCs w:val="22"/>
            <w:shd w:val="clear" w:color="auto" w:fill="FFFFFF"/>
            <w:rPrChange w:id="1409" w:author="Chen Liao" w:date="2021-03-29T18:57:00Z">
              <w:rPr>
                <w:shd w:val="clear" w:color="auto" w:fill="FFFFFF"/>
              </w:rPr>
            </w:rPrChange>
          </w:rPr>
          <w:t xml:space="preserve">were </w:t>
        </w:r>
      </w:ins>
      <w:ins w:id="1410" w:author="Chen Liao" w:date="2021-03-26T23:25:00Z">
        <w:r w:rsidR="00A77244" w:rsidRPr="002B6EEC">
          <w:rPr>
            <w:sz w:val="22"/>
            <w:szCs w:val="22"/>
            <w:shd w:val="clear" w:color="auto" w:fill="FFFFFF"/>
            <w:rPrChange w:id="1411" w:author="Chen Liao" w:date="2021-03-29T18:57:00Z">
              <w:rPr>
                <w:shd w:val="clear" w:color="auto" w:fill="FFFFFF"/>
              </w:rPr>
            </w:rPrChange>
          </w:rPr>
          <w:t xml:space="preserve">obtained </w:t>
        </w:r>
      </w:ins>
      <w:ins w:id="1412" w:author="Chen Liao" w:date="2021-03-26T23:24:00Z">
        <w:r w:rsidR="00C06140" w:rsidRPr="002B6EEC">
          <w:rPr>
            <w:sz w:val="22"/>
            <w:szCs w:val="22"/>
            <w:shd w:val="clear" w:color="auto" w:fill="FFFFFF"/>
            <w:rPrChange w:id="1413" w:author="Chen Liao" w:date="2021-03-29T18:57:00Z">
              <w:rPr>
                <w:shd w:val="clear" w:color="auto" w:fill="FFFFFF"/>
              </w:rPr>
            </w:rPrChange>
          </w:rPr>
          <w:t xml:space="preserve">mainly </w:t>
        </w:r>
      </w:ins>
      <w:ins w:id="1414" w:author="Chen Liao" w:date="2021-03-26T23:25:00Z">
        <w:r w:rsidR="00C06140" w:rsidRPr="002B6EEC">
          <w:rPr>
            <w:sz w:val="22"/>
            <w:szCs w:val="22"/>
            <w:shd w:val="clear" w:color="auto" w:fill="FFFFFF"/>
            <w:rPrChange w:id="1415" w:author="Chen Liao" w:date="2021-03-29T18:57:00Z">
              <w:rPr>
                <w:shd w:val="clear" w:color="auto" w:fill="FFFFFF"/>
              </w:rPr>
            </w:rPrChange>
          </w:rPr>
          <w:t>by</w:t>
        </w:r>
      </w:ins>
      <w:ins w:id="1416" w:author="Chen Liao" w:date="2021-03-26T23:24:00Z">
        <w:r w:rsidR="00C06140" w:rsidRPr="002B6EEC">
          <w:rPr>
            <w:sz w:val="22"/>
            <w:szCs w:val="22"/>
            <w:shd w:val="clear" w:color="auto" w:fill="FFFFFF"/>
            <w:rPrChange w:id="1417" w:author="Chen Liao" w:date="2021-03-29T18:57:00Z">
              <w:rPr>
                <w:shd w:val="clear" w:color="auto" w:fill="FFFFFF"/>
              </w:rPr>
            </w:rPrChange>
          </w:rPr>
          <w:t xml:space="preserve"> comparin</w:t>
        </w:r>
      </w:ins>
      <w:ins w:id="1418" w:author="Chen Liao" w:date="2021-03-26T23:25:00Z">
        <w:r w:rsidR="00C06140" w:rsidRPr="002B6EEC">
          <w:rPr>
            <w:sz w:val="22"/>
            <w:szCs w:val="22"/>
            <w:shd w:val="clear" w:color="auto" w:fill="FFFFFF"/>
            <w:rPrChange w:id="1419" w:author="Chen Liao" w:date="2021-03-29T18:57:00Z">
              <w:rPr>
                <w:shd w:val="clear" w:color="auto" w:fill="FFFFFF"/>
              </w:rPr>
            </w:rPrChange>
          </w:rPr>
          <w:t xml:space="preserve">g </w:t>
        </w:r>
      </w:ins>
      <w:ins w:id="1420" w:author="Chen Liao" w:date="2021-03-26T23:24:00Z">
        <w:r w:rsidR="00C06140" w:rsidRPr="002B6EEC">
          <w:rPr>
            <w:sz w:val="22"/>
            <w:szCs w:val="22"/>
            <w:shd w:val="clear" w:color="auto" w:fill="FFFFFF"/>
            <w:rPrChange w:id="1421" w:author="Chen Liao" w:date="2021-03-29T18:57:00Z">
              <w:rPr>
                <w:shd w:val="clear" w:color="auto" w:fill="FFFFFF"/>
              </w:rPr>
            </w:rPrChange>
          </w:rPr>
          <w:t>baseline and end-point measurements in cross-sectional studies</w:t>
        </w:r>
      </w:ins>
      <w:ins w:id="1422" w:author="Chen Liao" w:date="2021-03-27T07:05:00Z">
        <w:r w:rsidR="008D49C0" w:rsidRPr="002B6EEC">
          <w:rPr>
            <w:sz w:val="22"/>
            <w:szCs w:val="22"/>
            <w:shd w:val="clear" w:color="auto" w:fill="FFFFFF"/>
            <w:rPrChange w:id="1423" w:author="Chen Liao" w:date="2021-03-29T18:57:00Z">
              <w:rPr>
                <w:shd w:val="clear" w:color="auto" w:fill="FFFFFF"/>
              </w:rPr>
            </w:rPrChange>
          </w:rPr>
          <w:t>.</w:t>
        </w:r>
      </w:ins>
      <w:ins w:id="1424" w:author="Chen Liao" w:date="2021-03-26T23:41:00Z">
        <w:r w:rsidR="00DD76FD" w:rsidRPr="002B6EEC">
          <w:rPr>
            <w:sz w:val="22"/>
            <w:szCs w:val="22"/>
            <w:shd w:val="clear" w:color="auto" w:fill="FFFFFF"/>
            <w:rPrChange w:id="1425" w:author="Chen Liao" w:date="2021-03-29T18:57:00Z">
              <w:rPr>
                <w:shd w:val="clear" w:color="auto" w:fill="FFFFFF"/>
              </w:rPr>
            </w:rPrChange>
          </w:rPr>
          <w:t xml:space="preserve"> </w:t>
        </w:r>
      </w:ins>
      <w:ins w:id="1426" w:author="Chen Liao" w:date="2021-03-27T07:07:00Z">
        <w:r w:rsidR="008D49C0" w:rsidRPr="002B6EEC">
          <w:rPr>
            <w:sz w:val="22"/>
            <w:szCs w:val="22"/>
            <w:shd w:val="clear" w:color="auto" w:fill="FFFFFF"/>
            <w:rPrChange w:id="1427" w:author="Chen Liao" w:date="2021-03-29T18:57:00Z">
              <w:rPr>
                <w:shd w:val="clear" w:color="auto" w:fill="FFFFFF"/>
              </w:rPr>
            </w:rPrChange>
          </w:rPr>
          <w:t xml:space="preserve">The dynamic processes </w:t>
        </w:r>
      </w:ins>
      <w:ins w:id="1428" w:author="Chen Liao" w:date="2021-03-27T07:31:00Z">
        <w:r w:rsidR="00C35652" w:rsidRPr="002B6EEC">
          <w:rPr>
            <w:sz w:val="22"/>
            <w:szCs w:val="22"/>
            <w:shd w:val="clear" w:color="auto" w:fill="FFFFFF"/>
            <w:rPrChange w:id="1429" w:author="Chen Liao" w:date="2021-03-29T18:57:00Z">
              <w:rPr>
                <w:shd w:val="clear" w:color="auto" w:fill="FFFFFF"/>
              </w:rPr>
            </w:rPrChange>
          </w:rPr>
          <w:t xml:space="preserve">that bridge </w:t>
        </w:r>
      </w:ins>
      <w:ins w:id="1430" w:author="Chen Liao" w:date="2021-03-27T07:07:00Z">
        <w:r w:rsidR="008D49C0" w:rsidRPr="002B6EEC">
          <w:rPr>
            <w:sz w:val="22"/>
            <w:szCs w:val="22"/>
            <w:shd w:val="clear" w:color="auto" w:fill="FFFFFF"/>
            <w:rPrChange w:id="1431" w:author="Chen Liao" w:date="2021-03-29T18:57:00Z">
              <w:rPr>
                <w:shd w:val="clear" w:color="auto" w:fill="FFFFFF"/>
              </w:rPr>
            </w:rPrChange>
          </w:rPr>
          <w:t>the two research timepoints</w:t>
        </w:r>
      </w:ins>
      <w:ins w:id="1432" w:author="Chen Liao" w:date="2021-03-26T23:49:00Z">
        <w:r w:rsidR="003A179D" w:rsidRPr="002B6EEC">
          <w:rPr>
            <w:sz w:val="22"/>
            <w:szCs w:val="22"/>
            <w:shd w:val="clear" w:color="auto" w:fill="FFFFFF"/>
            <w:rPrChange w:id="1433" w:author="Chen Liao" w:date="2021-03-29T18:57:00Z">
              <w:rPr>
                <w:shd w:val="clear" w:color="auto" w:fill="FFFFFF"/>
              </w:rPr>
            </w:rPrChange>
          </w:rPr>
          <w:t xml:space="preserve"> remain unclear</w:t>
        </w:r>
      </w:ins>
      <w:ins w:id="1434" w:author="Chen Liao" w:date="2021-03-27T07:07:00Z">
        <w:r w:rsidR="008D49C0" w:rsidRPr="002B6EEC">
          <w:rPr>
            <w:sz w:val="22"/>
            <w:szCs w:val="22"/>
            <w:shd w:val="clear" w:color="auto" w:fill="FFFFFF"/>
            <w:rPrChange w:id="1435" w:author="Chen Liao" w:date="2021-03-29T18:57:00Z">
              <w:rPr>
                <w:shd w:val="clear" w:color="auto" w:fill="FFFFFF"/>
              </w:rPr>
            </w:rPrChange>
          </w:rPr>
          <w:t>:</w:t>
        </w:r>
      </w:ins>
      <w:ins w:id="1436" w:author="Chen Liao" w:date="2021-03-26T23:49:00Z">
        <w:r w:rsidR="003A179D" w:rsidRPr="002B6EEC">
          <w:rPr>
            <w:sz w:val="22"/>
            <w:szCs w:val="22"/>
            <w:shd w:val="clear" w:color="auto" w:fill="FFFFFF"/>
            <w:rPrChange w:id="1437" w:author="Chen Liao" w:date="2021-03-29T18:57:00Z">
              <w:rPr>
                <w:shd w:val="clear" w:color="auto" w:fill="FFFFFF"/>
              </w:rPr>
            </w:rPrChange>
          </w:rPr>
          <w:t xml:space="preserve"> </w:t>
        </w:r>
      </w:ins>
      <w:ins w:id="1438" w:author="Chen Liao" w:date="2021-03-27T07:07:00Z">
        <w:r w:rsidR="008D49C0" w:rsidRPr="002B6EEC">
          <w:rPr>
            <w:sz w:val="22"/>
            <w:szCs w:val="22"/>
            <w:shd w:val="clear" w:color="auto" w:fill="FFFFFF"/>
            <w:rPrChange w:id="1439" w:author="Chen Liao" w:date="2021-03-29T18:57:00Z">
              <w:rPr>
                <w:shd w:val="clear" w:color="auto" w:fill="FFFFFF"/>
              </w:rPr>
            </w:rPrChange>
          </w:rPr>
          <w:t>W</w:t>
        </w:r>
      </w:ins>
      <w:ins w:id="1440" w:author="Chen Liao" w:date="2021-03-26T23:50:00Z">
        <w:r w:rsidR="00AB783A" w:rsidRPr="002B6EEC">
          <w:rPr>
            <w:sz w:val="22"/>
            <w:szCs w:val="22"/>
            <w:shd w:val="clear" w:color="auto" w:fill="FFFFFF"/>
            <w:rPrChange w:id="1441" w:author="Chen Liao" w:date="2021-03-29T18:57:00Z">
              <w:rPr>
                <w:shd w:val="clear" w:color="auto" w:fill="FFFFFF"/>
              </w:rPr>
            </w:rPrChange>
          </w:rPr>
          <w:t>hat types of</w:t>
        </w:r>
      </w:ins>
      <w:ins w:id="1442" w:author="Chen Liao" w:date="2021-03-26T23:43:00Z">
        <w:r w:rsidR="00D24B40" w:rsidRPr="002B6EEC">
          <w:rPr>
            <w:sz w:val="22"/>
            <w:szCs w:val="22"/>
            <w:shd w:val="clear" w:color="auto" w:fill="FFFFFF"/>
            <w:rPrChange w:id="1443" w:author="Chen Liao" w:date="2021-03-29T18:57:00Z">
              <w:rPr>
                <w:shd w:val="clear" w:color="auto" w:fill="FFFFFF"/>
              </w:rPr>
            </w:rPrChange>
          </w:rPr>
          <w:t xml:space="preserve"> </w:t>
        </w:r>
      </w:ins>
      <w:ins w:id="1444" w:author="Chen Liao" w:date="2021-03-26T23:42:00Z">
        <w:r w:rsidR="00D24B40" w:rsidRPr="002B6EEC">
          <w:rPr>
            <w:sz w:val="22"/>
            <w:szCs w:val="22"/>
            <w:shd w:val="clear" w:color="auto" w:fill="FFFFFF"/>
            <w:rPrChange w:id="1445" w:author="Chen Liao" w:date="2021-03-29T18:57:00Z">
              <w:rPr>
                <w:shd w:val="clear" w:color="auto" w:fill="FFFFFF"/>
              </w:rPr>
            </w:rPrChange>
          </w:rPr>
          <w:t>difference</w:t>
        </w:r>
      </w:ins>
      <w:ins w:id="1446" w:author="Chen Liao" w:date="2021-03-26T23:43:00Z">
        <w:r w:rsidR="00D24B40" w:rsidRPr="002B6EEC">
          <w:rPr>
            <w:sz w:val="22"/>
            <w:szCs w:val="22"/>
            <w:shd w:val="clear" w:color="auto" w:fill="FFFFFF"/>
            <w:rPrChange w:id="1447" w:author="Chen Liao" w:date="2021-03-29T18:57:00Z">
              <w:rPr>
                <w:shd w:val="clear" w:color="auto" w:fill="FFFFFF"/>
              </w:rPr>
            </w:rPrChange>
          </w:rPr>
          <w:t>s</w:t>
        </w:r>
      </w:ins>
      <w:ins w:id="1448" w:author="Chen Liao" w:date="2021-03-26T23:42:00Z">
        <w:r w:rsidR="00D24B40" w:rsidRPr="002B6EEC">
          <w:rPr>
            <w:sz w:val="22"/>
            <w:szCs w:val="22"/>
            <w:shd w:val="clear" w:color="auto" w:fill="FFFFFF"/>
            <w:rPrChange w:id="1449" w:author="Chen Liao" w:date="2021-03-29T18:57:00Z">
              <w:rPr>
                <w:shd w:val="clear" w:color="auto" w:fill="FFFFFF"/>
              </w:rPr>
            </w:rPrChange>
          </w:rPr>
          <w:t xml:space="preserve"> in </w:t>
        </w:r>
      </w:ins>
      <w:ins w:id="1450" w:author="Chen Liao" w:date="2021-03-26T23:29:00Z">
        <w:r w:rsidR="00AA283C" w:rsidRPr="002B6EEC">
          <w:rPr>
            <w:sz w:val="22"/>
            <w:szCs w:val="22"/>
            <w:shd w:val="clear" w:color="auto" w:fill="FFFFFF"/>
            <w:rPrChange w:id="1451" w:author="Chen Liao" w:date="2021-03-29T18:57:00Z">
              <w:rPr>
                <w:shd w:val="clear" w:color="auto" w:fill="FFFFFF"/>
              </w:rPr>
            </w:rPrChange>
          </w:rPr>
          <w:t>baseline microbiota</w:t>
        </w:r>
      </w:ins>
      <w:ins w:id="1452" w:author="Chen Liao" w:date="2021-03-26T23:45:00Z">
        <w:r w:rsidR="000B2CFF" w:rsidRPr="002B6EEC">
          <w:rPr>
            <w:sz w:val="22"/>
            <w:szCs w:val="22"/>
            <w:shd w:val="clear" w:color="auto" w:fill="FFFFFF"/>
            <w:rPrChange w:id="1453" w:author="Chen Liao" w:date="2021-03-29T18:57:00Z">
              <w:rPr>
                <w:shd w:val="clear" w:color="auto" w:fill="FFFFFF"/>
              </w:rPr>
            </w:rPrChange>
          </w:rPr>
          <w:t xml:space="preserve"> are</w:t>
        </w:r>
      </w:ins>
      <w:ins w:id="1454" w:author="Chen Liao" w:date="2021-03-27T07:44:00Z">
        <w:r w:rsidR="001F0513" w:rsidRPr="002B6EEC">
          <w:rPr>
            <w:sz w:val="22"/>
            <w:szCs w:val="22"/>
            <w:shd w:val="clear" w:color="auto" w:fill="FFFFFF"/>
            <w:rPrChange w:id="1455" w:author="Chen Liao" w:date="2021-03-29T18:57:00Z">
              <w:rPr>
                <w:shd w:val="clear" w:color="auto" w:fill="FFFFFF"/>
              </w:rPr>
            </w:rPrChange>
          </w:rPr>
          <w:t xml:space="preserve"> </w:t>
        </w:r>
        <w:proofErr w:type="spellStart"/>
        <w:r w:rsidR="001F0513" w:rsidRPr="002B6EEC">
          <w:rPr>
            <w:sz w:val="22"/>
            <w:szCs w:val="22"/>
            <w:shd w:val="clear" w:color="auto" w:fill="FFFFFF"/>
            <w:rPrChange w:id="1456" w:author="Chen Liao" w:date="2021-03-29T18:57:00Z">
              <w:rPr>
                <w:shd w:val="clear" w:color="auto" w:fill="FFFFFF"/>
              </w:rPr>
            </w:rPrChange>
          </w:rPr>
          <w:t>are</w:t>
        </w:r>
        <w:proofErr w:type="spellEnd"/>
        <w:r w:rsidR="001F0513" w:rsidRPr="002B6EEC">
          <w:rPr>
            <w:sz w:val="22"/>
            <w:szCs w:val="22"/>
            <w:shd w:val="clear" w:color="auto" w:fill="FFFFFF"/>
            <w:rPrChange w:id="1457" w:author="Chen Liao" w:date="2021-03-29T18:57:00Z">
              <w:rPr>
                <w:shd w:val="clear" w:color="auto" w:fill="FFFFFF"/>
              </w:rPr>
            </w:rPrChange>
          </w:rPr>
          <w:t xml:space="preserve"> responsible for </w:t>
        </w:r>
      </w:ins>
      <w:ins w:id="1458" w:author="Chen Liao" w:date="2021-03-26T23:30:00Z">
        <w:r w:rsidR="00AA283C" w:rsidRPr="002B6EEC">
          <w:rPr>
            <w:sz w:val="22"/>
            <w:szCs w:val="22"/>
            <w:shd w:val="clear" w:color="auto" w:fill="FFFFFF"/>
            <w:rPrChange w:id="1459" w:author="Chen Liao" w:date="2021-03-29T18:57:00Z">
              <w:rPr>
                <w:shd w:val="clear" w:color="auto" w:fill="FFFFFF"/>
              </w:rPr>
            </w:rPrChange>
          </w:rPr>
          <w:t>individualized responses</w:t>
        </w:r>
      </w:ins>
      <w:ins w:id="1460" w:author="Chen Liao" w:date="2021-03-27T06:14:00Z">
        <w:r w:rsidR="00E17D4E" w:rsidRPr="002B6EEC">
          <w:rPr>
            <w:sz w:val="22"/>
            <w:szCs w:val="22"/>
            <w:shd w:val="clear" w:color="auto" w:fill="FFFFFF"/>
            <w:rPrChange w:id="1461" w:author="Chen Liao" w:date="2021-03-29T18:57:00Z">
              <w:rPr>
                <w:shd w:val="clear" w:color="auto" w:fill="FFFFFF"/>
              </w:rPr>
            </w:rPrChange>
          </w:rPr>
          <w:t xml:space="preserve"> in microbiota and SCFAs</w:t>
        </w:r>
      </w:ins>
      <w:ins w:id="1462" w:author="Chen Liao" w:date="2021-03-27T07:44:00Z">
        <w:r w:rsidR="001F0513" w:rsidRPr="002B6EEC">
          <w:rPr>
            <w:sz w:val="22"/>
            <w:szCs w:val="22"/>
            <w:shd w:val="clear" w:color="auto" w:fill="FFFFFF"/>
            <w:rPrChange w:id="1463" w:author="Chen Liao" w:date="2021-03-29T18:57:00Z">
              <w:rPr>
                <w:shd w:val="clear" w:color="auto" w:fill="FFFFFF"/>
              </w:rPr>
            </w:rPrChange>
          </w:rPr>
          <w:t>,</w:t>
        </w:r>
      </w:ins>
      <w:ins w:id="1464" w:author="Chen Liao" w:date="2021-03-26T23:43:00Z">
        <w:r w:rsidR="00D24B40" w:rsidRPr="002B6EEC">
          <w:rPr>
            <w:sz w:val="22"/>
            <w:szCs w:val="22"/>
            <w:shd w:val="clear" w:color="auto" w:fill="FFFFFF"/>
            <w:rPrChange w:id="1465" w:author="Chen Liao" w:date="2021-03-29T18:57:00Z">
              <w:rPr>
                <w:shd w:val="clear" w:color="auto" w:fill="FFFFFF"/>
              </w:rPr>
            </w:rPrChange>
          </w:rPr>
          <w:t xml:space="preserve"> and </w:t>
        </w:r>
      </w:ins>
      <w:ins w:id="1466" w:author="Chen Liao" w:date="2021-03-26T23:44:00Z">
        <w:r w:rsidR="00D24B40" w:rsidRPr="002B6EEC">
          <w:rPr>
            <w:sz w:val="22"/>
            <w:szCs w:val="22"/>
            <w:shd w:val="clear" w:color="auto" w:fill="FFFFFF"/>
            <w:rPrChange w:id="1467" w:author="Chen Liao" w:date="2021-03-29T18:57:00Z">
              <w:rPr>
                <w:shd w:val="clear" w:color="auto" w:fill="FFFFFF"/>
              </w:rPr>
            </w:rPrChange>
          </w:rPr>
          <w:t xml:space="preserve">how </w:t>
        </w:r>
      </w:ins>
      <w:ins w:id="1468" w:author="Chen Liao" w:date="2021-03-26T23:43:00Z">
        <w:r w:rsidR="00D24B40" w:rsidRPr="002B6EEC">
          <w:rPr>
            <w:sz w:val="22"/>
            <w:szCs w:val="22"/>
            <w:shd w:val="clear" w:color="auto" w:fill="FFFFFF"/>
            <w:rPrChange w:id="1469" w:author="Chen Liao" w:date="2021-03-29T18:57:00Z">
              <w:rPr>
                <w:shd w:val="clear" w:color="auto" w:fill="FFFFFF"/>
              </w:rPr>
            </w:rPrChange>
          </w:rPr>
          <w:t xml:space="preserve">variability </w:t>
        </w:r>
      </w:ins>
      <w:ins w:id="1470" w:author="Chen Liao" w:date="2021-03-26T23:44:00Z">
        <w:r w:rsidR="00D24B40" w:rsidRPr="002B6EEC">
          <w:rPr>
            <w:sz w:val="22"/>
            <w:szCs w:val="22"/>
            <w:shd w:val="clear" w:color="auto" w:fill="FFFFFF"/>
            <w:rPrChange w:id="1471" w:author="Chen Liao" w:date="2021-03-29T18:57:00Z">
              <w:rPr>
                <w:shd w:val="clear" w:color="auto" w:fill="FFFFFF"/>
              </w:rPr>
            </w:rPrChange>
          </w:rPr>
          <w:t xml:space="preserve">transforms </w:t>
        </w:r>
      </w:ins>
      <w:ins w:id="1472" w:author="Chen Liao" w:date="2021-03-27T06:14:00Z">
        <w:r w:rsidR="00E17D4E" w:rsidRPr="002B6EEC">
          <w:rPr>
            <w:sz w:val="22"/>
            <w:szCs w:val="22"/>
            <w:shd w:val="clear" w:color="auto" w:fill="FFFFFF"/>
            <w:rPrChange w:id="1473" w:author="Chen Liao" w:date="2021-03-29T18:57:00Z">
              <w:rPr>
                <w:shd w:val="clear" w:color="auto" w:fill="FFFFFF"/>
              </w:rPr>
            </w:rPrChange>
          </w:rPr>
          <w:t xml:space="preserve">from initial condition to the </w:t>
        </w:r>
      </w:ins>
      <w:ins w:id="1474" w:author="Chen Liao" w:date="2021-03-27T06:15:00Z">
        <w:r w:rsidR="00E17D4E" w:rsidRPr="002B6EEC">
          <w:rPr>
            <w:sz w:val="22"/>
            <w:szCs w:val="22"/>
            <w:shd w:val="clear" w:color="auto" w:fill="FFFFFF"/>
            <w:rPrChange w:id="1475" w:author="Chen Liao" w:date="2021-03-29T18:57:00Z">
              <w:rPr>
                <w:shd w:val="clear" w:color="auto" w:fill="FFFFFF"/>
              </w:rPr>
            </w:rPrChange>
          </w:rPr>
          <w:t xml:space="preserve">readouts </w:t>
        </w:r>
      </w:ins>
      <w:ins w:id="1476" w:author="Chen Liao" w:date="2021-03-26T23:44:00Z">
        <w:r w:rsidR="00D24B40" w:rsidRPr="002B6EEC">
          <w:rPr>
            <w:sz w:val="22"/>
            <w:szCs w:val="22"/>
            <w:shd w:val="clear" w:color="auto" w:fill="FFFFFF"/>
            <w:rPrChange w:id="1477" w:author="Chen Liao" w:date="2021-03-29T18:57:00Z">
              <w:rPr>
                <w:shd w:val="clear" w:color="auto" w:fill="FFFFFF"/>
              </w:rPr>
            </w:rPrChange>
          </w:rPr>
          <w:t>over time</w:t>
        </w:r>
      </w:ins>
      <w:ins w:id="1478" w:author="Chen Liao" w:date="2021-03-27T07:08:00Z">
        <w:r w:rsidR="00904B18" w:rsidRPr="002B6EEC">
          <w:rPr>
            <w:sz w:val="22"/>
            <w:szCs w:val="22"/>
            <w:shd w:val="clear" w:color="auto" w:fill="FFFFFF"/>
            <w:rPrChange w:id="1479" w:author="Chen Liao" w:date="2021-03-29T18:57:00Z">
              <w:rPr>
                <w:shd w:val="clear" w:color="auto" w:fill="FFFFFF"/>
              </w:rPr>
            </w:rPrChange>
          </w:rPr>
          <w:t>?</w:t>
        </w:r>
      </w:ins>
      <w:ins w:id="1480" w:author="Chen Liao" w:date="2021-03-27T06:00:00Z">
        <w:r w:rsidR="00E930CB" w:rsidRPr="002B6EEC">
          <w:rPr>
            <w:sz w:val="22"/>
            <w:szCs w:val="22"/>
            <w:shd w:val="clear" w:color="auto" w:fill="FFFFFF"/>
            <w:rPrChange w:id="1481" w:author="Chen Liao" w:date="2021-03-29T18:57:00Z">
              <w:rPr>
                <w:shd w:val="clear" w:color="auto" w:fill="FFFFFF"/>
              </w:rPr>
            </w:rPrChange>
          </w:rPr>
          <w:t xml:space="preserve"> </w:t>
        </w:r>
      </w:ins>
      <w:ins w:id="1482" w:author="Chen Liao" w:date="2021-03-27T06:18:00Z">
        <w:r w:rsidR="000D642C" w:rsidRPr="002B6EEC">
          <w:rPr>
            <w:sz w:val="22"/>
            <w:szCs w:val="22"/>
            <w:shd w:val="clear" w:color="auto" w:fill="FFFFFF"/>
            <w:rPrChange w:id="1483" w:author="Chen Liao" w:date="2021-03-29T18:57:00Z">
              <w:rPr>
                <w:shd w:val="clear" w:color="auto" w:fill="FFFFFF"/>
              </w:rPr>
            </w:rPrChange>
          </w:rPr>
          <w:t xml:space="preserve">Clearly, </w:t>
        </w:r>
        <w:commentRangeStart w:id="1484"/>
        <w:r w:rsidR="000D642C" w:rsidRPr="002B6EEC">
          <w:rPr>
            <w:sz w:val="22"/>
            <w:szCs w:val="22"/>
            <w:shd w:val="clear" w:color="auto" w:fill="FFFFFF"/>
            <w:rPrChange w:id="1485" w:author="Chen Liao" w:date="2021-03-29T18:57:00Z">
              <w:rPr>
                <w:shd w:val="clear" w:color="auto" w:fill="FFFFFF"/>
              </w:rPr>
            </w:rPrChange>
          </w:rPr>
          <w:t xml:space="preserve">baseline differences do not </w:t>
        </w:r>
        <w:r w:rsidR="000D642C" w:rsidRPr="002B6EEC">
          <w:rPr>
            <w:sz w:val="22"/>
            <w:szCs w:val="22"/>
            <w:shd w:val="clear" w:color="auto" w:fill="FFFFFF"/>
            <w:rPrChange w:id="1486" w:author="Chen Liao" w:date="2021-03-29T18:57:00Z">
              <w:rPr>
                <w:shd w:val="clear" w:color="auto" w:fill="FFFFFF"/>
              </w:rPr>
            </w:rPrChange>
          </w:rPr>
          <w:lastRenderedPageBreak/>
          <w:t xml:space="preserve">always </w:t>
        </w:r>
      </w:ins>
      <w:ins w:id="1487" w:author="Chen Liao" w:date="2021-03-27T07:31:00Z">
        <w:r w:rsidR="00F31CCA" w:rsidRPr="002B6EEC">
          <w:rPr>
            <w:sz w:val="22"/>
            <w:szCs w:val="22"/>
            <w:shd w:val="clear" w:color="auto" w:fill="FFFFFF"/>
            <w:rPrChange w:id="1488" w:author="Chen Liao" w:date="2021-03-29T18:57:00Z">
              <w:rPr>
                <w:shd w:val="clear" w:color="auto" w:fill="FFFFFF"/>
              </w:rPr>
            </w:rPrChange>
          </w:rPr>
          <w:t>result in</w:t>
        </w:r>
      </w:ins>
      <w:ins w:id="1489" w:author="Chen Liao" w:date="2021-03-27T06:18:00Z">
        <w:r w:rsidR="000D642C" w:rsidRPr="002B6EEC">
          <w:rPr>
            <w:sz w:val="22"/>
            <w:szCs w:val="22"/>
            <w:shd w:val="clear" w:color="auto" w:fill="FFFFFF"/>
            <w:rPrChange w:id="1490" w:author="Chen Liao" w:date="2021-03-29T18:57:00Z">
              <w:rPr>
                <w:shd w:val="clear" w:color="auto" w:fill="FFFFFF"/>
              </w:rPr>
            </w:rPrChange>
          </w:rPr>
          <w:t xml:space="preserve"> </w:t>
        </w:r>
      </w:ins>
      <w:ins w:id="1491" w:author="Chen Liao" w:date="2021-03-27T07:10:00Z">
        <w:r w:rsidR="00D62F2F" w:rsidRPr="002B6EEC">
          <w:rPr>
            <w:sz w:val="22"/>
            <w:szCs w:val="22"/>
            <w:shd w:val="clear" w:color="auto" w:fill="FFFFFF"/>
            <w:rPrChange w:id="1492" w:author="Chen Liao" w:date="2021-03-29T18:57:00Z">
              <w:rPr>
                <w:shd w:val="clear" w:color="auto" w:fill="FFFFFF"/>
              </w:rPr>
            </w:rPrChange>
          </w:rPr>
          <w:t>different</w:t>
        </w:r>
      </w:ins>
      <w:ins w:id="1493" w:author="Chen Liao" w:date="2021-03-27T07:11:00Z">
        <w:r w:rsidR="00D62F2F" w:rsidRPr="002B6EEC">
          <w:rPr>
            <w:sz w:val="22"/>
            <w:szCs w:val="22"/>
            <w:shd w:val="clear" w:color="auto" w:fill="FFFFFF"/>
            <w:rPrChange w:id="1494" w:author="Chen Liao" w:date="2021-03-29T18:57:00Z">
              <w:rPr>
                <w:shd w:val="clear" w:color="auto" w:fill="FFFFFF"/>
              </w:rPr>
            </w:rPrChange>
          </w:rPr>
          <w:t xml:space="preserve"> trends in </w:t>
        </w:r>
      </w:ins>
      <w:ins w:id="1495" w:author="Chen Liao" w:date="2021-03-27T07:12:00Z">
        <w:r w:rsidR="00516364" w:rsidRPr="002B6EEC">
          <w:rPr>
            <w:sz w:val="22"/>
            <w:szCs w:val="22"/>
            <w:shd w:val="clear" w:color="auto" w:fill="FFFFFF"/>
            <w:rPrChange w:id="1496" w:author="Chen Liao" w:date="2021-03-29T18:57:00Z">
              <w:rPr>
                <w:shd w:val="clear" w:color="auto" w:fill="FFFFFF"/>
              </w:rPr>
            </w:rPrChange>
          </w:rPr>
          <w:t>readouts</w:t>
        </w:r>
      </w:ins>
      <w:commentRangeEnd w:id="1484"/>
      <w:ins w:id="1497" w:author="Chen Liao" w:date="2021-03-28T03:23:00Z">
        <w:r w:rsidR="00AB6774" w:rsidRPr="002B6EEC">
          <w:rPr>
            <w:rStyle w:val="CommentReference"/>
            <w:sz w:val="15"/>
            <w:szCs w:val="15"/>
            <w:rPrChange w:id="1498" w:author="Chen Liao" w:date="2021-03-29T18:57:00Z">
              <w:rPr>
                <w:rStyle w:val="CommentReference"/>
              </w:rPr>
            </w:rPrChange>
          </w:rPr>
          <w:commentReference w:id="1484"/>
        </w:r>
      </w:ins>
      <w:ins w:id="1499" w:author="Chen Liao" w:date="2021-03-27T06:21:00Z">
        <w:r w:rsidR="00F267B0" w:rsidRPr="002B6EEC">
          <w:rPr>
            <w:sz w:val="22"/>
            <w:szCs w:val="22"/>
            <w:shd w:val="clear" w:color="auto" w:fill="FFFFFF"/>
            <w:rPrChange w:id="1500" w:author="Chen Liao" w:date="2021-03-29T18:57:00Z">
              <w:rPr>
                <w:shd w:val="clear" w:color="auto" w:fill="FFFFFF"/>
              </w:rPr>
            </w:rPrChange>
          </w:rPr>
          <w:t xml:space="preserve">; it is therefore </w:t>
        </w:r>
      </w:ins>
      <w:ins w:id="1501" w:author="Chen Liao" w:date="2021-03-27T07:32:00Z">
        <w:r w:rsidR="00B03297" w:rsidRPr="002B6EEC">
          <w:rPr>
            <w:sz w:val="22"/>
            <w:szCs w:val="22"/>
            <w:shd w:val="clear" w:color="auto" w:fill="FFFFFF"/>
            <w:rPrChange w:id="1502" w:author="Chen Liao" w:date="2021-03-29T18:57:00Z">
              <w:rPr>
                <w:shd w:val="clear" w:color="auto" w:fill="FFFFFF"/>
              </w:rPr>
            </w:rPrChange>
          </w:rPr>
          <w:t>important to</w:t>
        </w:r>
      </w:ins>
      <w:ins w:id="1503" w:author="Chen Liao" w:date="2021-03-27T06:21:00Z">
        <w:r w:rsidR="00F267B0" w:rsidRPr="002B6EEC">
          <w:rPr>
            <w:sz w:val="22"/>
            <w:szCs w:val="22"/>
            <w:shd w:val="clear" w:color="auto" w:fill="FFFFFF"/>
            <w:rPrChange w:id="1504" w:author="Chen Liao" w:date="2021-03-29T18:57:00Z">
              <w:rPr>
                <w:shd w:val="clear" w:color="auto" w:fill="FFFFFF"/>
              </w:rPr>
            </w:rPrChange>
          </w:rPr>
          <w:t xml:space="preserve"> identify the </w:t>
        </w:r>
      </w:ins>
      <w:ins w:id="1505" w:author="Chen Liao" w:date="2021-03-27T07:12:00Z">
        <w:r w:rsidR="00016864" w:rsidRPr="002B6EEC">
          <w:rPr>
            <w:sz w:val="22"/>
            <w:szCs w:val="22"/>
            <w:shd w:val="clear" w:color="auto" w:fill="FFFFFF"/>
            <w:rPrChange w:id="1506" w:author="Chen Liao" w:date="2021-03-29T18:57:00Z">
              <w:rPr>
                <w:shd w:val="clear" w:color="auto" w:fill="FFFFFF"/>
              </w:rPr>
            </w:rPrChange>
          </w:rPr>
          <w:t xml:space="preserve">(latent) </w:t>
        </w:r>
      </w:ins>
      <w:ins w:id="1507" w:author="Chen Liao" w:date="2021-03-27T06:53:00Z">
        <w:r w:rsidR="00C4727A" w:rsidRPr="002B6EEC">
          <w:rPr>
            <w:sz w:val="22"/>
            <w:szCs w:val="22"/>
            <w:shd w:val="clear" w:color="auto" w:fill="FFFFFF"/>
            <w:rPrChange w:id="1508" w:author="Chen Liao" w:date="2021-03-29T18:57:00Z">
              <w:rPr>
                <w:shd w:val="clear" w:color="auto" w:fill="FFFFFF"/>
              </w:rPr>
            </w:rPrChange>
          </w:rPr>
          <w:t xml:space="preserve">responding </w:t>
        </w:r>
      </w:ins>
      <w:ins w:id="1509" w:author="Chen Liao" w:date="2021-03-27T06:51:00Z">
        <w:r w:rsidR="00D048DB" w:rsidRPr="002B6EEC">
          <w:rPr>
            <w:sz w:val="22"/>
            <w:szCs w:val="22"/>
            <w:shd w:val="clear" w:color="auto" w:fill="FFFFFF"/>
            <w:rPrChange w:id="1510" w:author="Chen Liao" w:date="2021-03-29T18:57:00Z">
              <w:rPr>
                <w:shd w:val="clear" w:color="auto" w:fill="FFFFFF"/>
              </w:rPr>
            </w:rPrChange>
          </w:rPr>
          <w:t>variables</w:t>
        </w:r>
      </w:ins>
      <w:ins w:id="1511" w:author="Chen Liao" w:date="2021-03-27T07:32:00Z">
        <w:r w:rsidR="006D4304" w:rsidRPr="002B6EEC">
          <w:rPr>
            <w:sz w:val="22"/>
            <w:szCs w:val="22"/>
            <w:shd w:val="clear" w:color="auto" w:fill="FFFFFF"/>
            <w:rPrChange w:id="1512" w:author="Chen Liao" w:date="2021-03-29T18:57:00Z">
              <w:rPr>
                <w:shd w:val="clear" w:color="auto" w:fill="FFFFFF"/>
              </w:rPr>
            </w:rPrChange>
          </w:rPr>
          <w:t xml:space="preserve"> whi</w:t>
        </w:r>
      </w:ins>
      <w:ins w:id="1513" w:author="Chen Liao" w:date="2021-03-27T07:33:00Z">
        <w:r w:rsidR="006D4304" w:rsidRPr="002B6EEC">
          <w:rPr>
            <w:sz w:val="22"/>
            <w:szCs w:val="22"/>
            <w:shd w:val="clear" w:color="auto" w:fill="FFFFFF"/>
            <w:rPrChange w:id="1514" w:author="Chen Liao" w:date="2021-03-29T18:57:00Z">
              <w:rPr>
                <w:shd w:val="clear" w:color="auto" w:fill="FFFFFF"/>
              </w:rPr>
            </w:rPrChange>
          </w:rPr>
          <w:t xml:space="preserve">ch can predict </w:t>
        </w:r>
      </w:ins>
      <w:ins w:id="1515" w:author="Chen Liao" w:date="2021-03-27T06:27:00Z">
        <w:r w:rsidR="003271FD" w:rsidRPr="002B6EEC">
          <w:rPr>
            <w:sz w:val="22"/>
            <w:szCs w:val="22"/>
            <w:shd w:val="clear" w:color="auto" w:fill="FFFFFF"/>
            <w:rPrChange w:id="1516" w:author="Chen Liao" w:date="2021-03-29T18:57:00Z">
              <w:rPr>
                <w:shd w:val="clear" w:color="auto" w:fill="FFFFFF"/>
              </w:rPr>
            </w:rPrChange>
          </w:rPr>
          <w:t>the</w:t>
        </w:r>
      </w:ins>
      <w:ins w:id="1517" w:author="Chen Liao" w:date="2021-03-27T06:21:00Z">
        <w:r w:rsidR="00F267B0" w:rsidRPr="002B6EEC">
          <w:rPr>
            <w:sz w:val="22"/>
            <w:szCs w:val="22"/>
            <w:shd w:val="clear" w:color="auto" w:fill="FFFFFF"/>
            <w:rPrChange w:id="1518" w:author="Chen Liao" w:date="2021-03-29T18:57:00Z">
              <w:rPr>
                <w:shd w:val="clear" w:color="auto" w:fill="FFFFFF"/>
              </w:rPr>
            </w:rPrChange>
          </w:rPr>
          <w:t xml:space="preserve"> </w:t>
        </w:r>
      </w:ins>
      <w:ins w:id="1519" w:author="Chen Liao" w:date="2021-03-27T06:33:00Z">
        <w:r w:rsidR="00705798" w:rsidRPr="002B6EEC">
          <w:rPr>
            <w:sz w:val="22"/>
            <w:szCs w:val="22"/>
            <w:shd w:val="clear" w:color="auto" w:fill="FFFFFF"/>
            <w:rPrChange w:id="1520" w:author="Chen Liao" w:date="2021-03-29T18:57:00Z">
              <w:rPr>
                <w:shd w:val="clear" w:color="auto" w:fill="FFFFFF"/>
              </w:rPr>
            </w:rPrChange>
          </w:rPr>
          <w:t xml:space="preserve">individuality </w:t>
        </w:r>
      </w:ins>
      <w:ins w:id="1521" w:author="Chen Liao" w:date="2021-03-27T07:33:00Z">
        <w:r w:rsidR="006D4304" w:rsidRPr="002B6EEC">
          <w:rPr>
            <w:sz w:val="22"/>
            <w:szCs w:val="22"/>
            <w:shd w:val="clear" w:color="auto" w:fill="FFFFFF"/>
            <w:rPrChange w:id="1522" w:author="Chen Liao" w:date="2021-03-29T18:57:00Z">
              <w:rPr>
                <w:shd w:val="clear" w:color="auto" w:fill="FFFFFF"/>
              </w:rPr>
            </w:rPrChange>
          </w:rPr>
          <w:t>based on</w:t>
        </w:r>
      </w:ins>
      <w:ins w:id="1523" w:author="Chen Liao" w:date="2021-03-27T06:34:00Z">
        <w:r w:rsidR="00705798" w:rsidRPr="002B6EEC">
          <w:rPr>
            <w:sz w:val="22"/>
            <w:szCs w:val="22"/>
            <w:shd w:val="clear" w:color="auto" w:fill="FFFFFF"/>
            <w:rPrChange w:id="1524" w:author="Chen Liao" w:date="2021-03-29T18:57:00Z">
              <w:rPr>
                <w:shd w:val="clear" w:color="auto" w:fill="FFFFFF"/>
              </w:rPr>
            </w:rPrChange>
          </w:rPr>
          <w:t xml:space="preserve"> </w:t>
        </w:r>
      </w:ins>
      <w:ins w:id="1525" w:author="Chen Liao" w:date="2021-03-27T07:13:00Z">
        <w:r w:rsidR="00016864" w:rsidRPr="002B6EEC">
          <w:rPr>
            <w:sz w:val="22"/>
            <w:szCs w:val="22"/>
            <w:shd w:val="clear" w:color="auto" w:fill="FFFFFF"/>
            <w:rPrChange w:id="1526" w:author="Chen Liao" w:date="2021-03-29T18:57:00Z">
              <w:rPr>
                <w:shd w:val="clear" w:color="auto" w:fill="FFFFFF"/>
              </w:rPr>
            </w:rPrChange>
          </w:rPr>
          <w:t xml:space="preserve">their </w:t>
        </w:r>
      </w:ins>
      <w:ins w:id="1527" w:author="Chen Liao" w:date="2021-03-27T06:28:00Z">
        <w:r w:rsidR="003271FD" w:rsidRPr="002B6EEC">
          <w:rPr>
            <w:sz w:val="22"/>
            <w:szCs w:val="22"/>
            <w:shd w:val="clear" w:color="auto" w:fill="FFFFFF"/>
            <w:rPrChange w:id="1528" w:author="Chen Liao" w:date="2021-03-29T18:57:00Z">
              <w:rPr>
                <w:shd w:val="clear" w:color="auto" w:fill="FFFFFF"/>
              </w:rPr>
            </w:rPrChange>
          </w:rPr>
          <w:t xml:space="preserve">initial </w:t>
        </w:r>
      </w:ins>
      <w:ins w:id="1529" w:author="Chen Liao" w:date="2021-03-27T06:21:00Z">
        <w:r w:rsidR="00F267B0" w:rsidRPr="002B6EEC">
          <w:rPr>
            <w:sz w:val="22"/>
            <w:szCs w:val="22"/>
            <w:shd w:val="clear" w:color="auto" w:fill="FFFFFF"/>
            <w:rPrChange w:id="1530" w:author="Chen Liao" w:date="2021-03-29T18:57:00Z">
              <w:rPr>
                <w:shd w:val="clear" w:color="auto" w:fill="FFFFFF"/>
              </w:rPr>
            </w:rPrChange>
          </w:rPr>
          <w:t>differences</w:t>
        </w:r>
      </w:ins>
      <w:ins w:id="1531" w:author="Chen Liao" w:date="2021-03-27T06:34:00Z">
        <w:r w:rsidR="00705798" w:rsidRPr="002B6EEC">
          <w:rPr>
            <w:sz w:val="22"/>
            <w:szCs w:val="22"/>
            <w:shd w:val="clear" w:color="auto" w:fill="FFFFFF"/>
            <w:rPrChange w:id="1532" w:author="Chen Liao" w:date="2021-03-29T18:57:00Z">
              <w:rPr>
                <w:shd w:val="clear" w:color="auto" w:fill="FFFFFF"/>
              </w:rPr>
            </w:rPrChange>
          </w:rPr>
          <w:t xml:space="preserve">. </w:t>
        </w:r>
      </w:ins>
      <w:ins w:id="1533" w:author="Chen Liao" w:date="2021-03-27T07:14:00Z">
        <w:r w:rsidR="00E11D3F" w:rsidRPr="002B6EEC">
          <w:rPr>
            <w:sz w:val="22"/>
            <w:szCs w:val="22"/>
            <w:shd w:val="clear" w:color="auto" w:fill="FFFFFF"/>
            <w:rPrChange w:id="1534" w:author="Chen Liao" w:date="2021-03-29T18:57:00Z">
              <w:rPr>
                <w:shd w:val="clear" w:color="auto" w:fill="FFFFFF"/>
              </w:rPr>
            </w:rPrChange>
          </w:rPr>
          <w:t>The key respond</w:t>
        </w:r>
      </w:ins>
      <w:ins w:id="1535" w:author="Chen Liao" w:date="2021-03-27T07:37:00Z">
        <w:r w:rsidR="000A7DBC" w:rsidRPr="002B6EEC">
          <w:rPr>
            <w:sz w:val="22"/>
            <w:szCs w:val="22"/>
            <w:shd w:val="clear" w:color="auto" w:fill="FFFFFF"/>
            <w:rPrChange w:id="1536" w:author="Chen Liao" w:date="2021-03-29T18:57:00Z">
              <w:rPr>
                <w:shd w:val="clear" w:color="auto" w:fill="FFFFFF"/>
              </w:rPr>
            </w:rPrChange>
          </w:rPr>
          <w:t>ing-bacteria</w:t>
        </w:r>
      </w:ins>
      <w:ins w:id="1537" w:author="Chen Liao" w:date="2021-03-27T07:14:00Z">
        <w:r w:rsidR="00E11D3F" w:rsidRPr="002B6EEC">
          <w:rPr>
            <w:sz w:val="22"/>
            <w:szCs w:val="22"/>
            <w:shd w:val="clear" w:color="auto" w:fill="FFFFFF"/>
            <w:rPrChange w:id="1538" w:author="Chen Liao" w:date="2021-03-29T18:57:00Z">
              <w:rPr>
                <w:shd w:val="clear" w:color="auto" w:fill="FFFFFF"/>
              </w:rPr>
            </w:rPrChange>
          </w:rPr>
          <w:t xml:space="preserve"> </w:t>
        </w:r>
      </w:ins>
      <w:ins w:id="1539" w:author="Chen Liao" w:date="2021-03-27T07:37:00Z">
        <w:r w:rsidR="000A7DBC" w:rsidRPr="002B6EEC">
          <w:rPr>
            <w:sz w:val="22"/>
            <w:szCs w:val="22"/>
            <w:shd w:val="clear" w:color="auto" w:fill="FFFFFF"/>
            <w:rPrChange w:id="1540" w:author="Chen Liao" w:date="2021-03-29T18:57:00Z">
              <w:rPr>
                <w:shd w:val="clear" w:color="auto" w:fill="FFFFFF"/>
              </w:rPr>
            </w:rPrChange>
          </w:rPr>
          <w:t xml:space="preserve">in the baseline community </w:t>
        </w:r>
      </w:ins>
      <w:ins w:id="1541" w:author="Chen Liao" w:date="2021-03-27T07:19:00Z">
        <w:r w:rsidR="00E11D3F" w:rsidRPr="002B6EEC">
          <w:rPr>
            <w:sz w:val="22"/>
            <w:szCs w:val="22"/>
            <w:shd w:val="clear" w:color="auto" w:fill="FFFFFF"/>
            <w:rPrChange w:id="1542" w:author="Chen Liao" w:date="2021-03-29T18:57:00Z">
              <w:rPr>
                <w:shd w:val="clear" w:color="auto" w:fill="FFFFFF"/>
              </w:rPr>
            </w:rPrChange>
          </w:rPr>
          <w:t xml:space="preserve">and their ecological interactions may </w:t>
        </w:r>
      </w:ins>
      <w:ins w:id="1543" w:author="Chen Liao" w:date="2021-03-27T07:14:00Z">
        <w:r w:rsidR="00E11D3F" w:rsidRPr="002B6EEC">
          <w:rPr>
            <w:sz w:val="22"/>
            <w:szCs w:val="22"/>
            <w:shd w:val="clear" w:color="auto" w:fill="FFFFFF"/>
            <w:rPrChange w:id="1544" w:author="Chen Liao" w:date="2021-03-29T18:57:00Z">
              <w:rPr>
                <w:shd w:val="clear" w:color="auto" w:fill="FFFFFF"/>
              </w:rPr>
            </w:rPrChange>
          </w:rPr>
          <w:t xml:space="preserve">be </w:t>
        </w:r>
        <w:commentRangeStart w:id="1545"/>
        <w:r w:rsidR="00E11D3F" w:rsidRPr="002B6EEC">
          <w:rPr>
            <w:sz w:val="22"/>
            <w:szCs w:val="22"/>
            <w:shd w:val="clear" w:color="auto" w:fill="FFFFFF"/>
            <w:rPrChange w:id="1546" w:author="Chen Liao" w:date="2021-03-29T18:57:00Z">
              <w:rPr>
                <w:shd w:val="clear" w:color="auto" w:fill="FFFFFF"/>
              </w:rPr>
            </w:rPrChange>
          </w:rPr>
          <w:t xml:space="preserve">inferred from </w:t>
        </w:r>
      </w:ins>
      <w:ins w:id="1547" w:author="Chen Liao" w:date="2021-03-27T07:45:00Z">
        <w:r w:rsidR="00233B03" w:rsidRPr="002B6EEC">
          <w:rPr>
            <w:sz w:val="22"/>
            <w:szCs w:val="22"/>
            <w:shd w:val="clear" w:color="auto" w:fill="FFFFFF"/>
            <w:rPrChange w:id="1548" w:author="Chen Liao" w:date="2021-03-29T18:57:00Z">
              <w:rPr>
                <w:shd w:val="clear" w:color="auto" w:fill="FFFFFF"/>
              </w:rPr>
            </w:rPrChange>
          </w:rPr>
          <w:t>time series</w:t>
        </w:r>
      </w:ins>
      <w:ins w:id="1549" w:author="Chen Liao" w:date="2021-03-27T07:13:00Z">
        <w:r w:rsidR="00E11D3F" w:rsidRPr="002B6EEC">
          <w:rPr>
            <w:sz w:val="22"/>
            <w:szCs w:val="22"/>
            <w:shd w:val="clear" w:color="auto" w:fill="FFFFFF"/>
            <w:rPrChange w:id="1550" w:author="Chen Liao" w:date="2021-03-29T18:57:00Z">
              <w:rPr>
                <w:shd w:val="clear" w:color="auto" w:fill="FFFFFF"/>
              </w:rPr>
            </w:rPrChange>
          </w:rPr>
          <w:t xml:space="preserve"> data</w:t>
        </w:r>
      </w:ins>
      <w:ins w:id="1551" w:author="Chen Liao" w:date="2021-03-27T07:21:00Z">
        <w:r w:rsidR="00E11D3F" w:rsidRPr="002B6EEC">
          <w:rPr>
            <w:sz w:val="22"/>
            <w:szCs w:val="22"/>
            <w:shd w:val="clear" w:color="auto" w:fill="FFFFFF"/>
            <w:rPrChange w:id="1552" w:author="Chen Liao" w:date="2021-03-29T18:57:00Z">
              <w:rPr>
                <w:shd w:val="clear" w:color="auto" w:fill="FFFFFF"/>
              </w:rPr>
            </w:rPrChange>
          </w:rPr>
          <w:t xml:space="preserve"> with assistance</w:t>
        </w:r>
      </w:ins>
      <w:ins w:id="1553" w:author="Chen Liao" w:date="2021-03-27T07:33:00Z">
        <w:r w:rsidR="00A46FCE" w:rsidRPr="002B6EEC">
          <w:rPr>
            <w:sz w:val="22"/>
            <w:szCs w:val="22"/>
            <w:shd w:val="clear" w:color="auto" w:fill="FFFFFF"/>
            <w:rPrChange w:id="1554" w:author="Chen Liao" w:date="2021-03-29T18:57:00Z">
              <w:rPr>
                <w:shd w:val="clear" w:color="auto" w:fill="FFFFFF"/>
              </w:rPr>
            </w:rPrChange>
          </w:rPr>
          <w:t>s</w:t>
        </w:r>
      </w:ins>
      <w:ins w:id="1555" w:author="Chen Liao" w:date="2021-03-27T07:21:00Z">
        <w:r w:rsidR="00E11D3F" w:rsidRPr="002B6EEC">
          <w:rPr>
            <w:sz w:val="22"/>
            <w:szCs w:val="22"/>
            <w:shd w:val="clear" w:color="auto" w:fill="FFFFFF"/>
            <w:rPrChange w:id="1556" w:author="Chen Liao" w:date="2021-03-29T18:57:00Z">
              <w:rPr>
                <w:shd w:val="clear" w:color="auto" w:fill="FFFFFF"/>
              </w:rPr>
            </w:rPrChange>
          </w:rPr>
          <w:t xml:space="preserve"> from ecological dynamics model</w:t>
        </w:r>
      </w:ins>
      <w:ins w:id="1557" w:author="Chen Liao" w:date="2021-03-27T07:33:00Z">
        <w:r w:rsidR="00A46FCE" w:rsidRPr="002B6EEC">
          <w:rPr>
            <w:sz w:val="22"/>
            <w:szCs w:val="22"/>
            <w:shd w:val="clear" w:color="auto" w:fill="FFFFFF"/>
            <w:rPrChange w:id="1558" w:author="Chen Liao" w:date="2021-03-29T18:57:00Z">
              <w:rPr>
                <w:shd w:val="clear" w:color="auto" w:fill="FFFFFF"/>
              </w:rPr>
            </w:rPrChange>
          </w:rPr>
          <w:t>s</w:t>
        </w:r>
      </w:ins>
      <w:commentRangeEnd w:id="1545"/>
      <w:ins w:id="1559" w:author="Chen Liao" w:date="2021-03-27T07:38:00Z">
        <w:r w:rsidR="00773D33" w:rsidRPr="002B6EEC">
          <w:rPr>
            <w:rStyle w:val="CommentReference"/>
            <w:sz w:val="15"/>
            <w:szCs w:val="15"/>
            <w:rPrChange w:id="1560" w:author="Chen Liao" w:date="2021-03-29T18:57:00Z">
              <w:rPr>
                <w:rStyle w:val="CommentReference"/>
              </w:rPr>
            </w:rPrChange>
          </w:rPr>
          <w:commentReference w:id="1545"/>
        </w:r>
      </w:ins>
      <w:ins w:id="1561" w:author="Chen Liao" w:date="2021-03-27T07:21:00Z">
        <w:r w:rsidR="00E11D3F" w:rsidRPr="002B6EEC">
          <w:rPr>
            <w:sz w:val="22"/>
            <w:szCs w:val="22"/>
            <w:shd w:val="clear" w:color="auto" w:fill="FFFFFF"/>
            <w:rPrChange w:id="1562" w:author="Chen Liao" w:date="2021-03-29T18:57:00Z">
              <w:rPr>
                <w:shd w:val="clear" w:color="auto" w:fill="FFFFFF"/>
              </w:rPr>
            </w:rPrChange>
          </w:rPr>
          <w:t xml:space="preserve">. </w:t>
        </w:r>
      </w:ins>
      <w:ins w:id="1563" w:author="Chen Liao" w:date="2021-03-27T07:02:00Z">
        <w:r w:rsidR="00352AFD" w:rsidRPr="002B6EEC">
          <w:rPr>
            <w:sz w:val="22"/>
            <w:szCs w:val="22"/>
            <w:shd w:val="clear" w:color="auto" w:fill="FFFFFF"/>
            <w:rPrChange w:id="1564" w:author="Chen Liao" w:date="2021-03-29T18:57:00Z">
              <w:rPr>
                <w:shd w:val="clear" w:color="auto" w:fill="FFFFFF"/>
              </w:rPr>
            </w:rPrChange>
          </w:rPr>
          <w:t xml:space="preserve">Generally, </w:t>
        </w:r>
      </w:ins>
      <w:ins w:id="1565" w:author="Chen Liao" w:date="2021-03-27T07:35:00Z">
        <w:r w:rsidR="000A7DBC" w:rsidRPr="002B6EEC">
          <w:rPr>
            <w:sz w:val="22"/>
            <w:szCs w:val="22"/>
            <w:shd w:val="clear" w:color="auto" w:fill="FFFFFF"/>
            <w:rPrChange w:id="1566" w:author="Chen Liao" w:date="2021-03-29T18:57:00Z">
              <w:rPr>
                <w:shd w:val="clear" w:color="auto" w:fill="FFFFFF"/>
              </w:rPr>
            </w:rPrChange>
          </w:rPr>
          <w:t xml:space="preserve">understanding the </w:t>
        </w:r>
      </w:ins>
      <w:ins w:id="1567" w:author="Chen Liao" w:date="2021-03-27T07:36:00Z">
        <w:r w:rsidR="000A7DBC" w:rsidRPr="002B6EEC">
          <w:rPr>
            <w:sz w:val="22"/>
            <w:szCs w:val="22"/>
            <w:shd w:val="clear" w:color="auto" w:fill="FFFFFF"/>
            <w:rPrChange w:id="1568" w:author="Chen Liao" w:date="2021-03-29T18:57:00Z">
              <w:rPr>
                <w:shd w:val="clear" w:color="auto" w:fill="FFFFFF"/>
              </w:rPr>
            </w:rPrChange>
          </w:rPr>
          <w:t xml:space="preserve">temporal changes </w:t>
        </w:r>
      </w:ins>
      <w:ins w:id="1569" w:author="Chen Liao" w:date="2021-03-27T07:39:00Z">
        <w:r w:rsidR="005E72C9" w:rsidRPr="002B6EEC">
          <w:rPr>
            <w:sz w:val="22"/>
            <w:szCs w:val="22"/>
            <w:shd w:val="clear" w:color="auto" w:fill="FFFFFF"/>
            <w:rPrChange w:id="1570" w:author="Chen Liao" w:date="2021-03-29T18:57:00Z">
              <w:rPr>
                <w:shd w:val="clear" w:color="auto" w:fill="FFFFFF"/>
              </w:rPr>
            </w:rPrChange>
          </w:rPr>
          <w:t xml:space="preserve">in </w:t>
        </w:r>
      </w:ins>
      <w:ins w:id="1571" w:author="Chen Liao" w:date="2021-03-27T07:36:00Z">
        <w:r w:rsidR="000A7DBC" w:rsidRPr="002B6EEC">
          <w:rPr>
            <w:sz w:val="22"/>
            <w:szCs w:val="22"/>
            <w:shd w:val="clear" w:color="auto" w:fill="FFFFFF"/>
            <w:rPrChange w:id="1572" w:author="Chen Liao" w:date="2021-03-29T18:57:00Z">
              <w:rPr>
                <w:shd w:val="clear" w:color="auto" w:fill="FFFFFF"/>
              </w:rPr>
            </w:rPrChange>
          </w:rPr>
          <w:t>gut microbiome</w:t>
        </w:r>
      </w:ins>
      <w:ins w:id="1573" w:author="Chen Liao" w:date="2021-03-27T07:39:00Z">
        <w:r w:rsidR="005E72C9" w:rsidRPr="002B6EEC">
          <w:rPr>
            <w:sz w:val="22"/>
            <w:szCs w:val="22"/>
            <w:shd w:val="clear" w:color="auto" w:fill="FFFFFF"/>
            <w:rPrChange w:id="1574" w:author="Chen Liao" w:date="2021-03-29T18:57:00Z">
              <w:rPr>
                <w:shd w:val="clear" w:color="auto" w:fill="FFFFFF"/>
              </w:rPr>
            </w:rPrChange>
          </w:rPr>
          <w:t xml:space="preserve"> </w:t>
        </w:r>
      </w:ins>
      <w:ins w:id="1575" w:author="Chen Liao" w:date="2021-03-27T07:36:00Z">
        <w:r w:rsidR="000A7DBC" w:rsidRPr="002B6EEC">
          <w:rPr>
            <w:sz w:val="22"/>
            <w:szCs w:val="22"/>
            <w:shd w:val="clear" w:color="auto" w:fill="FFFFFF"/>
            <w:rPrChange w:id="1576" w:author="Chen Liao" w:date="2021-03-29T18:57:00Z">
              <w:rPr>
                <w:shd w:val="clear" w:color="auto" w:fill="FFFFFF"/>
              </w:rPr>
            </w:rPrChange>
          </w:rPr>
          <w:t>composition and metabolism</w:t>
        </w:r>
      </w:ins>
      <w:ins w:id="1577" w:author="Chen Liao" w:date="2021-03-27T07:39:00Z">
        <w:r w:rsidR="005E72C9" w:rsidRPr="002B6EEC">
          <w:rPr>
            <w:sz w:val="22"/>
            <w:szCs w:val="22"/>
            <w:shd w:val="clear" w:color="auto" w:fill="FFFFFF"/>
            <w:rPrChange w:id="1578" w:author="Chen Liao" w:date="2021-03-29T18:57:00Z">
              <w:rPr>
                <w:shd w:val="clear" w:color="auto" w:fill="FFFFFF"/>
              </w:rPr>
            </w:rPrChange>
          </w:rPr>
          <w:t xml:space="preserve">, as well as </w:t>
        </w:r>
      </w:ins>
      <w:ins w:id="1579" w:author="Chen Liao" w:date="2021-03-27T07:36:00Z">
        <w:r w:rsidR="000A7DBC" w:rsidRPr="002B6EEC">
          <w:rPr>
            <w:sz w:val="22"/>
            <w:szCs w:val="22"/>
            <w:shd w:val="clear" w:color="auto" w:fill="FFFFFF"/>
            <w:rPrChange w:id="1580" w:author="Chen Liao" w:date="2021-03-29T18:57:00Z">
              <w:rPr>
                <w:shd w:val="clear" w:color="auto" w:fill="FFFFFF"/>
              </w:rPr>
            </w:rPrChange>
          </w:rPr>
          <w:t>identifying</w:t>
        </w:r>
      </w:ins>
      <w:ins w:id="1581" w:author="Chen Liao" w:date="2021-03-27T07:39:00Z">
        <w:r w:rsidR="005E72C9" w:rsidRPr="002B6EEC">
          <w:rPr>
            <w:sz w:val="22"/>
            <w:szCs w:val="22"/>
            <w:shd w:val="clear" w:color="auto" w:fill="FFFFFF"/>
            <w:rPrChange w:id="1582" w:author="Chen Liao" w:date="2021-03-29T18:57:00Z">
              <w:rPr>
                <w:shd w:val="clear" w:color="auto" w:fill="FFFFFF"/>
              </w:rPr>
            </w:rPrChange>
          </w:rPr>
          <w:t xml:space="preserve"> responders</w:t>
        </w:r>
      </w:ins>
      <w:ins w:id="1583" w:author="Chen Liao" w:date="2021-03-27T07:36:00Z">
        <w:r w:rsidR="000A7DBC" w:rsidRPr="002B6EEC">
          <w:rPr>
            <w:sz w:val="22"/>
            <w:szCs w:val="22"/>
            <w:shd w:val="clear" w:color="auto" w:fill="FFFFFF"/>
            <w:rPrChange w:id="1584" w:author="Chen Liao" w:date="2021-03-29T18:57:00Z">
              <w:rPr>
                <w:shd w:val="clear" w:color="auto" w:fill="FFFFFF"/>
              </w:rPr>
            </w:rPrChange>
          </w:rPr>
          <w:t xml:space="preserve"> </w:t>
        </w:r>
      </w:ins>
      <w:ins w:id="1585" w:author="Chen Liao" w:date="2021-03-27T07:39:00Z">
        <w:r w:rsidR="005E72C9" w:rsidRPr="002B6EEC">
          <w:rPr>
            <w:sz w:val="22"/>
            <w:szCs w:val="22"/>
            <w:shd w:val="clear" w:color="auto" w:fill="FFFFFF"/>
            <w:rPrChange w:id="1586" w:author="Chen Liao" w:date="2021-03-29T18:57:00Z">
              <w:rPr>
                <w:shd w:val="clear" w:color="auto" w:fill="FFFFFF"/>
              </w:rPr>
            </w:rPrChange>
          </w:rPr>
          <w:t xml:space="preserve">that </w:t>
        </w:r>
      </w:ins>
      <w:ins w:id="1587" w:author="Chen Liao" w:date="2021-03-27T07:40:00Z">
        <w:r w:rsidR="0068398E" w:rsidRPr="002B6EEC">
          <w:rPr>
            <w:sz w:val="22"/>
            <w:szCs w:val="22"/>
            <w:shd w:val="clear" w:color="auto" w:fill="FFFFFF"/>
            <w:rPrChange w:id="1588" w:author="Chen Liao" w:date="2021-03-29T18:57:00Z">
              <w:rPr>
                <w:shd w:val="clear" w:color="auto" w:fill="FFFFFF"/>
              </w:rPr>
            </w:rPrChange>
          </w:rPr>
          <w:t>empowers prediction o</w:t>
        </w:r>
      </w:ins>
      <w:ins w:id="1589" w:author="Chen Liao" w:date="2021-03-27T07:41:00Z">
        <w:r w:rsidR="0068398E" w:rsidRPr="002B6EEC">
          <w:rPr>
            <w:sz w:val="22"/>
            <w:szCs w:val="22"/>
            <w:shd w:val="clear" w:color="auto" w:fill="FFFFFF"/>
            <w:rPrChange w:id="1590" w:author="Chen Liao" w:date="2021-03-29T18:57:00Z">
              <w:rPr>
                <w:shd w:val="clear" w:color="auto" w:fill="FFFFFF"/>
              </w:rPr>
            </w:rPrChange>
          </w:rPr>
          <w:t>f individualized responses, can aid in clinical trial design</w:t>
        </w:r>
      </w:ins>
      <w:ins w:id="1591" w:author="Chen Liao" w:date="2021-03-27T07:42:00Z">
        <w:r w:rsidR="0068398E" w:rsidRPr="002B6EEC">
          <w:rPr>
            <w:sz w:val="22"/>
            <w:szCs w:val="22"/>
            <w:shd w:val="clear" w:color="auto" w:fill="FFFFFF"/>
            <w:rPrChange w:id="1592" w:author="Chen Liao" w:date="2021-03-29T18:57:00Z">
              <w:rPr>
                <w:shd w:val="clear" w:color="auto" w:fill="FFFFFF"/>
              </w:rPr>
            </w:rPrChange>
          </w:rPr>
          <w:t xml:space="preserve"> and move us closer to </w:t>
        </w:r>
      </w:ins>
      <w:ins w:id="1593" w:author="Chen Liao" w:date="2021-03-27T07:02:00Z">
        <w:r w:rsidR="00352AFD" w:rsidRPr="002B6EEC">
          <w:rPr>
            <w:sz w:val="22"/>
            <w:szCs w:val="22"/>
            <w:shd w:val="clear" w:color="auto" w:fill="FFFFFF"/>
            <w:rPrChange w:id="1594" w:author="Chen Liao" w:date="2021-03-29T18:57:00Z">
              <w:rPr>
                <w:shd w:val="clear" w:color="auto" w:fill="FFFFFF"/>
              </w:rPr>
            </w:rPrChange>
          </w:rPr>
          <w:t xml:space="preserve">personalized medicine. </w:t>
        </w:r>
      </w:ins>
      <w:moveFromRangeStart w:id="1595" w:author="Chen Liao" w:date="2021-03-24T07:55:00Z" w:name="move67464974"/>
      <w:commentRangeStart w:id="1596"/>
      <w:commentRangeStart w:id="1597"/>
      <w:commentRangeStart w:id="1598"/>
      <w:commentRangeStart w:id="1599"/>
      <w:commentRangeEnd w:id="1596"/>
      <w:commentRangeEnd w:id="1597"/>
      <w:commentRangeEnd w:id="1598"/>
      <w:commentRangeEnd w:id="1599"/>
      <w:moveFrom w:id="1600" w:author="Chen Liao" w:date="2021-03-24T07:55:00Z">
        <w:del w:id="1601" w:author="Chen Liao" w:date="2021-03-24T08:00:00Z">
          <w:r w:rsidR="00C93D78" w:rsidRPr="002B6EEC" w:rsidDel="00A1421C">
            <w:rPr>
              <w:sz w:val="22"/>
              <w:szCs w:val="22"/>
              <w:shd w:val="clear" w:color="auto" w:fill="FFFFFF"/>
              <w:rPrChange w:id="1602" w:author="Chen Liao" w:date="2021-03-29T18:57:00Z">
                <w:rPr>
                  <w:shd w:val="clear" w:color="auto" w:fill="FFFFFF"/>
                </w:rPr>
              </w:rPrChange>
            </w:rPr>
            <w:delText xml:space="preserve">Dietary fiber has been promoted as part of a healthy diet worldwide. The use of dietary fiber supplementation (such as inulin and resistant starches), which could provide optimal substrate to beneficial commensal microbes and thereafter promote the production of SCFAs, has shown promise in treating several disease conditions </w:delText>
          </w:r>
          <w:r w:rsidR="00C93D78" w:rsidRPr="002B6EEC" w:rsidDel="00A1421C">
            <w:rPr>
              <w:sz w:val="22"/>
              <w:szCs w:val="22"/>
              <w:shd w:val="clear" w:color="auto" w:fill="FFFFFF"/>
              <w:rPrChange w:id="1603" w:author="Chen Liao" w:date="2021-03-29T18:57:00Z">
                <w:rPr>
                  <w:shd w:val="clear" w:color="auto" w:fill="FFFFFF"/>
                </w:rPr>
              </w:rPrChange>
            </w:rPr>
            <w:fldChar w:fldCharType="begin"/>
          </w:r>
          <w:r w:rsidR="00434C87" w:rsidRPr="002B6EEC" w:rsidDel="00A1421C">
            <w:rPr>
              <w:sz w:val="22"/>
              <w:szCs w:val="22"/>
              <w:shd w:val="clear" w:color="auto" w:fill="FFFFFF"/>
              <w:rPrChange w:id="1604" w:author="Chen Liao" w:date="2021-03-29T18:57:00Z">
                <w:rPr>
                  <w:shd w:val="clear" w:color="auto" w:fill="FFFFFF"/>
                </w:rPr>
              </w:rPrChange>
            </w:rPr>
            <w:delInstrText xml:space="preserve"> ADDIN NE.Ref.{27F73A6F-ABD7-48F0-A0FF-655D160005F4}</w:delInstrText>
          </w:r>
          <w:r w:rsidR="00C93D78" w:rsidRPr="002B6EEC" w:rsidDel="00A1421C">
            <w:rPr>
              <w:sz w:val="22"/>
              <w:szCs w:val="22"/>
              <w:shd w:val="clear" w:color="auto" w:fill="FFFFFF"/>
              <w:rPrChange w:id="1605" w:author="Chen Liao" w:date="2021-03-29T18:57:00Z">
                <w:rPr>
                  <w:shd w:val="clear" w:color="auto" w:fill="FFFFFF"/>
                </w:rPr>
              </w:rPrChange>
            </w:rPr>
            <w:fldChar w:fldCharType="separate"/>
          </w:r>
          <w:r w:rsidR="00ED3422" w:rsidRPr="002B6EEC" w:rsidDel="00A1421C">
            <w:rPr>
              <w:sz w:val="22"/>
              <w:szCs w:val="22"/>
              <w:shd w:val="clear" w:color="auto" w:fill="FFFFFF"/>
              <w:rPrChange w:id="1606" w:author="Chen Liao" w:date="2021-03-29T18:57:00Z">
                <w:rPr>
                  <w:color w:val="080000"/>
                </w:rPr>
              </w:rPrChange>
            </w:rPr>
            <w:delText>[8, 9]</w:delText>
          </w:r>
          <w:r w:rsidR="00C93D78" w:rsidRPr="002B6EEC" w:rsidDel="00A1421C">
            <w:rPr>
              <w:sz w:val="22"/>
              <w:szCs w:val="22"/>
              <w:shd w:val="clear" w:color="auto" w:fill="FFFFFF"/>
              <w:rPrChange w:id="1607" w:author="Chen Liao" w:date="2021-03-29T18:57:00Z">
                <w:rPr>
                  <w:shd w:val="clear" w:color="auto" w:fill="FFFFFF"/>
                </w:rPr>
              </w:rPrChange>
            </w:rPr>
            <w:fldChar w:fldCharType="end"/>
          </w:r>
          <w:r w:rsidR="00C93D78" w:rsidRPr="002B6EEC" w:rsidDel="00A1421C">
            <w:rPr>
              <w:sz w:val="22"/>
              <w:szCs w:val="22"/>
              <w:shd w:val="clear" w:color="auto" w:fill="FFFFFF"/>
              <w:rPrChange w:id="1608" w:author="Chen Liao" w:date="2021-03-29T18:57:00Z">
                <w:rPr>
                  <w:shd w:val="clear" w:color="auto" w:fill="FFFFFF"/>
                </w:rPr>
              </w:rPrChange>
            </w:rPr>
            <w:delText xml:space="preserve">. </w:delText>
          </w:r>
        </w:del>
      </w:moveFrom>
      <w:moveFromRangeEnd w:id="1595"/>
      <w:del w:id="1609" w:author="Chen Liao" w:date="2021-03-24T08:00:00Z">
        <w:r w:rsidR="00C93D78" w:rsidRPr="002B6EEC" w:rsidDel="00A1421C">
          <w:rPr>
            <w:sz w:val="22"/>
            <w:szCs w:val="22"/>
            <w:shd w:val="clear" w:color="auto" w:fill="FFFFFF"/>
            <w:rPrChange w:id="1610" w:author="Chen Liao" w:date="2021-03-29T18:57:00Z">
              <w:rPr>
                <w:shd w:val="clear" w:color="auto" w:fill="FFFFFF"/>
              </w:rPr>
            </w:rPrChange>
          </w:rPr>
          <w:delText xml:space="preserve">However, from the microbial ecological angle, from degradation of dietary fibers to SCFA production in the gut can be a complex process mediated by many different microbes that can interact synergistically over time </w:delText>
        </w:r>
        <w:r w:rsidR="00C93D78" w:rsidRPr="002B6EEC" w:rsidDel="00A1421C">
          <w:rPr>
            <w:sz w:val="22"/>
            <w:szCs w:val="22"/>
            <w:shd w:val="clear" w:color="auto" w:fill="FFFFFF"/>
            <w:rPrChange w:id="1611" w:author="Chen Liao" w:date="2021-03-29T18:57:00Z">
              <w:rPr>
                <w:shd w:val="clear" w:color="auto" w:fill="FFFFFF"/>
              </w:rPr>
            </w:rPrChange>
          </w:rPr>
          <w:fldChar w:fldCharType="begin"/>
        </w:r>
        <w:r w:rsidR="00434C87" w:rsidRPr="002B6EEC" w:rsidDel="00A1421C">
          <w:rPr>
            <w:sz w:val="22"/>
            <w:szCs w:val="22"/>
            <w:shd w:val="clear" w:color="auto" w:fill="FFFFFF"/>
            <w:rPrChange w:id="1612" w:author="Chen Liao" w:date="2021-03-29T18:57:00Z">
              <w:rPr>
                <w:shd w:val="clear" w:color="auto" w:fill="FFFFFF"/>
              </w:rPr>
            </w:rPrChange>
          </w:rPr>
          <w:delInstrText xml:space="preserve"> ADDIN NE.Ref.{2B760D1D-7EC1-4637-B20C-CBEA1FB478BC}</w:delInstrText>
        </w:r>
        <w:r w:rsidR="00C93D78" w:rsidRPr="002B6EEC" w:rsidDel="00A1421C">
          <w:rPr>
            <w:sz w:val="22"/>
            <w:szCs w:val="22"/>
            <w:shd w:val="clear" w:color="auto" w:fill="FFFFFF"/>
            <w:rPrChange w:id="1613" w:author="Chen Liao" w:date="2021-03-29T18:57:00Z">
              <w:rPr>
                <w:shd w:val="clear" w:color="auto" w:fill="FFFFFF"/>
              </w:rPr>
            </w:rPrChange>
          </w:rPr>
          <w:fldChar w:fldCharType="separate"/>
        </w:r>
        <w:r w:rsidR="00ED3422" w:rsidRPr="002B6EEC" w:rsidDel="00A1421C">
          <w:rPr>
            <w:sz w:val="22"/>
            <w:szCs w:val="22"/>
            <w:shd w:val="clear" w:color="auto" w:fill="FFFFFF"/>
            <w:rPrChange w:id="1614" w:author="Chen Liao" w:date="2021-03-29T18:57:00Z">
              <w:rPr>
                <w:color w:val="080000"/>
              </w:rPr>
            </w:rPrChange>
          </w:rPr>
          <w:delText>[10]</w:delText>
        </w:r>
        <w:r w:rsidR="00C93D78" w:rsidRPr="002B6EEC" w:rsidDel="00A1421C">
          <w:rPr>
            <w:sz w:val="22"/>
            <w:szCs w:val="22"/>
            <w:shd w:val="clear" w:color="auto" w:fill="FFFFFF"/>
            <w:rPrChange w:id="1615" w:author="Chen Liao" w:date="2021-03-29T18:57:00Z">
              <w:rPr>
                <w:shd w:val="clear" w:color="auto" w:fill="FFFFFF"/>
              </w:rPr>
            </w:rPrChange>
          </w:rPr>
          <w:fldChar w:fldCharType="end"/>
        </w:r>
        <w:r w:rsidR="00C93D78" w:rsidRPr="002B6EEC" w:rsidDel="00A1421C">
          <w:rPr>
            <w:sz w:val="22"/>
            <w:szCs w:val="22"/>
            <w:shd w:val="clear" w:color="auto" w:fill="FFFFFF"/>
            <w:rPrChange w:id="1616" w:author="Chen Liao" w:date="2021-03-29T18:57:00Z">
              <w:rPr>
                <w:shd w:val="clear" w:color="auto" w:fill="FFFFFF"/>
              </w:rPr>
            </w:rPrChange>
          </w:rPr>
          <w:delText xml:space="preserve">. Primary degraders perform the initial depolymerization of polysaccharides and produce mono-, di-, and oligosaccharides, which can be utilized by another bacterial species grows and thereafter ferment to acidic end products such as lactate or SCFAs </w:delText>
        </w:r>
        <w:r w:rsidR="00C93D78" w:rsidRPr="002B6EEC" w:rsidDel="00A1421C">
          <w:rPr>
            <w:sz w:val="22"/>
            <w:szCs w:val="22"/>
            <w:shd w:val="clear" w:color="auto" w:fill="FFFFFF"/>
            <w:rPrChange w:id="1617" w:author="Chen Liao" w:date="2021-03-29T18:57:00Z">
              <w:rPr>
                <w:shd w:val="clear" w:color="auto" w:fill="FFFFFF"/>
              </w:rPr>
            </w:rPrChange>
          </w:rPr>
          <w:fldChar w:fldCharType="begin"/>
        </w:r>
        <w:r w:rsidR="00434C87" w:rsidRPr="002B6EEC" w:rsidDel="00A1421C">
          <w:rPr>
            <w:sz w:val="22"/>
            <w:szCs w:val="22"/>
            <w:shd w:val="clear" w:color="auto" w:fill="FFFFFF"/>
            <w:rPrChange w:id="1618" w:author="Chen Liao" w:date="2021-03-29T18:57:00Z">
              <w:rPr>
                <w:shd w:val="clear" w:color="auto" w:fill="FFFFFF"/>
              </w:rPr>
            </w:rPrChange>
          </w:rPr>
          <w:delInstrText xml:space="preserve"> ADDIN NE.Ref.{E0EC0640-6447-4D73-849F-F61019AAAF84}</w:delInstrText>
        </w:r>
        <w:r w:rsidR="00C93D78" w:rsidRPr="002B6EEC" w:rsidDel="00A1421C">
          <w:rPr>
            <w:sz w:val="22"/>
            <w:szCs w:val="22"/>
            <w:shd w:val="clear" w:color="auto" w:fill="FFFFFF"/>
            <w:rPrChange w:id="1619" w:author="Chen Liao" w:date="2021-03-29T18:57:00Z">
              <w:rPr>
                <w:shd w:val="clear" w:color="auto" w:fill="FFFFFF"/>
              </w:rPr>
            </w:rPrChange>
          </w:rPr>
          <w:fldChar w:fldCharType="separate"/>
        </w:r>
        <w:r w:rsidR="00ED3422" w:rsidRPr="002B6EEC" w:rsidDel="00A1421C">
          <w:rPr>
            <w:sz w:val="22"/>
            <w:szCs w:val="22"/>
            <w:shd w:val="clear" w:color="auto" w:fill="FFFFFF"/>
            <w:rPrChange w:id="1620" w:author="Chen Liao" w:date="2021-03-29T18:57:00Z">
              <w:rPr>
                <w:color w:val="080000"/>
              </w:rPr>
            </w:rPrChange>
          </w:rPr>
          <w:delText>[10, 11]</w:delText>
        </w:r>
        <w:r w:rsidR="00C93D78" w:rsidRPr="002B6EEC" w:rsidDel="00A1421C">
          <w:rPr>
            <w:sz w:val="22"/>
            <w:szCs w:val="22"/>
            <w:shd w:val="clear" w:color="auto" w:fill="FFFFFF"/>
            <w:rPrChange w:id="1621" w:author="Chen Liao" w:date="2021-03-29T18:57:00Z">
              <w:rPr>
                <w:shd w:val="clear" w:color="auto" w:fill="FFFFFF"/>
              </w:rPr>
            </w:rPrChange>
          </w:rPr>
          <w:fldChar w:fldCharType="end"/>
        </w:r>
        <w:r w:rsidR="00C93D78" w:rsidRPr="002B6EEC" w:rsidDel="00A1421C">
          <w:rPr>
            <w:sz w:val="22"/>
            <w:szCs w:val="22"/>
            <w:shd w:val="clear" w:color="auto" w:fill="FFFFFF"/>
            <w:rPrChange w:id="1622" w:author="Chen Liao" w:date="2021-03-29T18:57:00Z">
              <w:rPr>
                <w:shd w:val="clear" w:color="auto" w:fill="FFFFFF"/>
              </w:rPr>
            </w:rPrChange>
          </w:rPr>
          <w:delText xml:space="preserve">. These cross-feeding interactions could be directly captured by the longitudinal cascading alteration profiles of gut microbiome in response to dietary fibers, such as delayed succession of bacterial blooms of secondary degraders compared to primary degraders </w:delText>
        </w:r>
        <w:r w:rsidR="00C93D78" w:rsidRPr="002B6EEC" w:rsidDel="00A1421C">
          <w:rPr>
            <w:sz w:val="22"/>
            <w:szCs w:val="22"/>
            <w:shd w:val="clear" w:color="auto" w:fill="FFFFFF"/>
            <w:rPrChange w:id="1623" w:author="Chen Liao" w:date="2021-03-29T18:57:00Z">
              <w:rPr>
                <w:shd w:val="clear" w:color="auto" w:fill="FFFFFF"/>
              </w:rPr>
            </w:rPrChange>
          </w:rPr>
          <w:fldChar w:fldCharType="begin"/>
        </w:r>
        <w:r w:rsidR="00434C87" w:rsidRPr="002B6EEC" w:rsidDel="00A1421C">
          <w:rPr>
            <w:sz w:val="22"/>
            <w:szCs w:val="22"/>
            <w:shd w:val="clear" w:color="auto" w:fill="FFFFFF"/>
            <w:rPrChange w:id="1624" w:author="Chen Liao" w:date="2021-03-29T18:57:00Z">
              <w:rPr>
                <w:shd w:val="clear" w:color="auto" w:fill="FFFFFF"/>
              </w:rPr>
            </w:rPrChange>
          </w:rPr>
          <w:delInstrText xml:space="preserve"> ADDIN NE.Ref.{BE02B692-A98C-413B-A23D-4D62B44F7805}</w:delInstrText>
        </w:r>
        <w:r w:rsidR="00C93D78" w:rsidRPr="002B6EEC" w:rsidDel="00A1421C">
          <w:rPr>
            <w:sz w:val="22"/>
            <w:szCs w:val="22"/>
            <w:shd w:val="clear" w:color="auto" w:fill="FFFFFF"/>
            <w:rPrChange w:id="1625" w:author="Chen Liao" w:date="2021-03-29T18:57:00Z">
              <w:rPr>
                <w:shd w:val="clear" w:color="auto" w:fill="FFFFFF"/>
              </w:rPr>
            </w:rPrChange>
          </w:rPr>
          <w:fldChar w:fldCharType="separate"/>
        </w:r>
        <w:r w:rsidR="00ED3422" w:rsidRPr="002B6EEC" w:rsidDel="00A1421C">
          <w:rPr>
            <w:sz w:val="22"/>
            <w:szCs w:val="22"/>
            <w:shd w:val="clear" w:color="auto" w:fill="FFFFFF"/>
            <w:rPrChange w:id="1626" w:author="Chen Liao" w:date="2021-03-29T18:57:00Z">
              <w:rPr>
                <w:color w:val="080000"/>
              </w:rPr>
            </w:rPrChange>
          </w:rPr>
          <w:delText>[12]</w:delText>
        </w:r>
        <w:r w:rsidR="00C93D78" w:rsidRPr="002B6EEC" w:rsidDel="00A1421C">
          <w:rPr>
            <w:sz w:val="22"/>
            <w:szCs w:val="22"/>
            <w:shd w:val="clear" w:color="auto" w:fill="FFFFFF"/>
            <w:rPrChange w:id="1627" w:author="Chen Liao" w:date="2021-03-29T18:57:00Z">
              <w:rPr>
                <w:shd w:val="clear" w:color="auto" w:fill="FFFFFF"/>
              </w:rPr>
            </w:rPrChange>
          </w:rPr>
          <w:fldChar w:fldCharType="end"/>
        </w:r>
        <w:r w:rsidR="00C93D78" w:rsidRPr="002B6EEC" w:rsidDel="00A1421C">
          <w:rPr>
            <w:sz w:val="22"/>
            <w:szCs w:val="22"/>
            <w:shd w:val="clear" w:color="auto" w:fill="FFFFFF"/>
            <w:rPrChange w:id="1628" w:author="Chen Liao" w:date="2021-03-29T18:57:00Z">
              <w:rPr>
                <w:shd w:val="clear" w:color="auto" w:fill="FFFFFF"/>
              </w:rPr>
            </w:rPrChange>
          </w:rPr>
          <w:delText xml:space="preserve">. </w:delText>
        </w:r>
      </w:del>
    </w:p>
    <w:p w14:paraId="06544BF7" w14:textId="4488896A" w:rsidR="00346A44" w:rsidRPr="002B6EEC" w:rsidDel="00233E34" w:rsidRDefault="00C93D78" w:rsidP="00D51357">
      <w:pPr>
        <w:jc w:val="both"/>
        <w:rPr>
          <w:del w:id="1629" w:author="Chen Liao" w:date="2021-03-24T08:18:00Z"/>
          <w:sz w:val="22"/>
          <w:szCs w:val="22"/>
          <w:shd w:val="clear" w:color="auto" w:fill="FFFFFF"/>
          <w:rPrChange w:id="1630" w:author="Chen Liao" w:date="2021-03-29T18:57:00Z">
            <w:rPr>
              <w:del w:id="1631" w:author="Chen Liao" w:date="2021-03-24T08:18:00Z"/>
              <w:shd w:val="clear" w:color="auto" w:fill="FFFFFF"/>
            </w:rPr>
          </w:rPrChange>
        </w:rPr>
        <w:pPrChange w:id="1632" w:author="Chen Liao" w:date="2021-03-27T00:00:00Z">
          <w:pPr>
            <w:jc w:val="both"/>
          </w:pPr>
        </w:pPrChange>
      </w:pPr>
      <w:del w:id="1633" w:author="Chen Liao" w:date="2021-03-24T08:18:00Z">
        <w:r w:rsidRPr="002B6EEC" w:rsidDel="006F4589">
          <w:rPr>
            <w:sz w:val="22"/>
            <w:szCs w:val="22"/>
            <w:shd w:val="clear" w:color="auto" w:fill="FFFFFF"/>
            <w:rPrChange w:id="1634" w:author="Chen Liao" w:date="2021-03-29T18:57:00Z">
              <w:rPr>
                <w:shd w:val="clear" w:color="auto" w:fill="FFFFFF"/>
              </w:rPr>
            </w:rPrChange>
          </w:rPr>
          <w:delText>Over the past decade, interaction between diet and gut microbiome has been extensively studied</w:delText>
        </w:r>
      </w:del>
      <w:del w:id="1635" w:author="Chen Liao" w:date="2021-03-24T08:17:00Z">
        <w:r w:rsidRPr="002B6EEC" w:rsidDel="006F4589">
          <w:rPr>
            <w:sz w:val="22"/>
            <w:szCs w:val="22"/>
            <w:shd w:val="clear" w:color="auto" w:fill="FFFFFF"/>
            <w:rPrChange w:id="1636" w:author="Chen Liao" w:date="2021-03-29T18:57:00Z">
              <w:rPr>
                <w:shd w:val="clear" w:color="auto" w:fill="FFFFFF"/>
              </w:rPr>
            </w:rPrChange>
          </w:rPr>
          <w:delText xml:space="preserve"> </w:delText>
        </w:r>
        <w:r w:rsidRPr="002B6EEC" w:rsidDel="006F4589">
          <w:rPr>
            <w:sz w:val="22"/>
            <w:szCs w:val="22"/>
            <w:shd w:val="clear" w:color="auto" w:fill="FFFFFF"/>
            <w:rPrChange w:id="1637" w:author="Chen Liao" w:date="2021-03-29T18:57:00Z">
              <w:rPr>
                <w:shd w:val="clear" w:color="auto" w:fill="FFFFFF"/>
              </w:rPr>
            </w:rPrChange>
          </w:rPr>
          <w:fldChar w:fldCharType="begin"/>
        </w:r>
        <w:r w:rsidR="00434C87" w:rsidRPr="002B6EEC" w:rsidDel="006F4589">
          <w:rPr>
            <w:sz w:val="22"/>
            <w:szCs w:val="22"/>
            <w:shd w:val="clear" w:color="auto" w:fill="FFFFFF"/>
            <w:rPrChange w:id="1638" w:author="Chen Liao" w:date="2021-03-29T18:57:00Z">
              <w:rPr>
                <w:shd w:val="clear" w:color="auto" w:fill="FFFFFF"/>
              </w:rPr>
            </w:rPrChange>
          </w:rPr>
          <w:delInstrText xml:space="preserve"> ADDIN NE.Ref.{2E92CDA6-0493-422D-96E9-E24FAFBABD59}</w:delInstrText>
        </w:r>
        <w:r w:rsidRPr="002B6EEC" w:rsidDel="006F4589">
          <w:rPr>
            <w:sz w:val="22"/>
            <w:szCs w:val="22"/>
            <w:shd w:val="clear" w:color="auto" w:fill="FFFFFF"/>
            <w:rPrChange w:id="1639" w:author="Chen Liao" w:date="2021-03-29T18:57:00Z">
              <w:rPr>
                <w:shd w:val="clear" w:color="auto" w:fill="FFFFFF"/>
              </w:rPr>
            </w:rPrChange>
          </w:rPr>
          <w:fldChar w:fldCharType="separate"/>
        </w:r>
        <w:r w:rsidR="00ED3422" w:rsidRPr="002B6EEC" w:rsidDel="006F4589">
          <w:rPr>
            <w:sz w:val="22"/>
            <w:szCs w:val="22"/>
            <w:shd w:val="clear" w:color="auto" w:fill="FFFFFF"/>
            <w:rPrChange w:id="1640" w:author="Chen Liao" w:date="2021-03-29T18:57:00Z">
              <w:rPr>
                <w:color w:val="080000"/>
              </w:rPr>
            </w:rPrChange>
          </w:rPr>
          <w:delText>[4]</w:delText>
        </w:r>
        <w:r w:rsidRPr="002B6EEC" w:rsidDel="006F4589">
          <w:rPr>
            <w:sz w:val="22"/>
            <w:szCs w:val="22"/>
            <w:shd w:val="clear" w:color="auto" w:fill="FFFFFF"/>
            <w:rPrChange w:id="1641" w:author="Chen Liao" w:date="2021-03-29T18:57:00Z">
              <w:rPr>
                <w:shd w:val="clear" w:color="auto" w:fill="FFFFFF"/>
              </w:rPr>
            </w:rPrChange>
          </w:rPr>
          <w:fldChar w:fldCharType="end"/>
        </w:r>
      </w:del>
      <w:del w:id="1642" w:author="Chen Liao" w:date="2021-03-24T08:18:00Z">
        <w:r w:rsidRPr="002B6EEC" w:rsidDel="006F4589">
          <w:rPr>
            <w:sz w:val="22"/>
            <w:szCs w:val="22"/>
            <w:shd w:val="clear" w:color="auto" w:fill="FFFFFF"/>
            <w:rPrChange w:id="1643" w:author="Chen Liao" w:date="2021-03-29T18:57:00Z">
              <w:rPr>
                <w:shd w:val="clear" w:color="auto" w:fill="FFFFFF"/>
              </w:rPr>
            </w:rPrChange>
          </w:rPr>
          <w:delText xml:space="preserve">. </w:delText>
        </w:r>
      </w:del>
      <w:del w:id="1644" w:author="Chen Liao" w:date="2021-03-24T08:42:00Z">
        <w:r w:rsidRPr="002B6EEC" w:rsidDel="0077644C">
          <w:rPr>
            <w:sz w:val="22"/>
            <w:szCs w:val="22"/>
            <w:shd w:val="clear" w:color="auto" w:fill="FFFFFF"/>
            <w:rPrChange w:id="1645" w:author="Chen Liao" w:date="2021-03-29T18:57:00Z">
              <w:rPr>
                <w:shd w:val="clear" w:color="auto" w:fill="FFFFFF"/>
              </w:rPr>
            </w:rPrChange>
          </w:rPr>
          <w:delText>However,</w:delText>
        </w:r>
      </w:del>
      <w:del w:id="1646" w:author="Chen Liao" w:date="2021-03-24T09:03:00Z">
        <w:r w:rsidRPr="002B6EEC" w:rsidDel="00292258">
          <w:rPr>
            <w:sz w:val="22"/>
            <w:szCs w:val="22"/>
            <w:shd w:val="clear" w:color="auto" w:fill="FFFFFF"/>
            <w:rPrChange w:id="1647" w:author="Chen Liao" w:date="2021-03-29T18:57:00Z">
              <w:rPr>
                <w:shd w:val="clear" w:color="auto" w:fill="FFFFFF"/>
              </w:rPr>
            </w:rPrChange>
          </w:rPr>
          <w:delText xml:space="preserve"> m</w:delText>
        </w:r>
      </w:del>
      <w:del w:id="1648" w:author="Chen Liao" w:date="2021-03-24T11:53:00Z">
        <w:r w:rsidRPr="002B6EEC" w:rsidDel="000B7B2E">
          <w:rPr>
            <w:sz w:val="22"/>
            <w:szCs w:val="22"/>
            <w:shd w:val="clear" w:color="auto" w:fill="FFFFFF"/>
            <w:rPrChange w:id="1649" w:author="Chen Liao" w:date="2021-03-29T18:57:00Z">
              <w:rPr>
                <w:shd w:val="clear" w:color="auto" w:fill="FFFFFF"/>
              </w:rPr>
            </w:rPrChange>
          </w:rPr>
          <w:delText>o</w:delText>
        </w:r>
      </w:del>
      <w:del w:id="1650" w:author="Chen Liao" w:date="2021-03-25T10:07:00Z">
        <w:r w:rsidRPr="002B6EEC" w:rsidDel="00725B9D">
          <w:rPr>
            <w:sz w:val="22"/>
            <w:szCs w:val="22"/>
            <w:shd w:val="clear" w:color="auto" w:fill="FFFFFF"/>
            <w:rPrChange w:id="1651" w:author="Chen Liao" w:date="2021-03-29T18:57:00Z">
              <w:rPr>
                <w:shd w:val="clear" w:color="auto" w:fill="FFFFFF"/>
              </w:rPr>
            </w:rPrChange>
          </w:rPr>
          <w:delText xml:space="preserve">st of </w:delText>
        </w:r>
      </w:del>
      <w:del w:id="1652" w:author="Chen Liao" w:date="2021-03-24T08:42:00Z">
        <w:r w:rsidRPr="002B6EEC" w:rsidDel="0077644C">
          <w:rPr>
            <w:sz w:val="22"/>
            <w:szCs w:val="22"/>
            <w:shd w:val="clear" w:color="auto" w:fill="FFFFFF"/>
            <w:rPrChange w:id="1653" w:author="Chen Liao" w:date="2021-03-29T18:57:00Z">
              <w:rPr>
                <w:shd w:val="clear" w:color="auto" w:fill="FFFFFF"/>
              </w:rPr>
            </w:rPrChange>
          </w:rPr>
          <w:delText>these studies</w:delText>
        </w:r>
      </w:del>
      <w:del w:id="1654" w:author="Chen Liao" w:date="2021-03-25T10:07:00Z">
        <w:r w:rsidRPr="002B6EEC" w:rsidDel="00725B9D">
          <w:rPr>
            <w:sz w:val="22"/>
            <w:szCs w:val="22"/>
            <w:shd w:val="clear" w:color="auto" w:fill="FFFFFF"/>
            <w:rPrChange w:id="1655" w:author="Chen Liao" w:date="2021-03-29T18:57:00Z">
              <w:rPr>
                <w:shd w:val="clear" w:color="auto" w:fill="FFFFFF"/>
              </w:rPr>
            </w:rPrChange>
          </w:rPr>
          <w:delText xml:space="preserve"> are </w:delText>
        </w:r>
      </w:del>
      <w:del w:id="1656" w:author="Chen Liao" w:date="2021-03-24T08:42:00Z">
        <w:r w:rsidRPr="002B6EEC" w:rsidDel="0077644C">
          <w:rPr>
            <w:sz w:val="22"/>
            <w:szCs w:val="22"/>
            <w:shd w:val="clear" w:color="auto" w:fill="FFFFFF"/>
            <w:rPrChange w:id="1657" w:author="Chen Liao" w:date="2021-03-29T18:57:00Z">
              <w:rPr>
                <w:shd w:val="clear" w:color="auto" w:fill="FFFFFF"/>
              </w:rPr>
            </w:rPrChange>
          </w:rPr>
          <w:delText xml:space="preserve">based on </w:delText>
        </w:r>
      </w:del>
      <w:del w:id="1658" w:author="Chen Liao" w:date="2021-03-25T10:07:00Z">
        <w:r w:rsidRPr="002B6EEC" w:rsidDel="00725B9D">
          <w:rPr>
            <w:sz w:val="22"/>
            <w:szCs w:val="22"/>
            <w:shd w:val="clear" w:color="auto" w:fill="FFFFFF"/>
            <w:rPrChange w:id="1659" w:author="Chen Liao" w:date="2021-03-29T18:57:00Z">
              <w:rPr>
                <w:shd w:val="clear" w:color="auto" w:fill="FFFFFF"/>
              </w:rPr>
            </w:rPrChange>
          </w:rPr>
          <w:delText xml:space="preserve">cross-sectional </w:delText>
        </w:r>
      </w:del>
      <w:del w:id="1660" w:author="Chen Liao" w:date="2021-03-24T08:42:00Z">
        <w:r w:rsidRPr="002B6EEC" w:rsidDel="0077644C">
          <w:rPr>
            <w:sz w:val="22"/>
            <w:szCs w:val="22"/>
            <w:shd w:val="clear" w:color="auto" w:fill="FFFFFF"/>
            <w:rPrChange w:id="1661" w:author="Chen Liao" w:date="2021-03-29T18:57:00Z">
              <w:rPr>
                <w:shd w:val="clear" w:color="auto" w:fill="FFFFFF"/>
              </w:rPr>
            </w:rPrChange>
          </w:rPr>
          <w:delText xml:space="preserve">study design </w:delText>
        </w:r>
      </w:del>
      <w:del w:id="1662" w:author="Chen Liao" w:date="2021-03-25T10:07:00Z">
        <w:r w:rsidRPr="002B6EEC" w:rsidDel="00725B9D">
          <w:rPr>
            <w:sz w:val="22"/>
            <w:szCs w:val="22"/>
            <w:shd w:val="clear" w:color="auto" w:fill="FFFFFF"/>
            <w:rPrChange w:id="1663" w:author="Chen Liao" w:date="2021-03-29T18:57:00Z">
              <w:rPr>
                <w:shd w:val="clear" w:color="auto" w:fill="FFFFFF"/>
              </w:rPr>
            </w:rPrChange>
          </w:rPr>
          <w:delText>and only provides a snapshot of a highly dynamic ecosystem</w:delText>
        </w:r>
      </w:del>
      <w:del w:id="1664" w:author="Chen Liao" w:date="2021-03-24T08:42:00Z">
        <w:r w:rsidRPr="002B6EEC" w:rsidDel="0077644C">
          <w:rPr>
            <w:sz w:val="22"/>
            <w:szCs w:val="22"/>
            <w:shd w:val="clear" w:color="auto" w:fill="FFFFFF"/>
            <w:rPrChange w:id="1665" w:author="Chen Liao" w:date="2021-03-29T18:57:00Z">
              <w:rPr>
                <w:shd w:val="clear" w:color="auto" w:fill="FFFFFF"/>
              </w:rPr>
            </w:rPrChange>
          </w:rPr>
          <w:delText xml:space="preserve">, regardless of the fact that the response of microbial system to dietary fiber could has time-scale characteristics </w:delText>
        </w:r>
        <w:r w:rsidRPr="002B6EEC" w:rsidDel="0077644C">
          <w:rPr>
            <w:sz w:val="22"/>
            <w:szCs w:val="22"/>
            <w:shd w:val="clear" w:color="auto" w:fill="FFFFFF"/>
            <w:rPrChange w:id="1666" w:author="Chen Liao" w:date="2021-03-29T18:57:00Z">
              <w:rPr>
                <w:shd w:val="clear" w:color="auto" w:fill="FFFFFF"/>
              </w:rPr>
            </w:rPrChange>
          </w:rPr>
          <w:fldChar w:fldCharType="begin"/>
        </w:r>
        <w:r w:rsidR="00434C87" w:rsidRPr="002B6EEC" w:rsidDel="0077644C">
          <w:rPr>
            <w:sz w:val="22"/>
            <w:szCs w:val="22"/>
            <w:shd w:val="clear" w:color="auto" w:fill="FFFFFF"/>
            <w:rPrChange w:id="1667" w:author="Chen Liao" w:date="2021-03-29T18:57:00Z">
              <w:rPr>
                <w:shd w:val="clear" w:color="auto" w:fill="FFFFFF"/>
              </w:rPr>
            </w:rPrChange>
          </w:rPr>
          <w:delInstrText xml:space="preserve"> ADDIN NE.Ref.{022F45A7-959C-4A96-B323-C98A219E2D3E}</w:delInstrText>
        </w:r>
        <w:r w:rsidRPr="002B6EEC" w:rsidDel="0077644C">
          <w:rPr>
            <w:sz w:val="22"/>
            <w:szCs w:val="22"/>
            <w:shd w:val="clear" w:color="auto" w:fill="FFFFFF"/>
            <w:rPrChange w:id="1668" w:author="Chen Liao" w:date="2021-03-29T18:57:00Z">
              <w:rPr>
                <w:shd w:val="clear" w:color="auto" w:fill="FFFFFF"/>
              </w:rPr>
            </w:rPrChange>
          </w:rPr>
          <w:fldChar w:fldCharType="separate"/>
        </w:r>
        <w:r w:rsidR="00ED3422" w:rsidRPr="002B6EEC" w:rsidDel="0077644C">
          <w:rPr>
            <w:color w:val="080000"/>
            <w:sz w:val="22"/>
            <w:szCs w:val="22"/>
            <w:rPrChange w:id="1669" w:author="Chen Liao" w:date="2021-03-29T18:57:00Z">
              <w:rPr>
                <w:color w:val="080000"/>
              </w:rPr>
            </w:rPrChange>
          </w:rPr>
          <w:delText>[13]</w:delText>
        </w:r>
        <w:r w:rsidRPr="002B6EEC" w:rsidDel="0077644C">
          <w:rPr>
            <w:sz w:val="22"/>
            <w:szCs w:val="22"/>
            <w:shd w:val="clear" w:color="auto" w:fill="FFFFFF"/>
            <w:rPrChange w:id="1670" w:author="Chen Liao" w:date="2021-03-29T18:57:00Z">
              <w:rPr>
                <w:shd w:val="clear" w:color="auto" w:fill="FFFFFF"/>
              </w:rPr>
            </w:rPrChange>
          </w:rPr>
          <w:fldChar w:fldCharType="end"/>
        </w:r>
        <w:r w:rsidRPr="002B6EEC" w:rsidDel="0077644C">
          <w:rPr>
            <w:sz w:val="22"/>
            <w:szCs w:val="22"/>
            <w:shd w:val="clear" w:color="auto" w:fill="FFFFFF"/>
            <w:rPrChange w:id="1671" w:author="Chen Liao" w:date="2021-03-29T18:57:00Z">
              <w:rPr>
                <w:shd w:val="clear" w:color="auto" w:fill="FFFFFF"/>
              </w:rPr>
            </w:rPrChange>
          </w:rPr>
          <w:delText>. A</w:delText>
        </w:r>
      </w:del>
      <w:del w:id="1672" w:author="Chen Liao" w:date="2021-03-24T09:04:00Z">
        <w:r w:rsidRPr="002B6EEC" w:rsidDel="00292258">
          <w:rPr>
            <w:sz w:val="22"/>
            <w:szCs w:val="22"/>
            <w:shd w:val="clear" w:color="auto" w:fill="FFFFFF"/>
            <w:rPrChange w:id="1673" w:author="Chen Liao" w:date="2021-03-29T18:57:00Z">
              <w:rPr>
                <w:shd w:val="clear" w:color="auto" w:fill="FFFFFF"/>
              </w:rPr>
            </w:rPrChange>
          </w:rPr>
          <w:delText xml:space="preserve">s a result, how the microbiome changes in composition and metabolism with dietary fiber administration, and the consistency and temporal patterns of these responses, remains poorly understood. </w:delText>
        </w:r>
      </w:del>
      <w:del w:id="1674" w:author="Chen Liao" w:date="2021-03-24T08:41:00Z">
        <w:r w:rsidRPr="002B6EEC" w:rsidDel="0011568A">
          <w:rPr>
            <w:sz w:val="22"/>
            <w:szCs w:val="22"/>
            <w:shd w:val="clear" w:color="auto" w:fill="FFFFFF"/>
            <w:rPrChange w:id="1675" w:author="Chen Liao" w:date="2021-03-29T18:57:00Z">
              <w:rPr>
                <w:shd w:val="clear" w:color="auto" w:fill="FFFFFF"/>
              </w:rPr>
            </w:rPrChange>
          </w:rPr>
          <w:delText>Moreover, the ecological mechanisms through which they affect the gut microbiome and how this leads to an alteration of host physiology remains unclear.</w:delText>
        </w:r>
      </w:del>
      <w:del w:id="1676" w:author="Chen Liao" w:date="2021-03-24T08:19:00Z">
        <w:r w:rsidRPr="002B6EEC" w:rsidDel="00B92707">
          <w:rPr>
            <w:sz w:val="22"/>
            <w:szCs w:val="22"/>
            <w:shd w:val="clear" w:color="auto" w:fill="FFFFFF"/>
            <w:rPrChange w:id="1677" w:author="Chen Liao" w:date="2021-03-29T18:57:00Z">
              <w:rPr>
                <w:shd w:val="clear" w:color="auto" w:fill="FFFFFF"/>
              </w:rPr>
            </w:rPrChange>
          </w:rPr>
          <w:delText xml:space="preserve"> </w:delText>
        </w:r>
      </w:del>
      <w:moveFromRangeStart w:id="1678" w:author="Chen Liao" w:date="2021-03-24T08:09:00Z" w:name="move67465766"/>
      <w:moveFrom w:id="1679" w:author="Chen Liao" w:date="2021-03-24T08:09:00Z">
        <w:del w:id="1680" w:author="Chen Liao" w:date="2021-03-24T08:41:00Z">
          <w:r w:rsidRPr="002B6EEC" w:rsidDel="0011568A">
            <w:rPr>
              <w:sz w:val="22"/>
              <w:szCs w:val="22"/>
              <w:shd w:val="clear" w:color="auto" w:fill="FFFFFF"/>
              <w:rPrChange w:id="1681" w:author="Chen Liao" w:date="2021-03-29T18:57:00Z">
                <w:rPr>
                  <w:shd w:val="clear" w:color="auto" w:fill="FFFFFF"/>
                </w:rPr>
              </w:rPrChange>
            </w:rPr>
            <w:delText>Characterizing these dynamic responses to different compounds and across individuals, with integrated longitudinal analysis of 16S rRNA sequencing, metagenomics and metabolomics, is thus an important priority for microbiome research to further understanding of diet-induced responses. Such studies have the potential to provide predictive insights into how dietary fiber and other dietary compounds can be used to improve health or treat disease via manipulating gut microbio</w:delText>
          </w:r>
        </w:del>
        <w:del w:id="1682" w:author="Chen Liao" w:date="2021-03-24T08:19:00Z">
          <w:r w:rsidRPr="002B6EEC" w:rsidDel="00B92707">
            <w:rPr>
              <w:sz w:val="22"/>
              <w:szCs w:val="22"/>
              <w:shd w:val="clear" w:color="auto" w:fill="FFFFFF"/>
              <w:rPrChange w:id="1683" w:author="Chen Liao" w:date="2021-03-29T18:57:00Z">
                <w:rPr>
                  <w:shd w:val="clear" w:color="auto" w:fill="FFFFFF"/>
                </w:rPr>
              </w:rPrChange>
            </w:rPr>
            <w:delText>me.</w:delText>
          </w:r>
        </w:del>
      </w:moveFrom>
      <w:moveFromRangeEnd w:id="1678"/>
    </w:p>
    <w:p w14:paraId="035372D0" w14:textId="65A7455C" w:rsidR="009E0702" w:rsidRPr="002B6EEC" w:rsidRDefault="00C93D78">
      <w:pPr>
        <w:jc w:val="both"/>
        <w:rPr>
          <w:ins w:id="1684" w:author="Chen Liao" w:date="2021-03-26T22:43:00Z"/>
          <w:sz w:val="22"/>
          <w:szCs w:val="22"/>
          <w:shd w:val="clear" w:color="auto" w:fill="FFFFFF"/>
          <w:rPrChange w:id="1685" w:author="Chen Liao" w:date="2021-03-29T18:57:00Z">
            <w:rPr>
              <w:ins w:id="1686" w:author="Chen Liao" w:date="2021-03-26T22:43:00Z"/>
              <w:shd w:val="clear" w:color="auto" w:fill="FFFFFF"/>
            </w:rPr>
          </w:rPrChange>
        </w:rPr>
      </w:pPr>
      <w:del w:id="1687" w:author="Chen Liao" w:date="2021-03-24T05:47:00Z">
        <w:r w:rsidRPr="002B6EEC" w:rsidDel="00D41EB5">
          <w:rPr>
            <w:rFonts w:eastAsiaTheme="minorEastAsia"/>
            <w:sz w:val="22"/>
            <w:szCs w:val="22"/>
            <w:shd w:val="clear" w:color="auto" w:fill="FFFFFF"/>
            <w:rPrChange w:id="1688" w:author="Chen Liao" w:date="2021-03-29T18:57:00Z">
              <w:rPr>
                <w:shd w:val="clear" w:color="auto" w:fill="FFFFFF"/>
              </w:rPr>
            </w:rPrChange>
          </w:rPr>
          <w:delText>Recently, there is emerging evidence that the changes that dietary interventions elicit in host response are person-specific, calling for personalized nutrition</w:delText>
        </w:r>
      </w:del>
      <w:del w:id="1689" w:author="Chen Liao" w:date="2021-03-24T08:18:00Z">
        <w:r w:rsidRPr="002B6EEC" w:rsidDel="00B92707">
          <w:rPr>
            <w:rFonts w:eastAsiaTheme="minorEastAsia"/>
            <w:sz w:val="22"/>
            <w:szCs w:val="22"/>
            <w:shd w:val="clear" w:color="auto" w:fill="FFFFFF"/>
            <w:rPrChange w:id="1690" w:author="Chen Liao" w:date="2021-03-29T18:57:00Z">
              <w:rPr>
                <w:shd w:val="clear" w:color="auto" w:fill="FFFFFF"/>
              </w:rPr>
            </w:rPrChange>
          </w:rPr>
          <w:delText xml:space="preserve"> </w:delText>
        </w:r>
        <w:r w:rsidRPr="002B6EEC" w:rsidDel="00B92707">
          <w:rPr>
            <w:rFonts w:eastAsiaTheme="minorEastAsia"/>
            <w:sz w:val="22"/>
            <w:szCs w:val="22"/>
            <w:shd w:val="clear" w:color="auto" w:fill="FFFFFF"/>
            <w:rPrChange w:id="1691" w:author="Chen Liao" w:date="2021-03-29T18:57:00Z">
              <w:rPr>
                <w:shd w:val="clear" w:color="auto" w:fill="FFFFFF"/>
              </w:rPr>
            </w:rPrChange>
          </w:rPr>
          <w:fldChar w:fldCharType="begin"/>
        </w:r>
        <w:r w:rsidR="00434C87" w:rsidRPr="002B6EEC" w:rsidDel="00B92707">
          <w:rPr>
            <w:rFonts w:eastAsiaTheme="minorEastAsia"/>
            <w:sz w:val="22"/>
            <w:szCs w:val="22"/>
            <w:shd w:val="clear" w:color="auto" w:fill="FFFFFF"/>
            <w:rPrChange w:id="1692" w:author="Chen Liao" w:date="2021-03-29T18:57:00Z">
              <w:rPr>
                <w:shd w:val="clear" w:color="auto" w:fill="FFFFFF"/>
              </w:rPr>
            </w:rPrChange>
          </w:rPr>
          <w:delInstrText xml:space="preserve"> ADDIN NE.Ref.{27D6A6CD-C1C6-4548-8103-4D99BBC90ACF}</w:delInstrText>
        </w:r>
        <w:r w:rsidRPr="002B6EEC" w:rsidDel="00B92707">
          <w:rPr>
            <w:rFonts w:eastAsiaTheme="minorEastAsia"/>
            <w:sz w:val="22"/>
            <w:szCs w:val="22"/>
            <w:shd w:val="clear" w:color="auto" w:fill="FFFFFF"/>
            <w:rPrChange w:id="1693" w:author="Chen Liao" w:date="2021-03-29T18:57:00Z">
              <w:rPr>
                <w:shd w:val="clear" w:color="auto" w:fill="FFFFFF"/>
              </w:rPr>
            </w:rPrChange>
          </w:rPr>
          <w:fldChar w:fldCharType="separate"/>
        </w:r>
        <w:r w:rsidR="00ED3422" w:rsidRPr="002B6EEC" w:rsidDel="00B92707">
          <w:rPr>
            <w:rFonts w:eastAsiaTheme="minorEastAsia"/>
            <w:sz w:val="22"/>
            <w:szCs w:val="22"/>
            <w:shd w:val="clear" w:color="auto" w:fill="FFFFFF"/>
            <w:rPrChange w:id="1694" w:author="Chen Liao" w:date="2021-03-29T18:57:00Z">
              <w:rPr>
                <w:color w:val="080000"/>
              </w:rPr>
            </w:rPrChange>
          </w:rPr>
          <w:delText>[14]</w:delText>
        </w:r>
        <w:r w:rsidRPr="002B6EEC" w:rsidDel="00B92707">
          <w:rPr>
            <w:rFonts w:eastAsiaTheme="minorEastAsia"/>
            <w:sz w:val="22"/>
            <w:szCs w:val="22"/>
            <w:shd w:val="clear" w:color="auto" w:fill="FFFFFF"/>
            <w:rPrChange w:id="1695" w:author="Chen Liao" w:date="2021-03-29T18:57:00Z">
              <w:rPr>
                <w:shd w:val="clear" w:color="auto" w:fill="FFFFFF"/>
              </w:rPr>
            </w:rPrChange>
          </w:rPr>
          <w:fldChar w:fldCharType="end"/>
        </w:r>
        <w:r w:rsidRPr="002B6EEC" w:rsidDel="00B92707">
          <w:rPr>
            <w:rFonts w:eastAsiaTheme="minorEastAsia"/>
            <w:sz w:val="22"/>
            <w:szCs w:val="22"/>
            <w:shd w:val="clear" w:color="auto" w:fill="FFFFFF"/>
            <w:rPrChange w:id="1696" w:author="Chen Liao" w:date="2021-03-29T18:57:00Z">
              <w:rPr>
                <w:shd w:val="clear" w:color="auto" w:fill="FFFFFF"/>
              </w:rPr>
            </w:rPrChange>
          </w:rPr>
          <w:delText xml:space="preserve">. </w:delText>
        </w:r>
      </w:del>
      <w:del w:id="1697" w:author="Chen Liao" w:date="2021-03-24T08:19:00Z">
        <w:r w:rsidRPr="002B6EEC" w:rsidDel="00B92707">
          <w:rPr>
            <w:rFonts w:eastAsiaTheme="minorEastAsia"/>
            <w:sz w:val="22"/>
            <w:szCs w:val="22"/>
            <w:shd w:val="clear" w:color="auto" w:fill="FFFFFF"/>
            <w:rPrChange w:id="1698" w:author="Chen Liao" w:date="2021-03-29T18:57:00Z">
              <w:rPr>
                <w:shd w:val="clear" w:color="auto" w:fill="FFFFFF"/>
              </w:rPr>
            </w:rPrChange>
          </w:rPr>
          <w:delText>For instance,</w:delText>
        </w:r>
      </w:del>
      <w:del w:id="1699" w:author="Chen Liao" w:date="2021-03-24T05:58:00Z">
        <w:r w:rsidRPr="002B6EEC" w:rsidDel="004B2A81">
          <w:rPr>
            <w:rFonts w:eastAsiaTheme="minorEastAsia"/>
            <w:sz w:val="22"/>
            <w:szCs w:val="22"/>
            <w:shd w:val="clear" w:color="auto" w:fill="FFFFFF"/>
            <w:rPrChange w:id="1700" w:author="Chen Liao" w:date="2021-03-29T18:57:00Z">
              <w:rPr>
                <w:shd w:val="clear" w:color="auto" w:fill="FFFFFF"/>
              </w:rPr>
            </w:rPrChange>
          </w:rPr>
          <w:delText xml:space="preserve"> Valcheva et al. document heterogeneous</w:delText>
        </w:r>
        <w:r w:rsidRPr="002B6EEC" w:rsidDel="004B2A81">
          <w:rPr>
            <w:sz w:val="22"/>
            <w:szCs w:val="22"/>
            <w:shd w:val="clear" w:color="auto" w:fill="FFFFFF"/>
            <w:rPrChange w:id="1701" w:author="Chen Liao" w:date="2021-03-29T18:57:00Z">
              <w:rPr>
                <w:shd w:val="clear" w:color="auto" w:fill="FFFFFF"/>
              </w:rPr>
            </w:rPrChange>
          </w:rPr>
          <w:delText xml:space="preserve"> responses in fecal butyrate concentrations upon inulin supplementation, which have been significantly associated with the alleviation in the intestinal inflammation of ulcerative colitis patients </w:delText>
        </w:r>
        <w:r w:rsidRPr="002B6EEC" w:rsidDel="004B2A81">
          <w:rPr>
            <w:sz w:val="22"/>
            <w:szCs w:val="22"/>
            <w:shd w:val="clear" w:color="auto" w:fill="FFFFFF"/>
            <w:rPrChange w:id="1702" w:author="Chen Liao" w:date="2021-03-29T18:57:00Z">
              <w:rPr>
                <w:shd w:val="clear" w:color="auto" w:fill="FFFFFF"/>
              </w:rPr>
            </w:rPrChange>
          </w:rPr>
          <w:fldChar w:fldCharType="begin"/>
        </w:r>
        <w:r w:rsidR="00434C87" w:rsidRPr="002B6EEC" w:rsidDel="004B2A81">
          <w:rPr>
            <w:sz w:val="22"/>
            <w:szCs w:val="22"/>
            <w:shd w:val="clear" w:color="auto" w:fill="FFFFFF"/>
            <w:rPrChange w:id="1703" w:author="Chen Liao" w:date="2021-03-29T18:57:00Z">
              <w:rPr>
                <w:shd w:val="clear" w:color="auto" w:fill="FFFFFF"/>
              </w:rPr>
            </w:rPrChange>
          </w:rPr>
          <w:delInstrText xml:space="preserve"> ADDIN NE.Ref.{79B96887-E8A7-47E6-B8E6-408DFF8A7E4C}</w:delInstrText>
        </w:r>
        <w:r w:rsidRPr="002B6EEC" w:rsidDel="004B2A81">
          <w:rPr>
            <w:sz w:val="22"/>
            <w:szCs w:val="22"/>
            <w:shd w:val="clear" w:color="auto" w:fill="FFFFFF"/>
            <w:rPrChange w:id="1704" w:author="Chen Liao" w:date="2021-03-29T18:57:00Z">
              <w:rPr>
                <w:shd w:val="clear" w:color="auto" w:fill="FFFFFF"/>
              </w:rPr>
            </w:rPrChange>
          </w:rPr>
          <w:fldChar w:fldCharType="separate"/>
        </w:r>
        <w:r w:rsidR="00ED3422" w:rsidRPr="002B6EEC" w:rsidDel="004B2A81">
          <w:rPr>
            <w:color w:val="080000"/>
            <w:sz w:val="22"/>
            <w:szCs w:val="22"/>
            <w:rPrChange w:id="1705" w:author="Chen Liao" w:date="2021-03-29T18:57:00Z">
              <w:rPr>
                <w:color w:val="080000"/>
              </w:rPr>
            </w:rPrChange>
          </w:rPr>
          <w:delText>[9]</w:delText>
        </w:r>
        <w:r w:rsidRPr="002B6EEC" w:rsidDel="004B2A81">
          <w:rPr>
            <w:sz w:val="22"/>
            <w:szCs w:val="22"/>
            <w:shd w:val="clear" w:color="auto" w:fill="FFFFFF"/>
            <w:rPrChange w:id="1706" w:author="Chen Liao" w:date="2021-03-29T18:57:00Z">
              <w:rPr>
                <w:shd w:val="clear" w:color="auto" w:fill="FFFFFF"/>
              </w:rPr>
            </w:rPrChange>
          </w:rPr>
          <w:fldChar w:fldCharType="end"/>
        </w:r>
      </w:del>
      <w:del w:id="1707" w:author="Chen Liao" w:date="2021-03-24T08:19:00Z">
        <w:r w:rsidRPr="002B6EEC" w:rsidDel="00B92707">
          <w:rPr>
            <w:sz w:val="22"/>
            <w:szCs w:val="22"/>
            <w:shd w:val="clear" w:color="auto" w:fill="FFFFFF"/>
            <w:rPrChange w:id="1708" w:author="Chen Liao" w:date="2021-03-29T18:57:00Z">
              <w:rPr>
                <w:shd w:val="clear" w:color="auto" w:fill="FFFFFF"/>
              </w:rPr>
            </w:rPrChange>
          </w:rPr>
          <w:delText xml:space="preserve">. This heterogeneity has been recently proposed stems from unique microbiota signatures. </w:delText>
        </w:r>
      </w:del>
      <w:del w:id="1709" w:author="Chen Liao" w:date="2021-03-24T08:31:00Z">
        <w:r w:rsidRPr="002B6EEC" w:rsidDel="00EE47F5">
          <w:rPr>
            <w:sz w:val="22"/>
            <w:szCs w:val="22"/>
            <w:shd w:val="clear" w:color="auto" w:fill="FFFFFF"/>
            <w:rPrChange w:id="1710" w:author="Chen Liao" w:date="2021-03-29T18:57:00Z">
              <w:rPr>
                <w:shd w:val="clear" w:color="auto" w:fill="FFFFFF"/>
              </w:rPr>
            </w:rPrChange>
          </w:rPr>
          <w:delText>Since many of the</w:delText>
        </w:r>
      </w:del>
      <w:del w:id="1711" w:author="Chen Liao" w:date="2021-03-24T09:05:00Z">
        <w:r w:rsidRPr="002B6EEC" w:rsidDel="00292258">
          <w:rPr>
            <w:sz w:val="22"/>
            <w:szCs w:val="22"/>
            <w:shd w:val="clear" w:color="auto" w:fill="FFFFFF"/>
            <w:rPrChange w:id="1712" w:author="Chen Liao" w:date="2021-03-29T18:57:00Z">
              <w:rPr>
                <w:shd w:val="clear" w:color="auto" w:fill="FFFFFF"/>
              </w:rPr>
            </w:rPrChange>
          </w:rPr>
          <w:delText xml:space="preserve"> </w:delText>
        </w:r>
      </w:del>
      <w:del w:id="1713" w:author="Chen Liao" w:date="2021-03-24T08:37:00Z">
        <w:r w:rsidRPr="002B6EEC" w:rsidDel="0058460E">
          <w:rPr>
            <w:sz w:val="22"/>
            <w:szCs w:val="22"/>
            <w:shd w:val="clear" w:color="auto" w:fill="FFFFFF"/>
            <w:rPrChange w:id="1714" w:author="Chen Liao" w:date="2021-03-29T18:57:00Z">
              <w:rPr>
                <w:shd w:val="clear" w:color="auto" w:fill="FFFFFF"/>
              </w:rPr>
            </w:rPrChange>
          </w:rPr>
          <w:delText xml:space="preserve">fiber </w:delText>
        </w:r>
      </w:del>
      <w:del w:id="1715" w:author="Chen Liao" w:date="2021-03-24T09:05:00Z">
        <w:r w:rsidRPr="002B6EEC" w:rsidDel="00292258">
          <w:rPr>
            <w:sz w:val="22"/>
            <w:szCs w:val="22"/>
            <w:shd w:val="clear" w:color="auto" w:fill="FFFFFF"/>
            <w:rPrChange w:id="1716" w:author="Chen Liao" w:date="2021-03-29T18:57:00Z">
              <w:rPr>
                <w:shd w:val="clear" w:color="auto" w:fill="FFFFFF"/>
              </w:rPr>
            </w:rPrChange>
          </w:rPr>
          <w:delText>degraders are specialists</w:delText>
        </w:r>
      </w:del>
      <w:del w:id="1717" w:author="Chen Liao" w:date="2021-03-24T08:31:00Z">
        <w:r w:rsidRPr="002B6EEC" w:rsidDel="00EE47F5">
          <w:rPr>
            <w:sz w:val="22"/>
            <w:szCs w:val="22"/>
            <w:shd w:val="clear" w:color="auto" w:fill="FFFFFF"/>
            <w:rPrChange w:id="1718" w:author="Chen Liao" w:date="2021-03-29T18:57:00Z">
              <w:rPr>
                <w:shd w:val="clear" w:color="auto" w:fill="FFFFFF"/>
              </w:rPr>
            </w:rPrChange>
          </w:rPr>
          <w:delText xml:space="preserve">, </w:delText>
        </w:r>
      </w:del>
      <w:del w:id="1719" w:author="Chen Liao" w:date="2021-03-24T08:38:00Z">
        <w:r w:rsidRPr="002B6EEC" w:rsidDel="0011568A">
          <w:rPr>
            <w:sz w:val="22"/>
            <w:szCs w:val="22"/>
            <w:shd w:val="clear" w:color="auto" w:fill="FFFFFF"/>
            <w:rPrChange w:id="1720" w:author="Chen Liao" w:date="2021-03-29T18:57:00Z">
              <w:rPr>
                <w:shd w:val="clear" w:color="auto" w:fill="FFFFFF"/>
              </w:rPr>
            </w:rPrChange>
          </w:rPr>
          <w:delText>attack</w:delText>
        </w:r>
      </w:del>
      <w:del w:id="1721" w:author="Chen Liao" w:date="2021-03-24T08:31:00Z">
        <w:r w:rsidRPr="002B6EEC" w:rsidDel="00EE47F5">
          <w:rPr>
            <w:sz w:val="22"/>
            <w:szCs w:val="22"/>
            <w:shd w:val="clear" w:color="auto" w:fill="FFFFFF"/>
            <w:rPrChange w:id="1722" w:author="Chen Liao" w:date="2021-03-29T18:57:00Z">
              <w:rPr>
                <w:shd w:val="clear" w:color="auto" w:fill="FFFFFF"/>
              </w:rPr>
            </w:rPrChange>
          </w:rPr>
          <w:delText>ing</w:delText>
        </w:r>
      </w:del>
      <w:del w:id="1723" w:author="Chen Liao" w:date="2021-03-24T08:38:00Z">
        <w:r w:rsidRPr="002B6EEC" w:rsidDel="0011568A">
          <w:rPr>
            <w:sz w:val="22"/>
            <w:szCs w:val="22"/>
            <w:shd w:val="clear" w:color="auto" w:fill="FFFFFF"/>
            <w:rPrChange w:id="1724" w:author="Chen Liao" w:date="2021-03-29T18:57:00Z">
              <w:rPr>
                <w:shd w:val="clear" w:color="auto" w:fill="FFFFFF"/>
              </w:rPr>
            </w:rPrChange>
          </w:rPr>
          <w:delText xml:space="preserve"> specific bonds in specific types of polymers </w:delText>
        </w:r>
      </w:del>
      <w:del w:id="1725" w:author="Chen Liao" w:date="2021-03-24T09:05:00Z">
        <w:r w:rsidRPr="002B6EEC" w:rsidDel="00292258">
          <w:rPr>
            <w:sz w:val="22"/>
            <w:szCs w:val="22"/>
            <w:shd w:val="clear" w:color="auto" w:fill="FFFFFF"/>
            <w:rPrChange w:id="1726" w:author="Chen Liao" w:date="2021-03-29T18:57:00Z">
              <w:rPr>
                <w:shd w:val="clear" w:color="auto" w:fill="FFFFFF"/>
              </w:rPr>
            </w:rPrChange>
          </w:rPr>
          <w:fldChar w:fldCharType="begin"/>
        </w:r>
        <w:r w:rsidR="00434C87" w:rsidRPr="002B6EEC" w:rsidDel="00292258">
          <w:rPr>
            <w:sz w:val="22"/>
            <w:szCs w:val="22"/>
            <w:shd w:val="clear" w:color="auto" w:fill="FFFFFF"/>
            <w:rPrChange w:id="1727" w:author="Chen Liao" w:date="2021-03-29T18:57:00Z">
              <w:rPr>
                <w:shd w:val="clear" w:color="auto" w:fill="FFFFFF"/>
              </w:rPr>
            </w:rPrChange>
          </w:rPr>
          <w:delInstrText xml:space="preserve"> ADDIN NE.Ref.{B83A98AD-6B2B-4CDA-A374-2BBA65258168}</w:delInstrText>
        </w:r>
        <w:r w:rsidRPr="002B6EEC" w:rsidDel="00292258">
          <w:rPr>
            <w:sz w:val="22"/>
            <w:szCs w:val="22"/>
            <w:shd w:val="clear" w:color="auto" w:fill="FFFFFF"/>
            <w:rPrChange w:id="1728" w:author="Chen Liao" w:date="2021-03-29T18:57:00Z">
              <w:rPr>
                <w:shd w:val="clear" w:color="auto" w:fill="FFFFFF"/>
              </w:rPr>
            </w:rPrChange>
          </w:rPr>
          <w:fldChar w:fldCharType="separate"/>
        </w:r>
        <w:r w:rsidR="00ED3422" w:rsidRPr="002B6EEC" w:rsidDel="00292258">
          <w:rPr>
            <w:color w:val="080000"/>
            <w:sz w:val="22"/>
            <w:szCs w:val="22"/>
            <w:rPrChange w:id="1729" w:author="Chen Liao" w:date="2021-03-29T18:57:00Z">
              <w:rPr>
                <w:color w:val="080000"/>
              </w:rPr>
            </w:rPrChange>
          </w:rPr>
          <w:delText>[15, 16]</w:delText>
        </w:r>
        <w:r w:rsidRPr="002B6EEC" w:rsidDel="00292258">
          <w:rPr>
            <w:sz w:val="22"/>
            <w:szCs w:val="22"/>
            <w:shd w:val="clear" w:color="auto" w:fill="FFFFFF"/>
            <w:rPrChange w:id="1730" w:author="Chen Liao" w:date="2021-03-29T18:57:00Z">
              <w:rPr>
                <w:shd w:val="clear" w:color="auto" w:fill="FFFFFF"/>
              </w:rPr>
            </w:rPrChange>
          </w:rPr>
          <w:fldChar w:fldCharType="end"/>
        </w:r>
      </w:del>
      <w:del w:id="1731" w:author="Chen Liao" w:date="2021-03-24T08:31:00Z">
        <w:r w:rsidRPr="002B6EEC" w:rsidDel="00EE47F5">
          <w:rPr>
            <w:sz w:val="22"/>
            <w:szCs w:val="22"/>
            <w:shd w:val="clear" w:color="auto" w:fill="FFFFFF"/>
            <w:rPrChange w:id="1732" w:author="Chen Liao" w:date="2021-03-29T18:57:00Z">
              <w:rPr>
                <w:shd w:val="clear" w:color="auto" w:fill="FFFFFF"/>
              </w:rPr>
            </w:rPrChange>
          </w:rPr>
          <w:delText>. O</w:delText>
        </w:r>
      </w:del>
      <w:del w:id="1733" w:author="Chen Liao" w:date="2021-03-24T09:05:00Z">
        <w:r w:rsidRPr="002B6EEC" w:rsidDel="00292258">
          <w:rPr>
            <w:sz w:val="22"/>
            <w:szCs w:val="22"/>
            <w:shd w:val="clear" w:color="auto" w:fill="FFFFFF"/>
            <w:rPrChange w:id="1734" w:author="Chen Liao" w:date="2021-03-29T18:57:00Z">
              <w:rPr>
                <w:shd w:val="clear" w:color="auto" w:fill="FFFFFF"/>
              </w:rPr>
            </w:rPrChange>
          </w:rPr>
          <w:delText xml:space="preserve">nly a limited number of gut bacteria </w:delText>
        </w:r>
      </w:del>
      <w:del w:id="1735" w:author="Chen Liao" w:date="2021-03-24T08:38:00Z">
        <w:r w:rsidRPr="002B6EEC" w:rsidDel="00E83D98">
          <w:rPr>
            <w:sz w:val="22"/>
            <w:szCs w:val="22"/>
            <w:shd w:val="clear" w:color="auto" w:fill="FFFFFF"/>
            <w:rPrChange w:id="1736" w:author="Chen Liao" w:date="2021-03-29T18:57:00Z">
              <w:rPr>
                <w:shd w:val="clear" w:color="auto" w:fill="FFFFFF"/>
              </w:rPr>
            </w:rPrChange>
          </w:rPr>
          <w:delText>may be a</w:delText>
        </w:r>
      </w:del>
      <w:del w:id="1737" w:author="Chen Liao" w:date="2021-03-24T09:05:00Z">
        <w:r w:rsidRPr="002B6EEC" w:rsidDel="00292258">
          <w:rPr>
            <w:sz w:val="22"/>
            <w:szCs w:val="22"/>
            <w:shd w:val="clear" w:color="auto" w:fill="FFFFFF"/>
            <w:rPrChange w:id="1738" w:author="Chen Liao" w:date="2021-03-29T18:57:00Z">
              <w:rPr>
                <w:shd w:val="clear" w:color="auto" w:fill="FFFFFF"/>
              </w:rPr>
            </w:rPrChange>
          </w:rPr>
          <w:delText xml:space="preserve">ble to degrade </w:delText>
        </w:r>
      </w:del>
      <w:del w:id="1739" w:author="Chen Liao" w:date="2021-03-24T08:31:00Z">
        <w:r w:rsidRPr="002B6EEC" w:rsidDel="00EE47F5">
          <w:rPr>
            <w:sz w:val="22"/>
            <w:szCs w:val="22"/>
            <w:shd w:val="clear" w:color="auto" w:fill="FFFFFF"/>
            <w:rPrChange w:id="1740" w:author="Chen Liao" w:date="2021-03-29T18:57:00Z">
              <w:rPr>
                <w:shd w:val="clear" w:color="auto" w:fill="FFFFFF"/>
              </w:rPr>
            </w:rPrChange>
          </w:rPr>
          <w:delText>any given</w:delText>
        </w:r>
      </w:del>
      <w:del w:id="1741" w:author="Chen Liao" w:date="2021-03-24T09:05:00Z">
        <w:r w:rsidRPr="002B6EEC" w:rsidDel="00292258">
          <w:rPr>
            <w:sz w:val="22"/>
            <w:szCs w:val="22"/>
            <w:shd w:val="clear" w:color="auto" w:fill="FFFFFF"/>
            <w:rPrChange w:id="1742" w:author="Chen Liao" w:date="2021-03-29T18:57:00Z">
              <w:rPr>
                <w:shd w:val="clear" w:color="auto" w:fill="FFFFFF"/>
              </w:rPr>
            </w:rPrChange>
          </w:rPr>
          <w:delText xml:space="preserve"> dietary fibers. Therefore, the </w:delText>
        </w:r>
      </w:del>
      <w:del w:id="1743" w:author="Chen Liao" w:date="2021-03-24T08:31:00Z">
        <w:r w:rsidRPr="002B6EEC" w:rsidDel="00EE47F5">
          <w:rPr>
            <w:sz w:val="22"/>
            <w:szCs w:val="22"/>
            <w:shd w:val="clear" w:color="auto" w:fill="FFFFFF"/>
            <w:rPrChange w:id="1744" w:author="Chen Liao" w:date="2021-03-29T18:57:00Z">
              <w:rPr>
                <w:shd w:val="clear" w:color="auto" w:fill="FFFFFF"/>
              </w:rPr>
            </w:rPrChange>
          </w:rPr>
          <w:delText xml:space="preserve">various </w:delText>
        </w:r>
      </w:del>
      <w:del w:id="1745" w:author="Chen Liao" w:date="2021-03-26T22:47:00Z">
        <w:r w:rsidRPr="002B6EEC" w:rsidDel="00576E39">
          <w:rPr>
            <w:sz w:val="22"/>
            <w:szCs w:val="22"/>
            <w:shd w:val="clear" w:color="auto" w:fill="FFFFFF"/>
            <w:rPrChange w:id="1746" w:author="Chen Liao" w:date="2021-03-29T18:57:00Z">
              <w:rPr>
                <w:shd w:val="clear" w:color="auto" w:fill="FFFFFF"/>
              </w:rPr>
            </w:rPrChange>
          </w:rPr>
          <w:delText xml:space="preserve">presence and abundance </w:delText>
        </w:r>
      </w:del>
      <w:del w:id="1747" w:author="Chen Liao" w:date="2021-03-24T09:05:00Z">
        <w:r w:rsidRPr="002B6EEC" w:rsidDel="00292258">
          <w:rPr>
            <w:sz w:val="22"/>
            <w:szCs w:val="22"/>
            <w:shd w:val="clear" w:color="auto" w:fill="FFFFFF"/>
            <w:rPrChange w:id="1748" w:author="Chen Liao" w:date="2021-03-29T18:57:00Z">
              <w:rPr>
                <w:shd w:val="clear" w:color="auto" w:fill="FFFFFF"/>
              </w:rPr>
            </w:rPrChange>
          </w:rPr>
          <w:delText>of these speci</w:delText>
        </w:r>
      </w:del>
      <w:del w:id="1749" w:author="Chen Liao" w:date="2021-03-24T08:40:00Z">
        <w:r w:rsidRPr="002B6EEC" w:rsidDel="0011568A">
          <w:rPr>
            <w:sz w:val="22"/>
            <w:szCs w:val="22"/>
            <w:shd w:val="clear" w:color="auto" w:fill="FFFFFF"/>
            <w:rPrChange w:id="1750" w:author="Chen Liao" w:date="2021-03-29T18:57:00Z">
              <w:rPr>
                <w:shd w:val="clear" w:color="auto" w:fill="FFFFFF"/>
              </w:rPr>
            </w:rPrChange>
          </w:rPr>
          <w:delText>fic</w:delText>
        </w:r>
      </w:del>
      <w:del w:id="1751" w:author="Chen Liao" w:date="2021-03-26T22:47:00Z">
        <w:r w:rsidRPr="002B6EEC" w:rsidDel="00576E39">
          <w:rPr>
            <w:sz w:val="22"/>
            <w:szCs w:val="22"/>
            <w:shd w:val="clear" w:color="auto" w:fill="FFFFFF"/>
            <w:rPrChange w:id="1752" w:author="Chen Liao" w:date="2021-03-29T18:57:00Z">
              <w:rPr>
                <w:shd w:val="clear" w:color="auto" w:fill="FFFFFF"/>
              </w:rPr>
            </w:rPrChange>
          </w:rPr>
          <w:delText xml:space="preserve"> degraders among individuals prior to dietary fiber supplementation could </w:delText>
        </w:r>
      </w:del>
      <w:del w:id="1753" w:author="Chen Liao" w:date="2021-03-25T08:50:00Z">
        <w:r w:rsidRPr="002B6EEC" w:rsidDel="00692B18">
          <w:rPr>
            <w:sz w:val="22"/>
            <w:szCs w:val="22"/>
            <w:shd w:val="clear" w:color="auto" w:fill="FFFFFF"/>
            <w:rPrChange w:id="1754" w:author="Chen Liao" w:date="2021-03-29T18:57:00Z">
              <w:rPr>
                <w:shd w:val="clear" w:color="auto" w:fill="FFFFFF"/>
              </w:rPr>
            </w:rPrChange>
          </w:rPr>
          <w:delText xml:space="preserve">induce </w:delText>
        </w:r>
      </w:del>
      <w:del w:id="1755" w:author="Chen Liao" w:date="2021-03-26T22:47:00Z">
        <w:r w:rsidRPr="002B6EEC" w:rsidDel="00576E39">
          <w:rPr>
            <w:sz w:val="22"/>
            <w:szCs w:val="22"/>
            <w:shd w:val="clear" w:color="auto" w:fill="FFFFFF"/>
            <w:rPrChange w:id="1756" w:author="Chen Liao" w:date="2021-03-29T18:57:00Z">
              <w:rPr>
                <w:shd w:val="clear" w:color="auto" w:fill="FFFFFF"/>
              </w:rPr>
            </w:rPrChange>
          </w:rPr>
          <w:delText xml:space="preserve">personalized </w:delText>
        </w:r>
      </w:del>
      <w:del w:id="1757" w:author="Chen Liao" w:date="2021-03-25T10:28:00Z">
        <w:r w:rsidRPr="002B6EEC" w:rsidDel="00955546">
          <w:rPr>
            <w:sz w:val="22"/>
            <w:szCs w:val="22"/>
            <w:shd w:val="clear" w:color="auto" w:fill="FFFFFF"/>
            <w:rPrChange w:id="1758" w:author="Chen Liao" w:date="2021-03-29T18:57:00Z">
              <w:rPr>
                <w:shd w:val="clear" w:color="auto" w:fill="FFFFFF"/>
              </w:rPr>
            </w:rPrChange>
          </w:rPr>
          <w:delText xml:space="preserve">microbial responses and </w:delText>
        </w:r>
      </w:del>
      <w:del w:id="1759" w:author="Chen Liao" w:date="2021-03-26T22:47:00Z">
        <w:r w:rsidRPr="002B6EEC" w:rsidDel="00576E39">
          <w:rPr>
            <w:sz w:val="22"/>
            <w:szCs w:val="22"/>
            <w:shd w:val="clear" w:color="auto" w:fill="FFFFFF"/>
            <w:rPrChange w:id="1760" w:author="Chen Liao" w:date="2021-03-29T18:57:00Z">
              <w:rPr>
                <w:shd w:val="clear" w:color="auto" w:fill="FFFFFF"/>
              </w:rPr>
            </w:rPrChange>
          </w:rPr>
          <w:delText xml:space="preserve">outcomes </w:delText>
        </w:r>
        <w:r w:rsidRPr="002B6EEC" w:rsidDel="00576E39">
          <w:rPr>
            <w:sz w:val="22"/>
            <w:szCs w:val="22"/>
            <w:shd w:val="clear" w:color="auto" w:fill="FFFFFF"/>
            <w:rPrChange w:id="1761" w:author="Chen Liao" w:date="2021-03-29T18:57:00Z">
              <w:rPr>
                <w:shd w:val="clear" w:color="auto" w:fill="FFFFFF"/>
              </w:rPr>
            </w:rPrChange>
          </w:rPr>
          <w:fldChar w:fldCharType="begin"/>
        </w:r>
        <w:r w:rsidR="00434C87" w:rsidRPr="002B6EEC" w:rsidDel="00576E39">
          <w:rPr>
            <w:sz w:val="22"/>
            <w:szCs w:val="22"/>
            <w:shd w:val="clear" w:color="auto" w:fill="FFFFFF"/>
            <w:rPrChange w:id="1762" w:author="Chen Liao" w:date="2021-03-29T18:57:00Z">
              <w:rPr>
                <w:shd w:val="clear" w:color="auto" w:fill="FFFFFF"/>
              </w:rPr>
            </w:rPrChange>
          </w:rPr>
          <w:delInstrText xml:space="preserve"> ADDIN NE.Ref.{D1F3CB28-35E3-40C8-81B1-E4D5E3F3E2BB}</w:delInstrText>
        </w:r>
        <w:r w:rsidRPr="002B6EEC" w:rsidDel="00576E39">
          <w:rPr>
            <w:sz w:val="22"/>
            <w:szCs w:val="22"/>
            <w:shd w:val="clear" w:color="auto" w:fill="FFFFFF"/>
            <w:rPrChange w:id="1763" w:author="Chen Liao" w:date="2021-03-29T18:57:00Z">
              <w:rPr>
                <w:shd w:val="clear" w:color="auto" w:fill="FFFFFF"/>
              </w:rPr>
            </w:rPrChange>
          </w:rPr>
          <w:fldChar w:fldCharType="separate"/>
        </w:r>
        <w:r w:rsidR="00ED3422" w:rsidRPr="002B6EEC" w:rsidDel="00576E39">
          <w:rPr>
            <w:color w:val="080000"/>
            <w:sz w:val="22"/>
            <w:szCs w:val="22"/>
            <w:rPrChange w:id="1764" w:author="Chen Liao" w:date="2021-03-29T18:57:00Z">
              <w:rPr>
                <w:color w:val="080000"/>
              </w:rPr>
            </w:rPrChange>
          </w:rPr>
          <w:delText>[17]</w:delText>
        </w:r>
        <w:r w:rsidRPr="002B6EEC" w:rsidDel="00576E39">
          <w:rPr>
            <w:sz w:val="22"/>
            <w:szCs w:val="22"/>
            <w:shd w:val="clear" w:color="auto" w:fill="FFFFFF"/>
            <w:rPrChange w:id="1765" w:author="Chen Liao" w:date="2021-03-29T18:57:00Z">
              <w:rPr>
                <w:shd w:val="clear" w:color="auto" w:fill="FFFFFF"/>
              </w:rPr>
            </w:rPrChange>
          </w:rPr>
          <w:fldChar w:fldCharType="end"/>
        </w:r>
        <w:r w:rsidRPr="002B6EEC" w:rsidDel="00576E39">
          <w:rPr>
            <w:sz w:val="22"/>
            <w:szCs w:val="22"/>
            <w:shd w:val="clear" w:color="auto" w:fill="FFFFFF"/>
            <w:rPrChange w:id="1766" w:author="Chen Liao" w:date="2021-03-29T18:57:00Z">
              <w:rPr>
                <w:shd w:val="clear" w:color="auto" w:fill="FFFFFF"/>
              </w:rPr>
            </w:rPrChange>
          </w:rPr>
          <w:delText>.</w:delText>
        </w:r>
      </w:del>
      <w:del w:id="1767" w:author="Chen Liao" w:date="2021-03-24T08:32:00Z">
        <w:r w:rsidRPr="002B6EEC" w:rsidDel="00EE47F5">
          <w:rPr>
            <w:sz w:val="22"/>
            <w:szCs w:val="22"/>
            <w:shd w:val="clear" w:color="auto" w:fill="FFFFFF"/>
            <w:rPrChange w:id="1768" w:author="Chen Liao" w:date="2021-03-29T18:57:00Z">
              <w:rPr>
                <w:shd w:val="clear" w:color="auto" w:fill="FFFFFF"/>
              </w:rPr>
            </w:rPrChange>
          </w:rPr>
          <w:delText xml:space="preserve"> </w:delText>
        </w:r>
      </w:del>
      <w:del w:id="1769" w:author="Chen Liao" w:date="2021-03-26T22:47:00Z">
        <w:r w:rsidRPr="002B6EEC" w:rsidDel="00576E39">
          <w:rPr>
            <w:sz w:val="22"/>
            <w:szCs w:val="22"/>
            <w:shd w:val="clear" w:color="auto" w:fill="FFFFFF"/>
            <w:rPrChange w:id="1770" w:author="Chen Liao" w:date="2021-03-29T18:57:00Z">
              <w:rPr>
                <w:shd w:val="clear" w:color="auto" w:fill="FFFFFF"/>
              </w:rPr>
            </w:rPrChange>
          </w:rPr>
          <w:delText xml:space="preserve">As such, </w:delText>
        </w:r>
      </w:del>
      <w:del w:id="1771" w:author="Chen Liao" w:date="2021-03-25T10:19:00Z">
        <w:r w:rsidRPr="002B6EEC" w:rsidDel="00955546">
          <w:rPr>
            <w:sz w:val="22"/>
            <w:szCs w:val="22"/>
            <w:shd w:val="clear" w:color="auto" w:fill="FFFFFF"/>
            <w:rPrChange w:id="1772" w:author="Chen Liao" w:date="2021-03-29T18:57:00Z">
              <w:rPr>
                <w:shd w:val="clear" w:color="auto" w:fill="FFFFFF"/>
              </w:rPr>
            </w:rPrChange>
          </w:rPr>
          <w:delText>t</w:delText>
        </w:r>
      </w:del>
      <w:del w:id="1773" w:author="Chen Liao" w:date="2021-03-27T00:00:00Z">
        <w:r w:rsidRPr="002B6EEC" w:rsidDel="00D51357">
          <w:rPr>
            <w:sz w:val="22"/>
            <w:szCs w:val="22"/>
            <w:shd w:val="clear" w:color="auto" w:fill="FFFFFF"/>
            <w:rPrChange w:id="1774" w:author="Chen Liao" w:date="2021-03-29T18:57:00Z">
              <w:rPr>
                <w:shd w:val="clear" w:color="auto" w:fill="FFFFFF"/>
              </w:rPr>
            </w:rPrChange>
          </w:rPr>
          <w:delText xml:space="preserve">o improve the clinical efficacy of dietary fiber interventions with rational design of personalized nutritional intervention </w:delText>
        </w:r>
        <w:r w:rsidRPr="002B6EEC" w:rsidDel="00D51357">
          <w:rPr>
            <w:sz w:val="22"/>
            <w:szCs w:val="22"/>
            <w:rPrChange w:id="1775" w:author="Chen Liao" w:date="2021-03-29T18:57:00Z">
              <w:rPr/>
            </w:rPrChange>
          </w:rPr>
          <w:delText>regimens</w:delText>
        </w:r>
        <w:r w:rsidRPr="002B6EEC" w:rsidDel="00D51357">
          <w:rPr>
            <w:sz w:val="22"/>
            <w:szCs w:val="22"/>
            <w:shd w:val="clear" w:color="auto" w:fill="FFFFFF"/>
            <w:rPrChange w:id="1776" w:author="Chen Liao" w:date="2021-03-29T18:57:00Z">
              <w:rPr>
                <w:shd w:val="clear" w:color="auto" w:fill="FFFFFF"/>
              </w:rPr>
            </w:rPrChange>
          </w:rPr>
          <w:delText>, it is critical to</w:delText>
        </w:r>
      </w:del>
      <w:del w:id="1777" w:author="Chen Liao" w:date="2021-03-24T09:07:00Z">
        <w:r w:rsidRPr="002B6EEC" w:rsidDel="00840CD0">
          <w:rPr>
            <w:sz w:val="22"/>
            <w:szCs w:val="22"/>
            <w:shd w:val="clear" w:color="auto" w:fill="FFFFFF"/>
            <w:rPrChange w:id="1778" w:author="Chen Liao" w:date="2021-03-29T18:57:00Z">
              <w:rPr>
                <w:shd w:val="clear" w:color="auto" w:fill="FFFFFF"/>
              </w:rPr>
            </w:rPrChange>
          </w:rPr>
          <w:delText xml:space="preserve"> </w:delText>
        </w:r>
      </w:del>
      <w:del w:id="1779" w:author="Chen Liao" w:date="2021-03-24T08:33:00Z">
        <w:r w:rsidRPr="002B6EEC" w:rsidDel="00EE47F5">
          <w:rPr>
            <w:sz w:val="22"/>
            <w:szCs w:val="22"/>
            <w:shd w:val="clear" w:color="auto" w:fill="FFFFFF"/>
            <w:rPrChange w:id="1780" w:author="Chen Liao" w:date="2021-03-29T18:57:00Z">
              <w:rPr>
                <w:shd w:val="clear" w:color="auto" w:fill="FFFFFF"/>
              </w:rPr>
            </w:rPrChange>
          </w:rPr>
          <w:delText>understand how members of the gut ecosystem respond as individual strains as well as how they interact with one another as functional groups through longitudinal cascading alteration profiles of gut microbiome</w:delText>
        </w:r>
        <w:r w:rsidRPr="002B6EEC" w:rsidDel="00EE47F5">
          <w:rPr>
            <w:sz w:val="22"/>
            <w:szCs w:val="22"/>
            <w:rPrChange w:id="1781" w:author="Chen Liao" w:date="2021-03-29T18:57:00Z">
              <w:rPr/>
            </w:rPrChange>
          </w:rPr>
          <w:delText>.</w:delText>
        </w:r>
        <w:r w:rsidRPr="002B6EEC" w:rsidDel="00EE47F5">
          <w:rPr>
            <w:sz w:val="22"/>
            <w:szCs w:val="22"/>
            <w:shd w:val="clear" w:color="auto" w:fill="FFFFFF"/>
            <w:rPrChange w:id="1782" w:author="Chen Liao" w:date="2021-03-29T18:57:00Z">
              <w:rPr>
                <w:shd w:val="clear" w:color="auto" w:fill="FFFFFF"/>
              </w:rPr>
            </w:rPrChange>
          </w:rPr>
          <w:delText xml:space="preserve"> </w:delText>
        </w:r>
      </w:del>
    </w:p>
    <w:p w14:paraId="206326EA" w14:textId="77777777" w:rsidR="009E0702" w:rsidRPr="002B6EEC" w:rsidRDefault="009E0702">
      <w:pPr>
        <w:jc w:val="both"/>
        <w:rPr>
          <w:ins w:id="1783" w:author="Chen Liao" w:date="2021-03-09T15:08:00Z"/>
          <w:sz w:val="22"/>
          <w:szCs w:val="22"/>
          <w:shd w:val="clear" w:color="auto" w:fill="FFFFFF"/>
          <w:rPrChange w:id="1784" w:author="Chen Liao" w:date="2021-03-29T18:57:00Z">
            <w:rPr>
              <w:ins w:id="1785" w:author="Chen Liao" w:date="2021-03-09T15:08:00Z"/>
              <w:shd w:val="clear" w:color="auto" w:fill="FFFFFF"/>
            </w:rPr>
          </w:rPrChange>
        </w:rPr>
        <w:pPrChange w:id="1786" w:author="Chen Liao" w:date="2021-03-25T10:14:00Z">
          <w:pPr>
            <w:spacing w:after="240"/>
            <w:ind w:firstLineChars="200" w:firstLine="480"/>
            <w:jc w:val="both"/>
          </w:pPr>
        </w:pPrChange>
      </w:pPr>
    </w:p>
    <w:p w14:paraId="330E4AF1" w14:textId="6E8CCEB9" w:rsidR="00142331" w:rsidRPr="002B6EEC" w:rsidRDefault="00142331">
      <w:pPr>
        <w:spacing w:after="240"/>
        <w:jc w:val="both"/>
        <w:rPr>
          <w:sz w:val="22"/>
          <w:szCs w:val="22"/>
          <w:u w:val="single"/>
          <w:shd w:val="clear" w:color="auto" w:fill="FFFFFF"/>
          <w:rPrChange w:id="1787" w:author="Chen Liao" w:date="2021-03-29T18:57:00Z">
            <w:rPr>
              <w:szCs w:val="21"/>
              <w:shd w:val="clear" w:color="auto" w:fill="FFFFFF"/>
            </w:rPr>
          </w:rPrChange>
        </w:rPr>
        <w:pPrChange w:id="1788" w:author="Chen Liao" w:date="2021-03-24T10:44:00Z">
          <w:pPr>
            <w:spacing w:after="240"/>
            <w:ind w:firstLineChars="200" w:firstLine="480"/>
            <w:jc w:val="both"/>
          </w:pPr>
        </w:pPrChange>
      </w:pPr>
      <w:ins w:id="1789" w:author="Chen Liao" w:date="2021-03-09T15:08:00Z">
        <w:r w:rsidRPr="002B6EEC">
          <w:rPr>
            <w:sz w:val="22"/>
            <w:szCs w:val="22"/>
            <w:u w:val="single"/>
            <w:shd w:val="clear" w:color="auto" w:fill="FFFFFF"/>
            <w:rPrChange w:id="1790" w:author="Chen Liao" w:date="2021-03-29T18:57:00Z">
              <w:rPr>
                <w:szCs w:val="21"/>
                <w:shd w:val="clear" w:color="auto" w:fill="FFFFFF"/>
              </w:rPr>
            </w:rPrChange>
          </w:rPr>
          <w:t xml:space="preserve"># </w:t>
        </w:r>
      </w:ins>
      <w:ins w:id="1791" w:author="Chen Liao" w:date="2021-03-09T15:23:00Z">
        <w:r w:rsidR="00A62A4B" w:rsidRPr="002B6EEC">
          <w:rPr>
            <w:sz w:val="22"/>
            <w:szCs w:val="22"/>
            <w:u w:val="single"/>
            <w:shd w:val="clear" w:color="auto" w:fill="FFFFFF"/>
            <w:rPrChange w:id="1792" w:author="Chen Liao" w:date="2021-03-29T18:57:00Z">
              <w:rPr>
                <w:u w:val="single"/>
                <w:shd w:val="clear" w:color="auto" w:fill="FFFFFF"/>
              </w:rPr>
            </w:rPrChange>
          </w:rPr>
          <w:t>Our approach t</w:t>
        </w:r>
      </w:ins>
      <w:ins w:id="1793" w:author="Chen Liao" w:date="2021-03-09T15:08:00Z">
        <w:r w:rsidRPr="002B6EEC">
          <w:rPr>
            <w:sz w:val="22"/>
            <w:szCs w:val="22"/>
            <w:u w:val="single"/>
            <w:shd w:val="clear" w:color="auto" w:fill="FFFFFF"/>
            <w:rPrChange w:id="1794" w:author="Chen Liao" w:date="2021-03-29T18:57:00Z">
              <w:rPr>
                <w:szCs w:val="21"/>
                <w:shd w:val="clear" w:color="auto" w:fill="FFFFFF"/>
              </w:rPr>
            </w:rPrChange>
          </w:rPr>
          <w:t>o meet th</w:t>
        </w:r>
      </w:ins>
      <w:ins w:id="1795" w:author="Chen Liao" w:date="2021-03-09T15:09:00Z">
        <w:r w:rsidRPr="002B6EEC">
          <w:rPr>
            <w:sz w:val="22"/>
            <w:szCs w:val="22"/>
            <w:u w:val="single"/>
            <w:shd w:val="clear" w:color="auto" w:fill="FFFFFF"/>
            <w:rPrChange w:id="1796" w:author="Chen Liao" w:date="2021-03-29T18:57:00Z">
              <w:rPr>
                <w:szCs w:val="21"/>
                <w:shd w:val="clear" w:color="auto" w:fill="FFFFFF"/>
              </w:rPr>
            </w:rPrChange>
          </w:rPr>
          <w:t>e challenges</w:t>
        </w:r>
      </w:ins>
    </w:p>
    <w:p w14:paraId="7E754465" w14:textId="045CCA83" w:rsidR="001214DC" w:rsidRPr="002B6EEC" w:rsidDel="00B21789" w:rsidRDefault="00BA3C34">
      <w:pPr>
        <w:jc w:val="both"/>
        <w:rPr>
          <w:del w:id="1797" w:author="Chen Liao" w:date="2021-03-24T06:56:00Z"/>
          <w:moveTo w:id="1798" w:author="Chen Liao" w:date="2021-03-14T08:10:00Z"/>
          <w:rFonts w:eastAsia="SimSun"/>
          <w:color w:val="2A2A2A"/>
          <w:sz w:val="22"/>
          <w:szCs w:val="22"/>
          <w:shd w:val="clear" w:color="auto" w:fill="FFFFFF"/>
          <w:rPrChange w:id="1799" w:author="Chen Liao" w:date="2021-03-29T18:57:00Z">
            <w:rPr>
              <w:del w:id="1800" w:author="Chen Liao" w:date="2021-03-24T06:56:00Z"/>
              <w:moveTo w:id="1801" w:author="Chen Liao" w:date="2021-03-14T08:10:00Z"/>
              <w:color w:val="000000"/>
            </w:rPr>
          </w:rPrChange>
        </w:rPr>
      </w:pPr>
      <w:ins w:id="1802" w:author="Chen Liao" w:date="2021-03-24T06:39:00Z">
        <w:r w:rsidRPr="002B6EEC">
          <w:rPr>
            <w:sz w:val="22"/>
            <w:szCs w:val="22"/>
            <w:shd w:val="clear" w:color="auto" w:fill="FFFFFF"/>
            <w:rPrChange w:id="1803" w:author="Chen Liao" w:date="2021-03-29T18:57:00Z">
              <w:rPr>
                <w:shd w:val="clear" w:color="auto" w:fill="FFFFFF"/>
              </w:rPr>
            </w:rPrChange>
          </w:rPr>
          <w:t xml:space="preserve">Compared to antibiotics which can severely disrupt gut microbiota and lead to expansion and domination of facultative anaerobes (e.g., </w:t>
        </w:r>
        <w:commentRangeStart w:id="1804"/>
        <w:r w:rsidRPr="002B6EEC">
          <w:rPr>
            <w:sz w:val="22"/>
            <w:szCs w:val="22"/>
            <w:shd w:val="clear" w:color="auto" w:fill="FFFFFF"/>
            <w:rPrChange w:id="1805" w:author="Chen Liao" w:date="2021-03-29T18:57:00Z">
              <w:rPr>
                <w:shd w:val="clear" w:color="auto" w:fill="FFFFFF"/>
              </w:rPr>
            </w:rPrChange>
          </w:rPr>
          <w:t>Vancomycin-resistant Enterococcus</w:t>
        </w:r>
      </w:ins>
      <w:commentRangeEnd w:id="1804"/>
      <w:ins w:id="1806" w:author="Chen Liao" w:date="2021-03-27T07:46:00Z">
        <w:r w:rsidR="00CB2CFD" w:rsidRPr="002B6EEC">
          <w:rPr>
            <w:rStyle w:val="CommentReference"/>
            <w:sz w:val="15"/>
            <w:szCs w:val="15"/>
            <w:rPrChange w:id="1807" w:author="Chen Liao" w:date="2021-03-29T18:57:00Z">
              <w:rPr>
                <w:rStyle w:val="CommentReference"/>
              </w:rPr>
            </w:rPrChange>
          </w:rPr>
          <w:commentReference w:id="1804"/>
        </w:r>
      </w:ins>
      <w:ins w:id="1808" w:author="Chen Liao" w:date="2021-03-24T06:39:00Z">
        <w:r w:rsidRPr="002B6EEC">
          <w:rPr>
            <w:sz w:val="22"/>
            <w:szCs w:val="22"/>
            <w:shd w:val="clear" w:color="auto" w:fill="FFFFFF"/>
            <w:rPrChange w:id="1809" w:author="Chen Liao" w:date="2021-03-29T18:57:00Z">
              <w:rPr>
                <w:shd w:val="clear" w:color="auto" w:fill="FFFFFF"/>
              </w:rPr>
            </w:rPrChange>
          </w:rPr>
          <w:t>)</w:t>
        </w:r>
      </w:ins>
      <w:ins w:id="1810" w:author="Chen Liao" w:date="2021-03-24T06:42:00Z">
        <w:r w:rsidR="00202363" w:rsidRPr="002B6EEC">
          <w:rPr>
            <w:sz w:val="22"/>
            <w:szCs w:val="22"/>
            <w:shd w:val="clear" w:color="auto" w:fill="FFFFFF"/>
            <w:rPrChange w:id="1811" w:author="Chen Liao" w:date="2021-03-29T18:57:00Z">
              <w:rPr>
                <w:shd w:val="clear" w:color="auto" w:fill="FFFFFF"/>
              </w:rPr>
            </w:rPrChange>
          </w:rPr>
          <w:t xml:space="preserve"> in the gut</w:t>
        </w:r>
      </w:ins>
      <w:ins w:id="1812" w:author="Chen Liao" w:date="2021-03-24T06:39:00Z">
        <w:r w:rsidRPr="002B6EEC">
          <w:rPr>
            <w:sz w:val="22"/>
            <w:szCs w:val="22"/>
            <w:shd w:val="clear" w:color="auto" w:fill="FFFFFF"/>
            <w:rPrChange w:id="1813" w:author="Chen Liao" w:date="2021-03-29T18:57:00Z">
              <w:rPr>
                <w:shd w:val="clear" w:color="auto" w:fill="FFFFFF"/>
              </w:rPr>
            </w:rPrChange>
          </w:rPr>
          <w:t xml:space="preserve">, diet as a modifiable factor is much milder and its effects may </w:t>
        </w:r>
      </w:ins>
      <w:ins w:id="1814" w:author="Chen Liao" w:date="2021-03-24T06:41:00Z">
        <w:r w:rsidR="00F038B7" w:rsidRPr="002B6EEC">
          <w:rPr>
            <w:sz w:val="22"/>
            <w:szCs w:val="22"/>
            <w:shd w:val="clear" w:color="auto" w:fill="FFFFFF"/>
            <w:rPrChange w:id="1815" w:author="Chen Liao" w:date="2021-03-29T18:57:00Z">
              <w:rPr>
                <w:shd w:val="clear" w:color="auto" w:fill="FFFFFF"/>
              </w:rPr>
            </w:rPrChange>
          </w:rPr>
          <w:t>be</w:t>
        </w:r>
      </w:ins>
      <w:ins w:id="1816" w:author="Chen Liao" w:date="2021-03-24T06:39:00Z">
        <w:r w:rsidRPr="002B6EEC">
          <w:rPr>
            <w:sz w:val="22"/>
            <w:szCs w:val="22"/>
            <w:shd w:val="clear" w:color="auto" w:fill="FFFFFF"/>
            <w:rPrChange w:id="1817" w:author="Chen Liao" w:date="2021-03-29T18:57:00Z">
              <w:rPr>
                <w:shd w:val="clear" w:color="auto" w:fill="FFFFFF"/>
              </w:rPr>
            </w:rPrChange>
          </w:rPr>
          <w:t xml:space="preserve"> statistically </w:t>
        </w:r>
      </w:ins>
      <w:ins w:id="1818" w:author="Chen Liao" w:date="2021-03-27T07:47:00Z">
        <w:r w:rsidR="00EC47D9" w:rsidRPr="002B6EEC">
          <w:rPr>
            <w:sz w:val="22"/>
            <w:szCs w:val="22"/>
            <w:shd w:val="clear" w:color="auto" w:fill="FFFFFF"/>
            <w:rPrChange w:id="1819" w:author="Chen Liao" w:date="2021-03-29T18:57:00Z">
              <w:rPr>
                <w:shd w:val="clear" w:color="auto" w:fill="FFFFFF"/>
              </w:rPr>
            </w:rPrChange>
          </w:rPr>
          <w:t>masked by</w:t>
        </w:r>
      </w:ins>
      <w:ins w:id="1820" w:author="Chen Liao" w:date="2021-03-24T06:39:00Z">
        <w:r w:rsidRPr="002B6EEC">
          <w:rPr>
            <w:sz w:val="22"/>
            <w:szCs w:val="22"/>
            <w:shd w:val="clear" w:color="auto" w:fill="FFFFFF"/>
            <w:rPrChange w:id="1821" w:author="Chen Liao" w:date="2021-03-29T18:57:00Z">
              <w:rPr>
                <w:shd w:val="clear" w:color="auto" w:fill="FFFFFF"/>
              </w:rPr>
            </w:rPrChange>
          </w:rPr>
          <w:t xml:space="preserve"> </w:t>
        </w:r>
        <w:proofErr w:type="spellStart"/>
        <w:r w:rsidRPr="002B6EEC">
          <w:rPr>
            <w:sz w:val="22"/>
            <w:szCs w:val="22"/>
            <w:shd w:val="clear" w:color="auto" w:fill="FFFFFF"/>
            <w:rPrChange w:id="1822" w:author="Chen Liao" w:date="2021-03-29T18:57:00Z">
              <w:rPr>
                <w:shd w:val="clear" w:color="auto" w:fill="FFFFFF"/>
              </w:rPr>
            </w:rPrChange>
          </w:rPr>
          <w:t>counfinding</w:t>
        </w:r>
        <w:proofErr w:type="spellEnd"/>
        <w:r w:rsidRPr="002B6EEC">
          <w:rPr>
            <w:sz w:val="22"/>
            <w:szCs w:val="22"/>
            <w:shd w:val="clear" w:color="auto" w:fill="FFFFFF"/>
            <w:rPrChange w:id="1823" w:author="Chen Liao" w:date="2021-03-29T18:57:00Z">
              <w:rPr>
                <w:shd w:val="clear" w:color="auto" w:fill="FFFFFF"/>
              </w:rPr>
            </w:rPrChange>
          </w:rPr>
          <w:t xml:space="preserve"> variables in clinical trials</w:t>
        </w:r>
      </w:ins>
      <w:ins w:id="1824" w:author="Chen Liao" w:date="2021-03-24T09:38:00Z">
        <w:r w:rsidR="00292773" w:rsidRPr="002B6EEC">
          <w:rPr>
            <w:sz w:val="22"/>
            <w:szCs w:val="22"/>
            <w:shd w:val="clear" w:color="auto" w:fill="FFFFFF"/>
            <w:rPrChange w:id="1825" w:author="Chen Liao" w:date="2021-03-29T18:57:00Z">
              <w:rPr>
                <w:shd w:val="clear" w:color="auto" w:fill="FFFFFF"/>
              </w:rPr>
            </w:rPrChange>
          </w:rPr>
          <w:t xml:space="preserve">. </w:t>
        </w:r>
      </w:ins>
      <w:ins w:id="1826" w:author="Chen Liao" w:date="2021-03-24T06:39:00Z">
        <w:r w:rsidRPr="002B6EEC">
          <w:rPr>
            <w:sz w:val="22"/>
            <w:szCs w:val="22"/>
            <w:shd w:val="clear" w:color="auto" w:fill="FFFFFF"/>
            <w:rPrChange w:id="1827" w:author="Chen Liao" w:date="2021-03-29T18:57:00Z">
              <w:rPr>
                <w:shd w:val="clear" w:color="auto" w:fill="FFFFFF"/>
              </w:rPr>
            </w:rPrChange>
          </w:rPr>
          <w:t xml:space="preserve">Studying dietary effects </w:t>
        </w:r>
      </w:ins>
      <w:ins w:id="1828" w:author="Chen Liao" w:date="2021-03-24T06:51:00Z">
        <w:r w:rsidR="00C20CB6" w:rsidRPr="002B6EEC">
          <w:rPr>
            <w:sz w:val="22"/>
            <w:szCs w:val="22"/>
            <w:shd w:val="clear" w:color="auto" w:fill="FFFFFF"/>
            <w:rPrChange w:id="1829" w:author="Chen Liao" w:date="2021-03-29T18:57:00Z">
              <w:rPr>
                <w:shd w:val="clear" w:color="auto" w:fill="FFFFFF"/>
              </w:rPr>
            </w:rPrChange>
          </w:rPr>
          <w:t xml:space="preserve">on gut microbiota </w:t>
        </w:r>
      </w:ins>
      <w:ins w:id="1830" w:author="Chen Liao" w:date="2021-03-24T06:39:00Z">
        <w:r w:rsidRPr="002B6EEC">
          <w:rPr>
            <w:sz w:val="22"/>
            <w:szCs w:val="22"/>
            <w:shd w:val="clear" w:color="auto" w:fill="FFFFFF"/>
            <w:rPrChange w:id="1831" w:author="Chen Liao" w:date="2021-03-29T18:57:00Z">
              <w:rPr>
                <w:shd w:val="clear" w:color="auto" w:fill="FFFFFF"/>
              </w:rPr>
            </w:rPrChange>
          </w:rPr>
          <w:t xml:space="preserve">using mouse models, as a complimentary alternative to clinical trials, </w:t>
        </w:r>
      </w:ins>
      <w:ins w:id="1832" w:author="Chen Liao" w:date="2021-03-24T06:48:00Z">
        <w:r w:rsidR="00745922" w:rsidRPr="002B6EEC">
          <w:rPr>
            <w:sz w:val="22"/>
            <w:szCs w:val="22"/>
            <w:shd w:val="clear" w:color="auto" w:fill="FFFFFF"/>
            <w:rPrChange w:id="1833" w:author="Chen Liao" w:date="2021-03-29T18:57:00Z">
              <w:rPr>
                <w:shd w:val="clear" w:color="auto" w:fill="FFFFFF"/>
              </w:rPr>
            </w:rPrChange>
          </w:rPr>
          <w:t xml:space="preserve">has better controls over </w:t>
        </w:r>
      </w:ins>
      <w:ins w:id="1834" w:author="Chen Liao" w:date="2021-03-24T06:49:00Z">
        <w:r w:rsidR="00745922" w:rsidRPr="002B6EEC">
          <w:rPr>
            <w:sz w:val="22"/>
            <w:szCs w:val="22"/>
            <w:shd w:val="clear" w:color="auto" w:fill="FFFFFF"/>
            <w:rPrChange w:id="1835" w:author="Chen Liao" w:date="2021-03-29T18:57:00Z">
              <w:rPr>
                <w:shd w:val="clear" w:color="auto" w:fill="FFFFFF"/>
              </w:rPr>
            </w:rPrChange>
          </w:rPr>
          <w:t>confounding variations between individuals driven by environmental and other host differences.</w:t>
        </w:r>
        <w:r w:rsidR="00D103EB" w:rsidRPr="002B6EEC">
          <w:rPr>
            <w:sz w:val="22"/>
            <w:szCs w:val="22"/>
            <w:shd w:val="clear" w:color="auto" w:fill="FFFFFF"/>
            <w:rPrChange w:id="1836" w:author="Chen Liao" w:date="2021-03-29T18:57:00Z">
              <w:rPr>
                <w:shd w:val="clear" w:color="auto" w:fill="FFFFFF"/>
              </w:rPr>
            </w:rPrChange>
          </w:rPr>
          <w:t xml:space="preserve"> </w:t>
        </w:r>
      </w:ins>
      <w:ins w:id="1837" w:author="Chen Liao" w:date="2021-03-24T06:50:00Z">
        <w:r w:rsidR="00D103EB" w:rsidRPr="002B6EEC">
          <w:rPr>
            <w:sz w:val="22"/>
            <w:szCs w:val="22"/>
            <w:shd w:val="clear" w:color="auto" w:fill="FFFFFF"/>
            <w:rPrChange w:id="1838" w:author="Chen Liao" w:date="2021-03-29T18:57:00Z">
              <w:rPr>
                <w:shd w:val="clear" w:color="auto" w:fill="FFFFFF"/>
              </w:rPr>
            </w:rPrChange>
          </w:rPr>
          <w:t>For this purpose, we</w:t>
        </w:r>
      </w:ins>
      <w:ins w:id="1839" w:author="Chen Liao" w:date="2021-03-24T06:49:00Z">
        <w:r w:rsidR="00D103EB" w:rsidRPr="002B6EEC">
          <w:rPr>
            <w:sz w:val="22"/>
            <w:szCs w:val="22"/>
            <w:shd w:val="clear" w:color="auto" w:fill="FFFFFF"/>
            <w:rPrChange w:id="1840" w:author="Chen Liao" w:date="2021-03-29T18:57:00Z">
              <w:rPr>
                <w:shd w:val="clear" w:color="auto" w:fill="FFFFFF"/>
              </w:rPr>
            </w:rPrChange>
          </w:rPr>
          <w:t xml:space="preserve"> </w:t>
        </w:r>
      </w:ins>
      <w:ins w:id="1841" w:author="Chen Liao" w:date="2021-03-24T06:50:00Z">
        <w:r w:rsidR="00D103EB" w:rsidRPr="002B6EEC">
          <w:rPr>
            <w:sz w:val="22"/>
            <w:szCs w:val="22"/>
            <w:shd w:val="clear" w:color="auto" w:fill="FFFFFF"/>
            <w:rPrChange w:id="1842" w:author="Chen Liao" w:date="2021-03-29T18:57:00Z">
              <w:rPr>
                <w:shd w:val="clear" w:color="auto" w:fill="FFFFFF"/>
              </w:rPr>
            </w:rPrChange>
          </w:rPr>
          <w:t xml:space="preserve">purchased age- and gender-matched isogenic </w:t>
        </w:r>
      </w:ins>
      <w:ins w:id="1843" w:author="Chen Liao" w:date="2021-03-24T06:57:00Z">
        <w:r w:rsidR="00B55DE3" w:rsidRPr="002B6EEC">
          <w:rPr>
            <w:rFonts w:eastAsia="SimSun"/>
            <w:color w:val="2A2A2A"/>
            <w:sz w:val="22"/>
            <w:szCs w:val="22"/>
            <w:shd w:val="clear" w:color="auto" w:fill="FFFFFF"/>
            <w:rPrChange w:id="1844" w:author="Chen Liao" w:date="2021-03-29T18:57:00Z">
              <w:rPr>
                <w:rFonts w:eastAsia="SimSun"/>
                <w:color w:val="2A2A2A"/>
                <w:shd w:val="clear" w:color="auto" w:fill="FFFFFF"/>
              </w:rPr>
            </w:rPrChange>
          </w:rPr>
          <w:t xml:space="preserve">C57BL/6J  </w:t>
        </w:r>
      </w:ins>
      <w:ins w:id="1845" w:author="Chen Liao" w:date="2021-03-24T06:50:00Z">
        <w:r w:rsidR="00D103EB" w:rsidRPr="002B6EEC">
          <w:rPr>
            <w:sz w:val="22"/>
            <w:szCs w:val="22"/>
            <w:shd w:val="clear" w:color="auto" w:fill="FFFFFF"/>
            <w:rPrChange w:id="1846" w:author="Chen Liao" w:date="2021-03-29T18:57:00Z">
              <w:rPr>
                <w:shd w:val="clear" w:color="auto" w:fill="FFFFFF"/>
              </w:rPr>
            </w:rPrChange>
          </w:rPr>
          <w:t xml:space="preserve">mice </w:t>
        </w:r>
      </w:ins>
      <w:ins w:id="1847" w:author="Chen Liao" w:date="2021-03-24T06:54:00Z">
        <w:r w:rsidR="00B21789" w:rsidRPr="002B6EEC">
          <w:rPr>
            <w:sz w:val="22"/>
            <w:szCs w:val="22"/>
            <w:shd w:val="clear" w:color="auto" w:fill="FFFFFF"/>
            <w:rPrChange w:id="1848" w:author="Chen Liao" w:date="2021-03-29T18:57:00Z">
              <w:rPr>
                <w:shd w:val="clear" w:color="auto" w:fill="FFFFFF"/>
              </w:rPr>
            </w:rPrChange>
          </w:rPr>
          <w:t xml:space="preserve">that harbor </w:t>
        </w:r>
        <w:proofErr w:type="spellStart"/>
        <w:r w:rsidR="00B21789" w:rsidRPr="002B6EEC">
          <w:rPr>
            <w:sz w:val="22"/>
            <w:szCs w:val="22"/>
            <w:shd w:val="clear" w:color="auto" w:fill="FFFFFF"/>
            <w:rPrChange w:id="1849" w:author="Chen Liao" w:date="2021-03-29T18:57:00Z">
              <w:rPr>
                <w:shd w:val="clear" w:color="auto" w:fill="FFFFFF"/>
              </w:rPr>
            </w:rPrChange>
          </w:rPr>
          <w:t>dinstinct</w:t>
        </w:r>
        <w:proofErr w:type="spellEnd"/>
        <w:r w:rsidR="00B21789" w:rsidRPr="002B6EEC">
          <w:rPr>
            <w:sz w:val="22"/>
            <w:szCs w:val="22"/>
            <w:shd w:val="clear" w:color="auto" w:fill="FFFFFF"/>
            <w:rPrChange w:id="1850" w:author="Chen Liao" w:date="2021-03-29T18:57:00Z">
              <w:rPr>
                <w:shd w:val="clear" w:color="auto" w:fill="FFFFFF"/>
              </w:rPr>
            </w:rPrChange>
          </w:rPr>
          <w:t xml:space="preserve"> gut microbiota composition</w:t>
        </w:r>
      </w:ins>
      <w:ins w:id="1851" w:author="Chen Liao" w:date="2021-03-24T06:50:00Z">
        <w:r w:rsidR="00D103EB" w:rsidRPr="002B6EEC">
          <w:rPr>
            <w:sz w:val="22"/>
            <w:szCs w:val="22"/>
            <w:shd w:val="clear" w:color="auto" w:fill="FFFFFF"/>
            <w:rPrChange w:id="1852" w:author="Chen Liao" w:date="2021-03-29T18:57:00Z">
              <w:rPr>
                <w:shd w:val="clear" w:color="auto" w:fill="FFFFFF"/>
              </w:rPr>
            </w:rPrChange>
          </w:rPr>
          <w:t xml:space="preserve"> from four commercial vendors (independent breeder sources)</w:t>
        </w:r>
      </w:ins>
      <w:ins w:id="1853" w:author="Chen Liao" w:date="2021-03-24T08:27:00Z">
        <w:r w:rsidR="000F71F0" w:rsidRPr="002B6EEC">
          <w:rPr>
            <w:sz w:val="22"/>
            <w:szCs w:val="22"/>
            <w:shd w:val="clear" w:color="auto" w:fill="FFFFFF"/>
            <w:rPrChange w:id="1854" w:author="Chen Liao" w:date="2021-03-29T18:57:00Z">
              <w:rPr>
                <w:shd w:val="clear" w:color="auto" w:fill="FFFFFF"/>
              </w:rPr>
            </w:rPrChange>
          </w:rPr>
          <w:t xml:space="preserve">, </w:t>
        </w:r>
      </w:ins>
      <w:commentRangeStart w:id="1855"/>
      <w:ins w:id="1856" w:author="Chen Liao" w:date="2021-03-24T08:24:00Z">
        <w:r w:rsidR="00F64C80" w:rsidRPr="002B6EEC">
          <w:rPr>
            <w:sz w:val="22"/>
            <w:szCs w:val="22"/>
            <w:shd w:val="clear" w:color="auto" w:fill="FFFFFF"/>
            <w:rPrChange w:id="1857" w:author="Chen Liao" w:date="2021-03-29T18:57:00Z">
              <w:rPr>
                <w:shd w:val="clear" w:color="auto" w:fill="FFFFFF"/>
              </w:rPr>
            </w:rPrChange>
          </w:rPr>
          <w:t>mimic</w:t>
        </w:r>
      </w:ins>
      <w:ins w:id="1858" w:author="Chen Liao" w:date="2021-03-24T08:27:00Z">
        <w:r w:rsidR="000F71F0" w:rsidRPr="002B6EEC">
          <w:rPr>
            <w:sz w:val="22"/>
            <w:szCs w:val="22"/>
            <w:shd w:val="clear" w:color="auto" w:fill="FFFFFF"/>
            <w:rPrChange w:id="1859" w:author="Chen Liao" w:date="2021-03-29T18:57:00Z">
              <w:rPr>
                <w:shd w:val="clear" w:color="auto" w:fill="FFFFFF"/>
              </w:rPr>
            </w:rPrChange>
          </w:rPr>
          <w:t>king</w:t>
        </w:r>
      </w:ins>
      <w:ins w:id="1860" w:author="Chen Liao" w:date="2021-03-24T08:24:00Z">
        <w:r w:rsidR="00F64C80" w:rsidRPr="002B6EEC">
          <w:rPr>
            <w:sz w:val="22"/>
            <w:szCs w:val="22"/>
            <w:shd w:val="clear" w:color="auto" w:fill="FFFFFF"/>
            <w:rPrChange w:id="1861" w:author="Chen Liao" w:date="2021-03-29T18:57:00Z">
              <w:rPr>
                <w:shd w:val="clear" w:color="auto" w:fill="FFFFFF"/>
              </w:rPr>
            </w:rPrChange>
          </w:rPr>
          <w:t xml:space="preserve"> the </w:t>
        </w:r>
      </w:ins>
      <w:ins w:id="1862" w:author="Chen Liao" w:date="2021-03-24T08:25:00Z">
        <w:r w:rsidR="00F64C80" w:rsidRPr="002B6EEC">
          <w:rPr>
            <w:sz w:val="22"/>
            <w:szCs w:val="22"/>
            <w:shd w:val="clear" w:color="auto" w:fill="FFFFFF"/>
            <w:rPrChange w:id="1863" w:author="Chen Liao" w:date="2021-03-29T18:57:00Z">
              <w:rPr>
                <w:shd w:val="clear" w:color="auto" w:fill="FFFFFF"/>
              </w:rPr>
            </w:rPrChange>
          </w:rPr>
          <w:t xml:space="preserve">efforts of </w:t>
        </w:r>
      </w:ins>
      <w:ins w:id="1864" w:author="Chen Liao" w:date="2021-03-24T08:24:00Z">
        <w:r w:rsidR="00F64C80" w:rsidRPr="002B6EEC">
          <w:rPr>
            <w:sz w:val="22"/>
            <w:szCs w:val="22"/>
            <w:shd w:val="clear" w:color="auto" w:fill="FFFFFF"/>
            <w:rPrChange w:id="1865" w:author="Chen Liao" w:date="2021-03-29T18:57:00Z">
              <w:rPr>
                <w:shd w:val="clear" w:color="auto" w:fill="FFFFFF"/>
              </w:rPr>
            </w:rPrChange>
          </w:rPr>
          <w:t>stra</w:t>
        </w:r>
      </w:ins>
      <w:ins w:id="1866" w:author="Chen Liao" w:date="2021-03-24T08:25:00Z">
        <w:r w:rsidR="00F64C80" w:rsidRPr="002B6EEC">
          <w:rPr>
            <w:sz w:val="22"/>
            <w:szCs w:val="22"/>
            <w:shd w:val="clear" w:color="auto" w:fill="FFFFFF"/>
            <w:rPrChange w:id="1867" w:author="Chen Liao" w:date="2021-03-29T18:57:00Z">
              <w:rPr>
                <w:shd w:val="clear" w:color="auto" w:fill="FFFFFF"/>
              </w:rPr>
            </w:rPrChange>
          </w:rPr>
          <w:t>tifying</w:t>
        </w:r>
      </w:ins>
      <w:ins w:id="1868" w:author="Chen Liao" w:date="2021-03-24T08:26:00Z">
        <w:r w:rsidR="00F64C80" w:rsidRPr="002B6EEC">
          <w:rPr>
            <w:sz w:val="22"/>
            <w:szCs w:val="22"/>
            <w:shd w:val="clear" w:color="auto" w:fill="FFFFFF"/>
            <w:rPrChange w:id="1869" w:author="Chen Liao" w:date="2021-03-29T18:57:00Z">
              <w:rPr>
                <w:shd w:val="clear" w:color="auto" w:fill="FFFFFF"/>
              </w:rPr>
            </w:rPrChange>
          </w:rPr>
          <w:t xml:space="preserve"> human subjects into groups based on their gut microbiota </w:t>
        </w:r>
      </w:ins>
      <w:ins w:id="1870" w:author="Chen Liao" w:date="2021-03-24T08:27:00Z">
        <w:r w:rsidR="00FA1758" w:rsidRPr="002B6EEC">
          <w:rPr>
            <w:sz w:val="22"/>
            <w:szCs w:val="22"/>
            <w:shd w:val="clear" w:color="auto" w:fill="FFFFFF"/>
            <w:rPrChange w:id="1871" w:author="Chen Liao" w:date="2021-03-29T18:57:00Z">
              <w:rPr>
                <w:shd w:val="clear" w:color="auto" w:fill="FFFFFF"/>
              </w:rPr>
            </w:rPrChange>
          </w:rPr>
          <w:t xml:space="preserve">to tackle </w:t>
        </w:r>
        <w:r w:rsidR="00E40AAA" w:rsidRPr="002B6EEC">
          <w:rPr>
            <w:sz w:val="22"/>
            <w:szCs w:val="22"/>
            <w:shd w:val="clear" w:color="auto" w:fill="FFFFFF"/>
            <w:rPrChange w:id="1872" w:author="Chen Liao" w:date="2021-03-29T18:57:00Z">
              <w:rPr>
                <w:shd w:val="clear" w:color="auto" w:fill="FFFFFF"/>
              </w:rPr>
            </w:rPrChange>
          </w:rPr>
          <w:t xml:space="preserve">the </w:t>
        </w:r>
      </w:ins>
      <w:ins w:id="1873" w:author="Chen Liao" w:date="2021-03-24T08:26:00Z">
        <w:r w:rsidR="00F64C80" w:rsidRPr="002B6EEC">
          <w:rPr>
            <w:sz w:val="22"/>
            <w:szCs w:val="22"/>
            <w:shd w:val="clear" w:color="auto" w:fill="FFFFFF"/>
            <w:rPrChange w:id="1874" w:author="Chen Liao" w:date="2021-03-29T18:57:00Z">
              <w:rPr>
                <w:shd w:val="clear" w:color="auto" w:fill="FFFFFF"/>
              </w:rPr>
            </w:rPrChange>
          </w:rPr>
          <w:t xml:space="preserve">individuality </w:t>
        </w:r>
      </w:ins>
      <w:ins w:id="1875" w:author="Chen Liao" w:date="2021-03-24T08:27:00Z">
        <w:r w:rsidR="00365DBB" w:rsidRPr="002B6EEC">
          <w:rPr>
            <w:sz w:val="22"/>
            <w:szCs w:val="22"/>
            <w:shd w:val="clear" w:color="auto" w:fill="FFFFFF"/>
            <w:rPrChange w:id="1876" w:author="Chen Liao" w:date="2021-03-29T18:57:00Z">
              <w:rPr>
                <w:shd w:val="clear" w:color="auto" w:fill="FFFFFF"/>
              </w:rPr>
            </w:rPrChange>
          </w:rPr>
          <w:t xml:space="preserve">issue </w:t>
        </w:r>
      </w:ins>
      <w:ins w:id="1877" w:author="Chen Liao" w:date="2021-03-24T08:26:00Z">
        <w:r w:rsidR="00F64C80" w:rsidRPr="002B6EEC">
          <w:rPr>
            <w:sz w:val="22"/>
            <w:szCs w:val="22"/>
            <w:shd w:val="clear" w:color="auto" w:fill="FFFFFF"/>
            <w:rPrChange w:id="1878" w:author="Chen Liao" w:date="2021-03-29T18:57:00Z">
              <w:rPr>
                <w:shd w:val="clear" w:color="auto" w:fill="FFFFFF"/>
              </w:rPr>
            </w:rPrChange>
          </w:rPr>
          <w:t xml:space="preserve">in personalized </w:t>
        </w:r>
        <w:proofErr w:type="spellStart"/>
        <w:r w:rsidR="00F64C80" w:rsidRPr="002B6EEC">
          <w:rPr>
            <w:sz w:val="22"/>
            <w:szCs w:val="22"/>
            <w:shd w:val="clear" w:color="auto" w:fill="FFFFFF"/>
            <w:rPrChange w:id="1879" w:author="Chen Liao" w:date="2021-03-29T18:57:00Z">
              <w:rPr>
                <w:shd w:val="clear" w:color="auto" w:fill="FFFFFF"/>
              </w:rPr>
            </w:rPrChange>
          </w:rPr>
          <w:t>nutriention</w:t>
        </w:r>
      </w:ins>
      <w:commentRangeEnd w:id="1855"/>
      <w:proofErr w:type="spellEnd"/>
      <w:ins w:id="1880" w:author="Chen Liao" w:date="2021-03-27T07:47:00Z">
        <w:r w:rsidR="00CB2CFD" w:rsidRPr="002B6EEC">
          <w:rPr>
            <w:rStyle w:val="CommentReference"/>
            <w:sz w:val="15"/>
            <w:szCs w:val="15"/>
            <w:rPrChange w:id="1881" w:author="Chen Liao" w:date="2021-03-29T18:57:00Z">
              <w:rPr>
                <w:rStyle w:val="CommentReference"/>
              </w:rPr>
            </w:rPrChange>
          </w:rPr>
          <w:commentReference w:id="1855"/>
        </w:r>
      </w:ins>
      <w:ins w:id="1882" w:author="Chen Liao" w:date="2021-03-24T08:26:00Z">
        <w:r w:rsidR="00F64C80" w:rsidRPr="002B6EEC">
          <w:rPr>
            <w:sz w:val="22"/>
            <w:szCs w:val="22"/>
            <w:shd w:val="clear" w:color="auto" w:fill="FFFFFF"/>
            <w:rPrChange w:id="1883" w:author="Chen Liao" w:date="2021-03-29T18:57:00Z">
              <w:rPr>
                <w:shd w:val="clear" w:color="auto" w:fill="FFFFFF"/>
              </w:rPr>
            </w:rPrChange>
          </w:rPr>
          <w:t>.</w:t>
        </w:r>
      </w:ins>
      <w:ins w:id="1884" w:author="Chen Liao" w:date="2021-03-24T08:25:00Z">
        <w:r w:rsidR="00F64C80" w:rsidRPr="002B6EEC">
          <w:rPr>
            <w:sz w:val="22"/>
            <w:szCs w:val="22"/>
            <w:shd w:val="clear" w:color="auto" w:fill="FFFFFF"/>
            <w:rPrChange w:id="1885" w:author="Chen Liao" w:date="2021-03-29T18:57:00Z">
              <w:rPr>
                <w:shd w:val="clear" w:color="auto" w:fill="FFFFFF"/>
              </w:rPr>
            </w:rPrChange>
          </w:rPr>
          <w:t xml:space="preserve"> </w:t>
        </w:r>
      </w:ins>
      <w:ins w:id="1886" w:author="Chen Liao" w:date="2021-03-24T07:36:00Z">
        <w:r w:rsidR="0013030E" w:rsidRPr="002B6EEC">
          <w:rPr>
            <w:sz w:val="22"/>
            <w:szCs w:val="22"/>
            <w:shd w:val="clear" w:color="auto" w:fill="FFFFFF"/>
            <w:rPrChange w:id="1887" w:author="Chen Liao" w:date="2021-03-29T18:57:00Z">
              <w:rPr>
                <w:shd w:val="clear" w:color="auto" w:fill="FFFFFF"/>
              </w:rPr>
            </w:rPrChange>
          </w:rPr>
          <w:t>By</w:t>
        </w:r>
      </w:ins>
      <w:del w:id="1888" w:author="Chen Liao" w:date="2021-03-24T06:41:00Z">
        <w:r w:rsidR="00C93D78" w:rsidRPr="002B6EEC" w:rsidDel="00F038B7">
          <w:rPr>
            <w:sz w:val="22"/>
            <w:szCs w:val="22"/>
            <w:shd w:val="clear" w:color="auto" w:fill="FFFFFF"/>
            <w:rPrChange w:id="1889" w:author="Chen Liao" w:date="2021-03-29T18:57:00Z">
              <w:rPr>
                <w:shd w:val="clear" w:color="auto" w:fill="FFFFFF"/>
              </w:rPr>
            </w:rPrChange>
          </w:rPr>
          <w:delText>In the present study, using</w:delText>
        </w:r>
      </w:del>
      <w:del w:id="1890" w:author="Chen Liao" w:date="2021-03-24T06:55:00Z">
        <w:r w:rsidR="00C93D78" w:rsidRPr="002B6EEC" w:rsidDel="00B21789">
          <w:rPr>
            <w:sz w:val="22"/>
            <w:szCs w:val="22"/>
            <w:shd w:val="clear" w:color="auto" w:fill="FFFFFF"/>
            <w:rPrChange w:id="1891" w:author="Chen Liao" w:date="2021-03-29T18:57:00Z">
              <w:rPr>
                <w:shd w:val="clear" w:color="auto" w:fill="FFFFFF"/>
              </w:rPr>
            </w:rPrChange>
          </w:rPr>
          <w:delText xml:space="preserve"> mice that harboring different gut microbiome as model hosts</w:delText>
        </w:r>
      </w:del>
      <w:del w:id="1892" w:author="Chen Liao" w:date="2021-03-24T06:41:00Z">
        <w:r w:rsidR="00C93D78" w:rsidRPr="002B6EEC" w:rsidDel="008E1B53">
          <w:rPr>
            <w:sz w:val="22"/>
            <w:szCs w:val="22"/>
            <w:shd w:val="clear" w:color="auto" w:fill="FFFFFF"/>
            <w:rPrChange w:id="1893" w:author="Chen Liao" w:date="2021-03-29T18:57:00Z">
              <w:rPr>
                <w:shd w:val="clear" w:color="auto" w:fill="FFFFFF"/>
              </w:rPr>
            </w:rPrChange>
          </w:rPr>
          <w:delText>, we</w:delText>
        </w:r>
      </w:del>
      <w:del w:id="1894" w:author="Chen Liao" w:date="2021-03-24T07:36:00Z">
        <w:r w:rsidR="00C93D78" w:rsidRPr="002B6EEC" w:rsidDel="0013030E">
          <w:rPr>
            <w:sz w:val="22"/>
            <w:szCs w:val="22"/>
            <w:shd w:val="clear" w:color="auto" w:fill="FFFFFF"/>
            <w:rPrChange w:id="1895" w:author="Chen Liao" w:date="2021-03-29T18:57:00Z">
              <w:rPr>
                <w:shd w:val="clear" w:color="auto" w:fill="FFFFFF"/>
              </w:rPr>
            </w:rPrChange>
          </w:rPr>
          <w:delText xml:space="preserve"> assess </w:delText>
        </w:r>
      </w:del>
      <w:del w:id="1896" w:author="Chen Liao" w:date="2021-03-24T06:56:00Z">
        <w:r w:rsidR="00C93D78" w:rsidRPr="002B6EEC" w:rsidDel="00B55DE3">
          <w:rPr>
            <w:sz w:val="22"/>
            <w:szCs w:val="22"/>
            <w:shd w:val="clear" w:color="auto" w:fill="FFFFFF"/>
            <w:rPrChange w:id="1897" w:author="Chen Liao" w:date="2021-03-29T18:57:00Z">
              <w:rPr>
                <w:shd w:val="clear" w:color="auto" w:fill="FFFFFF"/>
              </w:rPr>
            </w:rPrChange>
          </w:rPr>
          <w:delText xml:space="preserve">the </w:delText>
        </w:r>
      </w:del>
      <w:del w:id="1898" w:author="Chen Liao" w:date="2021-03-24T07:36:00Z">
        <w:r w:rsidR="00C93D78" w:rsidRPr="002B6EEC" w:rsidDel="0013030E">
          <w:rPr>
            <w:sz w:val="22"/>
            <w:szCs w:val="22"/>
            <w:shd w:val="clear" w:color="auto" w:fill="FFFFFF"/>
            <w:rPrChange w:id="1899" w:author="Chen Liao" w:date="2021-03-29T18:57:00Z">
              <w:rPr>
                <w:shd w:val="clear" w:color="auto" w:fill="FFFFFF"/>
              </w:rPr>
            </w:rPrChange>
          </w:rPr>
          <w:delText xml:space="preserve">dynamic response of </w:delText>
        </w:r>
      </w:del>
      <w:del w:id="1900" w:author="Chen Liao" w:date="2021-03-24T07:34:00Z">
        <w:r w:rsidR="00C93D78" w:rsidRPr="002B6EEC" w:rsidDel="0013030E">
          <w:rPr>
            <w:sz w:val="22"/>
            <w:szCs w:val="22"/>
            <w:shd w:val="clear" w:color="auto" w:fill="FFFFFF"/>
            <w:rPrChange w:id="1901" w:author="Chen Liao" w:date="2021-03-29T18:57:00Z">
              <w:rPr>
                <w:shd w:val="clear" w:color="auto" w:fill="FFFFFF"/>
              </w:rPr>
            </w:rPrChange>
          </w:rPr>
          <w:delText xml:space="preserve">the </w:delText>
        </w:r>
      </w:del>
      <w:del w:id="1902" w:author="Chen Liao" w:date="2021-03-24T07:36:00Z">
        <w:r w:rsidR="00C93D78" w:rsidRPr="002B6EEC" w:rsidDel="0013030E">
          <w:rPr>
            <w:sz w:val="22"/>
            <w:szCs w:val="22"/>
            <w:shd w:val="clear" w:color="auto" w:fill="FFFFFF"/>
            <w:rPrChange w:id="1903" w:author="Chen Liao" w:date="2021-03-29T18:57:00Z">
              <w:rPr>
                <w:shd w:val="clear" w:color="auto" w:fill="FFFFFF"/>
              </w:rPr>
            </w:rPrChange>
          </w:rPr>
          <w:delText>gut ecosystem to dietary fiber intervention</w:delText>
        </w:r>
      </w:del>
      <w:ins w:id="1904" w:author="Chen Liao" w:date="2021-03-24T06:56:00Z">
        <w:r w:rsidR="00B21789" w:rsidRPr="002B6EEC">
          <w:rPr>
            <w:sz w:val="22"/>
            <w:szCs w:val="22"/>
            <w:shd w:val="clear" w:color="auto" w:fill="FFFFFF"/>
            <w:rPrChange w:id="1905" w:author="Chen Liao" w:date="2021-03-29T18:57:00Z">
              <w:rPr>
                <w:shd w:val="clear" w:color="auto" w:fill="FFFFFF"/>
              </w:rPr>
            </w:rPrChange>
          </w:rPr>
          <w:t xml:space="preserve"> </w:t>
        </w:r>
      </w:ins>
      <w:ins w:id="1906" w:author="Chen Liao" w:date="2021-03-24T07:02:00Z">
        <w:r w:rsidR="006039FA" w:rsidRPr="002B6EEC">
          <w:rPr>
            <w:sz w:val="22"/>
            <w:szCs w:val="22"/>
            <w:shd w:val="clear" w:color="auto" w:fill="FFFFFF"/>
            <w:rPrChange w:id="1907" w:author="Chen Liao" w:date="2021-03-29T18:57:00Z">
              <w:rPr>
                <w:shd w:val="clear" w:color="auto" w:fill="FFFFFF"/>
              </w:rPr>
            </w:rPrChange>
          </w:rPr>
          <w:t>collect</w:t>
        </w:r>
      </w:ins>
      <w:ins w:id="1908" w:author="Chen Liao" w:date="2021-03-24T07:36:00Z">
        <w:r w:rsidR="0013030E" w:rsidRPr="002B6EEC">
          <w:rPr>
            <w:sz w:val="22"/>
            <w:szCs w:val="22"/>
            <w:shd w:val="clear" w:color="auto" w:fill="FFFFFF"/>
            <w:rPrChange w:id="1909" w:author="Chen Liao" w:date="2021-03-29T18:57:00Z">
              <w:rPr>
                <w:shd w:val="clear" w:color="auto" w:fill="FFFFFF"/>
              </w:rPr>
            </w:rPrChange>
          </w:rPr>
          <w:t xml:space="preserve">ing </w:t>
        </w:r>
      </w:ins>
      <w:ins w:id="1910" w:author="Chen Liao" w:date="2021-03-24T07:02:00Z">
        <w:r w:rsidR="006039FA" w:rsidRPr="002B6EEC">
          <w:rPr>
            <w:sz w:val="22"/>
            <w:szCs w:val="22"/>
            <w:shd w:val="clear" w:color="auto" w:fill="FFFFFF"/>
            <w:rPrChange w:id="1911" w:author="Chen Liao" w:date="2021-03-29T18:57:00Z">
              <w:rPr>
                <w:shd w:val="clear" w:color="auto" w:fill="FFFFFF"/>
              </w:rPr>
            </w:rPrChange>
          </w:rPr>
          <w:t xml:space="preserve">stool specimens </w:t>
        </w:r>
      </w:ins>
      <w:ins w:id="1912" w:author="Chen Liao" w:date="2021-03-24T07:36:00Z">
        <w:r w:rsidR="0013030E" w:rsidRPr="002B6EEC">
          <w:rPr>
            <w:rFonts w:eastAsia="SimSun"/>
            <w:color w:val="2A2A2A"/>
            <w:sz w:val="22"/>
            <w:szCs w:val="22"/>
            <w:shd w:val="clear" w:color="auto" w:fill="FFFFFF"/>
            <w:rPrChange w:id="1913" w:author="Chen Liao" w:date="2021-03-29T18:57:00Z">
              <w:rPr>
                <w:rFonts w:eastAsia="SimSun"/>
                <w:color w:val="2A2A2A"/>
                <w:shd w:val="clear" w:color="auto" w:fill="FFFFFF"/>
              </w:rPr>
            </w:rPrChange>
          </w:rPr>
          <w:t>over an experimental period of 4 weeks, we</w:t>
        </w:r>
      </w:ins>
      <w:ins w:id="1914" w:author="Chen Liao" w:date="2021-03-24T07:37:00Z">
        <w:r w:rsidR="0013030E" w:rsidRPr="002B6EEC">
          <w:rPr>
            <w:sz w:val="22"/>
            <w:szCs w:val="22"/>
            <w:shd w:val="clear" w:color="auto" w:fill="FFFFFF"/>
            <w:rPrChange w:id="1915" w:author="Chen Liao" w:date="2021-03-29T18:57:00Z">
              <w:rPr>
                <w:shd w:val="clear" w:color="auto" w:fill="FFFFFF"/>
              </w:rPr>
            </w:rPrChange>
          </w:rPr>
          <w:t xml:space="preserve"> </w:t>
        </w:r>
        <w:r w:rsidR="00EA1966" w:rsidRPr="002B6EEC">
          <w:rPr>
            <w:sz w:val="22"/>
            <w:szCs w:val="22"/>
            <w:shd w:val="clear" w:color="auto" w:fill="FFFFFF"/>
            <w:rPrChange w:id="1916" w:author="Chen Liao" w:date="2021-03-29T18:57:00Z">
              <w:rPr>
                <w:shd w:val="clear" w:color="auto" w:fill="FFFFFF"/>
              </w:rPr>
            </w:rPrChange>
          </w:rPr>
          <w:t xml:space="preserve">continuously </w:t>
        </w:r>
      </w:ins>
      <w:ins w:id="1917" w:author="Chen Liao" w:date="2021-03-24T06:59:00Z">
        <w:r w:rsidR="00B55DE3" w:rsidRPr="002B6EEC">
          <w:rPr>
            <w:sz w:val="22"/>
            <w:szCs w:val="22"/>
            <w:shd w:val="clear" w:color="auto" w:fill="FFFFFF"/>
            <w:rPrChange w:id="1918" w:author="Chen Liao" w:date="2021-03-29T18:57:00Z">
              <w:rPr>
                <w:shd w:val="clear" w:color="auto" w:fill="FFFFFF"/>
              </w:rPr>
            </w:rPrChange>
          </w:rPr>
          <w:t xml:space="preserve">monitored </w:t>
        </w:r>
      </w:ins>
      <w:ins w:id="1919" w:author="Chen Liao" w:date="2021-03-24T06:56:00Z">
        <w:del w:id="1920" w:author="Chen Liao" w:date="2021-03-24T06:45:00Z">
          <w:r w:rsidR="00B21789" w:rsidRPr="002B6EEC" w:rsidDel="00B0093C">
            <w:rPr>
              <w:rFonts w:eastAsia="SimSun"/>
              <w:color w:val="131413"/>
              <w:sz w:val="22"/>
              <w:szCs w:val="22"/>
              <w:rPrChange w:id="1921" w:author="Chen Liao" w:date="2021-03-29T18:57:00Z">
                <w:rPr>
                  <w:rFonts w:eastAsia="SimSun"/>
                  <w:color w:val="131413"/>
                </w:rPr>
              </w:rPrChange>
            </w:rPr>
            <w:delText xml:space="preserve">To mirroring the response of personalized gut microbial system in humans while controlling confounding </w:delText>
          </w:r>
          <w:r w:rsidR="00B21789" w:rsidRPr="002B6EEC" w:rsidDel="00B0093C">
            <w:rPr>
              <w:rFonts w:eastAsia="SimSun"/>
              <w:color w:val="000000"/>
              <w:sz w:val="22"/>
              <w:szCs w:val="22"/>
              <w:shd w:val="clear" w:color="auto" w:fill="FFFFFF"/>
              <w:rPrChange w:id="1922" w:author="Chen Liao" w:date="2021-03-29T18:57:00Z">
                <w:rPr>
                  <w:rFonts w:eastAsia="SimSun"/>
                  <w:color w:val="000000"/>
                  <w:shd w:val="clear" w:color="auto" w:fill="FFFFFF"/>
                </w:rPr>
              </w:rPrChange>
            </w:rPr>
            <w:delText>variation between individuals that driven by environmental differences and other host differences</w:delText>
          </w:r>
          <w:r w:rsidR="00B21789" w:rsidRPr="002B6EEC" w:rsidDel="00B0093C">
            <w:rPr>
              <w:rFonts w:eastAsia="SimSun"/>
              <w:color w:val="131413"/>
              <w:sz w:val="22"/>
              <w:szCs w:val="22"/>
              <w:rPrChange w:id="1923" w:author="Chen Liao" w:date="2021-03-29T18:57:00Z">
                <w:rPr>
                  <w:rFonts w:eastAsia="SimSun"/>
                  <w:color w:val="131413"/>
                </w:rPr>
              </w:rPrChange>
            </w:rPr>
            <w:delText xml:space="preserve">, </w:delText>
          </w:r>
          <w:r w:rsidR="00B21789" w:rsidRPr="002B6EEC" w:rsidDel="00B0093C">
            <w:rPr>
              <w:rFonts w:eastAsia="SimSun"/>
              <w:color w:val="2A2A2A"/>
              <w:sz w:val="22"/>
              <w:szCs w:val="22"/>
              <w:shd w:val="clear" w:color="auto" w:fill="FFFFFF"/>
              <w:rPrChange w:id="1924" w:author="Chen Liao" w:date="2021-03-29T18:57:00Z">
                <w:rPr>
                  <w:rFonts w:eastAsia="SimSun"/>
                  <w:color w:val="2A2A2A"/>
                  <w:shd w:val="clear" w:color="auto" w:fill="FFFFFF"/>
                </w:rPr>
              </w:rPrChange>
            </w:rPr>
            <w:delText>age- and gender-matched isogenic mice for different gut microbiome were purchased from four different commercial vendors</w:delText>
          </w:r>
          <w:r w:rsidR="00B21789" w:rsidRPr="002B6EEC" w:rsidDel="00B0093C">
            <w:rPr>
              <w:rFonts w:eastAsia="SimSun"/>
              <w:color w:val="131413"/>
              <w:sz w:val="22"/>
              <w:szCs w:val="22"/>
              <w:rPrChange w:id="1925" w:author="Chen Liao" w:date="2021-03-29T18:57:00Z">
                <w:rPr>
                  <w:rFonts w:eastAsia="SimSun"/>
                  <w:color w:val="131413"/>
                </w:rPr>
              </w:rPrChange>
            </w:rPr>
            <w:delText>.</w:delText>
          </w:r>
        </w:del>
        <w:del w:id="1926" w:author="Chen Liao" w:date="2021-03-24T06:56:00Z">
          <w:r w:rsidR="00B21789" w:rsidRPr="002B6EEC" w:rsidDel="00B21789">
            <w:rPr>
              <w:rFonts w:eastAsia="SimSun"/>
              <w:color w:val="131413"/>
              <w:sz w:val="22"/>
              <w:szCs w:val="22"/>
              <w:rPrChange w:id="1927" w:author="Chen Liao" w:date="2021-03-29T18:57:00Z">
                <w:rPr>
                  <w:rFonts w:eastAsia="SimSun"/>
                  <w:color w:val="131413"/>
                </w:rPr>
              </w:rPrChange>
            </w:rPr>
            <w:delText xml:space="preserve">We aimed to dissect the microbial dynamic responses to the dietary fiber intervention, which has </w:delText>
          </w:r>
          <w:r w:rsidR="00B21789" w:rsidRPr="002B6EEC" w:rsidDel="00B21789">
            <w:rPr>
              <w:rFonts w:eastAsia="SimSun"/>
              <w:color w:val="2A2A2A"/>
              <w:sz w:val="22"/>
              <w:szCs w:val="22"/>
              <w:shd w:val="clear" w:color="auto" w:fill="FFFFFF"/>
              <w:rPrChange w:id="1928" w:author="Chen Liao" w:date="2021-03-29T18:57:00Z">
                <w:rPr>
                  <w:rFonts w:eastAsia="SimSun"/>
                  <w:color w:val="2A2A2A"/>
                  <w:shd w:val="clear" w:color="auto" w:fill="FFFFFF"/>
                </w:rPr>
              </w:rPrChange>
            </w:rPr>
            <w:delText>shown promise in optimizing gut microbiome structure to treat several disease conditions</w:delText>
          </w:r>
          <w:r w:rsidR="00B21789" w:rsidRPr="002B6EEC" w:rsidDel="00B21789">
            <w:rPr>
              <w:rFonts w:eastAsia="SimSun"/>
              <w:color w:val="131413"/>
              <w:sz w:val="22"/>
              <w:szCs w:val="22"/>
              <w:rPrChange w:id="1929" w:author="Chen Liao" w:date="2021-03-29T18:57:00Z">
                <w:rPr>
                  <w:rFonts w:eastAsia="SimSun"/>
                  <w:color w:val="131413"/>
                </w:rPr>
              </w:rPrChange>
            </w:rPr>
            <w:delText xml:space="preserve">. To this end, </w:delText>
          </w:r>
        </w:del>
        <w:r w:rsidR="00B21789" w:rsidRPr="002B6EEC">
          <w:rPr>
            <w:rFonts w:eastAsia="SimSun"/>
            <w:color w:val="131413"/>
            <w:sz w:val="22"/>
            <w:szCs w:val="22"/>
            <w:rPrChange w:id="1930" w:author="Chen Liao" w:date="2021-03-29T18:57:00Z">
              <w:rPr>
                <w:rFonts w:eastAsia="SimSun"/>
                <w:color w:val="131413"/>
              </w:rPr>
            </w:rPrChange>
          </w:rPr>
          <w:t>t</w:t>
        </w:r>
      </w:ins>
      <w:ins w:id="1931" w:author="Chen Liao" w:date="2021-03-24T07:11:00Z">
        <w:r w:rsidR="00F3317C" w:rsidRPr="002B6EEC">
          <w:rPr>
            <w:rFonts w:eastAsia="SimSun"/>
            <w:color w:val="131413"/>
            <w:sz w:val="22"/>
            <w:szCs w:val="22"/>
            <w:rPrChange w:id="1932" w:author="Chen Liao" w:date="2021-03-29T18:57:00Z">
              <w:rPr>
                <w:rFonts w:eastAsia="SimSun"/>
                <w:color w:val="131413"/>
              </w:rPr>
            </w:rPrChange>
          </w:rPr>
          <w:t>emporal</w:t>
        </w:r>
      </w:ins>
      <w:ins w:id="1933" w:author="Chen Liao" w:date="2021-03-24T06:56:00Z">
        <w:r w:rsidR="00B21789" w:rsidRPr="002B6EEC">
          <w:rPr>
            <w:rFonts w:eastAsia="SimSun"/>
            <w:color w:val="131413"/>
            <w:sz w:val="22"/>
            <w:szCs w:val="22"/>
            <w:rPrChange w:id="1934" w:author="Chen Liao" w:date="2021-03-29T18:57:00Z">
              <w:rPr>
                <w:rFonts w:eastAsia="SimSun"/>
                <w:color w:val="131413"/>
              </w:rPr>
            </w:rPrChange>
          </w:rPr>
          <w:t xml:space="preserve"> shifts </w:t>
        </w:r>
        <w:r w:rsidR="00B55DE3" w:rsidRPr="002B6EEC">
          <w:rPr>
            <w:rFonts w:eastAsia="SimSun"/>
            <w:color w:val="131413"/>
            <w:sz w:val="22"/>
            <w:szCs w:val="22"/>
            <w:rPrChange w:id="1935" w:author="Chen Liao" w:date="2021-03-29T18:57:00Z">
              <w:rPr>
                <w:rFonts w:eastAsia="SimSun"/>
                <w:color w:val="131413"/>
              </w:rPr>
            </w:rPrChange>
          </w:rPr>
          <w:t xml:space="preserve">in </w:t>
        </w:r>
      </w:ins>
      <w:ins w:id="1936" w:author="Chen Liao" w:date="2021-03-24T07:05:00Z">
        <w:r w:rsidR="00505170" w:rsidRPr="002B6EEC">
          <w:rPr>
            <w:rFonts w:eastAsia="SimSun"/>
            <w:color w:val="131413"/>
            <w:sz w:val="22"/>
            <w:szCs w:val="22"/>
            <w:rPrChange w:id="1937" w:author="Chen Liao" w:date="2021-03-29T18:57:00Z">
              <w:rPr>
                <w:rFonts w:eastAsia="SimSun"/>
                <w:color w:val="131413"/>
              </w:rPr>
            </w:rPrChange>
          </w:rPr>
          <w:t xml:space="preserve">absolute abundances of </w:t>
        </w:r>
      </w:ins>
      <w:ins w:id="1938" w:author="Chen Liao" w:date="2021-03-24T06:56:00Z">
        <w:r w:rsidR="00B55DE3" w:rsidRPr="002B6EEC">
          <w:rPr>
            <w:rFonts w:eastAsia="SimSun"/>
            <w:color w:val="131413"/>
            <w:sz w:val="22"/>
            <w:szCs w:val="22"/>
            <w:rPrChange w:id="1939" w:author="Chen Liao" w:date="2021-03-29T18:57:00Z">
              <w:rPr>
                <w:rFonts w:eastAsia="SimSun"/>
                <w:color w:val="131413"/>
              </w:rPr>
            </w:rPrChange>
          </w:rPr>
          <w:t xml:space="preserve">fecal </w:t>
        </w:r>
      </w:ins>
      <w:ins w:id="1940" w:author="Chen Liao" w:date="2021-03-24T07:03:00Z">
        <w:r w:rsidR="006039FA" w:rsidRPr="002B6EEC">
          <w:rPr>
            <w:rFonts w:eastAsia="SimSun"/>
            <w:color w:val="131413"/>
            <w:sz w:val="22"/>
            <w:szCs w:val="22"/>
            <w:rPrChange w:id="1941" w:author="Chen Liao" w:date="2021-03-29T18:57:00Z">
              <w:rPr>
                <w:rFonts w:eastAsia="SimSun"/>
                <w:color w:val="131413"/>
              </w:rPr>
            </w:rPrChange>
          </w:rPr>
          <w:t xml:space="preserve">bacteria </w:t>
        </w:r>
      </w:ins>
      <w:ins w:id="1942" w:author="Chen Liao" w:date="2021-03-24T07:05:00Z">
        <w:r w:rsidR="00505170" w:rsidRPr="002B6EEC">
          <w:rPr>
            <w:rFonts w:eastAsia="SimSun"/>
            <w:color w:val="131413"/>
            <w:sz w:val="22"/>
            <w:szCs w:val="22"/>
            <w:rPrChange w:id="1943" w:author="Chen Liao" w:date="2021-03-29T18:57:00Z">
              <w:rPr>
                <w:rFonts w:eastAsia="SimSun"/>
                <w:color w:val="131413"/>
              </w:rPr>
            </w:rPrChange>
          </w:rPr>
          <w:t>(16S rRNA gene sequencing and quantitative PCR)</w:t>
        </w:r>
      </w:ins>
      <w:ins w:id="1944" w:author="Chen Liao" w:date="2021-03-24T07:03:00Z">
        <w:r w:rsidR="006039FA" w:rsidRPr="002B6EEC">
          <w:rPr>
            <w:rFonts w:eastAsia="SimSun"/>
            <w:color w:val="131413"/>
            <w:sz w:val="22"/>
            <w:szCs w:val="22"/>
            <w:rPrChange w:id="1945" w:author="Chen Liao" w:date="2021-03-29T18:57:00Z">
              <w:rPr>
                <w:rFonts w:eastAsia="SimSun"/>
                <w:color w:val="131413"/>
              </w:rPr>
            </w:rPrChange>
          </w:rPr>
          <w:t>,</w:t>
        </w:r>
      </w:ins>
      <w:ins w:id="1946" w:author="Chen Liao" w:date="2021-03-24T06:56:00Z">
        <w:r w:rsidR="00B21789" w:rsidRPr="002B6EEC">
          <w:rPr>
            <w:rFonts w:eastAsia="SimSun"/>
            <w:color w:val="131413"/>
            <w:sz w:val="22"/>
            <w:szCs w:val="22"/>
            <w:rPrChange w:id="1947" w:author="Chen Liao" w:date="2021-03-29T18:57:00Z">
              <w:rPr>
                <w:rFonts w:eastAsia="SimSun"/>
                <w:color w:val="131413"/>
              </w:rPr>
            </w:rPrChange>
          </w:rPr>
          <w:t xml:space="preserve"> </w:t>
        </w:r>
      </w:ins>
      <w:ins w:id="1948" w:author="Chen Liao" w:date="2021-03-24T07:05:00Z">
        <w:r w:rsidR="00505170" w:rsidRPr="002B6EEC">
          <w:rPr>
            <w:rFonts w:eastAsia="SimSun"/>
            <w:color w:val="131413"/>
            <w:sz w:val="22"/>
            <w:szCs w:val="22"/>
            <w:rPrChange w:id="1949" w:author="Chen Liao" w:date="2021-03-29T18:57:00Z">
              <w:rPr>
                <w:rFonts w:eastAsia="SimSun"/>
                <w:color w:val="131413"/>
              </w:rPr>
            </w:rPrChange>
          </w:rPr>
          <w:t xml:space="preserve">gene abundances (metagenomics sequencing), </w:t>
        </w:r>
      </w:ins>
      <w:ins w:id="1950" w:author="Chen Liao" w:date="2021-03-24T06:56:00Z">
        <w:r w:rsidR="00B21789" w:rsidRPr="002B6EEC">
          <w:rPr>
            <w:rFonts w:eastAsia="SimSun"/>
            <w:color w:val="131413"/>
            <w:sz w:val="22"/>
            <w:szCs w:val="22"/>
            <w:rPrChange w:id="1951" w:author="Chen Liao" w:date="2021-03-29T18:57:00Z">
              <w:rPr>
                <w:rFonts w:eastAsia="SimSun"/>
                <w:color w:val="131413"/>
              </w:rPr>
            </w:rPrChange>
          </w:rPr>
          <w:t xml:space="preserve">SCFAs </w:t>
        </w:r>
      </w:ins>
      <w:ins w:id="1952" w:author="Chen Liao" w:date="2021-03-24T07:06:00Z">
        <w:r w:rsidR="00505170" w:rsidRPr="002B6EEC">
          <w:rPr>
            <w:rFonts w:eastAsia="SimSun"/>
            <w:color w:val="131413"/>
            <w:sz w:val="22"/>
            <w:szCs w:val="22"/>
            <w:rPrChange w:id="1953" w:author="Chen Liao" w:date="2021-03-29T18:57:00Z">
              <w:rPr>
                <w:rFonts w:eastAsia="SimSun"/>
                <w:color w:val="131413"/>
              </w:rPr>
            </w:rPrChange>
          </w:rPr>
          <w:t>concentration (targeted metabolome)</w:t>
        </w:r>
      </w:ins>
      <w:ins w:id="1954" w:author="Chen Liao" w:date="2021-03-24T06:56:00Z">
        <w:r w:rsidR="00B21789" w:rsidRPr="002B6EEC">
          <w:rPr>
            <w:rFonts w:eastAsia="SimSun"/>
            <w:color w:val="131413"/>
            <w:sz w:val="22"/>
            <w:szCs w:val="22"/>
            <w:rPrChange w:id="1955" w:author="Chen Liao" w:date="2021-03-29T18:57:00Z">
              <w:rPr>
                <w:rFonts w:eastAsia="SimSun"/>
                <w:color w:val="131413"/>
              </w:rPr>
            </w:rPrChange>
          </w:rPr>
          <w:t xml:space="preserve"> </w:t>
        </w:r>
      </w:ins>
      <w:ins w:id="1956" w:author="Chen Liao" w:date="2021-03-24T07:03:00Z">
        <w:r w:rsidR="006039FA" w:rsidRPr="002B6EEC">
          <w:rPr>
            <w:rFonts w:eastAsia="SimSun"/>
            <w:color w:val="131413"/>
            <w:sz w:val="22"/>
            <w:szCs w:val="22"/>
            <w:rPrChange w:id="1957" w:author="Chen Liao" w:date="2021-03-29T18:57:00Z">
              <w:rPr>
                <w:rFonts w:eastAsia="SimSun"/>
                <w:color w:val="131413"/>
              </w:rPr>
            </w:rPrChange>
          </w:rPr>
          <w:t>as well as physiological changes</w:t>
        </w:r>
      </w:ins>
      <w:ins w:id="1958" w:author="Chen Liao" w:date="2021-03-24T07:11:00Z">
        <w:r w:rsidR="00F3317C" w:rsidRPr="002B6EEC">
          <w:rPr>
            <w:rFonts w:eastAsia="SimSun"/>
            <w:color w:val="131413"/>
            <w:sz w:val="22"/>
            <w:szCs w:val="22"/>
            <w:rPrChange w:id="1959" w:author="Chen Liao" w:date="2021-03-29T18:57:00Z">
              <w:rPr>
                <w:rFonts w:eastAsia="SimSun"/>
                <w:color w:val="131413"/>
              </w:rPr>
            </w:rPrChange>
          </w:rPr>
          <w:t xml:space="preserve"> of treated mice</w:t>
        </w:r>
      </w:ins>
      <w:ins w:id="1960" w:author="Chen Liao" w:date="2021-03-24T07:03:00Z">
        <w:r w:rsidR="006039FA" w:rsidRPr="002B6EEC">
          <w:rPr>
            <w:rFonts w:eastAsia="SimSun"/>
            <w:color w:val="131413"/>
            <w:sz w:val="22"/>
            <w:szCs w:val="22"/>
            <w:rPrChange w:id="1961" w:author="Chen Liao" w:date="2021-03-29T18:57:00Z">
              <w:rPr>
                <w:rFonts w:eastAsia="SimSun"/>
                <w:color w:val="131413"/>
              </w:rPr>
            </w:rPrChange>
          </w:rPr>
          <w:t xml:space="preserve"> </w:t>
        </w:r>
      </w:ins>
      <w:ins w:id="1962" w:author="Chen Liao" w:date="2021-03-24T07:09:00Z">
        <w:r w:rsidR="006577C5" w:rsidRPr="002B6EEC">
          <w:rPr>
            <w:rFonts w:eastAsia="SimSun"/>
            <w:color w:val="131413"/>
            <w:sz w:val="22"/>
            <w:szCs w:val="22"/>
            <w:rPrChange w:id="1963" w:author="Chen Liao" w:date="2021-03-29T18:57:00Z">
              <w:rPr>
                <w:rFonts w:eastAsia="SimSun"/>
                <w:color w:val="131413"/>
              </w:rPr>
            </w:rPrChange>
          </w:rPr>
          <w:t xml:space="preserve">(e.g., body weight) </w:t>
        </w:r>
      </w:ins>
      <w:ins w:id="1964" w:author="Chen Liao" w:date="2021-03-24T06:57:00Z">
        <w:r w:rsidR="00B55DE3" w:rsidRPr="002B6EEC">
          <w:rPr>
            <w:rFonts w:eastAsia="SimSun"/>
            <w:color w:val="131413"/>
            <w:sz w:val="22"/>
            <w:szCs w:val="22"/>
            <w:rPrChange w:id="1965" w:author="Chen Liao" w:date="2021-03-29T18:57:00Z">
              <w:rPr>
                <w:rFonts w:eastAsia="SimSun"/>
                <w:color w:val="131413"/>
              </w:rPr>
            </w:rPrChange>
          </w:rPr>
          <w:t xml:space="preserve">following intervention of two </w:t>
        </w:r>
      </w:ins>
      <w:ins w:id="1966" w:author="Chen Liao" w:date="2021-03-24T07:00:00Z">
        <w:r w:rsidR="00B55DE3" w:rsidRPr="002B6EEC">
          <w:rPr>
            <w:rFonts w:eastAsia="SimSun"/>
            <w:color w:val="131413"/>
            <w:sz w:val="22"/>
            <w:szCs w:val="22"/>
            <w:rPrChange w:id="1967" w:author="Chen Liao" w:date="2021-03-29T18:57:00Z">
              <w:rPr>
                <w:rFonts w:eastAsia="SimSun"/>
                <w:color w:val="131413"/>
              </w:rPr>
            </w:rPrChange>
          </w:rPr>
          <w:t xml:space="preserve">high </w:t>
        </w:r>
      </w:ins>
      <w:ins w:id="1968" w:author="Chen Liao" w:date="2021-03-24T06:57:00Z">
        <w:r w:rsidR="00B55DE3" w:rsidRPr="002B6EEC">
          <w:rPr>
            <w:rFonts w:eastAsia="SimSun"/>
            <w:color w:val="131413"/>
            <w:sz w:val="22"/>
            <w:szCs w:val="22"/>
            <w:rPrChange w:id="1969" w:author="Chen Liao" w:date="2021-03-29T18:57:00Z">
              <w:rPr>
                <w:rFonts w:eastAsia="SimSun"/>
                <w:color w:val="131413"/>
              </w:rPr>
            </w:rPrChange>
          </w:rPr>
          <w:t>fermentable fibers (</w:t>
        </w:r>
      </w:ins>
      <w:ins w:id="1970" w:author="Chen Liao" w:date="2021-03-24T06:58:00Z">
        <w:r w:rsidR="00B55DE3" w:rsidRPr="002B6EEC">
          <w:rPr>
            <w:rFonts w:eastAsia="SimSun"/>
            <w:color w:val="131413"/>
            <w:sz w:val="22"/>
            <w:szCs w:val="22"/>
            <w:rPrChange w:id="1971" w:author="Chen Liao" w:date="2021-03-29T18:57:00Z">
              <w:rPr>
                <w:rFonts w:eastAsia="SimSun"/>
                <w:color w:val="131413"/>
              </w:rPr>
            </w:rPrChange>
          </w:rPr>
          <w:t xml:space="preserve">inulin and resistant starch from maize) and </w:t>
        </w:r>
      </w:ins>
      <w:ins w:id="1972" w:author="Chen Liao" w:date="2021-03-24T07:17:00Z">
        <w:r w:rsidR="00F3317C" w:rsidRPr="002B6EEC">
          <w:rPr>
            <w:rFonts w:eastAsia="SimSun"/>
            <w:color w:val="131413"/>
            <w:sz w:val="22"/>
            <w:szCs w:val="22"/>
            <w:rPrChange w:id="1973" w:author="Chen Liao" w:date="2021-03-29T18:57:00Z">
              <w:rPr>
                <w:rFonts w:eastAsia="SimSun"/>
                <w:color w:val="131413"/>
              </w:rPr>
            </w:rPrChange>
          </w:rPr>
          <w:t xml:space="preserve">a </w:t>
        </w:r>
      </w:ins>
      <w:ins w:id="1974" w:author="Chen Liao" w:date="2021-03-24T07:00:00Z">
        <w:r w:rsidR="00B55DE3" w:rsidRPr="002B6EEC">
          <w:rPr>
            <w:rFonts w:eastAsia="SimSun"/>
            <w:color w:val="131413"/>
            <w:sz w:val="22"/>
            <w:szCs w:val="22"/>
            <w:rPrChange w:id="1975" w:author="Chen Liao" w:date="2021-03-29T18:57:00Z">
              <w:rPr>
                <w:rFonts w:eastAsia="SimSun"/>
                <w:color w:val="131413"/>
              </w:rPr>
            </w:rPrChange>
          </w:rPr>
          <w:t xml:space="preserve">low fermentable </w:t>
        </w:r>
      </w:ins>
      <w:ins w:id="1976" w:author="Chen Liao" w:date="2021-03-24T06:58:00Z">
        <w:r w:rsidR="00B55DE3" w:rsidRPr="002B6EEC">
          <w:rPr>
            <w:rFonts w:eastAsia="SimSun"/>
            <w:color w:val="131413"/>
            <w:sz w:val="22"/>
            <w:szCs w:val="22"/>
            <w:rPrChange w:id="1977" w:author="Chen Liao" w:date="2021-03-29T18:57:00Z">
              <w:rPr>
                <w:rFonts w:eastAsia="SimSun"/>
                <w:color w:val="131413"/>
              </w:rPr>
            </w:rPrChange>
          </w:rPr>
          <w:t>cellulose control</w:t>
        </w:r>
      </w:ins>
      <w:ins w:id="1978" w:author="Chen Liao" w:date="2021-03-24T06:56:00Z">
        <w:r w:rsidR="00B21789" w:rsidRPr="002B6EEC">
          <w:rPr>
            <w:rFonts w:eastAsia="SimSun"/>
            <w:color w:val="131413"/>
            <w:sz w:val="22"/>
            <w:szCs w:val="22"/>
            <w:rPrChange w:id="1979" w:author="Chen Liao" w:date="2021-03-29T18:57:00Z">
              <w:rPr>
                <w:rFonts w:eastAsia="SimSun"/>
                <w:color w:val="131413"/>
              </w:rPr>
            </w:rPrChange>
          </w:rPr>
          <w:t xml:space="preserve"> </w:t>
        </w:r>
        <w:r w:rsidR="00B21789" w:rsidRPr="002B6EEC">
          <w:rPr>
            <w:rFonts w:eastAsia="SimSun"/>
            <w:color w:val="2A2A2A"/>
            <w:sz w:val="22"/>
            <w:szCs w:val="22"/>
            <w:shd w:val="clear" w:color="auto" w:fill="FFFFFF"/>
            <w:rPrChange w:id="1980" w:author="Chen Liao" w:date="2021-03-29T18:57:00Z">
              <w:rPr>
                <w:rFonts w:eastAsia="SimSun"/>
                <w:color w:val="2A2A2A"/>
                <w:shd w:val="clear" w:color="auto" w:fill="FFFFFF"/>
              </w:rPr>
            </w:rPrChange>
          </w:rPr>
          <w:t>(</w:t>
        </w:r>
        <w:r w:rsidR="00B21789" w:rsidRPr="002B6EEC">
          <w:rPr>
            <w:rFonts w:eastAsia="SimSun"/>
            <w:color w:val="2A2A2A"/>
            <w:sz w:val="22"/>
            <w:szCs w:val="22"/>
            <w:highlight w:val="yellow"/>
            <w:shd w:val="clear" w:color="auto" w:fill="FFFFFF"/>
            <w:rPrChange w:id="1981" w:author="Chen Liao" w:date="2021-03-29T18:57:00Z">
              <w:rPr>
                <w:rFonts w:eastAsia="SimSun"/>
                <w:b/>
                <w:bCs/>
                <w:color w:val="2A2A2A"/>
                <w:shd w:val="clear" w:color="auto" w:fill="FFFFFF"/>
              </w:rPr>
            </w:rPrChange>
          </w:rPr>
          <w:t>Fig 1A</w:t>
        </w:r>
        <w:r w:rsidR="00B21789" w:rsidRPr="002B6EEC">
          <w:rPr>
            <w:rFonts w:eastAsia="SimSun"/>
            <w:color w:val="2A2A2A"/>
            <w:sz w:val="22"/>
            <w:szCs w:val="22"/>
            <w:shd w:val="clear" w:color="auto" w:fill="FFFFFF"/>
            <w:rPrChange w:id="1982" w:author="Chen Liao" w:date="2021-03-29T18:57:00Z">
              <w:rPr>
                <w:rFonts w:eastAsia="SimSun"/>
                <w:color w:val="2A2A2A"/>
                <w:shd w:val="clear" w:color="auto" w:fill="FFFFFF"/>
              </w:rPr>
            </w:rPrChange>
          </w:rPr>
          <w:t>).</w:t>
        </w:r>
      </w:ins>
      <w:ins w:id="1983" w:author="Chen Liao" w:date="2021-03-24T07:18:00Z">
        <w:r w:rsidR="00467CD2" w:rsidRPr="002B6EEC">
          <w:rPr>
            <w:rFonts w:eastAsia="SimSun"/>
            <w:color w:val="2A2A2A"/>
            <w:sz w:val="22"/>
            <w:szCs w:val="22"/>
            <w:shd w:val="clear" w:color="auto" w:fill="FFFFFF"/>
            <w:rPrChange w:id="1984" w:author="Chen Liao" w:date="2021-03-29T18:57:00Z">
              <w:rPr>
                <w:rFonts w:eastAsia="SimSun"/>
                <w:color w:val="2A2A2A"/>
                <w:shd w:val="clear" w:color="auto" w:fill="FFFFFF"/>
              </w:rPr>
            </w:rPrChange>
          </w:rPr>
          <w:t xml:space="preserve"> </w:t>
        </w:r>
      </w:ins>
      <w:commentRangeStart w:id="1985"/>
      <w:ins w:id="1986" w:author="Chen Liao" w:date="2021-03-24T09:11:00Z">
        <w:r w:rsidR="00B94E34" w:rsidRPr="002B6EEC">
          <w:rPr>
            <w:rFonts w:eastAsia="SimSun"/>
            <w:color w:val="2A2A2A"/>
            <w:sz w:val="22"/>
            <w:szCs w:val="22"/>
            <w:shd w:val="clear" w:color="auto" w:fill="FFFFFF"/>
            <w:rPrChange w:id="1987" w:author="Chen Liao" w:date="2021-03-29T18:57:00Z">
              <w:rPr>
                <w:rFonts w:eastAsia="SimSun"/>
                <w:color w:val="2A2A2A"/>
                <w:shd w:val="clear" w:color="auto" w:fill="FFFFFF"/>
              </w:rPr>
            </w:rPrChange>
          </w:rPr>
          <w:t xml:space="preserve">Both inulin and resistant starch </w:t>
        </w:r>
      </w:ins>
      <w:ins w:id="1988" w:author="Chen Liao" w:date="2021-03-28T03:25:00Z">
        <w:r w:rsidR="00404676" w:rsidRPr="002B6EEC">
          <w:rPr>
            <w:rFonts w:eastAsia="SimSun"/>
            <w:color w:val="2A2A2A"/>
            <w:sz w:val="22"/>
            <w:szCs w:val="22"/>
            <w:shd w:val="clear" w:color="auto" w:fill="FFFFFF"/>
            <w:rPrChange w:id="1989" w:author="Chen Liao" w:date="2021-03-29T18:57:00Z">
              <w:rPr>
                <w:rFonts w:eastAsia="SimSun"/>
                <w:color w:val="2A2A2A"/>
                <w:shd w:val="clear" w:color="auto" w:fill="FFFFFF"/>
              </w:rPr>
            </w:rPrChange>
          </w:rPr>
          <w:t xml:space="preserve">can escape </w:t>
        </w:r>
      </w:ins>
      <w:ins w:id="1990" w:author="Chen Liao" w:date="2021-03-24T09:11:00Z">
        <w:r w:rsidR="00A228A7" w:rsidRPr="002B6EEC">
          <w:rPr>
            <w:rFonts w:eastAsia="SimSun"/>
            <w:color w:val="2A2A2A"/>
            <w:sz w:val="22"/>
            <w:szCs w:val="22"/>
            <w:shd w:val="clear" w:color="auto" w:fill="FFFFFF"/>
            <w:rPrChange w:id="1991" w:author="Chen Liao" w:date="2021-03-29T18:57:00Z">
              <w:rPr>
                <w:rFonts w:eastAsia="SimSun"/>
                <w:color w:val="2A2A2A"/>
                <w:shd w:val="clear" w:color="auto" w:fill="FFFFFF"/>
              </w:rPr>
            </w:rPrChange>
          </w:rPr>
          <w:t xml:space="preserve">hydrolysis by human enzymes </w:t>
        </w:r>
      </w:ins>
      <w:ins w:id="1992" w:author="Chen Liao" w:date="2021-03-25T08:12:00Z">
        <w:r w:rsidR="000F4714" w:rsidRPr="002B6EEC">
          <w:rPr>
            <w:rFonts w:eastAsia="SimSun"/>
            <w:color w:val="2A2A2A"/>
            <w:sz w:val="22"/>
            <w:szCs w:val="22"/>
            <w:shd w:val="clear" w:color="auto" w:fill="FFFFFF"/>
            <w:rPrChange w:id="1993" w:author="Chen Liao" w:date="2021-03-29T18:57:00Z">
              <w:rPr>
                <w:rFonts w:eastAsia="SimSun"/>
                <w:color w:val="2A2A2A"/>
                <w:shd w:val="clear" w:color="auto" w:fill="FFFFFF"/>
              </w:rPr>
            </w:rPrChange>
          </w:rPr>
          <w:t xml:space="preserve">in the upper gut </w:t>
        </w:r>
      </w:ins>
      <w:ins w:id="1994" w:author="Chen Liao" w:date="2021-03-24T09:11:00Z">
        <w:r w:rsidR="00A228A7" w:rsidRPr="002B6EEC">
          <w:rPr>
            <w:rFonts w:eastAsia="SimSun"/>
            <w:color w:val="2A2A2A"/>
            <w:sz w:val="22"/>
            <w:szCs w:val="22"/>
            <w:shd w:val="clear" w:color="auto" w:fill="FFFFFF"/>
            <w:rPrChange w:id="1995" w:author="Chen Liao" w:date="2021-03-29T18:57:00Z">
              <w:rPr>
                <w:rFonts w:eastAsia="SimSun"/>
                <w:color w:val="2A2A2A"/>
                <w:shd w:val="clear" w:color="auto" w:fill="FFFFFF"/>
              </w:rPr>
            </w:rPrChange>
          </w:rPr>
          <w:t>and known to be degraded by gut bacteria</w:t>
        </w:r>
      </w:ins>
      <w:ins w:id="1996" w:author="Chen Liao" w:date="2021-03-25T08:12:00Z">
        <w:r w:rsidR="000F4714" w:rsidRPr="002B6EEC">
          <w:rPr>
            <w:rFonts w:eastAsia="SimSun"/>
            <w:color w:val="2A2A2A"/>
            <w:sz w:val="22"/>
            <w:szCs w:val="22"/>
            <w:shd w:val="clear" w:color="auto" w:fill="FFFFFF"/>
            <w:rPrChange w:id="1997" w:author="Chen Liao" w:date="2021-03-29T18:57:00Z">
              <w:rPr>
                <w:rFonts w:eastAsia="SimSun"/>
                <w:color w:val="2A2A2A"/>
                <w:shd w:val="clear" w:color="auto" w:fill="FFFFFF"/>
              </w:rPr>
            </w:rPrChange>
          </w:rPr>
          <w:t xml:space="preserve"> in the cecum and colon</w:t>
        </w:r>
      </w:ins>
      <w:ins w:id="1998" w:author="Chen Liao" w:date="2021-03-24T09:12:00Z">
        <w:r w:rsidR="00A228A7" w:rsidRPr="002B6EEC">
          <w:rPr>
            <w:rFonts w:eastAsia="SimSun"/>
            <w:color w:val="2A2A2A"/>
            <w:sz w:val="22"/>
            <w:szCs w:val="22"/>
            <w:shd w:val="clear" w:color="auto" w:fill="FFFFFF"/>
            <w:rPrChange w:id="1999" w:author="Chen Liao" w:date="2021-03-29T18:57:00Z">
              <w:rPr>
                <w:rFonts w:eastAsia="SimSun"/>
                <w:color w:val="2A2A2A"/>
                <w:shd w:val="clear" w:color="auto" w:fill="FFFFFF"/>
              </w:rPr>
            </w:rPrChange>
          </w:rPr>
          <w:t xml:space="preserve"> </w:t>
        </w:r>
      </w:ins>
      <w:commentRangeEnd w:id="1985"/>
      <w:ins w:id="2000" w:author="Chen Liao" w:date="2021-03-27T07:52:00Z">
        <w:r w:rsidR="00551D83" w:rsidRPr="002B6EEC">
          <w:rPr>
            <w:rStyle w:val="CommentReference"/>
            <w:sz w:val="15"/>
            <w:szCs w:val="15"/>
            <w:rPrChange w:id="2001" w:author="Chen Liao" w:date="2021-03-29T18:57:00Z">
              <w:rPr>
                <w:rStyle w:val="CommentReference"/>
              </w:rPr>
            </w:rPrChange>
          </w:rPr>
          <w:commentReference w:id="1985"/>
        </w:r>
      </w:ins>
      <w:ins w:id="2002" w:author="Chen Liao" w:date="2021-03-24T09:11:00Z">
        <w:r w:rsidR="00B94E34" w:rsidRPr="002B6EEC">
          <w:rPr>
            <w:rFonts w:eastAsia="SimSun"/>
            <w:color w:val="000000"/>
            <w:sz w:val="22"/>
            <w:szCs w:val="22"/>
            <w:rPrChange w:id="2003" w:author="Chen Liao" w:date="2021-03-29T18:57:00Z">
              <w:rPr>
                <w:rFonts w:eastAsia="SimSun"/>
                <w:color w:val="000000"/>
              </w:rPr>
            </w:rPrChange>
          </w:rPr>
          <w:fldChar w:fldCharType="begin"/>
        </w:r>
        <w:r w:rsidR="00B94E34" w:rsidRPr="002B6EEC">
          <w:rPr>
            <w:rFonts w:eastAsia="SimSun"/>
            <w:color w:val="000000"/>
            <w:sz w:val="22"/>
            <w:szCs w:val="22"/>
            <w:rPrChange w:id="2004" w:author="Chen Liao" w:date="2021-03-29T18:57:00Z">
              <w:rPr>
                <w:rFonts w:eastAsia="SimSun"/>
                <w:color w:val="000000"/>
              </w:rPr>
            </w:rPrChange>
          </w:rPr>
          <w:instrText xml:space="preserve"> ADDIN NE.Ref.{300B4D27-C6D9-4CD7-AF8C-AE4892D9E510}</w:instrText>
        </w:r>
        <w:r w:rsidR="00B94E34" w:rsidRPr="002B6EEC">
          <w:rPr>
            <w:rFonts w:eastAsia="SimSun"/>
            <w:color w:val="000000"/>
            <w:sz w:val="22"/>
            <w:szCs w:val="22"/>
            <w:rPrChange w:id="2005" w:author="Chen Liao" w:date="2021-03-29T18:57:00Z">
              <w:rPr>
                <w:rFonts w:eastAsia="SimSun"/>
                <w:color w:val="000000"/>
              </w:rPr>
            </w:rPrChange>
          </w:rPr>
          <w:fldChar w:fldCharType="separate"/>
        </w:r>
        <w:r w:rsidR="00B94E34" w:rsidRPr="002B6EEC">
          <w:rPr>
            <w:color w:val="080000"/>
            <w:sz w:val="22"/>
            <w:szCs w:val="22"/>
            <w:rPrChange w:id="2006" w:author="Chen Liao" w:date="2021-03-29T18:57:00Z">
              <w:rPr>
                <w:color w:val="080000"/>
              </w:rPr>
            </w:rPrChange>
          </w:rPr>
          <w:t>[18]</w:t>
        </w:r>
        <w:r w:rsidR="00B94E34" w:rsidRPr="002B6EEC">
          <w:rPr>
            <w:rFonts w:eastAsia="SimSun"/>
            <w:color w:val="000000"/>
            <w:sz w:val="22"/>
            <w:szCs w:val="22"/>
            <w:rPrChange w:id="2007" w:author="Chen Liao" w:date="2021-03-29T18:57:00Z">
              <w:rPr>
                <w:rFonts w:eastAsia="SimSun"/>
                <w:color w:val="000000"/>
              </w:rPr>
            </w:rPrChange>
          </w:rPr>
          <w:fldChar w:fldCharType="end"/>
        </w:r>
        <w:r w:rsidR="00B94E34" w:rsidRPr="002B6EEC">
          <w:rPr>
            <w:color w:val="000000"/>
            <w:sz w:val="22"/>
            <w:szCs w:val="22"/>
            <w:shd w:val="clear" w:color="auto" w:fill="FFFFFF"/>
            <w:rPrChange w:id="2008" w:author="Chen Liao" w:date="2021-03-29T18:57:00Z">
              <w:rPr>
                <w:color w:val="000000"/>
                <w:shd w:val="clear" w:color="auto" w:fill="FFFFFF"/>
              </w:rPr>
            </w:rPrChange>
          </w:rPr>
          <w:fldChar w:fldCharType="begin"/>
        </w:r>
        <w:r w:rsidR="00B94E34" w:rsidRPr="002B6EEC">
          <w:rPr>
            <w:color w:val="000000"/>
            <w:sz w:val="22"/>
            <w:szCs w:val="22"/>
            <w:shd w:val="clear" w:color="auto" w:fill="FFFFFF"/>
            <w:rPrChange w:id="2009" w:author="Chen Liao" w:date="2021-03-29T18:57:00Z">
              <w:rPr>
                <w:color w:val="000000"/>
                <w:shd w:val="clear" w:color="auto" w:fill="FFFFFF"/>
              </w:rPr>
            </w:rPrChange>
          </w:rPr>
          <w:instrText xml:space="preserve"> ADDIN NE.Ref.{2411D751-B9FD-4B88-A5B6-9CDF6E02F568}</w:instrText>
        </w:r>
        <w:r w:rsidR="00B94E34" w:rsidRPr="002B6EEC">
          <w:rPr>
            <w:color w:val="000000"/>
            <w:sz w:val="22"/>
            <w:szCs w:val="22"/>
            <w:shd w:val="clear" w:color="auto" w:fill="FFFFFF"/>
            <w:rPrChange w:id="2010" w:author="Chen Liao" w:date="2021-03-29T18:57:00Z">
              <w:rPr>
                <w:color w:val="000000"/>
                <w:shd w:val="clear" w:color="auto" w:fill="FFFFFF"/>
              </w:rPr>
            </w:rPrChange>
          </w:rPr>
          <w:fldChar w:fldCharType="separate"/>
        </w:r>
        <w:r w:rsidR="00B94E34" w:rsidRPr="002B6EEC">
          <w:rPr>
            <w:color w:val="080000"/>
            <w:sz w:val="22"/>
            <w:szCs w:val="22"/>
            <w:rPrChange w:id="2011" w:author="Chen Liao" w:date="2021-03-29T18:57:00Z">
              <w:rPr>
                <w:color w:val="080000"/>
              </w:rPr>
            </w:rPrChange>
          </w:rPr>
          <w:t>[19]</w:t>
        </w:r>
        <w:r w:rsidR="00B94E34" w:rsidRPr="002B6EEC">
          <w:rPr>
            <w:color w:val="000000"/>
            <w:sz w:val="22"/>
            <w:szCs w:val="22"/>
            <w:shd w:val="clear" w:color="auto" w:fill="FFFFFF"/>
            <w:rPrChange w:id="2012" w:author="Chen Liao" w:date="2021-03-29T18:57:00Z">
              <w:rPr>
                <w:color w:val="000000"/>
                <w:shd w:val="clear" w:color="auto" w:fill="FFFFFF"/>
              </w:rPr>
            </w:rPrChange>
          </w:rPr>
          <w:fldChar w:fldCharType="end"/>
        </w:r>
        <w:r w:rsidR="00B94E34" w:rsidRPr="002B6EEC">
          <w:rPr>
            <w:rFonts w:eastAsia="SimSun"/>
            <w:color w:val="000000"/>
            <w:sz w:val="22"/>
            <w:szCs w:val="22"/>
            <w:rPrChange w:id="2013" w:author="Chen Liao" w:date="2021-03-29T18:57:00Z">
              <w:rPr>
                <w:rFonts w:eastAsia="SimSun"/>
                <w:color w:val="000000"/>
              </w:rPr>
            </w:rPrChange>
          </w:rPr>
          <w:t xml:space="preserve">. </w:t>
        </w:r>
      </w:ins>
      <w:ins w:id="2014" w:author="Chen Liao" w:date="2021-03-24T07:18:00Z">
        <w:r w:rsidR="00467CD2" w:rsidRPr="002B6EEC">
          <w:rPr>
            <w:rFonts w:eastAsia="SimSun"/>
            <w:color w:val="2A2A2A"/>
            <w:sz w:val="22"/>
            <w:szCs w:val="22"/>
            <w:shd w:val="clear" w:color="auto" w:fill="FFFFFF"/>
            <w:rPrChange w:id="2015" w:author="Chen Liao" w:date="2021-03-29T18:57:00Z">
              <w:rPr>
                <w:rFonts w:eastAsia="SimSun"/>
                <w:color w:val="2A2A2A"/>
                <w:shd w:val="clear" w:color="auto" w:fill="FFFFFF"/>
              </w:rPr>
            </w:rPrChange>
          </w:rPr>
          <w:t xml:space="preserve">Motivated by a central hypothesis that </w:t>
        </w:r>
      </w:ins>
      <w:ins w:id="2016" w:author="Chen Liao" w:date="2021-03-25T08:21:00Z">
        <w:r w:rsidR="00B75D97" w:rsidRPr="002B6EEC">
          <w:rPr>
            <w:rFonts w:eastAsia="SimSun"/>
            <w:color w:val="2A2A2A"/>
            <w:sz w:val="22"/>
            <w:szCs w:val="22"/>
            <w:shd w:val="clear" w:color="auto" w:fill="FFFFFF"/>
            <w:rPrChange w:id="2017" w:author="Chen Liao" w:date="2021-03-29T18:57:00Z">
              <w:rPr>
                <w:rFonts w:eastAsia="SimSun"/>
                <w:color w:val="2A2A2A"/>
                <w:shd w:val="clear" w:color="auto" w:fill="FFFFFF"/>
              </w:rPr>
            </w:rPrChange>
          </w:rPr>
          <w:t xml:space="preserve">heterogenous </w:t>
        </w:r>
      </w:ins>
      <w:ins w:id="2018" w:author="Chen Liao" w:date="2021-03-27T07:48:00Z">
        <w:r w:rsidR="009612A3" w:rsidRPr="002B6EEC">
          <w:rPr>
            <w:rFonts w:eastAsia="SimSun"/>
            <w:color w:val="2A2A2A"/>
            <w:sz w:val="22"/>
            <w:szCs w:val="22"/>
            <w:shd w:val="clear" w:color="auto" w:fill="FFFFFF"/>
            <w:rPrChange w:id="2019" w:author="Chen Liao" w:date="2021-03-29T18:57:00Z">
              <w:rPr>
                <w:rFonts w:eastAsia="SimSun"/>
                <w:color w:val="2A2A2A"/>
                <w:shd w:val="clear" w:color="auto" w:fill="FFFFFF"/>
              </w:rPr>
            </w:rPrChange>
          </w:rPr>
          <w:t>dynamics</w:t>
        </w:r>
      </w:ins>
      <w:ins w:id="2020" w:author="Chen Liao" w:date="2021-03-27T07:50:00Z">
        <w:r w:rsidR="0097522A" w:rsidRPr="002B6EEC">
          <w:rPr>
            <w:rFonts w:eastAsia="SimSun"/>
            <w:color w:val="2A2A2A"/>
            <w:sz w:val="22"/>
            <w:szCs w:val="22"/>
            <w:shd w:val="clear" w:color="auto" w:fill="FFFFFF"/>
            <w:rPrChange w:id="2021" w:author="Chen Liao" w:date="2021-03-29T18:57:00Z">
              <w:rPr>
                <w:rFonts w:eastAsia="SimSun"/>
                <w:color w:val="2A2A2A"/>
                <w:shd w:val="clear" w:color="auto" w:fill="FFFFFF"/>
              </w:rPr>
            </w:rPrChange>
          </w:rPr>
          <w:t xml:space="preserve"> </w:t>
        </w:r>
      </w:ins>
      <w:ins w:id="2022" w:author="Chen Liao" w:date="2021-03-24T07:14:00Z">
        <w:r w:rsidR="00F3317C" w:rsidRPr="002B6EEC">
          <w:rPr>
            <w:rFonts w:eastAsia="SimSun"/>
            <w:color w:val="2A2A2A"/>
            <w:sz w:val="22"/>
            <w:szCs w:val="22"/>
            <w:shd w:val="clear" w:color="auto" w:fill="FFFFFF"/>
            <w:rPrChange w:id="2023" w:author="Chen Liao" w:date="2021-03-29T18:57:00Z">
              <w:rPr>
                <w:rFonts w:eastAsia="SimSun"/>
                <w:color w:val="2A2A2A"/>
                <w:shd w:val="clear" w:color="auto" w:fill="FFFFFF"/>
              </w:rPr>
            </w:rPrChange>
          </w:rPr>
          <w:t>of gut microbiota and SCFAs</w:t>
        </w:r>
      </w:ins>
      <w:ins w:id="2024" w:author="Chen Liao" w:date="2021-03-24T07:20:00Z">
        <w:r w:rsidR="00341853" w:rsidRPr="002B6EEC">
          <w:rPr>
            <w:rFonts w:eastAsia="SimSun"/>
            <w:color w:val="2A2A2A"/>
            <w:sz w:val="22"/>
            <w:szCs w:val="22"/>
            <w:shd w:val="clear" w:color="auto" w:fill="FFFFFF"/>
            <w:rPrChange w:id="2025" w:author="Chen Liao" w:date="2021-03-29T18:57:00Z">
              <w:rPr>
                <w:rFonts w:eastAsia="SimSun"/>
                <w:color w:val="2A2A2A"/>
                <w:shd w:val="clear" w:color="auto" w:fill="FFFFFF"/>
              </w:rPr>
            </w:rPrChange>
          </w:rPr>
          <w:t xml:space="preserve"> </w:t>
        </w:r>
      </w:ins>
      <w:ins w:id="2026" w:author="Chen Liao" w:date="2021-03-24T07:14:00Z">
        <w:r w:rsidR="00F3317C" w:rsidRPr="002B6EEC">
          <w:rPr>
            <w:rFonts w:eastAsia="SimSun"/>
            <w:color w:val="2A2A2A"/>
            <w:sz w:val="22"/>
            <w:szCs w:val="22"/>
            <w:shd w:val="clear" w:color="auto" w:fill="FFFFFF"/>
            <w:rPrChange w:id="2027" w:author="Chen Liao" w:date="2021-03-29T18:57:00Z">
              <w:rPr>
                <w:rFonts w:eastAsia="SimSun"/>
                <w:color w:val="2A2A2A"/>
                <w:shd w:val="clear" w:color="auto" w:fill="FFFFFF"/>
              </w:rPr>
            </w:rPrChange>
          </w:rPr>
          <w:t xml:space="preserve">are </w:t>
        </w:r>
      </w:ins>
      <w:ins w:id="2028" w:author="Chen Liao" w:date="2021-03-24T07:21:00Z">
        <w:r w:rsidR="00341853" w:rsidRPr="002B6EEC">
          <w:rPr>
            <w:rFonts w:eastAsia="SimSun"/>
            <w:color w:val="2A2A2A"/>
            <w:sz w:val="22"/>
            <w:szCs w:val="22"/>
            <w:shd w:val="clear" w:color="auto" w:fill="FFFFFF"/>
            <w:rPrChange w:id="2029" w:author="Chen Liao" w:date="2021-03-29T18:57:00Z">
              <w:rPr>
                <w:rFonts w:eastAsia="SimSun"/>
                <w:color w:val="2A2A2A"/>
                <w:shd w:val="clear" w:color="auto" w:fill="FFFFFF"/>
              </w:rPr>
            </w:rPrChange>
          </w:rPr>
          <w:t xml:space="preserve">primed by </w:t>
        </w:r>
      </w:ins>
      <w:ins w:id="2030" w:author="Chen Liao" w:date="2021-03-24T07:15:00Z">
        <w:r w:rsidR="00F3317C" w:rsidRPr="002B6EEC">
          <w:rPr>
            <w:rFonts w:eastAsia="SimSun"/>
            <w:color w:val="2A2A2A"/>
            <w:sz w:val="22"/>
            <w:szCs w:val="22"/>
            <w:shd w:val="clear" w:color="auto" w:fill="FFFFFF"/>
            <w:rPrChange w:id="2031" w:author="Chen Liao" w:date="2021-03-29T18:57:00Z">
              <w:rPr>
                <w:rFonts w:eastAsia="SimSun"/>
                <w:color w:val="2A2A2A"/>
                <w:shd w:val="clear" w:color="auto" w:fill="FFFFFF"/>
              </w:rPr>
            </w:rPrChange>
          </w:rPr>
          <w:t>pretreatment microbial community</w:t>
        </w:r>
      </w:ins>
      <w:ins w:id="2032" w:author="Chen Liao" w:date="2021-03-27T07:50:00Z">
        <w:r w:rsidR="002C1132" w:rsidRPr="002B6EEC">
          <w:rPr>
            <w:rFonts w:eastAsia="SimSun"/>
            <w:color w:val="2A2A2A"/>
            <w:sz w:val="22"/>
            <w:szCs w:val="22"/>
            <w:shd w:val="clear" w:color="auto" w:fill="FFFFFF"/>
            <w:rPrChange w:id="2033" w:author="Chen Liao" w:date="2021-03-29T18:57:00Z">
              <w:rPr>
                <w:rFonts w:eastAsia="SimSun"/>
                <w:color w:val="2A2A2A"/>
                <w:shd w:val="clear" w:color="auto" w:fill="FFFFFF"/>
              </w:rPr>
            </w:rPrChange>
          </w:rPr>
          <w:t xml:space="preserve"> </w:t>
        </w:r>
      </w:ins>
      <w:ins w:id="2034" w:author="Chen Liao" w:date="2021-03-24T07:15:00Z">
        <w:r w:rsidR="00F3317C" w:rsidRPr="002B6EEC">
          <w:rPr>
            <w:rFonts w:eastAsia="SimSun"/>
            <w:color w:val="2A2A2A"/>
            <w:sz w:val="22"/>
            <w:szCs w:val="22"/>
            <w:shd w:val="clear" w:color="auto" w:fill="FFFFFF"/>
            <w:rPrChange w:id="2035" w:author="Chen Liao" w:date="2021-03-29T18:57:00Z">
              <w:rPr>
                <w:rFonts w:eastAsia="SimSun"/>
                <w:color w:val="2A2A2A"/>
                <w:shd w:val="clear" w:color="auto" w:fill="FFFFFF"/>
              </w:rPr>
            </w:rPrChange>
          </w:rPr>
          <w:t xml:space="preserve">and </w:t>
        </w:r>
      </w:ins>
      <w:ins w:id="2036" w:author="Chen Liao" w:date="2021-03-27T07:50:00Z">
        <w:r w:rsidR="002C1132" w:rsidRPr="002B6EEC">
          <w:rPr>
            <w:rFonts w:eastAsia="SimSun"/>
            <w:color w:val="2A2A2A"/>
            <w:sz w:val="22"/>
            <w:szCs w:val="22"/>
            <w:shd w:val="clear" w:color="auto" w:fill="FFFFFF"/>
            <w:rPrChange w:id="2037" w:author="Chen Liao" w:date="2021-03-29T18:57:00Z">
              <w:rPr>
                <w:rFonts w:eastAsia="SimSun"/>
                <w:color w:val="2A2A2A"/>
                <w:shd w:val="clear" w:color="auto" w:fill="FFFFFF"/>
              </w:rPr>
            </w:rPrChange>
          </w:rPr>
          <w:t>community</w:t>
        </w:r>
      </w:ins>
      <w:ins w:id="2038" w:author="Chen Liao" w:date="2021-03-24T07:19:00Z">
        <w:r w:rsidR="00341853" w:rsidRPr="002B6EEC">
          <w:rPr>
            <w:rFonts w:eastAsia="SimSun"/>
            <w:color w:val="2A2A2A"/>
            <w:sz w:val="22"/>
            <w:szCs w:val="22"/>
            <w:shd w:val="clear" w:color="auto" w:fill="FFFFFF"/>
            <w:rPrChange w:id="2039" w:author="Chen Liao" w:date="2021-03-29T18:57:00Z">
              <w:rPr>
                <w:rFonts w:eastAsia="SimSun"/>
                <w:color w:val="2A2A2A"/>
                <w:shd w:val="clear" w:color="auto" w:fill="FFFFFF"/>
              </w:rPr>
            </w:rPrChange>
          </w:rPr>
          <w:t xml:space="preserve"> </w:t>
        </w:r>
      </w:ins>
      <w:ins w:id="2040" w:author="Chen Liao" w:date="2021-03-24T07:15:00Z">
        <w:r w:rsidR="00F3317C" w:rsidRPr="002B6EEC">
          <w:rPr>
            <w:rFonts w:eastAsia="SimSun"/>
            <w:color w:val="2A2A2A"/>
            <w:sz w:val="22"/>
            <w:szCs w:val="22"/>
            <w:shd w:val="clear" w:color="auto" w:fill="FFFFFF"/>
            <w:rPrChange w:id="2041" w:author="Chen Liao" w:date="2021-03-29T18:57:00Z">
              <w:rPr>
                <w:rFonts w:eastAsia="SimSun"/>
                <w:color w:val="2A2A2A"/>
                <w:shd w:val="clear" w:color="auto" w:fill="FFFFFF"/>
              </w:rPr>
            </w:rPrChange>
          </w:rPr>
          <w:t>ecology</w:t>
        </w:r>
      </w:ins>
      <w:ins w:id="2042" w:author="Chen Liao" w:date="2021-03-24T07:21:00Z">
        <w:r w:rsidR="001741F1" w:rsidRPr="002B6EEC">
          <w:rPr>
            <w:rFonts w:eastAsia="SimSun"/>
            <w:color w:val="2A2A2A"/>
            <w:sz w:val="22"/>
            <w:szCs w:val="22"/>
            <w:shd w:val="clear" w:color="auto" w:fill="FFFFFF"/>
            <w:rPrChange w:id="2043" w:author="Chen Liao" w:date="2021-03-29T18:57:00Z">
              <w:rPr>
                <w:rFonts w:eastAsia="SimSun"/>
                <w:color w:val="2A2A2A"/>
                <w:shd w:val="clear" w:color="auto" w:fill="FFFFFF"/>
              </w:rPr>
            </w:rPrChange>
          </w:rPr>
          <w:t xml:space="preserve"> </w:t>
        </w:r>
      </w:ins>
      <w:ins w:id="2044" w:author="Chen Liao" w:date="2021-03-24T07:18:00Z">
        <w:r w:rsidR="00467CD2" w:rsidRPr="002B6EEC">
          <w:rPr>
            <w:rFonts w:eastAsia="SimSun"/>
            <w:color w:val="2A2A2A"/>
            <w:sz w:val="22"/>
            <w:szCs w:val="22"/>
            <w:shd w:val="clear" w:color="auto" w:fill="FFFFFF"/>
            <w:rPrChange w:id="2045" w:author="Chen Liao" w:date="2021-03-29T18:57:00Z">
              <w:rPr>
                <w:rFonts w:eastAsia="SimSun"/>
                <w:color w:val="2A2A2A"/>
                <w:shd w:val="clear" w:color="auto" w:fill="FFFFFF"/>
              </w:rPr>
            </w:rPrChange>
          </w:rPr>
          <w:t>(</w:t>
        </w:r>
        <w:r w:rsidR="00467CD2" w:rsidRPr="002B6EEC">
          <w:rPr>
            <w:rFonts w:eastAsia="SimSun"/>
            <w:color w:val="2A2A2A"/>
            <w:sz w:val="22"/>
            <w:szCs w:val="22"/>
            <w:highlight w:val="yellow"/>
            <w:shd w:val="clear" w:color="auto" w:fill="FFFFFF"/>
            <w:rPrChange w:id="2046" w:author="Chen Liao" w:date="2021-03-29T18:57:00Z">
              <w:rPr>
                <w:rFonts w:eastAsia="SimSun"/>
                <w:color w:val="2A2A2A"/>
                <w:shd w:val="clear" w:color="auto" w:fill="FFFFFF"/>
              </w:rPr>
            </w:rPrChange>
          </w:rPr>
          <w:t>Fig. 1B</w:t>
        </w:r>
        <w:r w:rsidR="00467CD2" w:rsidRPr="002B6EEC">
          <w:rPr>
            <w:rFonts w:eastAsia="SimSun"/>
            <w:color w:val="2A2A2A"/>
            <w:sz w:val="22"/>
            <w:szCs w:val="22"/>
            <w:shd w:val="clear" w:color="auto" w:fill="FFFFFF"/>
            <w:rPrChange w:id="2047" w:author="Chen Liao" w:date="2021-03-29T18:57:00Z">
              <w:rPr>
                <w:rFonts w:eastAsia="SimSun"/>
                <w:color w:val="2A2A2A"/>
                <w:shd w:val="clear" w:color="auto" w:fill="FFFFFF"/>
              </w:rPr>
            </w:rPrChange>
          </w:rPr>
          <w:t>)</w:t>
        </w:r>
      </w:ins>
      <w:ins w:id="2048" w:author="Chen Liao" w:date="2021-03-24T07:15:00Z">
        <w:r w:rsidR="00F3317C" w:rsidRPr="002B6EEC">
          <w:rPr>
            <w:rFonts w:eastAsia="SimSun"/>
            <w:color w:val="2A2A2A"/>
            <w:sz w:val="22"/>
            <w:szCs w:val="22"/>
            <w:shd w:val="clear" w:color="auto" w:fill="FFFFFF"/>
            <w:rPrChange w:id="2049" w:author="Chen Liao" w:date="2021-03-29T18:57:00Z">
              <w:rPr>
                <w:rFonts w:eastAsia="SimSun"/>
                <w:color w:val="2A2A2A"/>
                <w:shd w:val="clear" w:color="auto" w:fill="FFFFFF"/>
              </w:rPr>
            </w:rPrChange>
          </w:rPr>
          <w:t xml:space="preserve">, </w:t>
        </w:r>
      </w:ins>
      <w:ins w:id="2050" w:author="Chen Liao" w:date="2021-03-24T07:21:00Z">
        <w:r w:rsidR="001741F1" w:rsidRPr="002B6EEC">
          <w:rPr>
            <w:rFonts w:eastAsia="SimSun"/>
            <w:color w:val="2A2A2A"/>
            <w:sz w:val="22"/>
            <w:szCs w:val="22"/>
            <w:shd w:val="clear" w:color="auto" w:fill="FFFFFF"/>
            <w:rPrChange w:id="2051" w:author="Chen Liao" w:date="2021-03-29T18:57:00Z">
              <w:rPr>
                <w:rFonts w:eastAsia="SimSun"/>
                <w:color w:val="2A2A2A"/>
                <w:shd w:val="clear" w:color="auto" w:fill="FFFFFF"/>
              </w:rPr>
            </w:rPrChange>
          </w:rPr>
          <w:t xml:space="preserve">we </w:t>
        </w:r>
      </w:ins>
      <w:ins w:id="2052" w:author="Chen Liao" w:date="2021-03-24T07:15:00Z">
        <w:r w:rsidR="00F3317C" w:rsidRPr="002B6EEC">
          <w:rPr>
            <w:rFonts w:eastAsia="SimSun"/>
            <w:color w:val="2A2A2A"/>
            <w:sz w:val="22"/>
            <w:szCs w:val="22"/>
            <w:shd w:val="clear" w:color="auto" w:fill="FFFFFF"/>
            <w:rPrChange w:id="2053" w:author="Chen Liao" w:date="2021-03-29T18:57:00Z">
              <w:rPr>
                <w:rFonts w:eastAsia="SimSun"/>
                <w:color w:val="2A2A2A"/>
                <w:shd w:val="clear" w:color="auto" w:fill="FFFFFF"/>
              </w:rPr>
            </w:rPrChange>
          </w:rPr>
          <w:t xml:space="preserve">developed </w:t>
        </w:r>
      </w:ins>
      <w:ins w:id="2054" w:author="Chen Liao" w:date="2021-03-24T07:22:00Z">
        <w:r w:rsidR="001741F1" w:rsidRPr="002B6EEC">
          <w:rPr>
            <w:rFonts w:eastAsia="SimSun"/>
            <w:color w:val="2A2A2A"/>
            <w:sz w:val="22"/>
            <w:szCs w:val="22"/>
            <w:shd w:val="clear" w:color="auto" w:fill="FFFFFF"/>
            <w:rPrChange w:id="2055" w:author="Chen Liao" w:date="2021-03-29T18:57:00Z">
              <w:rPr>
                <w:rFonts w:eastAsia="SimSun"/>
                <w:color w:val="2A2A2A"/>
                <w:shd w:val="clear" w:color="auto" w:fill="FFFFFF"/>
              </w:rPr>
            </w:rPrChange>
          </w:rPr>
          <w:t>several computational approaches</w:t>
        </w:r>
      </w:ins>
      <w:ins w:id="2056" w:author="Chen Liao" w:date="2021-03-24T07:16:00Z">
        <w:r w:rsidR="00F3317C" w:rsidRPr="002B6EEC">
          <w:rPr>
            <w:rFonts w:eastAsia="SimSun"/>
            <w:color w:val="2A2A2A"/>
            <w:sz w:val="22"/>
            <w:szCs w:val="22"/>
            <w:shd w:val="clear" w:color="auto" w:fill="FFFFFF"/>
            <w:rPrChange w:id="2057" w:author="Chen Liao" w:date="2021-03-29T18:57:00Z">
              <w:rPr>
                <w:rFonts w:eastAsia="SimSun"/>
                <w:color w:val="2A2A2A"/>
                <w:shd w:val="clear" w:color="auto" w:fill="FFFFFF"/>
              </w:rPr>
            </w:rPrChange>
          </w:rPr>
          <w:t xml:space="preserve"> to </w:t>
        </w:r>
      </w:ins>
      <w:ins w:id="2058" w:author="Chen Liao" w:date="2021-03-24T07:22:00Z">
        <w:r w:rsidR="001741F1" w:rsidRPr="002B6EEC">
          <w:rPr>
            <w:rFonts w:eastAsia="SimSun"/>
            <w:color w:val="2A2A2A"/>
            <w:sz w:val="22"/>
            <w:szCs w:val="22"/>
            <w:shd w:val="clear" w:color="auto" w:fill="FFFFFF"/>
            <w:rPrChange w:id="2059" w:author="Chen Liao" w:date="2021-03-29T18:57:00Z">
              <w:rPr>
                <w:rFonts w:eastAsia="SimSun"/>
                <w:color w:val="2A2A2A"/>
                <w:shd w:val="clear" w:color="auto" w:fill="FFFFFF"/>
              </w:rPr>
            </w:rPrChange>
          </w:rPr>
          <w:t xml:space="preserve">address </w:t>
        </w:r>
      </w:ins>
      <w:ins w:id="2060" w:author="Chen Liao" w:date="2021-03-24T07:23:00Z">
        <w:r w:rsidR="001741F1" w:rsidRPr="002B6EEC">
          <w:rPr>
            <w:rFonts w:eastAsia="SimSun"/>
            <w:color w:val="2A2A2A"/>
            <w:sz w:val="22"/>
            <w:szCs w:val="22"/>
            <w:shd w:val="clear" w:color="auto" w:fill="FFFFFF"/>
            <w:rPrChange w:id="2061" w:author="Chen Liao" w:date="2021-03-29T18:57:00Z">
              <w:rPr>
                <w:rFonts w:eastAsia="SimSun"/>
                <w:color w:val="2A2A2A"/>
                <w:shd w:val="clear" w:color="auto" w:fill="FFFFFF"/>
              </w:rPr>
            </w:rPrChange>
          </w:rPr>
          <w:t xml:space="preserve">different </w:t>
        </w:r>
      </w:ins>
      <w:ins w:id="2062" w:author="Chen Liao" w:date="2021-03-24T07:22:00Z">
        <w:r w:rsidR="001741F1" w:rsidRPr="002B6EEC">
          <w:rPr>
            <w:rFonts w:eastAsia="SimSun"/>
            <w:color w:val="2A2A2A"/>
            <w:sz w:val="22"/>
            <w:szCs w:val="22"/>
            <w:shd w:val="clear" w:color="auto" w:fill="FFFFFF"/>
            <w:rPrChange w:id="2063" w:author="Chen Liao" w:date="2021-03-29T18:57:00Z">
              <w:rPr>
                <w:rFonts w:eastAsia="SimSun"/>
                <w:color w:val="2A2A2A"/>
                <w:shd w:val="clear" w:color="auto" w:fill="FFFFFF"/>
              </w:rPr>
            </w:rPrChange>
          </w:rPr>
          <w:t xml:space="preserve">aspects </w:t>
        </w:r>
      </w:ins>
      <w:ins w:id="2064" w:author="Chen Liao" w:date="2021-03-24T07:27:00Z">
        <w:r w:rsidR="001741F1" w:rsidRPr="002B6EEC">
          <w:rPr>
            <w:rFonts w:eastAsia="SimSun"/>
            <w:color w:val="2A2A2A"/>
            <w:sz w:val="22"/>
            <w:szCs w:val="22"/>
            <w:shd w:val="clear" w:color="auto" w:fill="FFFFFF"/>
            <w:rPrChange w:id="2065" w:author="Chen Liao" w:date="2021-03-29T18:57:00Z">
              <w:rPr>
                <w:rFonts w:eastAsia="SimSun"/>
                <w:color w:val="2A2A2A"/>
                <w:shd w:val="clear" w:color="auto" w:fill="FFFFFF"/>
              </w:rPr>
            </w:rPrChange>
          </w:rPr>
          <w:t xml:space="preserve">(quantifications, causes and </w:t>
        </w:r>
        <w:proofErr w:type="spellStart"/>
        <w:r w:rsidR="001741F1" w:rsidRPr="002B6EEC">
          <w:rPr>
            <w:rFonts w:eastAsia="SimSun"/>
            <w:color w:val="2A2A2A"/>
            <w:sz w:val="22"/>
            <w:szCs w:val="22"/>
            <w:shd w:val="clear" w:color="auto" w:fill="FFFFFF"/>
            <w:rPrChange w:id="2066" w:author="Chen Liao" w:date="2021-03-29T18:57:00Z">
              <w:rPr>
                <w:rFonts w:eastAsia="SimSun"/>
                <w:color w:val="2A2A2A"/>
                <w:shd w:val="clear" w:color="auto" w:fill="FFFFFF"/>
              </w:rPr>
            </w:rPrChange>
          </w:rPr>
          <w:t>consequances</w:t>
        </w:r>
        <w:proofErr w:type="spellEnd"/>
        <w:r w:rsidR="001741F1" w:rsidRPr="002B6EEC">
          <w:rPr>
            <w:rFonts w:eastAsia="SimSun"/>
            <w:color w:val="2A2A2A"/>
            <w:sz w:val="22"/>
            <w:szCs w:val="22"/>
            <w:shd w:val="clear" w:color="auto" w:fill="FFFFFF"/>
            <w:rPrChange w:id="2067" w:author="Chen Liao" w:date="2021-03-29T18:57:00Z">
              <w:rPr>
                <w:rFonts w:eastAsia="SimSun"/>
                <w:color w:val="2A2A2A"/>
                <w:shd w:val="clear" w:color="auto" w:fill="FFFFFF"/>
              </w:rPr>
            </w:rPrChange>
          </w:rPr>
          <w:t xml:space="preserve">) </w:t>
        </w:r>
      </w:ins>
      <w:ins w:id="2068" w:author="Chen Liao" w:date="2021-03-24T07:22:00Z">
        <w:r w:rsidR="001741F1" w:rsidRPr="002B6EEC">
          <w:rPr>
            <w:rFonts w:eastAsia="SimSun"/>
            <w:color w:val="2A2A2A"/>
            <w:sz w:val="22"/>
            <w:szCs w:val="22"/>
            <w:shd w:val="clear" w:color="auto" w:fill="FFFFFF"/>
            <w:rPrChange w:id="2069" w:author="Chen Liao" w:date="2021-03-29T18:57:00Z">
              <w:rPr>
                <w:rFonts w:eastAsia="SimSun"/>
                <w:color w:val="2A2A2A"/>
                <w:shd w:val="clear" w:color="auto" w:fill="FFFFFF"/>
              </w:rPr>
            </w:rPrChange>
          </w:rPr>
          <w:t xml:space="preserve">of </w:t>
        </w:r>
      </w:ins>
      <w:ins w:id="2070" w:author="Chen Liao" w:date="2021-03-24T07:24:00Z">
        <w:r w:rsidR="001741F1" w:rsidRPr="002B6EEC">
          <w:rPr>
            <w:rFonts w:eastAsia="SimSun"/>
            <w:color w:val="2A2A2A"/>
            <w:sz w:val="22"/>
            <w:szCs w:val="22"/>
            <w:shd w:val="clear" w:color="auto" w:fill="FFFFFF"/>
            <w:rPrChange w:id="2071" w:author="Chen Liao" w:date="2021-03-29T18:57:00Z">
              <w:rPr>
                <w:rFonts w:eastAsia="SimSun"/>
                <w:color w:val="2A2A2A"/>
                <w:shd w:val="clear" w:color="auto" w:fill="FFFFFF"/>
              </w:rPr>
            </w:rPrChange>
          </w:rPr>
          <w:t xml:space="preserve">the </w:t>
        </w:r>
      </w:ins>
      <w:ins w:id="2072" w:author="Chen Liao" w:date="2021-03-24T07:28:00Z">
        <w:r w:rsidR="007A3E82" w:rsidRPr="002B6EEC">
          <w:rPr>
            <w:rFonts w:eastAsia="SimSun"/>
            <w:color w:val="2A2A2A"/>
            <w:sz w:val="22"/>
            <w:szCs w:val="22"/>
            <w:shd w:val="clear" w:color="auto" w:fill="FFFFFF"/>
            <w:rPrChange w:id="2073" w:author="Chen Liao" w:date="2021-03-29T18:57:00Z">
              <w:rPr>
                <w:rFonts w:eastAsia="SimSun"/>
                <w:color w:val="2A2A2A"/>
                <w:shd w:val="clear" w:color="auto" w:fill="FFFFFF"/>
              </w:rPr>
            </w:rPrChange>
          </w:rPr>
          <w:t xml:space="preserve">diet-induced </w:t>
        </w:r>
      </w:ins>
      <w:ins w:id="2074" w:author="Chen Liao" w:date="2021-03-24T07:24:00Z">
        <w:r w:rsidR="001741F1" w:rsidRPr="002B6EEC">
          <w:rPr>
            <w:rFonts w:eastAsia="SimSun"/>
            <w:color w:val="2A2A2A"/>
            <w:sz w:val="22"/>
            <w:szCs w:val="22"/>
            <w:shd w:val="clear" w:color="auto" w:fill="FFFFFF"/>
            <w:rPrChange w:id="2075" w:author="Chen Liao" w:date="2021-03-29T18:57:00Z">
              <w:rPr>
                <w:rFonts w:eastAsia="SimSun"/>
                <w:color w:val="2A2A2A"/>
                <w:shd w:val="clear" w:color="auto" w:fill="FFFFFF"/>
              </w:rPr>
            </w:rPrChange>
          </w:rPr>
          <w:t>heterogeneity</w:t>
        </w:r>
      </w:ins>
      <w:ins w:id="2076" w:author="Chen Liao" w:date="2021-03-24T07:17:00Z">
        <w:r w:rsidR="00F3317C" w:rsidRPr="002B6EEC">
          <w:rPr>
            <w:rFonts w:eastAsia="SimSun"/>
            <w:color w:val="2A2A2A"/>
            <w:sz w:val="22"/>
            <w:szCs w:val="22"/>
            <w:shd w:val="clear" w:color="auto" w:fill="FFFFFF"/>
            <w:rPrChange w:id="2077" w:author="Chen Liao" w:date="2021-03-29T18:57:00Z">
              <w:rPr>
                <w:rFonts w:eastAsia="SimSun"/>
                <w:color w:val="2A2A2A"/>
                <w:shd w:val="clear" w:color="auto" w:fill="FFFFFF"/>
              </w:rPr>
            </w:rPrChange>
          </w:rPr>
          <w:t>.</w:t>
        </w:r>
      </w:ins>
      <w:del w:id="2078" w:author="Chen Liao" w:date="2021-03-24T06:56:00Z">
        <w:r w:rsidR="00C93D78" w:rsidRPr="002B6EEC" w:rsidDel="00B21789">
          <w:rPr>
            <w:sz w:val="22"/>
            <w:szCs w:val="22"/>
            <w:shd w:val="clear" w:color="auto" w:fill="FFFFFF"/>
            <w:rPrChange w:id="2079" w:author="Chen Liao" w:date="2021-03-29T18:57:00Z">
              <w:rPr>
                <w:shd w:val="clear" w:color="auto" w:fill="FFFFFF"/>
              </w:rPr>
            </w:rPrChange>
          </w:rPr>
          <w:delText xml:space="preserve"> by integrating longitudinal data from the gut microbiome and SCFA metabolome. </w:delText>
        </w:r>
      </w:del>
      <w:del w:id="2080" w:author="Chen Liao" w:date="2021-03-24T07:28:00Z">
        <w:r w:rsidR="00C93D78" w:rsidRPr="002B6EEC" w:rsidDel="008245DE">
          <w:rPr>
            <w:sz w:val="22"/>
            <w:szCs w:val="22"/>
            <w:shd w:val="clear" w:color="auto" w:fill="FFFFFF"/>
            <w:rPrChange w:id="2081" w:author="Chen Liao" w:date="2021-03-29T18:57:00Z">
              <w:rPr>
                <w:shd w:val="clear" w:color="auto" w:fill="FFFFFF"/>
              </w:rPr>
            </w:rPrChange>
          </w:rPr>
          <w:delText xml:space="preserve">We observed a universal transition between phase-specific response of the microbial metabolism in response to dietary fiber intervention, which was independent of the pretreatment microbial configuration. Through dynamic modeling analysis, we successfully identified a consortium of primary degraders that play a critical </w:delText>
        </w:r>
        <w:r w:rsidR="00C93D78" w:rsidRPr="002B6EEC" w:rsidDel="008245DE">
          <w:rPr>
            <w:sz w:val="22"/>
            <w:szCs w:val="22"/>
            <w:shd w:val="clear" w:color="auto" w:fill="FFFFFF"/>
            <w:rPrChange w:id="2082" w:author="Chen Liao" w:date="2021-03-29T18:57:00Z">
              <w:rPr>
                <w:color w:val="2A2A2A"/>
                <w:shd w:val="clear" w:color="auto" w:fill="FFFFFF"/>
              </w:rPr>
            </w:rPrChange>
          </w:rPr>
          <w:delText>role in</w:delText>
        </w:r>
        <w:r w:rsidR="00C93D78" w:rsidRPr="002B6EEC" w:rsidDel="008245DE">
          <w:rPr>
            <w:sz w:val="22"/>
            <w:szCs w:val="22"/>
            <w:shd w:val="clear" w:color="auto" w:fill="FFFFFF"/>
            <w:rPrChange w:id="2083" w:author="Chen Liao" w:date="2021-03-29T18:57:00Z">
              <w:rPr>
                <w:shd w:val="clear" w:color="auto" w:fill="FFFFFF"/>
              </w:rPr>
            </w:rPrChange>
          </w:rPr>
          <w:delText xml:space="preserve"> </w:delText>
        </w:r>
        <w:r w:rsidR="00C93D78" w:rsidRPr="002B6EEC" w:rsidDel="008245DE">
          <w:rPr>
            <w:sz w:val="22"/>
            <w:szCs w:val="22"/>
            <w:shd w:val="clear" w:color="auto" w:fill="FFFFFF"/>
            <w:rPrChange w:id="2084" w:author="Chen Liao" w:date="2021-03-29T18:57:00Z">
              <w:rPr>
                <w:color w:val="2A2A2A"/>
                <w:shd w:val="clear" w:color="auto" w:fill="FFFFFF"/>
              </w:rPr>
            </w:rPrChange>
          </w:rPr>
          <w:delText xml:space="preserve">the breakdown of inulin, absence of which could lead to distinct subsequent SCFA production. </w:delText>
        </w:r>
      </w:del>
      <w:moveToRangeStart w:id="2085" w:author="Chen Liao" w:date="2021-03-14T09:31:00Z" w:name="move66606698"/>
      <w:moveTo w:id="2086" w:author="Chen Liao" w:date="2021-03-14T09:31:00Z">
        <w:del w:id="2087" w:author="Chen Liao" w:date="2021-03-24T06:45:00Z">
          <w:r w:rsidR="002C14A2" w:rsidRPr="002B6EEC" w:rsidDel="00B0093C">
            <w:rPr>
              <w:rFonts w:eastAsia="SimSun"/>
              <w:color w:val="131413"/>
              <w:sz w:val="22"/>
              <w:szCs w:val="22"/>
              <w:rPrChange w:id="2088" w:author="Chen Liao" w:date="2021-03-29T18:57:00Z">
                <w:rPr>
                  <w:rFonts w:eastAsia="SimSun"/>
                  <w:color w:val="131413"/>
                </w:rPr>
              </w:rPrChange>
            </w:rPr>
            <w:delText xml:space="preserve">To mirroring the response of personalized gut microbial system in humans while controlling confounding </w:delText>
          </w:r>
          <w:r w:rsidR="002C14A2" w:rsidRPr="002B6EEC" w:rsidDel="00B0093C">
            <w:rPr>
              <w:rFonts w:eastAsia="SimSun"/>
              <w:color w:val="000000"/>
              <w:sz w:val="22"/>
              <w:szCs w:val="22"/>
              <w:shd w:val="clear" w:color="auto" w:fill="FFFFFF"/>
              <w:rPrChange w:id="2089" w:author="Chen Liao" w:date="2021-03-29T18:57:00Z">
                <w:rPr>
                  <w:rFonts w:eastAsia="SimSun"/>
                  <w:color w:val="000000"/>
                  <w:shd w:val="clear" w:color="auto" w:fill="FFFFFF"/>
                </w:rPr>
              </w:rPrChange>
            </w:rPr>
            <w:delText>variation between individuals that driven by environmental differences and other host differences</w:delText>
          </w:r>
          <w:r w:rsidR="002C14A2" w:rsidRPr="002B6EEC" w:rsidDel="00B0093C">
            <w:rPr>
              <w:rFonts w:eastAsia="SimSun"/>
              <w:color w:val="131413"/>
              <w:sz w:val="22"/>
              <w:szCs w:val="22"/>
              <w:rPrChange w:id="2090" w:author="Chen Liao" w:date="2021-03-29T18:57:00Z">
                <w:rPr>
                  <w:rFonts w:eastAsia="SimSun"/>
                  <w:color w:val="131413"/>
                </w:rPr>
              </w:rPrChange>
            </w:rPr>
            <w:delText xml:space="preserve">, </w:delText>
          </w:r>
          <w:r w:rsidR="002C14A2" w:rsidRPr="002B6EEC" w:rsidDel="00B0093C">
            <w:rPr>
              <w:rFonts w:eastAsia="SimSun"/>
              <w:color w:val="2A2A2A"/>
              <w:sz w:val="22"/>
              <w:szCs w:val="22"/>
              <w:shd w:val="clear" w:color="auto" w:fill="FFFFFF"/>
              <w:rPrChange w:id="2091" w:author="Chen Liao" w:date="2021-03-29T18:57:00Z">
                <w:rPr>
                  <w:rFonts w:eastAsia="SimSun"/>
                  <w:color w:val="2A2A2A"/>
                  <w:shd w:val="clear" w:color="auto" w:fill="FFFFFF"/>
                </w:rPr>
              </w:rPrChange>
            </w:rPr>
            <w:delText>age- and gender-matched isogenic mice for different gut microbiome were purchased from four different commercial vendors</w:delText>
          </w:r>
          <w:r w:rsidR="002C14A2" w:rsidRPr="002B6EEC" w:rsidDel="00B0093C">
            <w:rPr>
              <w:rFonts w:eastAsia="SimSun"/>
              <w:color w:val="131413"/>
              <w:sz w:val="22"/>
              <w:szCs w:val="22"/>
              <w:rPrChange w:id="2092" w:author="Chen Liao" w:date="2021-03-29T18:57:00Z">
                <w:rPr>
                  <w:rFonts w:eastAsia="SimSun"/>
                  <w:color w:val="131413"/>
                </w:rPr>
              </w:rPrChange>
            </w:rPr>
            <w:delText>.</w:delText>
          </w:r>
        </w:del>
      </w:moveTo>
      <w:moveToRangeStart w:id="2093" w:author="Chen Liao" w:date="2021-03-14T08:10:00Z" w:name="move66601853"/>
      <w:moveToRangeEnd w:id="2085"/>
      <w:moveTo w:id="2094" w:author="Chen Liao" w:date="2021-03-14T08:10:00Z">
        <w:del w:id="2095" w:author="Chen Liao" w:date="2021-03-24T06:56:00Z">
          <w:r w:rsidR="001214DC" w:rsidRPr="002B6EEC" w:rsidDel="00B21789">
            <w:rPr>
              <w:rFonts w:eastAsia="SimSun"/>
              <w:color w:val="131413"/>
              <w:sz w:val="22"/>
              <w:szCs w:val="22"/>
              <w:rPrChange w:id="2096" w:author="Chen Liao" w:date="2021-03-29T18:57:00Z">
                <w:rPr>
                  <w:rFonts w:eastAsia="SimSun"/>
                  <w:color w:val="131413"/>
                </w:rPr>
              </w:rPrChange>
            </w:rPr>
            <w:delText xml:space="preserve">We aimed to dissect the microbial dynamic responses to the dietary fiber intervention, which has </w:delText>
          </w:r>
          <w:r w:rsidR="001214DC" w:rsidRPr="002B6EEC" w:rsidDel="00B21789">
            <w:rPr>
              <w:rFonts w:eastAsia="SimSun"/>
              <w:color w:val="2A2A2A"/>
              <w:sz w:val="22"/>
              <w:szCs w:val="22"/>
              <w:shd w:val="clear" w:color="auto" w:fill="FFFFFF"/>
              <w:rPrChange w:id="2097" w:author="Chen Liao" w:date="2021-03-29T18:57:00Z">
                <w:rPr>
                  <w:rFonts w:eastAsia="SimSun"/>
                  <w:color w:val="2A2A2A"/>
                  <w:shd w:val="clear" w:color="auto" w:fill="FFFFFF"/>
                </w:rPr>
              </w:rPrChange>
            </w:rPr>
            <w:delText>shown promise in optimizing gut microbiome structure to treat several disease conditions</w:delText>
          </w:r>
          <w:r w:rsidR="001214DC" w:rsidRPr="002B6EEC" w:rsidDel="00B21789">
            <w:rPr>
              <w:rFonts w:eastAsia="SimSun"/>
              <w:color w:val="131413"/>
              <w:sz w:val="22"/>
              <w:szCs w:val="22"/>
              <w:rPrChange w:id="2098" w:author="Chen Liao" w:date="2021-03-29T18:57:00Z">
                <w:rPr>
                  <w:rFonts w:eastAsia="SimSun"/>
                  <w:color w:val="131413"/>
                </w:rPr>
              </w:rPrChange>
            </w:rPr>
            <w:delText xml:space="preserve">. To this end, the shifts of composition and SCFAs metabolism of gut microbiome </w:delText>
          </w:r>
          <w:r w:rsidR="001214DC" w:rsidRPr="002B6EEC" w:rsidDel="00B21789">
            <w:rPr>
              <w:rFonts w:eastAsia="SimSun"/>
              <w:color w:val="2A2A2A"/>
              <w:sz w:val="22"/>
              <w:szCs w:val="22"/>
              <w:shd w:val="clear" w:color="auto" w:fill="FFFFFF"/>
              <w:rPrChange w:id="2099" w:author="Chen Liao" w:date="2021-03-29T18:57:00Z">
                <w:rPr>
                  <w:rFonts w:eastAsia="SimSun"/>
                  <w:color w:val="2A2A2A"/>
                  <w:shd w:val="clear" w:color="auto" w:fill="FFFFFF"/>
                </w:rPr>
              </w:rPrChange>
            </w:rPr>
            <w:delText xml:space="preserve">C57BL/6J mice before and after </w:delText>
          </w:r>
          <w:r w:rsidR="001214DC" w:rsidRPr="002B6EEC" w:rsidDel="00B21789">
            <w:rPr>
              <w:rFonts w:eastAsia="SimSun"/>
              <w:color w:val="131413"/>
              <w:sz w:val="22"/>
              <w:szCs w:val="22"/>
              <w:rPrChange w:id="2100" w:author="Chen Liao" w:date="2021-03-29T18:57:00Z">
                <w:rPr>
                  <w:rFonts w:eastAsia="SimSun"/>
                  <w:color w:val="131413"/>
                </w:rPr>
              </w:rPrChange>
            </w:rPr>
            <w:delText>starting either cellulose (control) or inulin/resistant starch (high fiber) feeding</w:delText>
          </w:r>
          <w:r w:rsidR="001214DC" w:rsidRPr="002B6EEC" w:rsidDel="00B21789">
            <w:rPr>
              <w:rFonts w:eastAsia="SimSun"/>
              <w:color w:val="2A2A2A"/>
              <w:sz w:val="22"/>
              <w:szCs w:val="22"/>
              <w:shd w:val="clear" w:color="auto" w:fill="FFFFFF"/>
              <w:rPrChange w:id="2101" w:author="Chen Liao" w:date="2021-03-29T18:57:00Z">
                <w:rPr>
                  <w:rFonts w:eastAsia="SimSun"/>
                  <w:color w:val="2A2A2A"/>
                  <w:shd w:val="clear" w:color="auto" w:fill="FFFFFF"/>
                </w:rPr>
              </w:rPrChange>
            </w:rPr>
            <w:delText xml:space="preserve"> were longitudinal monitored (</w:delText>
          </w:r>
          <w:r w:rsidR="001214DC" w:rsidRPr="002B6EEC" w:rsidDel="00B21789">
            <w:rPr>
              <w:rFonts w:eastAsia="SimSun"/>
              <w:b/>
              <w:bCs/>
              <w:color w:val="2A2A2A"/>
              <w:sz w:val="22"/>
              <w:szCs w:val="22"/>
              <w:shd w:val="clear" w:color="auto" w:fill="FFFFFF"/>
              <w:rPrChange w:id="2102" w:author="Chen Liao" w:date="2021-03-29T18:57:00Z">
                <w:rPr>
                  <w:rFonts w:eastAsia="SimSun"/>
                  <w:b/>
                  <w:bCs/>
                  <w:color w:val="2A2A2A"/>
                  <w:shd w:val="clear" w:color="auto" w:fill="FFFFFF"/>
                </w:rPr>
              </w:rPrChange>
            </w:rPr>
            <w:delText>Fig 1A</w:delText>
          </w:r>
          <w:r w:rsidR="001214DC" w:rsidRPr="002B6EEC" w:rsidDel="00B21789">
            <w:rPr>
              <w:rFonts w:eastAsia="SimSun"/>
              <w:color w:val="2A2A2A"/>
              <w:sz w:val="22"/>
              <w:szCs w:val="22"/>
              <w:shd w:val="clear" w:color="auto" w:fill="FFFFFF"/>
              <w:rPrChange w:id="2103" w:author="Chen Liao" w:date="2021-03-29T18:57:00Z">
                <w:rPr>
                  <w:rFonts w:eastAsia="SimSun"/>
                  <w:color w:val="2A2A2A"/>
                  <w:shd w:val="clear" w:color="auto" w:fill="FFFFFF"/>
                </w:rPr>
              </w:rPrChange>
            </w:rPr>
            <w:delText xml:space="preserve">). Cellulose </w:delText>
          </w:r>
          <w:r w:rsidR="001214DC" w:rsidRPr="002B6EEC" w:rsidDel="00B21789">
            <w:rPr>
              <w:color w:val="2A2A2A"/>
              <w:sz w:val="22"/>
              <w:szCs w:val="22"/>
              <w:shd w:val="clear" w:color="auto" w:fill="FFFFFF"/>
              <w:rPrChange w:id="2104" w:author="Chen Liao" w:date="2021-03-29T18:57:00Z">
                <w:rPr>
                  <w:color w:val="2A2A2A"/>
                  <w:shd w:val="clear" w:color="auto" w:fill="FFFFFF"/>
                </w:rPr>
              </w:rPrChange>
            </w:rPr>
            <w:delText>was used as a negative control due to its low fermentability and consequent low SCFA production</w:delText>
          </w:r>
          <w:r w:rsidR="001214DC" w:rsidRPr="002B6EEC" w:rsidDel="00B21789">
            <w:rPr>
              <w:rFonts w:eastAsia="SimSun"/>
              <w:color w:val="2A2A2A"/>
              <w:sz w:val="22"/>
              <w:szCs w:val="22"/>
              <w:shd w:val="clear" w:color="auto" w:fill="FFFFFF"/>
              <w:rPrChange w:id="2105" w:author="Chen Liao" w:date="2021-03-29T18:57:00Z">
                <w:rPr>
                  <w:rFonts w:eastAsia="SimSun"/>
                  <w:color w:val="2A2A2A"/>
                  <w:shd w:val="clear" w:color="auto" w:fill="FFFFFF"/>
                </w:rPr>
              </w:rPrChange>
            </w:rPr>
            <w:delText xml:space="preserve">. Inulin </w:delText>
          </w:r>
          <w:r w:rsidR="001214DC" w:rsidRPr="002B6EEC" w:rsidDel="00B21789">
            <w:rPr>
              <w:rFonts w:eastAsia="SimSun"/>
              <w:color w:val="000000"/>
              <w:sz w:val="22"/>
              <w:szCs w:val="22"/>
              <w:rPrChange w:id="2106" w:author="Chen Liao" w:date="2021-03-29T18:57:00Z">
                <w:rPr>
                  <w:rFonts w:eastAsia="SimSun"/>
                  <w:color w:val="000000"/>
                </w:rPr>
              </w:rPrChange>
            </w:rPr>
            <w:delText xml:space="preserve">is a well-documented microbiota assessable carbohydrate characterized by selectively promoting the growth of beneficial microorganisms and SCFA production </w:delText>
          </w:r>
          <w:r w:rsidR="001214DC" w:rsidRPr="002B6EEC" w:rsidDel="00B21789">
            <w:rPr>
              <w:rFonts w:eastAsia="SimSun"/>
              <w:color w:val="000000"/>
              <w:sz w:val="22"/>
              <w:szCs w:val="22"/>
              <w:rPrChange w:id="2107" w:author="Chen Liao" w:date="2021-03-29T18:57:00Z">
                <w:rPr>
                  <w:rFonts w:eastAsia="SimSun"/>
                  <w:color w:val="000000"/>
                </w:rPr>
              </w:rPrChange>
            </w:rPr>
            <w:fldChar w:fldCharType="begin"/>
          </w:r>
          <w:r w:rsidR="001214DC" w:rsidRPr="002B6EEC" w:rsidDel="00B21789">
            <w:rPr>
              <w:rFonts w:eastAsia="SimSun"/>
              <w:color w:val="000000"/>
              <w:sz w:val="22"/>
              <w:szCs w:val="22"/>
              <w:rPrChange w:id="2108" w:author="Chen Liao" w:date="2021-03-29T18:57:00Z">
                <w:rPr>
                  <w:rFonts w:eastAsia="SimSun"/>
                  <w:color w:val="000000"/>
                </w:rPr>
              </w:rPrChange>
            </w:rPr>
            <w:delInstrText xml:space="preserve"> ADDIN NE.Ref.{300B4D27-C6D9-4CD7-AF8C-AE4892D9E510}</w:delInstrText>
          </w:r>
          <w:r w:rsidR="001214DC" w:rsidRPr="002B6EEC" w:rsidDel="00B21789">
            <w:rPr>
              <w:rFonts w:eastAsia="SimSun"/>
              <w:color w:val="000000"/>
              <w:sz w:val="22"/>
              <w:szCs w:val="22"/>
              <w:rPrChange w:id="2109" w:author="Chen Liao" w:date="2021-03-29T18:57:00Z">
                <w:rPr>
                  <w:rFonts w:eastAsia="SimSun"/>
                  <w:color w:val="000000"/>
                </w:rPr>
              </w:rPrChange>
            </w:rPr>
            <w:fldChar w:fldCharType="separate"/>
          </w:r>
          <w:r w:rsidR="001214DC" w:rsidRPr="002B6EEC" w:rsidDel="00B21789">
            <w:rPr>
              <w:color w:val="080000"/>
              <w:sz w:val="22"/>
              <w:szCs w:val="22"/>
              <w:rPrChange w:id="2110" w:author="Chen Liao" w:date="2021-03-29T18:57:00Z">
                <w:rPr>
                  <w:color w:val="080000"/>
                </w:rPr>
              </w:rPrChange>
            </w:rPr>
            <w:delText>[18]</w:delText>
          </w:r>
          <w:r w:rsidR="001214DC" w:rsidRPr="002B6EEC" w:rsidDel="00B21789">
            <w:rPr>
              <w:rFonts w:eastAsia="SimSun"/>
              <w:color w:val="000000"/>
              <w:sz w:val="22"/>
              <w:szCs w:val="22"/>
              <w:rPrChange w:id="2111" w:author="Chen Liao" w:date="2021-03-29T18:57:00Z">
                <w:rPr>
                  <w:rFonts w:eastAsia="SimSun"/>
                  <w:color w:val="000000"/>
                </w:rPr>
              </w:rPrChange>
            </w:rPr>
            <w:fldChar w:fldCharType="end"/>
          </w:r>
          <w:r w:rsidR="001214DC" w:rsidRPr="002B6EEC" w:rsidDel="00B21789">
            <w:rPr>
              <w:rFonts w:eastAsia="SimSun"/>
              <w:color w:val="000000"/>
              <w:sz w:val="22"/>
              <w:szCs w:val="22"/>
              <w:rPrChange w:id="2112" w:author="Chen Liao" w:date="2021-03-29T18:57:00Z">
                <w:rPr>
                  <w:rFonts w:eastAsia="SimSun"/>
                  <w:color w:val="000000"/>
                </w:rPr>
              </w:rPrChange>
            </w:rPr>
            <w:delText xml:space="preserve">. With a different chemical structure from inulin that is resistant to hydrolysis by human enzymes, resistant starch escapes digestion by host small intestinal glucoamylases and transits the colon, where it is degraded by the gut microbiota and </w:delText>
          </w:r>
          <w:r w:rsidR="001214DC" w:rsidRPr="002B6EEC" w:rsidDel="00B21789">
            <w:rPr>
              <w:color w:val="000000"/>
              <w:sz w:val="22"/>
              <w:szCs w:val="22"/>
              <w:shd w:val="clear" w:color="auto" w:fill="FFFFFF"/>
              <w:rPrChange w:id="2113" w:author="Chen Liao" w:date="2021-03-29T18:57:00Z">
                <w:rPr>
                  <w:color w:val="000000"/>
                  <w:shd w:val="clear" w:color="auto" w:fill="FFFFFF"/>
                </w:rPr>
              </w:rPrChange>
            </w:rPr>
            <w:delText xml:space="preserve">generates short-chain fatty acids (SCFAs) </w:delText>
          </w:r>
          <w:r w:rsidR="001214DC" w:rsidRPr="002B6EEC" w:rsidDel="00B21789">
            <w:rPr>
              <w:color w:val="000000"/>
              <w:sz w:val="22"/>
              <w:szCs w:val="22"/>
              <w:shd w:val="clear" w:color="auto" w:fill="FFFFFF"/>
              <w:rPrChange w:id="2114" w:author="Chen Liao" w:date="2021-03-29T18:57:00Z">
                <w:rPr>
                  <w:color w:val="000000"/>
                  <w:shd w:val="clear" w:color="auto" w:fill="FFFFFF"/>
                </w:rPr>
              </w:rPrChange>
            </w:rPr>
            <w:fldChar w:fldCharType="begin"/>
          </w:r>
          <w:r w:rsidR="001214DC" w:rsidRPr="002B6EEC" w:rsidDel="00B21789">
            <w:rPr>
              <w:color w:val="000000"/>
              <w:sz w:val="22"/>
              <w:szCs w:val="22"/>
              <w:shd w:val="clear" w:color="auto" w:fill="FFFFFF"/>
              <w:rPrChange w:id="2115" w:author="Chen Liao" w:date="2021-03-29T18:57:00Z">
                <w:rPr>
                  <w:color w:val="000000"/>
                  <w:shd w:val="clear" w:color="auto" w:fill="FFFFFF"/>
                </w:rPr>
              </w:rPrChange>
            </w:rPr>
            <w:delInstrText xml:space="preserve"> ADDIN NE.Ref.{2411D751-B9FD-4B88-A5B6-9CDF6E02F568}</w:delInstrText>
          </w:r>
          <w:r w:rsidR="001214DC" w:rsidRPr="002B6EEC" w:rsidDel="00B21789">
            <w:rPr>
              <w:color w:val="000000"/>
              <w:sz w:val="22"/>
              <w:szCs w:val="22"/>
              <w:shd w:val="clear" w:color="auto" w:fill="FFFFFF"/>
              <w:rPrChange w:id="2116" w:author="Chen Liao" w:date="2021-03-29T18:57:00Z">
                <w:rPr>
                  <w:color w:val="000000"/>
                  <w:shd w:val="clear" w:color="auto" w:fill="FFFFFF"/>
                </w:rPr>
              </w:rPrChange>
            </w:rPr>
            <w:fldChar w:fldCharType="separate"/>
          </w:r>
          <w:r w:rsidR="001214DC" w:rsidRPr="002B6EEC" w:rsidDel="00B21789">
            <w:rPr>
              <w:color w:val="080000"/>
              <w:sz w:val="22"/>
              <w:szCs w:val="22"/>
              <w:rPrChange w:id="2117" w:author="Chen Liao" w:date="2021-03-29T18:57:00Z">
                <w:rPr>
                  <w:color w:val="080000"/>
                </w:rPr>
              </w:rPrChange>
            </w:rPr>
            <w:delText>[19]</w:delText>
          </w:r>
          <w:r w:rsidR="001214DC" w:rsidRPr="002B6EEC" w:rsidDel="00B21789">
            <w:rPr>
              <w:color w:val="000000"/>
              <w:sz w:val="22"/>
              <w:szCs w:val="22"/>
              <w:shd w:val="clear" w:color="auto" w:fill="FFFFFF"/>
              <w:rPrChange w:id="2118" w:author="Chen Liao" w:date="2021-03-29T18:57:00Z">
                <w:rPr>
                  <w:color w:val="000000"/>
                  <w:shd w:val="clear" w:color="auto" w:fill="FFFFFF"/>
                </w:rPr>
              </w:rPrChange>
            </w:rPr>
            <w:fldChar w:fldCharType="end"/>
          </w:r>
          <w:r w:rsidR="001214DC" w:rsidRPr="002B6EEC" w:rsidDel="00B21789">
            <w:rPr>
              <w:rFonts w:eastAsia="SimSun"/>
              <w:color w:val="000000"/>
              <w:sz w:val="22"/>
              <w:szCs w:val="22"/>
              <w:rPrChange w:id="2119" w:author="Chen Liao" w:date="2021-03-29T18:57:00Z">
                <w:rPr>
                  <w:rFonts w:eastAsia="SimSun"/>
                  <w:color w:val="000000"/>
                </w:rPr>
              </w:rPrChange>
            </w:rPr>
            <w:delText xml:space="preserve">. </w:delText>
          </w:r>
          <w:r w:rsidR="001214DC" w:rsidRPr="002B6EEC" w:rsidDel="00B21789">
            <w:rPr>
              <w:color w:val="000000"/>
              <w:sz w:val="22"/>
              <w:szCs w:val="22"/>
              <w:rPrChange w:id="2120" w:author="Chen Liao" w:date="2021-03-29T18:57:00Z">
                <w:rPr>
                  <w:color w:val="000000"/>
                </w:rPr>
              </w:rPrChange>
            </w:rPr>
            <w:delText>Multiple measurement types of the gut microbiome from longitudinal stool specimens of each mice were generated (</w:delText>
          </w:r>
          <w:r w:rsidR="001214DC" w:rsidRPr="002B6EEC" w:rsidDel="00B21789">
            <w:rPr>
              <w:rFonts w:eastAsia="SimSun"/>
              <w:b/>
              <w:bCs/>
              <w:color w:val="2A2A2A"/>
              <w:sz w:val="22"/>
              <w:szCs w:val="22"/>
              <w:shd w:val="clear" w:color="auto" w:fill="FFFFFF"/>
              <w:rPrChange w:id="2121" w:author="Chen Liao" w:date="2021-03-29T18:57:00Z">
                <w:rPr>
                  <w:rFonts w:eastAsia="SimSun"/>
                  <w:b/>
                  <w:bCs/>
                  <w:color w:val="2A2A2A"/>
                  <w:shd w:val="clear" w:color="auto" w:fill="FFFFFF"/>
                </w:rPr>
              </w:rPrChange>
            </w:rPr>
            <w:delText>Fig 1A</w:delText>
          </w:r>
          <w:r w:rsidR="001214DC" w:rsidRPr="002B6EEC" w:rsidDel="00B21789">
            <w:rPr>
              <w:color w:val="000000"/>
              <w:sz w:val="22"/>
              <w:szCs w:val="22"/>
              <w:rPrChange w:id="2122" w:author="Chen Liao" w:date="2021-03-29T18:57:00Z">
                <w:rPr>
                  <w:color w:val="000000"/>
                </w:rPr>
              </w:rPrChange>
            </w:rPr>
            <w:delText xml:space="preserve">). </w:delText>
          </w:r>
          <w:r w:rsidR="001214DC" w:rsidRPr="002B6EEC" w:rsidDel="00B21789">
            <w:rPr>
              <w:sz w:val="22"/>
              <w:szCs w:val="22"/>
              <w:rPrChange w:id="2123" w:author="Chen Liao" w:date="2021-03-29T18:57:00Z">
                <w:rPr/>
              </w:rPrChange>
            </w:rPr>
            <w:delText xml:space="preserve">The temporal variations in community structure were accessed using 16S rRNA gene sequencing. Since model construction is aided by absolute abundance information, the coupling total biomass was monitored using qPCR. In addition, </w:delText>
          </w:r>
          <w:r w:rsidR="001214DC" w:rsidRPr="002B6EEC" w:rsidDel="00B21789">
            <w:rPr>
              <w:color w:val="242021"/>
              <w:sz w:val="22"/>
              <w:szCs w:val="22"/>
              <w:rPrChange w:id="2124" w:author="Chen Liao" w:date="2021-03-29T18:57:00Z">
                <w:rPr>
                  <w:color w:val="242021"/>
                </w:rPr>
              </w:rPrChange>
            </w:rPr>
            <w:delText>a paralleling targeted metabonomic approach was used to determine the dynamics of SCFAs concentrations. Through m</w:delText>
          </w:r>
          <w:r w:rsidR="001214DC" w:rsidRPr="002B6EEC" w:rsidDel="00B21789">
            <w:rPr>
              <w:color w:val="2A2A2A"/>
              <w:sz w:val="22"/>
              <w:szCs w:val="22"/>
              <w:shd w:val="clear" w:color="auto" w:fill="FFFFFF"/>
              <w:rPrChange w:id="2125" w:author="Chen Liao" w:date="2021-03-29T18:57:00Z">
                <w:rPr>
                  <w:color w:val="2A2A2A"/>
                  <w:shd w:val="clear" w:color="auto" w:fill="FFFFFF"/>
                </w:rPr>
              </w:rPrChange>
            </w:rPr>
            <w:delText>etagenomic sequencing</w:delText>
          </w:r>
          <w:r w:rsidR="001214DC" w:rsidRPr="002B6EEC" w:rsidDel="00B21789">
            <w:rPr>
              <w:color w:val="242021"/>
              <w:sz w:val="22"/>
              <w:szCs w:val="22"/>
              <w:rPrChange w:id="2126" w:author="Chen Liao" w:date="2021-03-29T18:57:00Z">
                <w:rPr>
                  <w:color w:val="242021"/>
                </w:rPr>
              </w:rPrChange>
            </w:rPr>
            <w:delText xml:space="preserve">, functional shift of the gut microbiome (e.g. gene abundance of inulinase) was documented. </w:delText>
          </w:r>
          <w:r w:rsidR="001214DC" w:rsidRPr="002B6EEC" w:rsidDel="00B21789">
            <w:rPr>
              <w:color w:val="000000"/>
              <w:sz w:val="22"/>
              <w:szCs w:val="22"/>
              <w:rPrChange w:id="2127" w:author="Chen Liao" w:date="2021-03-29T18:57:00Z">
                <w:rPr>
                  <w:color w:val="000000"/>
                </w:rPr>
              </w:rPrChange>
            </w:rPr>
            <w:delText xml:space="preserve">To understand how members of the gut ecosystem respond as individual strains as well as how they interact with one another as functional groups and thereafter promote the SCFA production when exposed to inulin and resistant starch, multiple methods were employed to </w:delText>
          </w:r>
          <w:r w:rsidR="001214DC" w:rsidRPr="002B6EEC" w:rsidDel="00B21789">
            <w:rPr>
              <w:rFonts w:eastAsia="SimSun"/>
              <w:color w:val="131413"/>
              <w:sz w:val="22"/>
              <w:szCs w:val="22"/>
              <w:rPrChange w:id="2128" w:author="Chen Liao" w:date="2021-03-29T18:57:00Z">
                <w:rPr>
                  <w:rFonts w:eastAsia="SimSun"/>
                  <w:color w:val="131413"/>
                </w:rPr>
              </w:rPrChange>
            </w:rPr>
            <w:delText>dissect the metabolic process of inulin from degradation to SCFA production (</w:delText>
          </w:r>
          <w:r w:rsidR="001214DC" w:rsidRPr="002B6EEC" w:rsidDel="00B21789">
            <w:rPr>
              <w:b/>
              <w:bCs/>
              <w:color w:val="2A2A2A"/>
              <w:sz w:val="22"/>
              <w:szCs w:val="22"/>
              <w:shd w:val="clear" w:color="auto" w:fill="FFFFFF"/>
              <w:rPrChange w:id="2129" w:author="Chen Liao" w:date="2021-03-29T18:57:00Z">
                <w:rPr>
                  <w:b/>
                  <w:bCs/>
                  <w:color w:val="2A2A2A"/>
                  <w:shd w:val="clear" w:color="auto" w:fill="FFFFFF"/>
                </w:rPr>
              </w:rPrChange>
            </w:rPr>
            <w:delText>Fig 1B</w:delText>
          </w:r>
          <w:r w:rsidR="001214DC" w:rsidRPr="002B6EEC" w:rsidDel="00B21789">
            <w:rPr>
              <w:rFonts w:eastAsia="SimSun"/>
              <w:color w:val="131413"/>
              <w:sz w:val="22"/>
              <w:szCs w:val="22"/>
              <w:rPrChange w:id="2130" w:author="Chen Liao" w:date="2021-03-29T18:57:00Z">
                <w:rPr>
                  <w:rFonts w:eastAsia="SimSun"/>
                  <w:color w:val="131413"/>
                </w:rPr>
              </w:rPrChange>
            </w:rPr>
            <w:delText>)</w:delText>
          </w:r>
          <w:r w:rsidR="001214DC" w:rsidRPr="002B6EEC" w:rsidDel="00B21789">
            <w:rPr>
              <w:color w:val="000000"/>
              <w:sz w:val="22"/>
              <w:szCs w:val="22"/>
              <w:rPrChange w:id="2131" w:author="Chen Liao" w:date="2021-03-29T18:57:00Z">
                <w:rPr>
                  <w:color w:val="000000"/>
                </w:rPr>
              </w:rPrChange>
            </w:rPr>
            <w:delText xml:space="preserve">. </w:delText>
          </w:r>
        </w:del>
      </w:moveTo>
    </w:p>
    <w:moveToRangeEnd w:id="2093"/>
    <w:p w14:paraId="3AE1AB4C" w14:textId="77777777" w:rsidR="001214DC" w:rsidRPr="002B6EEC" w:rsidDel="008245DE" w:rsidRDefault="001214DC">
      <w:pPr>
        <w:spacing w:after="240"/>
        <w:ind w:firstLineChars="200" w:firstLine="440"/>
        <w:jc w:val="both"/>
        <w:rPr>
          <w:del w:id="2132" w:author="Chen Liao" w:date="2021-03-24T07:28:00Z"/>
          <w:color w:val="131413"/>
          <w:sz w:val="22"/>
          <w:szCs w:val="22"/>
          <w:rPrChange w:id="2133" w:author="Chen Liao" w:date="2021-03-29T18:57:00Z">
            <w:rPr>
              <w:del w:id="2134" w:author="Chen Liao" w:date="2021-03-24T07:28:00Z"/>
              <w:color w:val="131413"/>
            </w:rPr>
          </w:rPrChange>
        </w:rPr>
      </w:pPr>
    </w:p>
    <w:p w14:paraId="52AC7C44" w14:textId="77777777" w:rsidR="00276C98" w:rsidRPr="002B6EEC" w:rsidDel="008245DE" w:rsidRDefault="00276C98">
      <w:pPr>
        <w:pStyle w:val="CommentText"/>
        <w:jc w:val="both"/>
        <w:rPr>
          <w:del w:id="2135" w:author="Chen Liao" w:date="2021-03-24T07:28:00Z"/>
          <w:sz w:val="22"/>
          <w:szCs w:val="22"/>
          <w:shd w:val="clear" w:color="auto" w:fill="FFFFFF"/>
          <w:rPrChange w:id="2136" w:author="Chen Liao" w:date="2021-03-29T18:57:00Z">
            <w:rPr>
              <w:del w:id="2137" w:author="Chen Liao" w:date="2021-03-24T07:28:00Z"/>
              <w:sz w:val="22"/>
              <w:shd w:val="clear" w:color="auto" w:fill="FFFFFF"/>
            </w:rPr>
          </w:rPrChange>
        </w:rPr>
      </w:pPr>
    </w:p>
    <w:p w14:paraId="13700D47" w14:textId="1FAC7A25" w:rsidR="00C93D78" w:rsidRPr="002B6EEC" w:rsidDel="00217F4E" w:rsidRDefault="00C93D78">
      <w:pPr>
        <w:jc w:val="both"/>
        <w:rPr>
          <w:del w:id="2138" w:author="Chen Liao" w:date="2021-03-24T07:38:00Z"/>
          <w:b/>
          <w:bCs/>
          <w:color w:val="000000" w:themeColor="text1"/>
          <w:sz w:val="22"/>
          <w:szCs w:val="22"/>
          <w:rPrChange w:id="2139" w:author="Chen Liao" w:date="2021-03-29T18:57:00Z">
            <w:rPr>
              <w:del w:id="2140" w:author="Chen Liao" w:date="2021-03-24T07:38:00Z"/>
              <w:b/>
              <w:bCs/>
              <w:color w:val="000000" w:themeColor="text1"/>
            </w:rPr>
          </w:rPrChange>
        </w:rPr>
      </w:pPr>
      <w:del w:id="2141" w:author="Chen Liao" w:date="2021-03-24T07:38:00Z">
        <w:r w:rsidRPr="002B6EEC" w:rsidDel="00217F4E">
          <w:rPr>
            <w:sz w:val="22"/>
            <w:szCs w:val="22"/>
            <w:shd w:val="clear" w:color="auto" w:fill="FFFFFF"/>
            <w:rPrChange w:id="2142" w:author="Chen Liao" w:date="2021-03-29T18:57:00Z">
              <w:rPr>
                <w:sz w:val="22"/>
                <w:shd w:val="clear" w:color="auto" w:fill="FFFFFF"/>
              </w:rPr>
            </w:rPrChange>
          </w:rPr>
          <w:br w:type="page"/>
        </w:r>
      </w:del>
    </w:p>
    <w:p w14:paraId="36D6A825" w14:textId="63FD70F3" w:rsidR="00217F4E" w:rsidRPr="002B6EEC" w:rsidRDefault="00217F4E" w:rsidP="00C3619E">
      <w:pPr>
        <w:jc w:val="both"/>
        <w:rPr>
          <w:ins w:id="2143" w:author="Chen Liao" w:date="2021-03-24T07:38:00Z"/>
          <w:b/>
          <w:bCs/>
          <w:color w:val="000000" w:themeColor="text1"/>
          <w:sz w:val="22"/>
          <w:szCs w:val="22"/>
          <w:rPrChange w:id="2144" w:author="Chen Liao" w:date="2021-03-29T18:57:00Z">
            <w:rPr>
              <w:ins w:id="2145" w:author="Chen Liao" w:date="2021-03-24T07:38:00Z"/>
              <w:b/>
              <w:bCs/>
              <w:color w:val="000000" w:themeColor="text1"/>
            </w:rPr>
          </w:rPrChange>
        </w:rPr>
      </w:pPr>
    </w:p>
    <w:p w14:paraId="0CE30E7F" w14:textId="7DAFC70B" w:rsidR="00217F4E" w:rsidRPr="002B6EEC" w:rsidRDefault="00217F4E" w:rsidP="00235E3B">
      <w:pPr>
        <w:jc w:val="both"/>
        <w:rPr>
          <w:ins w:id="2146" w:author="Chen Liao" w:date="2021-03-24T07:38:00Z"/>
          <w:b/>
          <w:bCs/>
          <w:color w:val="000000" w:themeColor="text1"/>
          <w:sz w:val="22"/>
          <w:szCs w:val="22"/>
          <w:rPrChange w:id="2147" w:author="Chen Liao" w:date="2021-03-29T18:57:00Z">
            <w:rPr>
              <w:ins w:id="2148" w:author="Chen Liao" w:date="2021-03-24T07:38:00Z"/>
              <w:b/>
              <w:bCs/>
              <w:color w:val="000000" w:themeColor="text1"/>
            </w:rPr>
          </w:rPrChange>
        </w:rPr>
      </w:pPr>
    </w:p>
    <w:p w14:paraId="00A62FF1" w14:textId="77777777" w:rsidR="0091607B" w:rsidRPr="002B6EEC" w:rsidRDefault="0091607B" w:rsidP="00235E3B">
      <w:pPr>
        <w:jc w:val="both"/>
        <w:rPr>
          <w:ins w:id="2149" w:author="Chen Liao" w:date="2021-03-27T07:53:00Z"/>
          <w:b/>
          <w:bCs/>
          <w:color w:val="000000" w:themeColor="text1"/>
          <w:rPrChange w:id="2150" w:author="Chen Liao" w:date="2021-03-29T18:57:00Z">
            <w:rPr>
              <w:ins w:id="2151" w:author="Chen Liao" w:date="2021-03-27T07:53:00Z"/>
              <w:b/>
              <w:bCs/>
              <w:color w:val="000000" w:themeColor="text1"/>
              <w:sz w:val="28"/>
              <w:szCs w:val="28"/>
            </w:rPr>
          </w:rPrChange>
        </w:rPr>
      </w:pPr>
      <w:ins w:id="2152" w:author="Chen Liao" w:date="2021-03-27T07:53:00Z">
        <w:r w:rsidRPr="002B6EEC">
          <w:rPr>
            <w:b/>
            <w:bCs/>
            <w:color w:val="000000" w:themeColor="text1"/>
            <w:rPrChange w:id="2153" w:author="Chen Liao" w:date="2021-03-29T18:57:00Z">
              <w:rPr>
                <w:b/>
                <w:bCs/>
                <w:color w:val="000000" w:themeColor="text1"/>
                <w:sz w:val="28"/>
                <w:szCs w:val="28"/>
              </w:rPr>
            </w:rPrChange>
          </w:rPr>
          <w:br w:type="page"/>
        </w:r>
      </w:ins>
    </w:p>
    <w:p w14:paraId="5B73F7F1" w14:textId="2CB6ECC6" w:rsidR="00217F4E" w:rsidRPr="002B6EEC" w:rsidRDefault="00217F4E" w:rsidP="00235E3B">
      <w:pPr>
        <w:jc w:val="both"/>
        <w:rPr>
          <w:ins w:id="2154" w:author="Chen Liao" w:date="2021-03-24T07:38:00Z"/>
          <w:b/>
          <w:bCs/>
          <w:color w:val="000000" w:themeColor="text1"/>
          <w:rPrChange w:id="2155" w:author="Chen Liao" w:date="2021-03-29T18:57:00Z">
            <w:rPr>
              <w:ins w:id="2156" w:author="Chen Liao" w:date="2021-03-24T07:38:00Z"/>
              <w:b/>
              <w:bCs/>
              <w:color w:val="000000" w:themeColor="text1"/>
            </w:rPr>
          </w:rPrChange>
        </w:rPr>
      </w:pPr>
      <w:ins w:id="2157" w:author="Chen Liao" w:date="2021-03-24T07:38:00Z">
        <w:r w:rsidRPr="002B6EEC">
          <w:rPr>
            <w:b/>
            <w:bCs/>
            <w:color w:val="000000" w:themeColor="text1"/>
            <w:rPrChange w:id="2158" w:author="Chen Liao" w:date="2021-03-29T18:57:00Z">
              <w:rPr>
                <w:b/>
                <w:bCs/>
                <w:color w:val="000000" w:themeColor="text1"/>
              </w:rPr>
            </w:rPrChange>
          </w:rPr>
          <w:lastRenderedPageBreak/>
          <w:t>Results</w:t>
        </w:r>
      </w:ins>
    </w:p>
    <w:p w14:paraId="13C46AD1" w14:textId="77777777" w:rsidR="00217F4E" w:rsidRPr="002B6EEC" w:rsidRDefault="00217F4E">
      <w:pPr>
        <w:jc w:val="both"/>
        <w:rPr>
          <w:ins w:id="2159" w:author="Chen Liao" w:date="2021-03-24T07:38:00Z"/>
          <w:sz w:val="22"/>
          <w:szCs w:val="22"/>
          <w:shd w:val="clear" w:color="auto" w:fill="FFFFFF"/>
          <w:rPrChange w:id="2160" w:author="Chen Liao" w:date="2021-03-29T18:57:00Z">
            <w:rPr>
              <w:ins w:id="2161" w:author="Chen Liao" w:date="2021-03-24T07:38:00Z"/>
              <w:sz w:val="22"/>
              <w:szCs w:val="20"/>
              <w:shd w:val="clear" w:color="auto" w:fill="FFFFFF"/>
            </w:rPr>
          </w:rPrChange>
        </w:rPr>
        <w:pPrChange w:id="2162" w:author="Chen Liao" w:date="2021-03-24T10:44:00Z">
          <w:pPr/>
        </w:pPrChange>
      </w:pPr>
    </w:p>
    <w:p w14:paraId="222015FB" w14:textId="07E0F35B" w:rsidR="00052290" w:rsidRPr="002B6EEC" w:rsidDel="006E3325" w:rsidRDefault="00006A9E" w:rsidP="002D5EA7">
      <w:pPr>
        <w:jc w:val="both"/>
        <w:rPr>
          <w:del w:id="2163" w:author="Chen Liao" w:date="2021-03-09T15:03:00Z"/>
          <w:b/>
          <w:bCs/>
          <w:color w:val="000000" w:themeColor="text1"/>
          <w:sz w:val="22"/>
          <w:szCs w:val="22"/>
          <w:rPrChange w:id="2164" w:author="Chen Liao" w:date="2021-03-29T18:57:00Z">
            <w:rPr>
              <w:del w:id="2165" w:author="Chen Liao" w:date="2021-03-09T15:03:00Z"/>
              <w:b/>
              <w:bCs/>
            </w:rPr>
          </w:rPrChange>
        </w:rPr>
        <w:pPrChange w:id="2166" w:author="Chen Liao" w:date="2021-03-27T07:57:00Z">
          <w:pPr>
            <w:jc w:val="both"/>
          </w:pPr>
        </w:pPrChange>
      </w:pPr>
      <w:del w:id="2167" w:author="Chen Liao" w:date="2021-03-09T15:03:00Z">
        <w:r w:rsidRPr="002B6EEC" w:rsidDel="006E3325">
          <w:rPr>
            <w:b/>
            <w:bCs/>
            <w:color w:val="000000" w:themeColor="text1"/>
            <w:sz w:val="22"/>
            <w:szCs w:val="22"/>
            <w:rPrChange w:id="2168" w:author="Chen Liao" w:date="2021-03-29T18:57:00Z">
              <w:rPr>
                <w:b/>
                <w:bCs/>
              </w:rPr>
            </w:rPrChange>
          </w:rPr>
          <w:delText>Main text figures:</w:delText>
        </w:r>
      </w:del>
    </w:p>
    <w:p w14:paraId="285B1B36" w14:textId="77777777" w:rsidR="001A26CF" w:rsidRPr="002B6EEC" w:rsidDel="006E3325" w:rsidRDefault="001A26CF" w:rsidP="002D5EA7">
      <w:pPr>
        <w:jc w:val="both"/>
        <w:rPr>
          <w:del w:id="2169" w:author="Chen Liao" w:date="2021-03-09T15:03:00Z"/>
          <w:b/>
          <w:bCs/>
          <w:color w:val="000000" w:themeColor="text1"/>
          <w:sz w:val="22"/>
          <w:szCs w:val="22"/>
          <w:rPrChange w:id="2170" w:author="Chen Liao" w:date="2021-03-29T18:57:00Z">
            <w:rPr>
              <w:del w:id="2171" w:author="Chen Liao" w:date="2021-03-09T15:03:00Z"/>
              <w:b/>
              <w:bCs/>
              <w:i/>
              <w:iCs/>
              <w:color w:val="FF0000"/>
            </w:rPr>
          </w:rPrChange>
        </w:rPr>
        <w:pPrChange w:id="2172" w:author="Chen Liao" w:date="2021-03-27T07:57:00Z">
          <w:pPr/>
        </w:pPrChange>
      </w:pPr>
    </w:p>
    <w:p w14:paraId="63A16464" w14:textId="26405200" w:rsidR="00052290" w:rsidRPr="002B6EEC" w:rsidDel="00BD29AE" w:rsidRDefault="00052290" w:rsidP="001C05C3">
      <w:pPr>
        <w:jc w:val="both"/>
        <w:rPr>
          <w:del w:id="2173" w:author="Chen Liao" w:date="2021-03-14T07:45:00Z"/>
          <w:color w:val="2A2A2A"/>
          <w:sz w:val="22"/>
          <w:szCs w:val="22"/>
          <w:shd w:val="clear" w:color="auto" w:fill="FFFFFF"/>
          <w:rPrChange w:id="2174" w:author="Chen Liao" w:date="2021-03-29T18:57:00Z">
            <w:rPr>
              <w:del w:id="2175" w:author="Chen Liao" w:date="2021-03-14T07:45:00Z"/>
              <w:b/>
              <w:bCs/>
              <w:i/>
              <w:iCs/>
              <w:color w:val="FF0000"/>
              <w:sz w:val="32"/>
              <w:szCs w:val="36"/>
            </w:rPr>
          </w:rPrChange>
        </w:rPr>
        <w:pPrChange w:id="2176" w:author="Chen Liao" w:date="2021-03-27T07:53:00Z">
          <w:pPr/>
        </w:pPrChange>
      </w:pPr>
      <w:del w:id="2177" w:author="Chen Liao" w:date="2021-03-14T07:47:00Z">
        <w:r w:rsidRPr="002B6EEC" w:rsidDel="002B27C3">
          <w:rPr>
            <w:b/>
            <w:bCs/>
            <w:color w:val="000000" w:themeColor="text1"/>
            <w:sz w:val="22"/>
            <w:szCs w:val="22"/>
            <w:rPrChange w:id="2178" w:author="Chen Liao" w:date="2021-03-29T18:57:00Z">
              <w:rPr>
                <w:b/>
                <w:bCs/>
                <w:i/>
                <w:iCs/>
                <w:color w:val="FF0000"/>
              </w:rPr>
            </w:rPrChange>
          </w:rPr>
          <w:delText xml:space="preserve">Probing the </w:delText>
        </w:r>
      </w:del>
      <w:ins w:id="2179" w:author="Chen Liao" w:date="2021-03-14T08:09:00Z">
        <w:r w:rsidR="00AD0876" w:rsidRPr="002B6EEC">
          <w:rPr>
            <w:b/>
            <w:bCs/>
            <w:color w:val="000000" w:themeColor="text1"/>
            <w:sz w:val="22"/>
            <w:szCs w:val="22"/>
            <w:rPrChange w:id="2180" w:author="Chen Liao" w:date="2021-03-29T18:57:00Z">
              <w:rPr>
                <w:b/>
                <w:bCs/>
                <w:color w:val="000000" w:themeColor="text1"/>
              </w:rPr>
            </w:rPrChange>
          </w:rPr>
          <w:t xml:space="preserve">Baseline characteristics of the </w:t>
        </w:r>
      </w:ins>
      <w:ins w:id="2181" w:author="Chen Liao" w:date="2021-03-14T08:10:00Z">
        <w:r w:rsidR="00AD0876" w:rsidRPr="002B6EEC">
          <w:rPr>
            <w:b/>
            <w:bCs/>
            <w:color w:val="000000" w:themeColor="text1"/>
            <w:sz w:val="22"/>
            <w:szCs w:val="22"/>
            <w:rPrChange w:id="2182" w:author="Chen Liao" w:date="2021-03-29T18:57:00Z">
              <w:rPr>
                <w:b/>
                <w:bCs/>
                <w:color w:val="000000" w:themeColor="text1"/>
              </w:rPr>
            </w:rPrChange>
          </w:rPr>
          <w:t>murine microbiome</w:t>
        </w:r>
      </w:ins>
      <w:del w:id="2183" w:author="Chen Liao" w:date="2021-03-14T07:47:00Z">
        <w:r w:rsidRPr="002B6EEC" w:rsidDel="002B27C3">
          <w:rPr>
            <w:b/>
            <w:bCs/>
            <w:color w:val="000000" w:themeColor="text1"/>
            <w:sz w:val="22"/>
            <w:szCs w:val="22"/>
            <w:rPrChange w:id="2184" w:author="Chen Liao" w:date="2021-03-29T18:57:00Z">
              <w:rPr>
                <w:b/>
                <w:bCs/>
                <w:i/>
                <w:iCs/>
                <w:color w:val="FF0000"/>
              </w:rPr>
            </w:rPrChange>
          </w:rPr>
          <w:delText>t</w:delText>
        </w:r>
      </w:del>
      <w:del w:id="2185" w:author="Chen Liao" w:date="2021-03-14T07:48:00Z">
        <w:r w:rsidRPr="002B6EEC" w:rsidDel="002B27C3">
          <w:rPr>
            <w:b/>
            <w:bCs/>
            <w:color w:val="000000" w:themeColor="text1"/>
            <w:sz w:val="22"/>
            <w:szCs w:val="22"/>
            <w:rPrChange w:id="2186" w:author="Chen Liao" w:date="2021-03-29T18:57:00Z">
              <w:rPr>
                <w:b/>
                <w:bCs/>
                <w:i/>
                <w:iCs/>
                <w:color w:val="FF0000"/>
              </w:rPr>
            </w:rPrChange>
          </w:rPr>
          <w:delText xml:space="preserve">emporal </w:delText>
        </w:r>
      </w:del>
      <w:del w:id="2187" w:author="Chen Liao" w:date="2021-03-14T07:47:00Z">
        <w:r w:rsidRPr="002B6EEC" w:rsidDel="002B27C3">
          <w:rPr>
            <w:b/>
            <w:bCs/>
            <w:color w:val="000000" w:themeColor="text1"/>
            <w:sz w:val="22"/>
            <w:szCs w:val="22"/>
            <w:rPrChange w:id="2188" w:author="Chen Liao" w:date="2021-03-29T18:57:00Z">
              <w:rPr>
                <w:b/>
                <w:bCs/>
                <w:i/>
                <w:iCs/>
                <w:color w:val="FF0000"/>
              </w:rPr>
            </w:rPrChange>
          </w:rPr>
          <w:delText>behaviors</w:delText>
        </w:r>
      </w:del>
      <w:del w:id="2189" w:author="Chen Liao" w:date="2021-03-14T07:48:00Z">
        <w:r w:rsidRPr="002B6EEC" w:rsidDel="002B27C3">
          <w:rPr>
            <w:b/>
            <w:bCs/>
            <w:color w:val="000000" w:themeColor="text1"/>
            <w:sz w:val="22"/>
            <w:szCs w:val="22"/>
            <w:rPrChange w:id="2190" w:author="Chen Liao" w:date="2021-03-29T18:57:00Z">
              <w:rPr>
                <w:b/>
                <w:bCs/>
                <w:i/>
                <w:iCs/>
                <w:color w:val="FF0000"/>
              </w:rPr>
            </w:rPrChange>
          </w:rPr>
          <w:delText xml:space="preserve"> </w:delText>
        </w:r>
      </w:del>
      <w:del w:id="2191" w:author="Chen Liao" w:date="2021-03-14T08:09:00Z">
        <w:r w:rsidRPr="002B6EEC" w:rsidDel="00AD0876">
          <w:rPr>
            <w:b/>
            <w:bCs/>
            <w:color w:val="000000" w:themeColor="text1"/>
            <w:sz w:val="22"/>
            <w:szCs w:val="22"/>
            <w:rPrChange w:id="2192" w:author="Chen Liao" w:date="2021-03-29T18:57:00Z">
              <w:rPr>
                <w:b/>
                <w:bCs/>
                <w:i/>
                <w:iCs/>
                <w:color w:val="FF0000"/>
              </w:rPr>
            </w:rPrChange>
          </w:rPr>
          <w:delText xml:space="preserve">of gut microbiome </w:delText>
        </w:r>
      </w:del>
      <w:del w:id="2193" w:author="Chen Liao" w:date="2021-03-14T07:48:00Z">
        <w:r w:rsidRPr="002B6EEC" w:rsidDel="002B27C3">
          <w:rPr>
            <w:b/>
            <w:bCs/>
            <w:color w:val="000000" w:themeColor="text1"/>
            <w:sz w:val="22"/>
            <w:szCs w:val="22"/>
            <w:rPrChange w:id="2194" w:author="Chen Liao" w:date="2021-03-29T18:57:00Z">
              <w:rPr>
                <w:b/>
                <w:bCs/>
                <w:i/>
                <w:iCs/>
                <w:color w:val="FF0000"/>
              </w:rPr>
            </w:rPrChange>
          </w:rPr>
          <w:delText xml:space="preserve">in response </w:delText>
        </w:r>
      </w:del>
      <w:del w:id="2195" w:author="Chen Liao" w:date="2021-03-14T08:09:00Z">
        <w:r w:rsidRPr="002B6EEC" w:rsidDel="00AD0876">
          <w:rPr>
            <w:b/>
            <w:bCs/>
            <w:color w:val="000000" w:themeColor="text1"/>
            <w:sz w:val="22"/>
            <w:szCs w:val="22"/>
            <w:rPrChange w:id="2196" w:author="Chen Liao" w:date="2021-03-29T18:57:00Z">
              <w:rPr>
                <w:b/>
                <w:bCs/>
                <w:i/>
                <w:iCs/>
                <w:color w:val="FF0000"/>
              </w:rPr>
            </w:rPrChange>
          </w:rPr>
          <w:delText>to dietary fiber</w:delText>
        </w:r>
      </w:del>
      <w:ins w:id="2197" w:author="Chen Liao" w:date="2021-03-14T07:45:00Z">
        <w:r w:rsidR="00BD29AE" w:rsidRPr="002B6EEC">
          <w:rPr>
            <w:rFonts w:eastAsia="SimSun"/>
            <w:color w:val="131413"/>
            <w:sz w:val="22"/>
            <w:szCs w:val="22"/>
            <w:rPrChange w:id="2198" w:author="Chen Liao" w:date="2021-03-29T18:57:00Z">
              <w:rPr>
                <w:rFonts w:eastAsia="SimSun"/>
                <w:color w:val="131413"/>
              </w:rPr>
            </w:rPrChange>
          </w:rPr>
          <w:t xml:space="preserve">. </w:t>
        </w:r>
      </w:ins>
      <w:ins w:id="2199" w:author="Chen Liao" w:date="2021-03-27T08:04:00Z">
        <w:r w:rsidR="00032952" w:rsidRPr="002B6EEC">
          <w:rPr>
            <w:rFonts w:eastAsia="SimSun"/>
            <w:color w:val="131413"/>
            <w:sz w:val="22"/>
            <w:szCs w:val="22"/>
            <w:rPrChange w:id="2200" w:author="Chen Liao" w:date="2021-03-29T18:57:00Z">
              <w:rPr>
                <w:rFonts w:eastAsia="SimSun"/>
                <w:color w:val="131413"/>
              </w:rPr>
            </w:rPrChange>
          </w:rPr>
          <w:t>The mice in our study</w:t>
        </w:r>
        <w:r w:rsidR="007068E6" w:rsidRPr="002B6EEC">
          <w:rPr>
            <w:rFonts w:eastAsia="SimSun"/>
            <w:color w:val="131413"/>
            <w:sz w:val="22"/>
            <w:szCs w:val="22"/>
            <w:rPrChange w:id="2201" w:author="Chen Liao" w:date="2021-03-29T18:57:00Z">
              <w:rPr>
                <w:rFonts w:eastAsia="SimSun"/>
                <w:color w:val="131413"/>
              </w:rPr>
            </w:rPrChange>
          </w:rPr>
          <w:t xml:space="preserve"> </w:t>
        </w:r>
        <w:r w:rsidR="007068E6" w:rsidRPr="002B6EEC">
          <w:rPr>
            <w:color w:val="2A2A2A"/>
            <w:sz w:val="22"/>
            <w:szCs w:val="22"/>
            <w:shd w:val="clear" w:color="auto" w:fill="FFFFFF"/>
            <w:rPrChange w:id="2202" w:author="Chen Liao" w:date="2021-03-29T18:57:00Z">
              <w:rPr>
                <w:color w:val="2A2A2A"/>
                <w:shd w:val="clear" w:color="auto" w:fill="FFFFFF"/>
              </w:rPr>
            </w:rPrChange>
          </w:rPr>
          <w:t xml:space="preserve">were genetically identical, co-housed in the same cages, and fed with the same cellulose-based diet 7 days prior to dietary fiber intervention. </w:t>
        </w:r>
      </w:ins>
      <w:ins w:id="2203" w:author="Chen Liao" w:date="2021-03-27T07:57:00Z">
        <w:r w:rsidR="002D5EA7" w:rsidRPr="002B6EEC">
          <w:rPr>
            <w:color w:val="2A2A2A"/>
            <w:sz w:val="22"/>
            <w:szCs w:val="22"/>
            <w:shd w:val="clear" w:color="auto" w:fill="FFFFFF"/>
            <w:rPrChange w:id="2204" w:author="Chen Liao" w:date="2021-03-29T18:57:00Z">
              <w:rPr>
                <w:color w:val="2A2A2A"/>
                <w:shd w:val="clear" w:color="auto" w:fill="FFFFFF"/>
              </w:rPr>
            </w:rPrChange>
          </w:rPr>
          <w:t>While difficult to stratify human microbiomes, the</w:t>
        </w:r>
      </w:ins>
      <w:ins w:id="2205" w:author="Chen Liao" w:date="2021-03-27T08:03:00Z">
        <w:r w:rsidR="007068E6" w:rsidRPr="002B6EEC">
          <w:rPr>
            <w:color w:val="2A2A2A"/>
            <w:sz w:val="22"/>
            <w:szCs w:val="22"/>
            <w:shd w:val="clear" w:color="auto" w:fill="FFFFFF"/>
            <w:rPrChange w:id="2206" w:author="Chen Liao" w:date="2021-03-29T18:57:00Z">
              <w:rPr>
                <w:color w:val="2A2A2A"/>
                <w:shd w:val="clear" w:color="auto" w:fill="FFFFFF"/>
              </w:rPr>
            </w:rPrChange>
          </w:rPr>
          <w:t xml:space="preserve">se </w:t>
        </w:r>
      </w:ins>
      <w:ins w:id="2207" w:author="Chen Liao" w:date="2021-03-27T08:04:00Z">
        <w:r w:rsidR="00032952" w:rsidRPr="002B6EEC">
          <w:rPr>
            <w:color w:val="2A2A2A"/>
            <w:sz w:val="22"/>
            <w:szCs w:val="22"/>
            <w:shd w:val="clear" w:color="auto" w:fill="FFFFFF"/>
            <w:rPrChange w:id="2208" w:author="Chen Liao" w:date="2021-03-29T18:57:00Z">
              <w:rPr>
                <w:color w:val="2A2A2A"/>
                <w:shd w:val="clear" w:color="auto" w:fill="FFFFFF"/>
              </w:rPr>
            </w:rPrChange>
          </w:rPr>
          <w:t>mice</w:t>
        </w:r>
      </w:ins>
      <w:ins w:id="2209" w:author="Chen Liao" w:date="2021-03-27T07:57:00Z">
        <w:r w:rsidR="002D5EA7" w:rsidRPr="002B6EEC">
          <w:rPr>
            <w:color w:val="2A2A2A"/>
            <w:sz w:val="22"/>
            <w:szCs w:val="22"/>
            <w:shd w:val="clear" w:color="auto" w:fill="FFFFFF"/>
            <w:rPrChange w:id="2210" w:author="Chen Liao" w:date="2021-03-29T18:57:00Z">
              <w:rPr>
                <w:color w:val="2A2A2A"/>
                <w:shd w:val="clear" w:color="auto" w:fill="FFFFFF"/>
              </w:rPr>
            </w:rPrChange>
          </w:rPr>
          <w:t xml:space="preserve"> can be </w:t>
        </w:r>
      </w:ins>
      <w:ins w:id="2211" w:author="Chen Liao" w:date="2021-03-27T08:14:00Z">
        <w:r w:rsidR="004C1AFA" w:rsidRPr="002B6EEC">
          <w:rPr>
            <w:color w:val="2A2A2A"/>
            <w:sz w:val="22"/>
            <w:szCs w:val="22"/>
            <w:shd w:val="clear" w:color="auto" w:fill="FFFFFF"/>
            <w:rPrChange w:id="2212" w:author="Chen Liao" w:date="2021-03-29T18:57:00Z">
              <w:rPr>
                <w:color w:val="2A2A2A"/>
                <w:shd w:val="clear" w:color="auto" w:fill="FFFFFF"/>
              </w:rPr>
            </w:rPrChange>
          </w:rPr>
          <w:t xml:space="preserve">naturally </w:t>
        </w:r>
      </w:ins>
      <w:ins w:id="2213" w:author="Chen Liao" w:date="2021-03-27T07:57:00Z">
        <w:r w:rsidR="002D5EA7" w:rsidRPr="002B6EEC">
          <w:rPr>
            <w:color w:val="2A2A2A"/>
            <w:sz w:val="22"/>
            <w:szCs w:val="22"/>
            <w:shd w:val="clear" w:color="auto" w:fill="FFFFFF"/>
            <w:rPrChange w:id="2214" w:author="Chen Liao" w:date="2021-03-29T18:57:00Z">
              <w:rPr>
                <w:color w:val="2A2A2A"/>
                <w:shd w:val="clear" w:color="auto" w:fill="FFFFFF"/>
              </w:rPr>
            </w:rPrChange>
          </w:rPr>
          <w:t xml:space="preserve">divided by vendor sources </w:t>
        </w:r>
      </w:ins>
      <w:ins w:id="2215" w:author="Chen Liao" w:date="2021-03-27T08:14:00Z">
        <w:r w:rsidR="004C1AFA" w:rsidRPr="002B6EEC">
          <w:rPr>
            <w:color w:val="2A2A2A"/>
            <w:sz w:val="22"/>
            <w:szCs w:val="22"/>
            <w:shd w:val="clear" w:color="auto" w:fill="FFFFFF"/>
            <w:rPrChange w:id="2216" w:author="Chen Liao" w:date="2021-03-29T18:57:00Z">
              <w:rPr>
                <w:color w:val="2A2A2A"/>
                <w:shd w:val="clear" w:color="auto" w:fill="FFFFFF"/>
              </w:rPr>
            </w:rPrChange>
          </w:rPr>
          <w:t xml:space="preserve">to </w:t>
        </w:r>
      </w:ins>
      <w:ins w:id="2217" w:author="Chen Liao" w:date="2021-03-27T07:57:00Z">
        <w:r w:rsidR="002D5EA7" w:rsidRPr="002B6EEC">
          <w:rPr>
            <w:color w:val="2A2A2A"/>
            <w:sz w:val="22"/>
            <w:szCs w:val="22"/>
            <w:shd w:val="clear" w:color="auto" w:fill="FFFFFF"/>
            <w:rPrChange w:id="2218" w:author="Chen Liao" w:date="2021-03-29T18:57:00Z">
              <w:rPr>
                <w:color w:val="2A2A2A"/>
                <w:shd w:val="clear" w:color="auto" w:fill="FFFFFF"/>
              </w:rPr>
            </w:rPrChange>
          </w:rPr>
          <w:t xml:space="preserve">form distinct groups of baseline </w:t>
        </w:r>
      </w:ins>
      <w:ins w:id="2219" w:author="Chen Liao" w:date="2021-03-27T07:58:00Z">
        <w:r w:rsidR="003D4D8A" w:rsidRPr="002B6EEC">
          <w:rPr>
            <w:color w:val="2A2A2A"/>
            <w:sz w:val="22"/>
            <w:szCs w:val="22"/>
            <w:shd w:val="clear" w:color="auto" w:fill="FFFFFF"/>
            <w:rPrChange w:id="2220" w:author="Chen Liao" w:date="2021-03-29T18:57:00Z">
              <w:rPr>
                <w:color w:val="2A2A2A"/>
                <w:shd w:val="clear" w:color="auto" w:fill="FFFFFF"/>
              </w:rPr>
            </w:rPrChange>
          </w:rPr>
          <w:t xml:space="preserve">gut </w:t>
        </w:r>
      </w:ins>
      <w:ins w:id="2221" w:author="Chen Liao" w:date="2021-03-27T07:57:00Z">
        <w:r w:rsidR="002D5EA7" w:rsidRPr="002B6EEC">
          <w:rPr>
            <w:color w:val="2A2A2A"/>
            <w:sz w:val="22"/>
            <w:szCs w:val="22"/>
            <w:shd w:val="clear" w:color="auto" w:fill="FFFFFF"/>
            <w:rPrChange w:id="2222" w:author="Chen Liao" w:date="2021-03-29T18:57:00Z">
              <w:rPr>
                <w:color w:val="2A2A2A"/>
                <w:shd w:val="clear" w:color="auto" w:fill="FFFFFF"/>
              </w:rPr>
            </w:rPrChange>
          </w:rPr>
          <w:t xml:space="preserve">microbiota </w:t>
        </w:r>
      </w:ins>
      <w:ins w:id="2223" w:author="Chen Liao" w:date="2021-03-27T07:58:00Z">
        <w:r w:rsidR="002D5EA7" w:rsidRPr="002B6EEC">
          <w:rPr>
            <w:color w:val="2A2A2A"/>
            <w:sz w:val="22"/>
            <w:szCs w:val="22"/>
            <w:shd w:val="clear" w:color="auto" w:fill="FFFFFF"/>
            <w:rPrChange w:id="2224" w:author="Chen Liao" w:date="2021-03-29T18:57:00Z">
              <w:rPr>
                <w:color w:val="2A2A2A"/>
                <w:shd w:val="clear" w:color="auto" w:fill="FFFFFF"/>
              </w:rPr>
            </w:rPrChange>
          </w:rPr>
          <w:t>(</w:t>
        </w:r>
        <w:r w:rsidR="002D5EA7" w:rsidRPr="002B6EEC">
          <w:rPr>
            <w:color w:val="2A2A2A"/>
            <w:sz w:val="22"/>
            <w:szCs w:val="22"/>
            <w:highlight w:val="yellow"/>
            <w:shd w:val="clear" w:color="auto" w:fill="FFFFFF"/>
            <w:rPrChange w:id="2225" w:author="Chen Liao" w:date="2021-03-29T18:57:00Z">
              <w:rPr>
                <w:color w:val="2A2A2A"/>
                <w:highlight w:val="yellow"/>
                <w:shd w:val="clear" w:color="auto" w:fill="FFFFFF"/>
              </w:rPr>
            </w:rPrChange>
          </w:rPr>
          <w:t>Fig. 1</w:t>
        </w:r>
        <w:proofErr w:type="gramStart"/>
        <w:r w:rsidR="002D5EA7" w:rsidRPr="002B6EEC">
          <w:rPr>
            <w:color w:val="2A2A2A"/>
            <w:sz w:val="22"/>
            <w:szCs w:val="22"/>
            <w:highlight w:val="yellow"/>
            <w:shd w:val="clear" w:color="auto" w:fill="FFFFFF"/>
            <w:rPrChange w:id="2226" w:author="Chen Liao" w:date="2021-03-29T18:57:00Z">
              <w:rPr>
                <w:color w:val="2A2A2A"/>
                <w:highlight w:val="yellow"/>
                <w:shd w:val="clear" w:color="auto" w:fill="FFFFFF"/>
              </w:rPr>
            </w:rPrChange>
          </w:rPr>
          <w:t>C,D</w:t>
        </w:r>
        <w:proofErr w:type="gramEnd"/>
        <w:r w:rsidR="002D5EA7" w:rsidRPr="002B6EEC">
          <w:rPr>
            <w:color w:val="2A2A2A"/>
            <w:sz w:val="22"/>
            <w:szCs w:val="22"/>
            <w:shd w:val="clear" w:color="auto" w:fill="FFFFFF"/>
            <w:rPrChange w:id="2227" w:author="Chen Liao" w:date="2021-03-29T18:57:00Z">
              <w:rPr>
                <w:color w:val="2A2A2A"/>
                <w:shd w:val="clear" w:color="auto" w:fill="FFFFFF"/>
              </w:rPr>
            </w:rPrChange>
          </w:rPr>
          <w:t>)</w:t>
        </w:r>
      </w:ins>
      <w:ins w:id="2228" w:author="Chen Liao" w:date="2021-03-27T07:57:00Z">
        <w:r w:rsidR="002D5EA7" w:rsidRPr="002B6EEC">
          <w:rPr>
            <w:color w:val="2A2A2A"/>
            <w:sz w:val="22"/>
            <w:szCs w:val="22"/>
            <w:shd w:val="clear" w:color="auto" w:fill="FFFFFF"/>
            <w:rPrChange w:id="2229" w:author="Chen Liao" w:date="2021-03-29T18:57:00Z">
              <w:rPr>
                <w:color w:val="2A2A2A"/>
                <w:shd w:val="clear" w:color="auto" w:fill="FFFFFF"/>
              </w:rPr>
            </w:rPrChange>
          </w:rPr>
          <w:t>.</w:t>
        </w:r>
      </w:ins>
      <w:ins w:id="2230" w:author="Chen Liao" w:date="2021-03-27T07:58:00Z">
        <w:r w:rsidR="002D5EA7" w:rsidRPr="002B6EEC">
          <w:rPr>
            <w:color w:val="2A2A2A"/>
            <w:sz w:val="22"/>
            <w:szCs w:val="22"/>
            <w:shd w:val="clear" w:color="auto" w:fill="FFFFFF"/>
            <w:rPrChange w:id="2231" w:author="Chen Liao" w:date="2021-03-29T18:57:00Z">
              <w:rPr>
                <w:color w:val="2A2A2A"/>
                <w:shd w:val="clear" w:color="auto" w:fill="FFFFFF"/>
              </w:rPr>
            </w:rPrChange>
          </w:rPr>
          <w:t xml:space="preserve"> </w:t>
        </w:r>
      </w:ins>
    </w:p>
    <w:p w14:paraId="01D85084" w14:textId="219F49FF" w:rsidR="002C68CA" w:rsidRPr="002B6EEC" w:rsidDel="00032952" w:rsidRDefault="00052290" w:rsidP="001C05C3">
      <w:pPr>
        <w:jc w:val="both"/>
        <w:rPr>
          <w:del w:id="2232" w:author="Chen Liao" w:date="2021-03-27T08:04:00Z"/>
          <w:moveFrom w:id="2233" w:author="Chen Liao" w:date="2021-03-14T08:10:00Z"/>
          <w:color w:val="000000"/>
          <w:sz w:val="22"/>
          <w:szCs w:val="22"/>
          <w:rPrChange w:id="2234" w:author="Chen Liao" w:date="2021-03-29T18:57:00Z">
            <w:rPr>
              <w:del w:id="2235" w:author="Chen Liao" w:date="2021-03-27T08:04:00Z"/>
              <w:moveFrom w:id="2236" w:author="Chen Liao" w:date="2021-03-14T08:10:00Z"/>
              <w:color w:val="000000"/>
            </w:rPr>
          </w:rPrChange>
        </w:rPr>
        <w:pPrChange w:id="2237" w:author="Chen Liao" w:date="2021-03-27T07:53:00Z">
          <w:pPr>
            <w:jc w:val="both"/>
          </w:pPr>
        </w:pPrChange>
      </w:pPr>
      <w:moveFromRangeStart w:id="2238" w:author="Chen Liao" w:date="2021-03-14T08:10:00Z" w:name="move66601853"/>
      <w:moveFrom w:id="2239" w:author="Chen Liao" w:date="2021-03-14T08:10:00Z">
        <w:del w:id="2240" w:author="Chen Liao" w:date="2021-03-27T08:04:00Z">
          <w:r w:rsidRPr="002B6EEC" w:rsidDel="00032952">
            <w:rPr>
              <w:rFonts w:eastAsia="SimSun"/>
              <w:color w:val="131413"/>
              <w:sz w:val="22"/>
              <w:szCs w:val="22"/>
              <w:rPrChange w:id="2241" w:author="Chen Liao" w:date="2021-03-29T18:57:00Z">
                <w:rPr>
                  <w:rFonts w:eastAsia="SimSun"/>
                  <w:color w:val="131413"/>
                </w:rPr>
              </w:rPrChange>
            </w:rPr>
            <w:delText xml:space="preserve">We aimed to dissect the microbial dynamic responses to the dietary fiber intervention, which has </w:delText>
          </w:r>
          <w:r w:rsidRPr="002B6EEC" w:rsidDel="00032952">
            <w:rPr>
              <w:rFonts w:eastAsia="SimSun"/>
              <w:color w:val="2A2A2A"/>
              <w:sz w:val="22"/>
              <w:szCs w:val="22"/>
              <w:shd w:val="clear" w:color="auto" w:fill="FFFFFF"/>
              <w:rPrChange w:id="2242" w:author="Chen Liao" w:date="2021-03-29T18:57:00Z">
                <w:rPr>
                  <w:rFonts w:eastAsia="SimSun"/>
                  <w:color w:val="2A2A2A"/>
                  <w:shd w:val="clear" w:color="auto" w:fill="FFFFFF"/>
                </w:rPr>
              </w:rPrChange>
            </w:rPr>
            <w:delText>shown promise in optimizing gut microbiome structure to treat several disease conditions</w:delText>
          </w:r>
          <w:r w:rsidRPr="002B6EEC" w:rsidDel="00032952">
            <w:rPr>
              <w:rFonts w:eastAsia="SimSun"/>
              <w:color w:val="131413"/>
              <w:sz w:val="22"/>
              <w:szCs w:val="22"/>
              <w:rPrChange w:id="2243" w:author="Chen Liao" w:date="2021-03-29T18:57:00Z">
                <w:rPr>
                  <w:rFonts w:eastAsia="SimSun"/>
                  <w:color w:val="131413"/>
                </w:rPr>
              </w:rPrChange>
            </w:rPr>
            <w:delText xml:space="preserve">. To this end, the shifts of composition and SCFAs metabolism of gut microbiome </w:delText>
          </w:r>
          <w:r w:rsidRPr="002B6EEC" w:rsidDel="00032952">
            <w:rPr>
              <w:rFonts w:eastAsia="SimSun"/>
              <w:color w:val="2A2A2A"/>
              <w:sz w:val="22"/>
              <w:szCs w:val="22"/>
              <w:shd w:val="clear" w:color="auto" w:fill="FFFFFF"/>
              <w:rPrChange w:id="2244" w:author="Chen Liao" w:date="2021-03-29T18:57:00Z">
                <w:rPr>
                  <w:rFonts w:eastAsia="SimSun"/>
                  <w:color w:val="2A2A2A"/>
                  <w:shd w:val="clear" w:color="auto" w:fill="FFFFFF"/>
                </w:rPr>
              </w:rPrChange>
            </w:rPr>
            <w:delText xml:space="preserve">C57BL/6J mice before and after </w:delText>
          </w:r>
          <w:r w:rsidRPr="002B6EEC" w:rsidDel="00032952">
            <w:rPr>
              <w:rFonts w:eastAsia="SimSun"/>
              <w:color w:val="131413"/>
              <w:sz w:val="22"/>
              <w:szCs w:val="22"/>
              <w:rPrChange w:id="2245" w:author="Chen Liao" w:date="2021-03-29T18:57:00Z">
                <w:rPr>
                  <w:rFonts w:eastAsia="SimSun"/>
                  <w:color w:val="131413"/>
                </w:rPr>
              </w:rPrChange>
            </w:rPr>
            <w:delText>starting either cellulose (control) or inulin</w:delText>
          </w:r>
          <w:r w:rsidR="004A26AF" w:rsidRPr="002B6EEC" w:rsidDel="00032952">
            <w:rPr>
              <w:rFonts w:eastAsia="SimSun"/>
              <w:color w:val="131413"/>
              <w:sz w:val="22"/>
              <w:szCs w:val="22"/>
              <w:rPrChange w:id="2246" w:author="Chen Liao" w:date="2021-03-29T18:57:00Z">
                <w:rPr>
                  <w:rFonts w:eastAsia="SimSun"/>
                  <w:color w:val="131413"/>
                </w:rPr>
              </w:rPrChange>
            </w:rPr>
            <w:delText>/resistant starch</w:delText>
          </w:r>
          <w:r w:rsidRPr="002B6EEC" w:rsidDel="00032952">
            <w:rPr>
              <w:rFonts w:eastAsia="SimSun"/>
              <w:color w:val="131413"/>
              <w:sz w:val="22"/>
              <w:szCs w:val="22"/>
              <w:rPrChange w:id="2247" w:author="Chen Liao" w:date="2021-03-29T18:57:00Z">
                <w:rPr>
                  <w:rFonts w:eastAsia="SimSun"/>
                  <w:color w:val="131413"/>
                </w:rPr>
              </w:rPrChange>
            </w:rPr>
            <w:delText xml:space="preserve"> (high fiber) feeding</w:delText>
          </w:r>
          <w:r w:rsidRPr="002B6EEC" w:rsidDel="00032952">
            <w:rPr>
              <w:rFonts w:eastAsia="SimSun"/>
              <w:color w:val="2A2A2A"/>
              <w:sz w:val="22"/>
              <w:szCs w:val="22"/>
              <w:shd w:val="clear" w:color="auto" w:fill="FFFFFF"/>
              <w:rPrChange w:id="2248" w:author="Chen Liao" w:date="2021-03-29T18:57:00Z">
                <w:rPr>
                  <w:rFonts w:eastAsia="SimSun"/>
                  <w:color w:val="2A2A2A"/>
                  <w:shd w:val="clear" w:color="auto" w:fill="FFFFFF"/>
                </w:rPr>
              </w:rPrChange>
            </w:rPr>
            <w:delText xml:space="preserve"> were longitudinal monitored (</w:delText>
          </w:r>
          <w:r w:rsidRPr="002B6EEC" w:rsidDel="00032952">
            <w:rPr>
              <w:rFonts w:eastAsia="SimSun"/>
              <w:b/>
              <w:bCs/>
              <w:color w:val="2A2A2A"/>
              <w:sz w:val="22"/>
              <w:szCs w:val="22"/>
              <w:shd w:val="clear" w:color="auto" w:fill="FFFFFF"/>
              <w:rPrChange w:id="2249" w:author="Chen Liao" w:date="2021-03-29T18:57:00Z">
                <w:rPr>
                  <w:rFonts w:eastAsia="SimSun"/>
                  <w:b/>
                  <w:bCs/>
                  <w:color w:val="2A2A2A"/>
                  <w:shd w:val="clear" w:color="auto" w:fill="FFFFFF"/>
                </w:rPr>
              </w:rPrChange>
            </w:rPr>
            <w:delText>Fig 1A</w:delText>
          </w:r>
          <w:r w:rsidRPr="002B6EEC" w:rsidDel="00032952">
            <w:rPr>
              <w:rFonts w:eastAsia="SimSun"/>
              <w:color w:val="2A2A2A"/>
              <w:sz w:val="22"/>
              <w:szCs w:val="22"/>
              <w:shd w:val="clear" w:color="auto" w:fill="FFFFFF"/>
              <w:rPrChange w:id="2250" w:author="Chen Liao" w:date="2021-03-29T18:57:00Z">
                <w:rPr>
                  <w:rFonts w:eastAsia="SimSun"/>
                  <w:color w:val="2A2A2A"/>
                  <w:shd w:val="clear" w:color="auto" w:fill="FFFFFF"/>
                </w:rPr>
              </w:rPrChange>
            </w:rPr>
            <w:delText xml:space="preserve">). Cellulose </w:delText>
          </w:r>
          <w:r w:rsidRPr="002B6EEC" w:rsidDel="00032952">
            <w:rPr>
              <w:color w:val="2A2A2A"/>
              <w:sz w:val="22"/>
              <w:szCs w:val="22"/>
              <w:shd w:val="clear" w:color="auto" w:fill="FFFFFF"/>
              <w:rPrChange w:id="2251" w:author="Chen Liao" w:date="2021-03-29T18:57:00Z">
                <w:rPr>
                  <w:color w:val="2A2A2A"/>
                  <w:shd w:val="clear" w:color="auto" w:fill="FFFFFF"/>
                </w:rPr>
              </w:rPrChange>
            </w:rPr>
            <w:delText>was used as a negative control due to its low fermentability and consequent low SCFA production</w:delText>
          </w:r>
          <w:r w:rsidRPr="002B6EEC" w:rsidDel="00032952">
            <w:rPr>
              <w:rFonts w:eastAsia="SimSun"/>
              <w:color w:val="2A2A2A"/>
              <w:sz w:val="22"/>
              <w:szCs w:val="22"/>
              <w:shd w:val="clear" w:color="auto" w:fill="FFFFFF"/>
              <w:rPrChange w:id="2252" w:author="Chen Liao" w:date="2021-03-29T18:57:00Z">
                <w:rPr>
                  <w:rFonts w:eastAsia="SimSun"/>
                  <w:color w:val="2A2A2A"/>
                  <w:shd w:val="clear" w:color="auto" w:fill="FFFFFF"/>
                </w:rPr>
              </w:rPrChange>
            </w:rPr>
            <w:delText xml:space="preserve">. Inulin </w:delText>
          </w:r>
          <w:r w:rsidRPr="002B6EEC" w:rsidDel="00032952">
            <w:rPr>
              <w:rFonts w:eastAsia="SimSun"/>
              <w:color w:val="000000"/>
              <w:sz w:val="22"/>
              <w:szCs w:val="22"/>
              <w:rPrChange w:id="2253" w:author="Chen Liao" w:date="2021-03-29T18:57:00Z">
                <w:rPr>
                  <w:rFonts w:eastAsia="SimSun"/>
                  <w:color w:val="000000"/>
                </w:rPr>
              </w:rPrChange>
            </w:rPr>
            <w:delText>is a well-documented microbiota assessable carbohydrate characterized by selectively promoting the growth of beneficial microorganisms and SCFA production</w:delText>
          </w:r>
          <w:r w:rsidR="001E359D" w:rsidRPr="002B6EEC" w:rsidDel="00032952">
            <w:rPr>
              <w:rFonts w:eastAsia="SimSun"/>
              <w:color w:val="000000"/>
              <w:sz w:val="22"/>
              <w:szCs w:val="22"/>
              <w:rPrChange w:id="2254" w:author="Chen Liao" w:date="2021-03-29T18:57:00Z">
                <w:rPr>
                  <w:rFonts w:eastAsia="SimSun"/>
                  <w:color w:val="000000"/>
                </w:rPr>
              </w:rPrChange>
            </w:rPr>
            <w:delText xml:space="preserve"> </w:delText>
          </w:r>
          <w:r w:rsidR="001E359D" w:rsidRPr="002B6EEC" w:rsidDel="00032952">
            <w:rPr>
              <w:rFonts w:eastAsia="SimSun"/>
              <w:color w:val="000000"/>
              <w:sz w:val="22"/>
              <w:szCs w:val="22"/>
              <w:rPrChange w:id="2255" w:author="Chen Liao" w:date="2021-03-29T18:57:00Z">
                <w:rPr>
                  <w:rFonts w:eastAsia="SimSun"/>
                  <w:color w:val="000000"/>
                </w:rPr>
              </w:rPrChange>
            </w:rPr>
            <w:fldChar w:fldCharType="begin"/>
          </w:r>
          <w:r w:rsidR="001E359D" w:rsidRPr="002B6EEC" w:rsidDel="00032952">
            <w:rPr>
              <w:rFonts w:eastAsia="SimSun"/>
              <w:color w:val="000000"/>
              <w:sz w:val="22"/>
              <w:szCs w:val="22"/>
              <w:rPrChange w:id="2256" w:author="Chen Liao" w:date="2021-03-29T18:57:00Z">
                <w:rPr>
                  <w:rFonts w:eastAsia="SimSun"/>
                  <w:color w:val="000000"/>
                </w:rPr>
              </w:rPrChange>
            </w:rPr>
            <w:delInstrText xml:space="preserve"> ADDIN NE.Ref.{300B4D27-C6D9-4CD7-AF8C-AE4892D9E510}</w:delInstrText>
          </w:r>
          <w:r w:rsidR="001E359D" w:rsidRPr="002B6EEC" w:rsidDel="00032952">
            <w:rPr>
              <w:rFonts w:eastAsia="SimSun"/>
              <w:color w:val="000000"/>
              <w:sz w:val="22"/>
              <w:szCs w:val="22"/>
              <w:rPrChange w:id="2257" w:author="Chen Liao" w:date="2021-03-29T18:57:00Z">
                <w:rPr>
                  <w:rFonts w:eastAsia="SimSun"/>
                  <w:color w:val="000000"/>
                </w:rPr>
              </w:rPrChange>
            </w:rPr>
            <w:fldChar w:fldCharType="separate"/>
          </w:r>
          <w:r w:rsidR="00ED3422" w:rsidRPr="002B6EEC" w:rsidDel="00032952">
            <w:rPr>
              <w:color w:val="080000"/>
              <w:sz w:val="22"/>
              <w:szCs w:val="22"/>
              <w:rPrChange w:id="2258" w:author="Chen Liao" w:date="2021-03-29T18:57:00Z">
                <w:rPr>
                  <w:color w:val="080000"/>
                </w:rPr>
              </w:rPrChange>
            </w:rPr>
            <w:delText>[18]</w:delText>
          </w:r>
          <w:r w:rsidR="001E359D" w:rsidRPr="002B6EEC" w:rsidDel="00032952">
            <w:rPr>
              <w:rFonts w:eastAsia="SimSun"/>
              <w:color w:val="000000"/>
              <w:sz w:val="22"/>
              <w:szCs w:val="22"/>
              <w:rPrChange w:id="2259" w:author="Chen Liao" w:date="2021-03-29T18:57:00Z">
                <w:rPr>
                  <w:rFonts w:eastAsia="SimSun"/>
                  <w:color w:val="000000"/>
                </w:rPr>
              </w:rPrChange>
            </w:rPr>
            <w:fldChar w:fldCharType="end"/>
          </w:r>
          <w:r w:rsidRPr="002B6EEC" w:rsidDel="00032952">
            <w:rPr>
              <w:rFonts w:eastAsia="SimSun"/>
              <w:color w:val="000000"/>
              <w:sz w:val="22"/>
              <w:szCs w:val="22"/>
              <w:rPrChange w:id="2260" w:author="Chen Liao" w:date="2021-03-29T18:57:00Z">
                <w:rPr>
                  <w:rFonts w:eastAsia="SimSun"/>
                  <w:color w:val="000000"/>
                </w:rPr>
              </w:rPrChange>
            </w:rPr>
            <w:delText xml:space="preserve">. </w:delText>
          </w:r>
          <w:r w:rsidR="0090267A" w:rsidRPr="002B6EEC" w:rsidDel="00032952">
            <w:rPr>
              <w:rFonts w:eastAsia="SimSun"/>
              <w:color w:val="000000"/>
              <w:sz w:val="22"/>
              <w:szCs w:val="22"/>
              <w:rPrChange w:id="2261" w:author="Chen Liao" w:date="2021-03-29T18:57:00Z">
                <w:rPr>
                  <w:rFonts w:eastAsia="SimSun"/>
                  <w:color w:val="000000"/>
                </w:rPr>
              </w:rPrChange>
            </w:rPr>
            <w:delText xml:space="preserve">With a different chemical structure </w:delText>
          </w:r>
          <w:r w:rsidR="00FB3828" w:rsidRPr="002B6EEC" w:rsidDel="00032952">
            <w:rPr>
              <w:rFonts w:eastAsia="SimSun"/>
              <w:color w:val="000000"/>
              <w:sz w:val="22"/>
              <w:szCs w:val="22"/>
              <w:rPrChange w:id="2262" w:author="Chen Liao" w:date="2021-03-29T18:57:00Z">
                <w:rPr>
                  <w:rFonts w:eastAsia="SimSun"/>
                  <w:color w:val="000000"/>
                </w:rPr>
              </w:rPrChange>
            </w:rPr>
            <w:delText xml:space="preserve">from inulin </w:delText>
          </w:r>
          <w:r w:rsidR="0090267A" w:rsidRPr="002B6EEC" w:rsidDel="00032952">
            <w:rPr>
              <w:rFonts w:eastAsia="SimSun"/>
              <w:color w:val="000000"/>
              <w:sz w:val="22"/>
              <w:szCs w:val="22"/>
              <w:rPrChange w:id="2263" w:author="Chen Liao" w:date="2021-03-29T18:57:00Z">
                <w:rPr>
                  <w:rFonts w:eastAsia="SimSun"/>
                  <w:color w:val="000000"/>
                </w:rPr>
              </w:rPrChange>
            </w:rPr>
            <w:delText>that is resistant to hydrolysis by human enzymes, r</w:delText>
          </w:r>
          <w:r w:rsidR="0074147F" w:rsidRPr="002B6EEC" w:rsidDel="00032952">
            <w:rPr>
              <w:rFonts w:eastAsia="SimSun"/>
              <w:color w:val="000000"/>
              <w:sz w:val="22"/>
              <w:szCs w:val="22"/>
              <w:rPrChange w:id="2264" w:author="Chen Liao" w:date="2021-03-29T18:57:00Z">
                <w:rPr>
                  <w:rFonts w:eastAsia="SimSun"/>
                  <w:color w:val="000000"/>
                </w:rPr>
              </w:rPrChange>
            </w:rPr>
            <w:delText>esistant starch escapes digestion by host small intestinal glucoamylases and transits the colon</w:delText>
          </w:r>
          <w:r w:rsidR="00777F3A" w:rsidRPr="002B6EEC" w:rsidDel="00032952">
            <w:rPr>
              <w:rFonts w:eastAsia="SimSun"/>
              <w:color w:val="000000"/>
              <w:sz w:val="22"/>
              <w:szCs w:val="22"/>
              <w:rPrChange w:id="2265" w:author="Chen Liao" w:date="2021-03-29T18:57:00Z">
                <w:rPr>
                  <w:rFonts w:eastAsia="SimSun"/>
                  <w:color w:val="000000"/>
                </w:rPr>
              </w:rPrChange>
            </w:rPr>
            <w:delText xml:space="preserve">, </w:delText>
          </w:r>
          <w:r w:rsidR="0074147F" w:rsidRPr="002B6EEC" w:rsidDel="00032952">
            <w:rPr>
              <w:rFonts w:eastAsia="SimSun"/>
              <w:color w:val="000000"/>
              <w:sz w:val="22"/>
              <w:szCs w:val="22"/>
              <w:rPrChange w:id="2266" w:author="Chen Liao" w:date="2021-03-29T18:57:00Z">
                <w:rPr>
                  <w:rFonts w:eastAsia="SimSun"/>
                  <w:color w:val="000000"/>
                </w:rPr>
              </w:rPrChange>
            </w:rPr>
            <w:delText xml:space="preserve">where it is degraded by the </w:delText>
          </w:r>
          <w:r w:rsidR="00777F3A" w:rsidRPr="002B6EEC" w:rsidDel="00032952">
            <w:rPr>
              <w:rFonts w:eastAsia="SimSun"/>
              <w:color w:val="000000"/>
              <w:sz w:val="22"/>
              <w:szCs w:val="22"/>
              <w:rPrChange w:id="2267" w:author="Chen Liao" w:date="2021-03-29T18:57:00Z">
                <w:rPr>
                  <w:rFonts w:eastAsia="SimSun"/>
                  <w:color w:val="000000"/>
                </w:rPr>
              </w:rPrChange>
            </w:rPr>
            <w:delText xml:space="preserve">gut microbiota and </w:delText>
          </w:r>
          <w:r w:rsidR="00E93F44" w:rsidRPr="002B6EEC" w:rsidDel="00032952">
            <w:rPr>
              <w:color w:val="000000"/>
              <w:sz w:val="22"/>
              <w:szCs w:val="22"/>
              <w:shd w:val="clear" w:color="auto" w:fill="FFFFFF"/>
              <w:rPrChange w:id="2268" w:author="Chen Liao" w:date="2021-03-29T18:57:00Z">
                <w:rPr>
                  <w:color w:val="000000"/>
                  <w:shd w:val="clear" w:color="auto" w:fill="FFFFFF"/>
                </w:rPr>
              </w:rPrChange>
            </w:rPr>
            <w:delText>generates short-chain fatty acids (SCFAs)</w:delText>
          </w:r>
          <w:r w:rsidR="00DE3185" w:rsidRPr="002B6EEC" w:rsidDel="00032952">
            <w:rPr>
              <w:color w:val="000000"/>
              <w:sz w:val="22"/>
              <w:szCs w:val="22"/>
              <w:shd w:val="clear" w:color="auto" w:fill="FFFFFF"/>
              <w:rPrChange w:id="2269" w:author="Chen Liao" w:date="2021-03-29T18:57:00Z">
                <w:rPr>
                  <w:color w:val="000000"/>
                  <w:shd w:val="clear" w:color="auto" w:fill="FFFFFF"/>
                </w:rPr>
              </w:rPrChange>
            </w:rPr>
            <w:delText xml:space="preserve"> </w:delText>
          </w:r>
          <w:r w:rsidR="00DE3185" w:rsidRPr="002B6EEC" w:rsidDel="00032952">
            <w:rPr>
              <w:color w:val="000000"/>
              <w:sz w:val="22"/>
              <w:szCs w:val="22"/>
              <w:shd w:val="clear" w:color="auto" w:fill="FFFFFF"/>
              <w:rPrChange w:id="2270" w:author="Chen Liao" w:date="2021-03-29T18:57:00Z">
                <w:rPr>
                  <w:color w:val="000000"/>
                  <w:shd w:val="clear" w:color="auto" w:fill="FFFFFF"/>
                </w:rPr>
              </w:rPrChange>
            </w:rPr>
            <w:fldChar w:fldCharType="begin"/>
          </w:r>
          <w:r w:rsidR="00DE3185" w:rsidRPr="002B6EEC" w:rsidDel="00032952">
            <w:rPr>
              <w:color w:val="000000"/>
              <w:sz w:val="22"/>
              <w:szCs w:val="22"/>
              <w:shd w:val="clear" w:color="auto" w:fill="FFFFFF"/>
              <w:rPrChange w:id="2271" w:author="Chen Liao" w:date="2021-03-29T18:57:00Z">
                <w:rPr>
                  <w:color w:val="000000"/>
                  <w:shd w:val="clear" w:color="auto" w:fill="FFFFFF"/>
                </w:rPr>
              </w:rPrChange>
            </w:rPr>
            <w:delInstrText xml:space="preserve"> ADDIN NE.Ref.{2411D751-B9FD-4B88-A5B6-9CDF6E02F568}</w:delInstrText>
          </w:r>
          <w:r w:rsidR="00DE3185" w:rsidRPr="002B6EEC" w:rsidDel="00032952">
            <w:rPr>
              <w:color w:val="000000"/>
              <w:sz w:val="22"/>
              <w:szCs w:val="22"/>
              <w:shd w:val="clear" w:color="auto" w:fill="FFFFFF"/>
              <w:rPrChange w:id="2272" w:author="Chen Liao" w:date="2021-03-29T18:57:00Z">
                <w:rPr>
                  <w:color w:val="000000"/>
                  <w:shd w:val="clear" w:color="auto" w:fill="FFFFFF"/>
                </w:rPr>
              </w:rPrChange>
            </w:rPr>
            <w:fldChar w:fldCharType="separate"/>
          </w:r>
          <w:r w:rsidR="004506EE" w:rsidRPr="002B6EEC" w:rsidDel="00032952">
            <w:rPr>
              <w:color w:val="080000"/>
              <w:sz w:val="22"/>
              <w:szCs w:val="22"/>
              <w:rPrChange w:id="2273" w:author="Chen Liao" w:date="2021-03-29T18:57:00Z">
                <w:rPr>
                  <w:color w:val="080000"/>
                </w:rPr>
              </w:rPrChange>
            </w:rPr>
            <w:delText>[19]</w:delText>
          </w:r>
          <w:r w:rsidR="00DE3185" w:rsidRPr="002B6EEC" w:rsidDel="00032952">
            <w:rPr>
              <w:color w:val="000000"/>
              <w:sz w:val="22"/>
              <w:szCs w:val="22"/>
              <w:shd w:val="clear" w:color="auto" w:fill="FFFFFF"/>
              <w:rPrChange w:id="2274" w:author="Chen Liao" w:date="2021-03-29T18:57:00Z">
                <w:rPr>
                  <w:color w:val="000000"/>
                  <w:shd w:val="clear" w:color="auto" w:fill="FFFFFF"/>
                </w:rPr>
              </w:rPrChange>
            </w:rPr>
            <w:fldChar w:fldCharType="end"/>
          </w:r>
          <w:r w:rsidR="0074147F" w:rsidRPr="002B6EEC" w:rsidDel="00032952">
            <w:rPr>
              <w:rFonts w:eastAsia="SimSun"/>
              <w:color w:val="000000"/>
              <w:sz w:val="22"/>
              <w:szCs w:val="22"/>
              <w:rPrChange w:id="2275" w:author="Chen Liao" w:date="2021-03-29T18:57:00Z">
                <w:rPr>
                  <w:rFonts w:eastAsia="SimSun"/>
                  <w:color w:val="000000"/>
                </w:rPr>
              </w:rPrChange>
            </w:rPr>
            <w:delText xml:space="preserve">. </w:delText>
          </w:r>
          <w:r w:rsidRPr="002B6EEC" w:rsidDel="00032952">
            <w:rPr>
              <w:color w:val="000000"/>
              <w:sz w:val="22"/>
              <w:szCs w:val="22"/>
              <w:rPrChange w:id="2276" w:author="Chen Liao" w:date="2021-03-29T18:57:00Z">
                <w:rPr>
                  <w:color w:val="000000"/>
                </w:rPr>
              </w:rPrChange>
            </w:rPr>
            <w:delText>Multiple measurement types of the gut microbiome from longitudinal stool specimens of each mice were generated</w:delText>
          </w:r>
          <w:r w:rsidR="00353B71" w:rsidRPr="002B6EEC" w:rsidDel="00032952">
            <w:rPr>
              <w:color w:val="000000"/>
              <w:sz w:val="22"/>
              <w:szCs w:val="22"/>
              <w:rPrChange w:id="2277" w:author="Chen Liao" w:date="2021-03-29T18:57:00Z">
                <w:rPr>
                  <w:color w:val="000000"/>
                </w:rPr>
              </w:rPrChange>
            </w:rPr>
            <w:delText xml:space="preserve"> (</w:delText>
          </w:r>
          <w:r w:rsidR="00353B71" w:rsidRPr="002B6EEC" w:rsidDel="00032952">
            <w:rPr>
              <w:rFonts w:eastAsia="SimSun"/>
              <w:b/>
              <w:bCs/>
              <w:color w:val="2A2A2A"/>
              <w:sz w:val="22"/>
              <w:szCs w:val="22"/>
              <w:shd w:val="clear" w:color="auto" w:fill="FFFFFF"/>
              <w:rPrChange w:id="2278" w:author="Chen Liao" w:date="2021-03-29T18:57:00Z">
                <w:rPr>
                  <w:rFonts w:eastAsia="SimSun"/>
                  <w:b/>
                  <w:bCs/>
                  <w:color w:val="2A2A2A"/>
                  <w:shd w:val="clear" w:color="auto" w:fill="FFFFFF"/>
                </w:rPr>
              </w:rPrChange>
            </w:rPr>
            <w:delText>Fig 1A</w:delText>
          </w:r>
          <w:r w:rsidR="00353B71" w:rsidRPr="002B6EEC" w:rsidDel="00032952">
            <w:rPr>
              <w:color w:val="000000"/>
              <w:sz w:val="22"/>
              <w:szCs w:val="22"/>
              <w:rPrChange w:id="2279" w:author="Chen Liao" w:date="2021-03-29T18:57:00Z">
                <w:rPr>
                  <w:color w:val="000000"/>
                </w:rPr>
              </w:rPrChange>
            </w:rPr>
            <w:delText>)</w:delText>
          </w:r>
          <w:r w:rsidRPr="002B6EEC" w:rsidDel="00032952">
            <w:rPr>
              <w:color w:val="000000"/>
              <w:sz w:val="22"/>
              <w:szCs w:val="22"/>
              <w:rPrChange w:id="2280" w:author="Chen Liao" w:date="2021-03-29T18:57:00Z">
                <w:rPr>
                  <w:color w:val="000000"/>
                </w:rPr>
              </w:rPrChange>
            </w:rPr>
            <w:delText xml:space="preserve">. </w:delText>
          </w:r>
          <w:r w:rsidRPr="002B6EEC" w:rsidDel="00032952">
            <w:rPr>
              <w:sz w:val="22"/>
              <w:szCs w:val="22"/>
              <w:rPrChange w:id="2281" w:author="Chen Liao" w:date="2021-03-29T18:57:00Z">
                <w:rPr/>
              </w:rPrChange>
            </w:rPr>
            <w:delText xml:space="preserve">The temporal variations in community structure were accessed using 16S rRNA gene sequencing. Since model construction is aided by absolute abundance information, the coupling total biomass was monitored using qPCR. In addition, </w:delText>
          </w:r>
          <w:r w:rsidRPr="002B6EEC" w:rsidDel="00032952">
            <w:rPr>
              <w:color w:val="242021"/>
              <w:sz w:val="22"/>
              <w:szCs w:val="22"/>
              <w:rPrChange w:id="2282" w:author="Chen Liao" w:date="2021-03-29T18:57:00Z">
                <w:rPr>
                  <w:color w:val="242021"/>
                </w:rPr>
              </w:rPrChange>
            </w:rPr>
            <w:delText>a paralleling targeted metabonomic approach was used to determine the dynamics of SCFAs concentrations. Through m</w:delText>
          </w:r>
          <w:r w:rsidRPr="002B6EEC" w:rsidDel="00032952">
            <w:rPr>
              <w:color w:val="2A2A2A"/>
              <w:sz w:val="22"/>
              <w:szCs w:val="22"/>
              <w:shd w:val="clear" w:color="auto" w:fill="FFFFFF"/>
              <w:rPrChange w:id="2283" w:author="Chen Liao" w:date="2021-03-29T18:57:00Z">
                <w:rPr>
                  <w:color w:val="2A2A2A"/>
                  <w:shd w:val="clear" w:color="auto" w:fill="FFFFFF"/>
                </w:rPr>
              </w:rPrChange>
            </w:rPr>
            <w:delText>etagenomic sequencing</w:delText>
          </w:r>
          <w:r w:rsidRPr="002B6EEC" w:rsidDel="00032952">
            <w:rPr>
              <w:color w:val="242021"/>
              <w:sz w:val="22"/>
              <w:szCs w:val="22"/>
              <w:rPrChange w:id="2284" w:author="Chen Liao" w:date="2021-03-29T18:57:00Z">
                <w:rPr>
                  <w:color w:val="242021"/>
                </w:rPr>
              </w:rPrChange>
            </w:rPr>
            <w:delText xml:space="preserve">, functional shift of the gut microbiome (e.g. gene abundance of inulinase) was documented. </w:delText>
          </w:r>
          <w:r w:rsidRPr="002B6EEC" w:rsidDel="00032952">
            <w:rPr>
              <w:color w:val="000000"/>
              <w:sz w:val="22"/>
              <w:szCs w:val="22"/>
              <w:rPrChange w:id="2285" w:author="Chen Liao" w:date="2021-03-29T18:57:00Z">
                <w:rPr>
                  <w:color w:val="000000"/>
                </w:rPr>
              </w:rPrChange>
            </w:rPr>
            <w:delText>To understand how members of the gut ecosystem respond as individual strains as well as how they interact with one another as functional groups and thereafter promote the SCFA production when exposed to inulin</w:delText>
          </w:r>
          <w:r w:rsidR="00D670BF" w:rsidRPr="002B6EEC" w:rsidDel="00032952">
            <w:rPr>
              <w:color w:val="000000"/>
              <w:sz w:val="22"/>
              <w:szCs w:val="22"/>
              <w:rPrChange w:id="2286" w:author="Chen Liao" w:date="2021-03-29T18:57:00Z">
                <w:rPr>
                  <w:color w:val="000000"/>
                </w:rPr>
              </w:rPrChange>
            </w:rPr>
            <w:delText xml:space="preserve"> and resistant starch</w:delText>
          </w:r>
          <w:r w:rsidRPr="002B6EEC" w:rsidDel="00032952">
            <w:rPr>
              <w:color w:val="000000"/>
              <w:sz w:val="22"/>
              <w:szCs w:val="22"/>
              <w:rPrChange w:id="2287" w:author="Chen Liao" w:date="2021-03-29T18:57:00Z">
                <w:rPr>
                  <w:color w:val="000000"/>
                </w:rPr>
              </w:rPrChange>
            </w:rPr>
            <w:delText xml:space="preserve">, multiple methods were employed to </w:delText>
          </w:r>
          <w:r w:rsidRPr="002B6EEC" w:rsidDel="00032952">
            <w:rPr>
              <w:rFonts w:eastAsia="SimSun"/>
              <w:color w:val="131413"/>
              <w:sz w:val="22"/>
              <w:szCs w:val="22"/>
              <w:rPrChange w:id="2288" w:author="Chen Liao" w:date="2021-03-29T18:57:00Z">
                <w:rPr>
                  <w:rFonts w:eastAsia="SimSun"/>
                  <w:color w:val="131413"/>
                </w:rPr>
              </w:rPrChange>
            </w:rPr>
            <w:delText>dissect the metabolic process of inulin from degradation to SCFA production</w:delText>
          </w:r>
          <w:r w:rsidR="009764D3" w:rsidRPr="002B6EEC" w:rsidDel="00032952">
            <w:rPr>
              <w:rFonts w:eastAsia="SimSun"/>
              <w:color w:val="131413"/>
              <w:sz w:val="22"/>
              <w:szCs w:val="22"/>
              <w:rPrChange w:id="2289" w:author="Chen Liao" w:date="2021-03-29T18:57:00Z">
                <w:rPr>
                  <w:rFonts w:eastAsia="SimSun"/>
                  <w:color w:val="131413"/>
                </w:rPr>
              </w:rPrChange>
            </w:rPr>
            <w:delText xml:space="preserve"> (</w:delText>
          </w:r>
          <w:r w:rsidR="009764D3" w:rsidRPr="002B6EEC" w:rsidDel="00032952">
            <w:rPr>
              <w:b/>
              <w:bCs/>
              <w:color w:val="2A2A2A"/>
              <w:sz w:val="22"/>
              <w:szCs w:val="22"/>
              <w:shd w:val="clear" w:color="auto" w:fill="FFFFFF"/>
              <w:rPrChange w:id="2290" w:author="Chen Liao" w:date="2021-03-29T18:57:00Z">
                <w:rPr>
                  <w:b/>
                  <w:bCs/>
                  <w:color w:val="2A2A2A"/>
                  <w:shd w:val="clear" w:color="auto" w:fill="FFFFFF"/>
                </w:rPr>
              </w:rPrChange>
            </w:rPr>
            <w:delText>Fig 1B</w:delText>
          </w:r>
          <w:r w:rsidR="009764D3" w:rsidRPr="002B6EEC" w:rsidDel="00032952">
            <w:rPr>
              <w:rFonts w:eastAsia="SimSun"/>
              <w:color w:val="131413"/>
              <w:sz w:val="22"/>
              <w:szCs w:val="22"/>
              <w:rPrChange w:id="2291" w:author="Chen Liao" w:date="2021-03-29T18:57:00Z">
                <w:rPr>
                  <w:rFonts w:eastAsia="SimSun"/>
                  <w:color w:val="131413"/>
                </w:rPr>
              </w:rPrChange>
            </w:rPr>
            <w:delText>)</w:delText>
          </w:r>
          <w:r w:rsidRPr="002B6EEC" w:rsidDel="00032952">
            <w:rPr>
              <w:color w:val="000000"/>
              <w:sz w:val="22"/>
              <w:szCs w:val="22"/>
              <w:rPrChange w:id="2292" w:author="Chen Liao" w:date="2021-03-29T18:57:00Z">
                <w:rPr>
                  <w:color w:val="000000"/>
                </w:rPr>
              </w:rPrChange>
            </w:rPr>
            <w:delText xml:space="preserve">. </w:delText>
          </w:r>
        </w:del>
      </w:moveFrom>
    </w:p>
    <w:p w14:paraId="20771117" w14:textId="71B57972" w:rsidR="002C68CA" w:rsidRPr="002B6EEC" w:rsidDel="0076252A" w:rsidRDefault="002C68CA" w:rsidP="001C05C3">
      <w:pPr>
        <w:jc w:val="both"/>
        <w:rPr>
          <w:del w:id="2293" w:author="Chen Liao" w:date="2021-03-14T07:45:00Z"/>
          <w:color w:val="2A2A2A"/>
          <w:sz w:val="22"/>
          <w:szCs w:val="22"/>
          <w:shd w:val="clear" w:color="auto" w:fill="FFFFFF"/>
          <w:rPrChange w:id="2294" w:author="Chen Liao" w:date="2021-03-29T18:57:00Z">
            <w:rPr>
              <w:del w:id="2295" w:author="Chen Liao" w:date="2021-03-14T07:45:00Z"/>
              <w:color w:val="000000"/>
            </w:rPr>
          </w:rPrChange>
        </w:rPr>
        <w:pPrChange w:id="2296" w:author="Chen Liao" w:date="2021-03-27T07:53:00Z">
          <w:pPr>
            <w:jc w:val="both"/>
          </w:pPr>
        </w:pPrChange>
      </w:pPr>
      <w:moveFromRangeStart w:id="2297" w:author="Chen Liao" w:date="2021-03-14T09:31:00Z" w:name="move66606698"/>
      <w:moveFromRangeEnd w:id="2238"/>
      <w:moveFrom w:id="2298" w:author="Chen Liao" w:date="2021-03-14T09:31:00Z">
        <w:del w:id="2299" w:author="Chen Liao" w:date="2021-03-27T08:04:00Z">
          <w:r w:rsidRPr="002B6EEC" w:rsidDel="00032952">
            <w:rPr>
              <w:rFonts w:eastAsia="SimSun"/>
              <w:color w:val="131413"/>
              <w:sz w:val="22"/>
              <w:szCs w:val="22"/>
              <w:rPrChange w:id="2300" w:author="Chen Liao" w:date="2021-03-29T18:57:00Z">
                <w:rPr>
                  <w:rFonts w:eastAsia="SimSun"/>
                  <w:color w:val="131413"/>
                </w:rPr>
              </w:rPrChange>
            </w:rPr>
            <w:delText xml:space="preserve">To mirroring the response of personalized gut microbial system in humans while controlling confounding </w:delText>
          </w:r>
          <w:r w:rsidRPr="002B6EEC" w:rsidDel="00032952">
            <w:rPr>
              <w:rFonts w:eastAsia="SimSun"/>
              <w:color w:val="000000"/>
              <w:sz w:val="22"/>
              <w:szCs w:val="22"/>
              <w:shd w:val="clear" w:color="auto" w:fill="FFFFFF"/>
              <w:rPrChange w:id="2301" w:author="Chen Liao" w:date="2021-03-29T18:57:00Z">
                <w:rPr>
                  <w:rFonts w:eastAsia="SimSun"/>
                  <w:color w:val="000000"/>
                  <w:shd w:val="clear" w:color="auto" w:fill="FFFFFF"/>
                </w:rPr>
              </w:rPrChange>
            </w:rPr>
            <w:delText>variation between individuals that driven by environmental differences and other host differences</w:delText>
          </w:r>
          <w:r w:rsidRPr="002B6EEC" w:rsidDel="00032952">
            <w:rPr>
              <w:rFonts w:eastAsia="SimSun"/>
              <w:color w:val="131413"/>
              <w:sz w:val="22"/>
              <w:szCs w:val="22"/>
              <w:rPrChange w:id="2302" w:author="Chen Liao" w:date="2021-03-29T18:57:00Z">
                <w:rPr>
                  <w:rFonts w:eastAsia="SimSun"/>
                  <w:color w:val="131413"/>
                </w:rPr>
              </w:rPrChange>
            </w:rPr>
            <w:delText xml:space="preserve">, </w:delText>
          </w:r>
          <w:r w:rsidRPr="002B6EEC" w:rsidDel="00032952">
            <w:rPr>
              <w:rFonts w:eastAsia="SimSun"/>
              <w:color w:val="2A2A2A"/>
              <w:sz w:val="22"/>
              <w:szCs w:val="22"/>
              <w:shd w:val="clear" w:color="auto" w:fill="FFFFFF"/>
              <w:rPrChange w:id="2303" w:author="Chen Liao" w:date="2021-03-29T18:57:00Z">
                <w:rPr>
                  <w:rFonts w:eastAsia="SimSun"/>
                  <w:color w:val="2A2A2A"/>
                  <w:shd w:val="clear" w:color="auto" w:fill="FFFFFF"/>
                </w:rPr>
              </w:rPrChange>
            </w:rPr>
            <w:delText>age- and gender-matched isogenic mice for different gut microbiome were purchased from four different commercial vendors</w:delText>
          </w:r>
        </w:del>
        <w:del w:id="2304" w:author="Chen Liao" w:date="2021-03-27T07:58:00Z">
          <w:r w:rsidRPr="002B6EEC" w:rsidDel="002D5EA7">
            <w:rPr>
              <w:rFonts w:eastAsia="SimSun"/>
              <w:color w:val="131413"/>
              <w:sz w:val="22"/>
              <w:szCs w:val="22"/>
              <w:rPrChange w:id="2305" w:author="Chen Liao" w:date="2021-03-29T18:57:00Z">
                <w:rPr>
                  <w:rFonts w:eastAsia="SimSun"/>
                  <w:color w:val="131413"/>
                </w:rPr>
              </w:rPrChange>
            </w:rPr>
            <w:delText xml:space="preserve">. </w:delText>
          </w:r>
        </w:del>
      </w:moveFrom>
      <w:moveFromRangeEnd w:id="2297"/>
      <w:del w:id="2306" w:author="Chen Liao" w:date="2021-03-14T09:31:00Z">
        <w:r w:rsidRPr="002B6EEC" w:rsidDel="0070033F">
          <w:rPr>
            <w:rFonts w:eastAsia="SimSun"/>
            <w:color w:val="131413"/>
            <w:sz w:val="22"/>
            <w:szCs w:val="22"/>
            <w:rPrChange w:id="2307" w:author="Chen Liao" w:date="2021-03-29T18:57:00Z">
              <w:rPr>
                <w:rFonts w:eastAsia="SimSun"/>
                <w:color w:val="131413"/>
              </w:rPr>
            </w:rPrChange>
          </w:rPr>
          <w:delText xml:space="preserve">As expected, </w:delText>
        </w:r>
        <w:r w:rsidRPr="002B6EEC" w:rsidDel="0070033F">
          <w:rPr>
            <w:color w:val="2A2A2A"/>
            <w:sz w:val="22"/>
            <w:szCs w:val="22"/>
            <w:shd w:val="clear" w:color="auto" w:fill="FFFFFF"/>
            <w:rPrChange w:id="2308" w:author="Chen Liao" w:date="2021-03-29T18:57:00Z">
              <w:rPr>
                <w:color w:val="2A2A2A"/>
                <w:shd w:val="clear" w:color="auto" w:fill="FFFFFF"/>
              </w:rPr>
            </w:rPrChange>
          </w:rPr>
          <w:delText xml:space="preserve">we observed significant differences in the </w:delText>
        </w:r>
      </w:del>
      <w:del w:id="2309" w:author="Chen Liao" w:date="2021-03-27T08:04:00Z">
        <w:r w:rsidRPr="002B6EEC" w:rsidDel="00032952">
          <w:rPr>
            <w:color w:val="2A2A2A"/>
            <w:sz w:val="22"/>
            <w:szCs w:val="22"/>
            <w:shd w:val="clear" w:color="auto" w:fill="FFFFFF"/>
            <w:rPrChange w:id="2310" w:author="Chen Liao" w:date="2021-03-29T18:57:00Z">
              <w:rPr>
                <w:color w:val="2A2A2A"/>
                <w:shd w:val="clear" w:color="auto" w:fill="FFFFFF"/>
              </w:rPr>
            </w:rPrChange>
          </w:rPr>
          <w:delText xml:space="preserve">microbiota </w:delText>
        </w:r>
      </w:del>
      <w:del w:id="2311" w:author="Chen Liao" w:date="2021-03-14T09:39:00Z">
        <w:r w:rsidRPr="002B6EEC" w:rsidDel="0070033F">
          <w:rPr>
            <w:color w:val="2A2A2A"/>
            <w:sz w:val="22"/>
            <w:szCs w:val="22"/>
            <w:shd w:val="clear" w:color="auto" w:fill="FFFFFF"/>
            <w:rPrChange w:id="2312" w:author="Chen Liao" w:date="2021-03-29T18:57:00Z">
              <w:rPr>
                <w:color w:val="2A2A2A"/>
                <w:shd w:val="clear" w:color="auto" w:fill="FFFFFF"/>
              </w:rPr>
            </w:rPrChange>
          </w:rPr>
          <w:delText xml:space="preserve">composition </w:delText>
        </w:r>
      </w:del>
      <w:del w:id="2313" w:author="Chen Liao" w:date="2021-03-14T09:45:00Z">
        <w:r w:rsidRPr="002B6EEC" w:rsidDel="002C3AAF">
          <w:rPr>
            <w:color w:val="2A2A2A"/>
            <w:sz w:val="22"/>
            <w:szCs w:val="22"/>
            <w:shd w:val="clear" w:color="auto" w:fill="FFFFFF"/>
            <w:rPrChange w:id="2314" w:author="Chen Liao" w:date="2021-03-29T18:57:00Z">
              <w:rPr>
                <w:color w:val="2A2A2A"/>
                <w:shd w:val="clear" w:color="auto" w:fill="FFFFFF"/>
              </w:rPr>
            </w:rPrChange>
          </w:rPr>
          <w:delText xml:space="preserve">of mice purchased from </w:delText>
        </w:r>
      </w:del>
      <w:del w:id="2315" w:author="Chen Liao" w:date="2021-03-14T09:33:00Z">
        <w:r w:rsidRPr="002B6EEC" w:rsidDel="0070033F">
          <w:rPr>
            <w:color w:val="2A2A2A"/>
            <w:sz w:val="22"/>
            <w:szCs w:val="22"/>
            <w:shd w:val="clear" w:color="auto" w:fill="FFFFFF"/>
            <w:rPrChange w:id="2316" w:author="Chen Liao" w:date="2021-03-29T18:57:00Z">
              <w:rPr>
                <w:color w:val="2A2A2A"/>
                <w:shd w:val="clear" w:color="auto" w:fill="FFFFFF"/>
              </w:rPr>
            </w:rPrChange>
          </w:rPr>
          <w:delText>the four independent breeder sources</w:delText>
        </w:r>
      </w:del>
      <w:del w:id="2317" w:author="Chen Liao" w:date="2021-03-14T09:45:00Z">
        <w:r w:rsidRPr="002B6EEC" w:rsidDel="002C3AAF">
          <w:rPr>
            <w:color w:val="2A2A2A"/>
            <w:sz w:val="22"/>
            <w:szCs w:val="22"/>
            <w:shd w:val="clear" w:color="auto" w:fill="FFFFFF"/>
            <w:rPrChange w:id="2318" w:author="Chen Liao" w:date="2021-03-29T18:57:00Z">
              <w:rPr>
                <w:color w:val="2A2A2A"/>
                <w:shd w:val="clear" w:color="auto" w:fill="FFFFFF"/>
              </w:rPr>
            </w:rPrChange>
          </w:rPr>
          <w:delText>, despite being</w:delText>
        </w:r>
      </w:del>
      <w:del w:id="2319" w:author="Chen Liao" w:date="2021-03-18T20:35:00Z">
        <w:r w:rsidRPr="002B6EEC" w:rsidDel="004B44DD">
          <w:rPr>
            <w:color w:val="2A2A2A"/>
            <w:sz w:val="22"/>
            <w:szCs w:val="22"/>
            <w:shd w:val="clear" w:color="auto" w:fill="FFFFFF"/>
            <w:rPrChange w:id="2320" w:author="Chen Liao" w:date="2021-03-29T18:57:00Z">
              <w:rPr>
                <w:color w:val="2A2A2A"/>
                <w:shd w:val="clear" w:color="auto" w:fill="FFFFFF"/>
              </w:rPr>
            </w:rPrChange>
          </w:rPr>
          <w:delText xml:space="preserve"> </w:delText>
        </w:r>
      </w:del>
      <w:del w:id="2321" w:author="Chen Liao" w:date="2021-03-27T08:03:00Z">
        <w:r w:rsidRPr="002B6EEC" w:rsidDel="007068E6">
          <w:rPr>
            <w:color w:val="2A2A2A"/>
            <w:sz w:val="22"/>
            <w:szCs w:val="22"/>
            <w:shd w:val="clear" w:color="auto" w:fill="FFFFFF"/>
            <w:rPrChange w:id="2322" w:author="Chen Liao" w:date="2021-03-29T18:57:00Z">
              <w:rPr>
                <w:color w:val="2A2A2A"/>
                <w:shd w:val="clear" w:color="auto" w:fill="FFFFFF"/>
              </w:rPr>
            </w:rPrChange>
          </w:rPr>
          <w:delText xml:space="preserve">housed in the same </w:delText>
        </w:r>
      </w:del>
      <w:del w:id="2323" w:author="Chen Liao" w:date="2021-03-18T20:35:00Z">
        <w:r w:rsidRPr="002B6EEC" w:rsidDel="004F69DE">
          <w:rPr>
            <w:color w:val="2A2A2A"/>
            <w:sz w:val="22"/>
            <w:szCs w:val="22"/>
            <w:shd w:val="clear" w:color="auto" w:fill="FFFFFF"/>
            <w:rPrChange w:id="2324" w:author="Chen Liao" w:date="2021-03-29T18:57:00Z">
              <w:rPr>
                <w:color w:val="2A2A2A"/>
                <w:shd w:val="clear" w:color="auto" w:fill="FFFFFF"/>
              </w:rPr>
            </w:rPrChange>
          </w:rPr>
          <w:delText xml:space="preserve">environment </w:delText>
        </w:r>
      </w:del>
      <w:del w:id="2325" w:author="Chen Liao" w:date="2021-03-27T08:03:00Z">
        <w:r w:rsidRPr="002B6EEC" w:rsidDel="007068E6">
          <w:rPr>
            <w:color w:val="2A2A2A"/>
            <w:sz w:val="22"/>
            <w:szCs w:val="22"/>
            <w:shd w:val="clear" w:color="auto" w:fill="FFFFFF"/>
            <w:rPrChange w:id="2326" w:author="Chen Liao" w:date="2021-03-29T18:57:00Z">
              <w:rPr>
                <w:color w:val="2A2A2A"/>
                <w:shd w:val="clear" w:color="auto" w:fill="FFFFFF"/>
              </w:rPr>
            </w:rPrChange>
          </w:rPr>
          <w:delText xml:space="preserve">and fed the same cellulose-based diet 7 days prior to </w:delText>
        </w:r>
      </w:del>
      <w:proofErr w:type="gramStart"/>
      <w:ins w:id="2327" w:author="Chen Liao" w:date="2021-03-14T10:36:00Z">
        <w:r w:rsidR="008E05B7" w:rsidRPr="002B6EEC">
          <w:rPr>
            <w:color w:val="2A2A2A"/>
            <w:sz w:val="22"/>
            <w:szCs w:val="22"/>
            <w:shd w:val="clear" w:color="auto" w:fill="FFFFFF"/>
            <w:rPrChange w:id="2328" w:author="Chen Liao" w:date="2021-03-29T18:57:00Z">
              <w:rPr>
                <w:color w:val="2A2A2A"/>
                <w:shd w:val="clear" w:color="auto" w:fill="FFFFFF"/>
              </w:rPr>
            </w:rPrChange>
          </w:rPr>
          <w:t>Beta-diversity</w:t>
        </w:r>
      </w:ins>
      <w:ins w:id="2329" w:author="Chen Liao" w:date="2021-03-18T22:25:00Z">
        <w:r w:rsidR="00FA2218" w:rsidRPr="002B6EEC">
          <w:rPr>
            <w:color w:val="2A2A2A"/>
            <w:sz w:val="22"/>
            <w:szCs w:val="22"/>
            <w:shd w:val="clear" w:color="auto" w:fill="FFFFFF"/>
            <w:rPrChange w:id="2330" w:author="Chen Liao" w:date="2021-03-29T18:57:00Z">
              <w:rPr>
                <w:color w:val="2A2A2A"/>
                <w:shd w:val="clear" w:color="auto" w:fill="FFFFFF"/>
              </w:rPr>
            </w:rPrChange>
          </w:rPr>
          <w:t xml:space="preserve"> (between-sample distance)</w:t>
        </w:r>
      </w:ins>
      <w:ins w:id="2331" w:author="Chen Liao" w:date="2021-03-14T10:36:00Z">
        <w:r w:rsidR="008E05B7" w:rsidRPr="002B6EEC">
          <w:rPr>
            <w:color w:val="2A2A2A"/>
            <w:sz w:val="22"/>
            <w:szCs w:val="22"/>
            <w:shd w:val="clear" w:color="auto" w:fill="FFFFFF"/>
            <w:rPrChange w:id="2332" w:author="Chen Liao" w:date="2021-03-29T18:57:00Z">
              <w:rPr>
                <w:color w:val="2A2A2A"/>
                <w:shd w:val="clear" w:color="auto" w:fill="FFFFFF"/>
              </w:rPr>
            </w:rPrChange>
          </w:rPr>
          <w:t>,</w:t>
        </w:r>
        <w:proofErr w:type="gramEnd"/>
        <w:r w:rsidR="008E05B7" w:rsidRPr="002B6EEC">
          <w:rPr>
            <w:color w:val="2A2A2A"/>
            <w:sz w:val="22"/>
            <w:szCs w:val="22"/>
            <w:shd w:val="clear" w:color="auto" w:fill="FFFFFF"/>
            <w:rPrChange w:id="2333" w:author="Chen Liao" w:date="2021-03-29T18:57:00Z">
              <w:rPr>
                <w:color w:val="2A2A2A"/>
                <w:shd w:val="clear" w:color="auto" w:fill="FFFFFF"/>
              </w:rPr>
            </w:rPrChange>
          </w:rPr>
          <w:t xml:space="preserve"> calculated by the </w:t>
        </w:r>
      </w:ins>
      <w:bookmarkStart w:id="2334" w:name="OLE_LINK66"/>
      <w:bookmarkStart w:id="2335" w:name="OLE_LINK67"/>
      <w:commentRangeStart w:id="2336"/>
      <w:ins w:id="2337" w:author="Chen Liao" w:date="2021-03-14T10:39:00Z">
        <w:r w:rsidR="008E05B7" w:rsidRPr="002B6EEC">
          <w:rPr>
            <w:color w:val="2A2A2A"/>
            <w:sz w:val="22"/>
            <w:szCs w:val="22"/>
            <w:shd w:val="clear" w:color="auto" w:fill="FFFFFF"/>
            <w:rPrChange w:id="2338" w:author="Chen Liao" w:date="2021-03-29T18:57:00Z">
              <w:rPr>
                <w:color w:val="2A2A2A"/>
                <w:shd w:val="clear" w:color="auto" w:fill="FFFFFF"/>
              </w:rPr>
            </w:rPrChange>
          </w:rPr>
          <w:t>Aitchison distance</w:t>
        </w:r>
      </w:ins>
      <w:ins w:id="2339" w:author="Chen Liao" w:date="2021-03-14T10:41:00Z">
        <w:r w:rsidR="002E3514" w:rsidRPr="002B6EEC">
          <w:rPr>
            <w:color w:val="2A2A2A"/>
            <w:sz w:val="22"/>
            <w:szCs w:val="22"/>
            <w:shd w:val="clear" w:color="auto" w:fill="FFFFFF"/>
            <w:rPrChange w:id="2340" w:author="Chen Liao" w:date="2021-03-29T18:57:00Z">
              <w:rPr>
                <w:color w:val="2A2A2A"/>
                <w:shd w:val="clear" w:color="auto" w:fill="FFFFFF"/>
              </w:rPr>
            </w:rPrChange>
          </w:rPr>
          <w:t xml:space="preserve"> </w:t>
        </w:r>
      </w:ins>
      <w:bookmarkEnd w:id="2334"/>
      <w:bookmarkEnd w:id="2335"/>
      <w:commentRangeEnd w:id="2336"/>
      <w:ins w:id="2341" w:author="Chen Liao" w:date="2021-03-27T07:55:00Z">
        <w:r w:rsidR="00F777C7" w:rsidRPr="002B6EEC">
          <w:rPr>
            <w:rStyle w:val="CommentReference"/>
            <w:sz w:val="15"/>
            <w:szCs w:val="15"/>
            <w:rPrChange w:id="2342" w:author="Chen Liao" w:date="2021-03-29T18:57:00Z">
              <w:rPr>
                <w:rStyle w:val="CommentReference"/>
              </w:rPr>
            </w:rPrChange>
          </w:rPr>
          <w:commentReference w:id="2336"/>
        </w:r>
      </w:ins>
      <w:ins w:id="2343" w:author="Chen Liao" w:date="2021-03-14T10:41:00Z">
        <w:r w:rsidR="002E3514" w:rsidRPr="002B6EEC">
          <w:rPr>
            <w:color w:val="2A2A2A"/>
            <w:sz w:val="22"/>
            <w:szCs w:val="22"/>
            <w:shd w:val="clear" w:color="auto" w:fill="FFFFFF"/>
            <w:rPrChange w:id="2344" w:author="Chen Liao" w:date="2021-03-29T18:57:00Z">
              <w:rPr>
                <w:color w:val="2A2A2A"/>
                <w:shd w:val="clear" w:color="auto" w:fill="FFFFFF"/>
              </w:rPr>
            </w:rPrChange>
          </w:rPr>
          <w:t>at the lowest classified taxonomy level</w:t>
        </w:r>
      </w:ins>
      <w:ins w:id="2345" w:author="Chen Liao" w:date="2021-03-14T10:39:00Z">
        <w:r w:rsidR="008E05B7" w:rsidRPr="002B6EEC">
          <w:rPr>
            <w:color w:val="2A2A2A"/>
            <w:sz w:val="22"/>
            <w:szCs w:val="22"/>
            <w:shd w:val="clear" w:color="auto" w:fill="FFFFFF"/>
            <w:rPrChange w:id="2346" w:author="Chen Liao" w:date="2021-03-29T18:57:00Z">
              <w:rPr>
                <w:color w:val="2A2A2A"/>
                <w:shd w:val="clear" w:color="auto" w:fill="FFFFFF"/>
              </w:rPr>
            </w:rPrChange>
          </w:rPr>
          <w:t xml:space="preserve">, </w:t>
        </w:r>
        <w:r w:rsidR="00E101E1" w:rsidRPr="002B6EEC">
          <w:rPr>
            <w:color w:val="2A2A2A"/>
            <w:sz w:val="22"/>
            <w:szCs w:val="22"/>
            <w:shd w:val="clear" w:color="auto" w:fill="FFFFFF"/>
            <w:rPrChange w:id="2347" w:author="Chen Liao" w:date="2021-03-29T18:57:00Z">
              <w:rPr>
                <w:color w:val="2A2A2A"/>
                <w:shd w:val="clear" w:color="auto" w:fill="FFFFFF"/>
              </w:rPr>
            </w:rPrChange>
          </w:rPr>
          <w:t xml:space="preserve">shows </w:t>
        </w:r>
      </w:ins>
      <w:ins w:id="2348" w:author="Chen Liao" w:date="2021-03-14T10:41:00Z">
        <w:r w:rsidR="002E3514" w:rsidRPr="002B6EEC">
          <w:rPr>
            <w:color w:val="2A2A2A"/>
            <w:sz w:val="22"/>
            <w:szCs w:val="22"/>
            <w:shd w:val="clear" w:color="auto" w:fill="FFFFFF"/>
            <w:rPrChange w:id="2349" w:author="Chen Liao" w:date="2021-03-29T18:57:00Z">
              <w:rPr>
                <w:color w:val="2A2A2A"/>
                <w:shd w:val="clear" w:color="auto" w:fill="FFFFFF"/>
              </w:rPr>
            </w:rPrChange>
          </w:rPr>
          <w:t xml:space="preserve">that </w:t>
        </w:r>
      </w:ins>
      <w:ins w:id="2350" w:author="Chen Liao" w:date="2021-03-14T10:42:00Z">
        <w:r w:rsidR="002E3514" w:rsidRPr="002B6EEC">
          <w:rPr>
            <w:color w:val="2A2A2A"/>
            <w:sz w:val="22"/>
            <w:szCs w:val="22"/>
            <w:shd w:val="clear" w:color="auto" w:fill="FFFFFF"/>
            <w:rPrChange w:id="2351" w:author="Chen Liao" w:date="2021-03-29T18:57:00Z">
              <w:rPr>
                <w:color w:val="2A2A2A"/>
                <w:shd w:val="clear" w:color="auto" w:fill="FFFFFF"/>
              </w:rPr>
            </w:rPrChange>
          </w:rPr>
          <w:t xml:space="preserve">the baseline gut microbiota of our </w:t>
        </w:r>
      </w:ins>
      <w:ins w:id="2352" w:author="Chen Liao" w:date="2021-03-14T10:41:00Z">
        <w:r w:rsidR="002E3514" w:rsidRPr="002B6EEC">
          <w:rPr>
            <w:color w:val="2A2A2A"/>
            <w:sz w:val="22"/>
            <w:szCs w:val="22"/>
            <w:shd w:val="clear" w:color="auto" w:fill="FFFFFF"/>
            <w:rPrChange w:id="2353" w:author="Chen Liao" w:date="2021-03-29T18:57:00Z">
              <w:rPr>
                <w:color w:val="2A2A2A"/>
                <w:shd w:val="clear" w:color="auto" w:fill="FFFFFF"/>
              </w:rPr>
            </w:rPrChange>
          </w:rPr>
          <w:t>mice cluster</w:t>
        </w:r>
      </w:ins>
      <w:ins w:id="2354" w:author="Chen Liao" w:date="2021-03-14T10:42:00Z">
        <w:r w:rsidR="002E3514" w:rsidRPr="002B6EEC">
          <w:rPr>
            <w:color w:val="2A2A2A"/>
            <w:sz w:val="22"/>
            <w:szCs w:val="22"/>
            <w:shd w:val="clear" w:color="auto" w:fill="FFFFFF"/>
            <w:rPrChange w:id="2355" w:author="Chen Liao" w:date="2021-03-29T18:57:00Z">
              <w:rPr>
                <w:color w:val="2A2A2A"/>
                <w:shd w:val="clear" w:color="auto" w:fill="FFFFFF"/>
              </w:rPr>
            </w:rPrChange>
          </w:rPr>
          <w:t xml:space="preserve"> by vendor</w:t>
        </w:r>
      </w:ins>
      <w:ins w:id="2356" w:author="Chen Liao" w:date="2021-03-14T10:44:00Z">
        <w:r w:rsidR="002E3514" w:rsidRPr="002B6EEC">
          <w:rPr>
            <w:color w:val="2A2A2A"/>
            <w:sz w:val="22"/>
            <w:szCs w:val="22"/>
            <w:shd w:val="clear" w:color="auto" w:fill="FFFFFF"/>
            <w:rPrChange w:id="2357" w:author="Chen Liao" w:date="2021-03-29T18:57:00Z">
              <w:rPr>
                <w:color w:val="2A2A2A"/>
                <w:shd w:val="clear" w:color="auto" w:fill="FFFFFF"/>
              </w:rPr>
            </w:rPrChange>
          </w:rPr>
          <w:t xml:space="preserve"> (Adonis, P&lt;0.001)</w:t>
        </w:r>
      </w:ins>
      <w:ins w:id="2358" w:author="Chen Liao" w:date="2021-03-14T10:45:00Z">
        <w:r w:rsidR="002E3514" w:rsidRPr="002B6EEC">
          <w:rPr>
            <w:color w:val="2A2A2A"/>
            <w:sz w:val="22"/>
            <w:szCs w:val="22"/>
            <w:shd w:val="clear" w:color="auto" w:fill="FFFFFF"/>
            <w:rPrChange w:id="2359" w:author="Chen Liao" w:date="2021-03-29T18:57:00Z">
              <w:rPr>
                <w:color w:val="2A2A2A"/>
                <w:shd w:val="clear" w:color="auto" w:fill="FFFFFF"/>
              </w:rPr>
            </w:rPrChange>
          </w:rPr>
          <w:t xml:space="preserve"> and are </w:t>
        </w:r>
      </w:ins>
      <w:ins w:id="2360" w:author="Chen Liao" w:date="2021-03-14T10:46:00Z">
        <w:r w:rsidR="002E3514" w:rsidRPr="002B6EEC">
          <w:rPr>
            <w:color w:val="2A2A2A"/>
            <w:sz w:val="22"/>
            <w:szCs w:val="22"/>
            <w:shd w:val="clear" w:color="auto" w:fill="FFFFFF"/>
            <w:rPrChange w:id="2361" w:author="Chen Liao" w:date="2021-03-29T18:57:00Z">
              <w:rPr>
                <w:color w:val="2A2A2A"/>
                <w:shd w:val="clear" w:color="auto" w:fill="FFFFFF"/>
              </w:rPr>
            </w:rPrChange>
          </w:rPr>
          <w:t xml:space="preserve">characterized </w:t>
        </w:r>
      </w:ins>
      <w:ins w:id="2362" w:author="Chen Liao" w:date="2021-03-14T10:47:00Z">
        <w:r w:rsidR="002E3514" w:rsidRPr="002B6EEC">
          <w:rPr>
            <w:color w:val="2A2A2A"/>
            <w:sz w:val="22"/>
            <w:szCs w:val="22"/>
            <w:shd w:val="clear" w:color="auto" w:fill="FFFFFF"/>
            <w:rPrChange w:id="2363" w:author="Chen Liao" w:date="2021-03-29T18:57:00Z">
              <w:rPr>
                <w:color w:val="2A2A2A"/>
                <w:shd w:val="clear" w:color="auto" w:fill="FFFFFF"/>
              </w:rPr>
            </w:rPrChange>
          </w:rPr>
          <w:t>by</w:t>
        </w:r>
      </w:ins>
      <w:ins w:id="2364" w:author="Chen Liao" w:date="2021-03-14T10:45:00Z">
        <w:r w:rsidR="002E3514" w:rsidRPr="002B6EEC">
          <w:rPr>
            <w:color w:val="2A2A2A"/>
            <w:sz w:val="22"/>
            <w:szCs w:val="22"/>
            <w:shd w:val="clear" w:color="auto" w:fill="FFFFFF"/>
            <w:rPrChange w:id="2365" w:author="Chen Liao" w:date="2021-03-29T18:57:00Z">
              <w:rPr>
                <w:color w:val="2A2A2A"/>
                <w:shd w:val="clear" w:color="auto" w:fill="FFFFFF"/>
              </w:rPr>
            </w:rPrChange>
          </w:rPr>
          <w:t xml:space="preserve"> distinct bacterial taxa</w:t>
        </w:r>
      </w:ins>
      <w:ins w:id="2366" w:author="Chen Liao" w:date="2021-03-18T17:12:00Z">
        <w:r w:rsidR="00E86076" w:rsidRPr="002B6EEC">
          <w:rPr>
            <w:color w:val="2A2A2A"/>
            <w:sz w:val="22"/>
            <w:szCs w:val="22"/>
            <w:shd w:val="clear" w:color="auto" w:fill="FFFFFF"/>
            <w:rPrChange w:id="2367" w:author="Chen Liao" w:date="2021-03-29T18:57:00Z">
              <w:rPr>
                <w:color w:val="2A2A2A"/>
                <w:shd w:val="clear" w:color="auto" w:fill="FFFFFF"/>
              </w:rPr>
            </w:rPrChange>
          </w:rPr>
          <w:t xml:space="preserve"> (</w:t>
        </w:r>
        <w:r w:rsidR="00E86076" w:rsidRPr="002B6EEC">
          <w:rPr>
            <w:color w:val="2A2A2A"/>
            <w:sz w:val="22"/>
            <w:szCs w:val="22"/>
            <w:highlight w:val="yellow"/>
            <w:shd w:val="clear" w:color="auto" w:fill="FFFFFF"/>
            <w:rPrChange w:id="2368" w:author="Chen Liao" w:date="2021-03-29T18:57:00Z">
              <w:rPr>
                <w:color w:val="2A2A2A"/>
                <w:shd w:val="clear" w:color="auto" w:fill="FFFFFF"/>
              </w:rPr>
            </w:rPrChange>
          </w:rPr>
          <w:t>Fig. 1C</w:t>
        </w:r>
        <w:r w:rsidR="00E86076" w:rsidRPr="002B6EEC">
          <w:rPr>
            <w:color w:val="2A2A2A"/>
            <w:sz w:val="22"/>
            <w:szCs w:val="22"/>
            <w:shd w:val="clear" w:color="auto" w:fill="FFFFFF"/>
            <w:rPrChange w:id="2369" w:author="Chen Liao" w:date="2021-03-29T18:57:00Z">
              <w:rPr>
                <w:color w:val="2A2A2A"/>
                <w:shd w:val="clear" w:color="auto" w:fill="FFFFFF"/>
              </w:rPr>
            </w:rPrChange>
          </w:rPr>
          <w:t>)</w:t>
        </w:r>
      </w:ins>
      <w:ins w:id="2370" w:author="Chen Liao" w:date="2021-03-14T10:45:00Z">
        <w:r w:rsidR="002E3514" w:rsidRPr="002B6EEC">
          <w:rPr>
            <w:color w:val="2A2A2A"/>
            <w:sz w:val="22"/>
            <w:szCs w:val="22"/>
            <w:shd w:val="clear" w:color="auto" w:fill="FFFFFF"/>
            <w:rPrChange w:id="2371" w:author="Chen Liao" w:date="2021-03-29T18:57:00Z">
              <w:rPr>
                <w:color w:val="2A2A2A"/>
                <w:shd w:val="clear" w:color="auto" w:fill="FFFFFF"/>
              </w:rPr>
            </w:rPrChange>
          </w:rPr>
          <w:t xml:space="preserve">. </w:t>
        </w:r>
      </w:ins>
      <w:ins w:id="2372" w:author="Chen Liao" w:date="2021-03-14T09:53:00Z">
        <w:r w:rsidR="006A7A4E" w:rsidRPr="002B6EEC">
          <w:rPr>
            <w:color w:val="2A2A2A"/>
            <w:sz w:val="22"/>
            <w:szCs w:val="22"/>
            <w:shd w:val="clear" w:color="auto" w:fill="FFFFFF"/>
            <w:rPrChange w:id="2373" w:author="Chen Liao" w:date="2021-03-29T18:57:00Z">
              <w:rPr>
                <w:color w:val="2A2A2A"/>
                <w:shd w:val="clear" w:color="auto" w:fill="FFFFFF"/>
              </w:rPr>
            </w:rPrChange>
          </w:rPr>
          <w:t xml:space="preserve">For example, </w:t>
        </w:r>
      </w:ins>
      <w:ins w:id="2374" w:author="Chen Liao" w:date="2021-03-14T09:54:00Z">
        <w:r w:rsidR="006A7A4E" w:rsidRPr="002B6EEC">
          <w:rPr>
            <w:color w:val="242021"/>
            <w:sz w:val="22"/>
            <w:szCs w:val="22"/>
            <w:rPrChange w:id="2375" w:author="Chen Liao" w:date="2021-03-29T18:57:00Z">
              <w:rPr>
                <w:color w:val="242021"/>
              </w:rPr>
            </w:rPrChange>
          </w:rPr>
          <w:t xml:space="preserve">Shanghai mice </w:t>
        </w:r>
      </w:ins>
      <w:ins w:id="2376" w:author="Chen Liao" w:date="2021-03-14T11:56:00Z">
        <w:r w:rsidR="00E03E24" w:rsidRPr="002B6EEC">
          <w:rPr>
            <w:color w:val="242021"/>
            <w:sz w:val="22"/>
            <w:szCs w:val="22"/>
            <w:rPrChange w:id="2377" w:author="Chen Liao" w:date="2021-03-29T18:57:00Z">
              <w:rPr>
                <w:color w:val="242021"/>
              </w:rPr>
            </w:rPrChange>
          </w:rPr>
          <w:t xml:space="preserve">lack </w:t>
        </w:r>
      </w:ins>
      <w:ins w:id="2378" w:author="Chen Liao" w:date="2021-03-14T09:54:00Z">
        <w:r w:rsidR="006A7A4E" w:rsidRPr="002B6EEC">
          <w:rPr>
            <w:color w:val="242021"/>
            <w:sz w:val="22"/>
            <w:szCs w:val="22"/>
            <w:rPrChange w:id="2379" w:author="Chen Liao" w:date="2021-03-29T18:57:00Z">
              <w:rPr>
                <w:color w:val="242021"/>
              </w:rPr>
            </w:rPrChange>
          </w:rPr>
          <w:t xml:space="preserve">several </w:t>
        </w:r>
      </w:ins>
      <w:commentRangeStart w:id="2380"/>
      <w:ins w:id="2381" w:author="Chen Liao" w:date="2021-03-14T11:10:00Z">
        <w:r w:rsidR="00D8528C" w:rsidRPr="002B6EEC">
          <w:rPr>
            <w:color w:val="242021"/>
            <w:sz w:val="22"/>
            <w:szCs w:val="22"/>
            <w:rPrChange w:id="2382" w:author="Chen Liao" w:date="2021-03-29T18:57:00Z">
              <w:rPr>
                <w:color w:val="242021"/>
              </w:rPr>
            </w:rPrChange>
          </w:rPr>
          <w:t xml:space="preserve">commensal </w:t>
        </w:r>
      </w:ins>
      <w:ins w:id="2383" w:author="Chen Liao" w:date="2021-03-14T11:09:00Z">
        <w:r w:rsidR="00D61C0A" w:rsidRPr="002B6EEC">
          <w:rPr>
            <w:color w:val="242021"/>
            <w:sz w:val="22"/>
            <w:szCs w:val="22"/>
            <w:rPrChange w:id="2384" w:author="Chen Liao" w:date="2021-03-29T18:57:00Z">
              <w:rPr>
                <w:color w:val="242021"/>
              </w:rPr>
            </w:rPrChange>
          </w:rPr>
          <w:t>mucosal-mono</w:t>
        </w:r>
      </w:ins>
      <w:ins w:id="2385" w:author="Chen Liao" w:date="2021-03-14T11:10:00Z">
        <w:r w:rsidR="00D61C0A" w:rsidRPr="002B6EEC">
          <w:rPr>
            <w:color w:val="242021"/>
            <w:sz w:val="22"/>
            <w:szCs w:val="22"/>
            <w:rPrChange w:id="2386" w:author="Chen Liao" w:date="2021-03-29T18:57:00Z">
              <w:rPr>
                <w:color w:val="242021"/>
              </w:rPr>
            </w:rPrChange>
          </w:rPr>
          <w:t xml:space="preserve">saccharide-utilizers </w:t>
        </w:r>
      </w:ins>
      <w:commentRangeEnd w:id="2380"/>
      <w:ins w:id="2387" w:author="Chen Liao" w:date="2021-03-27T07:56:00Z">
        <w:r w:rsidR="004A7B3B" w:rsidRPr="002B6EEC">
          <w:rPr>
            <w:rStyle w:val="CommentReference"/>
            <w:sz w:val="15"/>
            <w:szCs w:val="15"/>
            <w:rPrChange w:id="2388" w:author="Chen Liao" w:date="2021-03-29T18:57:00Z">
              <w:rPr>
                <w:rStyle w:val="CommentReference"/>
              </w:rPr>
            </w:rPrChange>
          </w:rPr>
          <w:commentReference w:id="2380"/>
        </w:r>
      </w:ins>
      <w:ins w:id="2389" w:author="Chen Liao" w:date="2021-03-14T11:11:00Z">
        <w:r w:rsidR="00D8528C" w:rsidRPr="002B6EEC">
          <w:rPr>
            <w:color w:val="242021"/>
            <w:sz w:val="22"/>
            <w:szCs w:val="22"/>
            <w:rPrChange w:id="2390" w:author="Chen Liao" w:date="2021-03-29T18:57:00Z">
              <w:rPr>
                <w:color w:val="242021"/>
              </w:rPr>
            </w:rPrChange>
          </w:rPr>
          <w:t>such as</w:t>
        </w:r>
      </w:ins>
      <w:ins w:id="2391" w:author="Chen Liao" w:date="2021-03-14T09:54:00Z">
        <w:r w:rsidR="006A7A4E" w:rsidRPr="002B6EEC">
          <w:rPr>
            <w:color w:val="242021"/>
            <w:sz w:val="22"/>
            <w:szCs w:val="22"/>
            <w:rPrChange w:id="2392" w:author="Chen Liao" w:date="2021-03-29T18:57:00Z">
              <w:rPr>
                <w:color w:val="242021"/>
              </w:rPr>
            </w:rPrChange>
          </w:rPr>
          <w:t xml:space="preserve"> </w:t>
        </w:r>
        <w:proofErr w:type="spellStart"/>
        <w:r w:rsidR="006A7A4E" w:rsidRPr="002B6EEC">
          <w:rPr>
            <w:sz w:val="22"/>
            <w:szCs w:val="22"/>
            <w:shd w:val="clear" w:color="auto" w:fill="FFFFFF"/>
            <w:rPrChange w:id="2393" w:author="Chen Liao" w:date="2021-03-29T18:57:00Z">
              <w:rPr>
                <w:i/>
                <w:iCs/>
                <w:shd w:val="clear" w:color="auto" w:fill="FFFFFF"/>
              </w:rPr>
            </w:rPrChange>
          </w:rPr>
          <w:t>Muribaculaceae</w:t>
        </w:r>
        <w:proofErr w:type="spellEnd"/>
        <w:r w:rsidR="006A7A4E" w:rsidRPr="002B6EEC">
          <w:rPr>
            <w:sz w:val="22"/>
            <w:szCs w:val="22"/>
            <w:shd w:val="clear" w:color="auto" w:fill="FFFFFF"/>
            <w:rPrChange w:id="2394" w:author="Chen Liao" w:date="2021-03-29T18:57:00Z">
              <w:rPr>
                <w:shd w:val="clear" w:color="auto" w:fill="FFFFFF"/>
              </w:rPr>
            </w:rPrChange>
          </w:rPr>
          <w:t xml:space="preserve"> a</w:t>
        </w:r>
      </w:ins>
      <w:ins w:id="2395" w:author="Chen Liao" w:date="2021-03-14T11:11:00Z">
        <w:r w:rsidR="00D8528C" w:rsidRPr="002B6EEC">
          <w:rPr>
            <w:sz w:val="22"/>
            <w:szCs w:val="22"/>
            <w:shd w:val="clear" w:color="auto" w:fill="FFFFFF"/>
            <w:rPrChange w:id="2396" w:author="Chen Liao" w:date="2021-03-29T18:57:00Z">
              <w:rPr>
                <w:shd w:val="clear" w:color="auto" w:fill="FFFFFF"/>
              </w:rPr>
            </w:rPrChange>
          </w:rPr>
          <w:t xml:space="preserve">nd </w:t>
        </w:r>
        <w:proofErr w:type="spellStart"/>
        <w:r w:rsidR="00D8528C" w:rsidRPr="002B6EEC">
          <w:rPr>
            <w:sz w:val="22"/>
            <w:szCs w:val="22"/>
            <w:shd w:val="clear" w:color="auto" w:fill="FFFFFF"/>
            <w:rPrChange w:id="2397" w:author="Chen Liao" w:date="2021-03-29T18:57:00Z">
              <w:rPr>
                <w:shd w:val="clear" w:color="auto" w:fill="FFFFFF"/>
              </w:rPr>
            </w:rPrChange>
          </w:rPr>
          <w:t>Rikenellaceae</w:t>
        </w:r>
      </w:ins>
      <w:proofErr w:type="spellEnd"/>
      <w:ins w:id="2398" w:author="Chen Liao" w:date="2021-03-14T09:54:00Z">
        <w:r w:rsidR="006A7A4E" w:rsidRPr="002B6EEC">
          <w:rPr>
            <w:color w:val="242021"/>
            <w:sz w:val="22"/>
            <w:szCs w:val="22"/>
            <w:rPrChange w:id="2399" w:author="Chen Liao" w:date="2021-03-29T18:57:00Z">
              <w:rPr>
                <w:color w:val="242021"/>
              </w:rPr>
            </w:rPrChange>
          </w:rPr>
          <w:t>.</w:t>
        </w:r>
      </w:ins>
      <w:ins w:id="2400" w:author="Chen Liao" w:date="2021-03-14T11:13:00Z">
        <w:r w:rsidR="00416F12" w:rsidRPr="002B6EEC">
          <w:rPr>
            <w:color w:val="242021"/>
            <w:sz w:val="22"/>
            <w:szCs w:val="22"/>
            <w:rPrChange w:id="2401" w:author="Chen Liao" w:date="2021-03-29T18:57:00Z">
              <w:rPr>
                <w:color w:val="242021"/>
              </w:rPr>
            </w:rPrChange>
          </w:rPr>
          <w:t xml:space="preserve"> </w:t>
        </w:r>
      </w:ins>
      <w:ins w:id="2402" w:author="Chen Liao" w:date="2021-03-14T10:46:00Z">
        <w:r w:rsidR="002E3514" w:rsidRPr="002B6EEC">
          <w:rPr>
            <w:color w:val="2A2A2A"/>
            <w:sz w:val="22"/>
            <w:szCs w:val="22"/>
            <w:shd w:val="clear" w:color="auto" w:fill="FFFFFF"/>
            <w:rPrChange w:id="2403" w:author="Chen Liao" w:date="2021-03-29T18:57:00Z">
              <w:rPr>
                <w:color w:val="2A2A2A"/>
                <w:shd w:val="clear" w:color="auto" w:fill="FFFFFF"/>
              </w:rPr>
            </w:rPrChange>
          </w:rPr>
          <w:t>The profound inter</w:t>
        </w:r>
      </w:ins>
      <w:ins w:id="2404" w:author="Chen Liao" w:date="2021-03-27T07:56:00Z">
        <w:r w:rsidR="00973F20" w:rsidRPr="002B6EEC">
          <w:rPr>
            <w:color w:val="2A2A2A"/>
            <w:sz w:val="22"/>
            <w:szCs w:val="22"/>
            <w:shd w:val="clear" w:color="auto" w:fill="FFFFFF"/>
            <w:rPrChange w:id="2405" w:author="Chen Liao" w:date="2021-03-29T18:57:00Z">
              <w:rPr>
                <w:color w:val="2A2A2A"/>
                <w:shd w:val="clear" w:color="auto" w:fill="FFFFFF"/>
              </w:rPr>
            </w:rPrChange>
          </w:rPr>
          <w:t>-</w:t>
        </w:r>
      </w:ins>
      <w:ins w:id="2406" w:author="Chen Liao" w:date="2021-03-14T10:46:00Z">
        <w:r w:rsidR="002E3514" w:rsidRPr="002B6EEC">
          <w:rPr>
            <w:color w:val="2A2A2A"/>
            <w:sz w:val="22"/>
            <w:szCs w:val="22"/>
            <w:shd w:val="clear" w:color="auto" w:fill="FFFFFF"/>
            <w:rPrChange w:id="2407" w:author="Chen Liao" w:date="2021-03-29T18:57:00Z">
              <w:rPr>
                <w:color w:val="2A2A2A"/>
                <w:shd w:val="clear" w:color="auto" w:fill="FFFFFF"/>
              </w:rPr>
            </w:rPrChange>
          </w:rPr>
          <w:t>vendor difference</w:t>
        </w:r>
      </w:ins>
      <w:ins w:id="2408" w:author="Chen Liao" w:date="2021-03-18T17:15:00Z">
        <w:r w:rsidR="00F1798A" w:rsidRPr="002B6EEC">
          <w:rPr>
            <w:color w:val="2A2A2A"/>
            <w:sz w:val="22"/>
            <w:szCs w:val="22"/>
            <w:shd w:val="clear" w:color="auto" w:fill="FFFFFF"/>
            <w:rPrChange w:id="2409" w:author="Chen Liao" w:date="2021-03-29T18:57:00Z">
              <w:rPr>
                <w:color w:val="2A2A2A"/>
                <w:shd w:val="clear" w:color="auto" w:fill="FFFFFF"/>
              </w:rPr>
            </w:rPrChange>
          </w:rPr>
          <w:t xml:space="preserve"> (Adonis, P&lt;0.001)</w:t>
        </w:r>
      </w:ins>
      <w:ins w:id="2410" w:author="Chen Liao" w:date="2021-03-14T10:46:00Z">
        <w:r w:rsidR="002E3514" w:rsidRPr="002B6EEC">
          <w:rPr>
            <w:color w:val="2A2A2A"/>
            <w:sz w:val="22"/>
            <w:szCs w:val="22"/>
            <w:shd w:val="clear" w:color="auto" w:fill="FFFFFF"/>
            <w:rPrChange w:id="2411" w:author="Chen Liao" w:date="2021-03-29T18:57:00Z">
              <w:rPr>
                <w:color w:val="2A2A2A"/>
                <w:shd w:val="clear" w:color="auto" w:fill="FFFFFF"/>
              </w:rPr>
            </w:rPrChange>
          </w:rPr>
          <w:t xml:space="preserve"> </w:t>
        </w:r>
      </w:ins>
      <w:ins w:id="2412" w:author="Chen Liao" w:date="2021-03-27T08:18:00Z">
        <w:r w:rsidR="00557D91" w:rsidRPr="002B6EEC">
          <w:rPr>
            <w:color w:val="2A2A2A"/>
            <w:sz w:val="22"/>
            <w:szCs w:val="22"/>
            <w:shd w:val="clear" w:color="auto" w:fill="FFFFFF"/>
            <w:rPrChange w:id="2413" w:author="Chen Liao" w:date="2021-03-29T18:57:00Z">
              <w:rPr>
                <w:color w:val="2A2A2A"/>
                <w:shd w:val="clear" w:color="auto" w:fill="FFFFFF"/>
              </w:rPr>
            </w:rPrChange>
          </w:rPr>
          <w:t>was also</w:t>
        </w:r>
      </w:ins>
      <w:ins w:id="2414" w:author="Chen Liao" w:date="2021-03-14T10:46:00Z">
        <w:r w:rsidR="002E3514" w:rsidRPr="002B6EEC">
          <w:rPr>
            <w:color w:val="2A2A2A"/>
            <w:sz w:val="22"/>
            <w:szCs w:val="22"/>
            <w:shd w:val="clear" w:color="auto" w:fill="FFFFFF"/>
            <w:rPrChange w:id="2415" w:author="Chen Liao" w:date="2021-03-29T18:57:00Z">
              <w:rPr>
                <w:color w:val="2A2A2A"/>
                <w:shd w:val="clear" w:color="auto" w:fill="FFFFFF"/>
              </w:rPr>
            </w:rPrChange>
          </w:rPr>
          <w:t xml:space="preserve"> observed at</w:t>
        </w:r>
      </w:ins>
      <w:ins w:id="2416" w:author="Chen Liao" w:date="2021-03-14T11:48:00Z">
        <w:r w:rsidR="00B51A34" w:rsidRPr="002B6EEC">
          <w:rPr>
            <w:color w:val="2A2A2A"/>
            <w:sz w:val="22"/>
            <w:szCs w:val="22"/>
            <w:shd w:val="clear" w:color="auto" w:fill="FFFFFF"/>
            <w:rPrChange w:id="2417" w:author="Chen Liao" w:date="2021-03-29T18:57:00Z">
              <w:rPr>
                <w:color w:val="2A2A2A"/>
                <w:shd w:val="clear" w:color="auto" w:fill="FFFFFF"/>
              </w:rPr>
            </w:rPrChange>
          </w:rPr>
          <w:t xml:space="preserve"> </w:t>
        </w:r>
      </w:ins>
      <w:ins w:id="2418" w:author="Chen Liao" w:date="2021-03-27T08:18:00Z">
        <w:r w:rsidR="00557D91" w:rsidRPr="002B6EEC">
          <w:rPr>
            <w:rFonts w:hint="eastAsia"/>
            <w:color w:val="2A2A2A"/>
            <w:sz w:val="22"/>
            <w:szCs w:val="22"/>
            <w:shd w:val="clear" w:color="auto" w:fill="FFFFFF"/>
            <w:rPrChange w:id="2419" w:author="Chen Liao" w:date="2021-03-29T18:57:00Z">
              <w:rPr>
                <w:rFonts w:hint="eastAsia"/>
                <w:color w:val="2A2A2A"/>
                <w:shd w:val="clear" w:color="auto" w:fill="FFFFFF"/>
              </w:rPr>
            </w:rPrChange>
          </w:rPr>
          <w:t>the</w:t>
        </w:r>
        <w:r w:rsidR="00557D91" w:rsidRPr="002B6EEC">
          <w:rPr>
            <w:color w:val="2A2A2A"/>
            <w:sz w:val="22"/>
            <w:szCs w:val="22"/>
            <w:shd w:val="clear" w:color="auto" w:fill="FFFFFF"/>
            <w:rPrChange w:id="2420" w:author="Chen Liao" w:date="2021-03-29T18:57:00Z">
              <w:rPr>
                <w:color w:val="2A2A2A"/>
                <w:shd w:val="clear" w:color="auto" w:fill="FFFFFF"/>
              </w:rPr>
            </w:rPrChange>
          </w:rPr>
          <w:t xml:space="preserve"> family </w:t>
        </w:r>
      </w:ins>
      <w:ins w:id="2421" w:author="Chen Liao" w:date="2021-03-14T11:48:00Z">
        <w:r w:rsidR="00B51A34" w:rsidRPr="002B6EEC">
          <w:rPr>
            <w:color w:val="2A2A2A"/>
            <w:sz w:val="22"/>
            <w:szCs w:val="22"/>
            <w:shd w:val="clear" w:color="auto" w:fill="FFFFFF"/>
            <w:rPrChange w:id="2422" w:author="Chen Liao" w:date="2021-03-29T18:57:00Z">
              <w:rPr>
                <w:color w:val="2A2A2A"/>
                <w:shd w:val="clear" w:color="auto" w:fill="FFFFFF"/>
              </w:rPr>
            </w:rPrChange>
          </w:rPr>
          <w:t>level</w:t>
        </w:r>
      </w:ins>
      <w:ins w:id="2423" w:author="Chen Liao" w:date="2021-03-14T11:49:00Z">
        <w:r w:rsidR="00FB04A4" w:rsidRPr="002B6EEC">
          <w:rPr>
            <w:color w:val="2A2A2A"/>
            <w:sz w:val="22"/>
            <w:szCs w:val="22"/>
            <w:shd w:val="clear" w:color="auto" w:fill="FFFFFF"/>
            <w:rPrChange w:id="2424" w:author="Chen Liao" w:date="2021-03-29T18:57:00Z">
              <w:rPr>
                <w:color w:val="2A2A2A"/>
                <w:shd w:val="clear" w:color="auto" w:fill="FFFFFF"/>
              </w:rPr>
            </w:rPrChange>
          </w:rPr>
          <w:t xml:space="preserve"> </w:t>
        </w:r>
        <w:bookmarkStart w:id="2425" w:name="OLE_LINK3"/>
        <w:bookmarkStart w:id="2426" w:name="OLE_LINK4"/>
        <w:r w:rsidR="00FB04A4" w:rsidRPr="002B6EEC">
          <w:rPr>
            <w:color w:val="2A2A2A"/>
            <w:sz w:val="22"/>
            <w:szCs w:val="22"/>
            <w:shd w:val="clear" w:color="auto" w:fill="FFFFFF"/>
            <w:rPrChange w:id="2427" w:author="Chen Liao" w:date="2021-03-29T18:57:00Z">
              <w:rPr>
                <w:color w:val="2A2A2A"/>
                <w:shd w:val="clear" w:color="auto" w:fill="FFFFFF"/>
              </w:rPr>
            </w:rPrChange>
          </w:rPr>
          <w:t>(</w:t>
        </w:r>
      </w:ins>
      <w:bookmarkEnd w:id="2425"/>
      <w:bookmarkEnd w:id="2426"/>
      <w:ins w:id="2428" w:author="Chen Liao" w:date="2021-03-27T08:18:00Z">
        <w:r w:rsidR="00557D91" w:rsidRPr="002B6EEC">
          <w:rPr>
            <w:color w:val="2A2A2A"/>
            <w:sz w:val="22"/>
            <w:szCs w:val="22"/>
            <w:highlight w:val="yellow"/>
            <w:shd w:val="clear" w:color="auto" w:fill="FFFFFF"/>
            <w:rPrChange w:id="2429" w:author="Chen Liao" w:date="2021-03-29T18:57:00Z">
              <w:rPr>
                <w:color w:val="2A2A2A"/>
                <w:shd w:val="clear" w:color="auto" w:fill="FFFFFF"/>
              </w:rPr>
            </w:rPrChange>
          </w:rPr>
          <w:t>Fig. 1D</w:t>
        </w:r>
      </w:ins>
      <w:ins w:id="2430" w:author="Chen Liao" w:date="2021-03-14T11:49:00Z">
        <w:r w:rsidR="00FB04A4" w:rsidRPr="002B6EEC">
          <w:rPr>
            <w:color w:val="2A2A2A"/>
            <w:sz w:val="22"/>
            <w:szCs w:val="22"/>
            <w:shd w:val="clear" w:color="auto" w:fill="FFFFFF"/>
            <w:rPrChange w:id="2431" w:author="Chen Liao" w:date="2021-03-29T18:57:00Z">
              <w:rPr>
                <w:color w:val="2A2A2A"/>
                <w:shd w:val="clear" w:color="auto" w:fill="FFFFFF"/>
              </w:rPr>
            </w:rPrChange>
          </w:rPr>
          <w:t>)</w:t>
        </w:r>
      </w:ins>
      <w:ins w:id="2432" w:author="Chen Liao" w:date="2021-03-14T11:48:00Z">
        <w:r w:rsidR="00B51A34" w:rsidRPr="002B6EEC">
          <w:rPr>
            <w:color w:val="2A2A2A"/>
            <w:sz w:val="22"/>
            <w:szCs w:val="22"/>
            <w:shd w:val="clear" w:color="auto" w:fill="FFFFFF"/>
            <w:rPrChange w:id="2433" w:author="Chen Liao" w:date="2021-03-29T18:57:00Z">
              <w:rPr>
                <w:color w:val="2A2A2A"/>
                <w:shd w:val="clear" w:color="auto" w:fill="FFFFFF"/>
              </w:rPr>
            </w:rPrChange>
          </w:rPr>
          <w:t>.</w:t>
        </w:r>
      </w:ins>
      <w:ins w:id="2434" w:author="Chen Liao" w:date="2021-03-18T22:26:00Z">
        <w:r w:rsidR="005E61D1" w:rsidRPr="002B6EEC">
          <w:rPr>
            <w:color w:val="2A2A2A"/>
            <w:sz w:val="22"/>
            <w:szCs w:val="22"/>
            <w:shd w:val="clear" w:color="auto" w:fill="FFFFFF"/>
            <w:rPrChange w:id="2435" w:author="Chen Liao" w:date="2021-03-29T18:57:00Z">
              <w:rPr>
                <w:color w:val="2A2A2A"/>
                <w:shd w:val="clear" w:color="auto" w:fill="FFFFFF"/>
              </w:rPr>
            </w:rPrChange>
          </w:rPr>
          <w:t xml:space="preserve"> </w:t>
        </w:r>
      </w:ins>
      <w:ins w:id="2436" w:author="Chen Liao" w:date="2021-03-27T08:07:00Z">
        <w:r w:rsidR="00F02ACD" w:rsidRPr="002B6EEC">
          <w:rPr>
            <w:color w:val="2A2A2A"/>
            <w:sz w:val="22"/>
            <w:szCs w:val="22"/>
            <w:shd w:val="clear" w:color="auto" w:fill="FFFFFF"/>
            <w:rPrChange w:id="2437" w:author="Chen Liao" w:date="2021-03-29T18:57:00Z">
              <w:rPr>
                <w:color w:val="2A2A2A"/>
                <w:shd w:val="clear" w:color="auto" w:fill="FFFFFF"/>
              </w:rPr>
            </w:rPrChange>
          </w:rPr>
          <w:t>Due to the high</w:t>
        </w:r>
      </w:ins>
      <w:ins w:id="2438" w:author="Chen Liao" w:date="2021-03-18T22:27:00Z">
        <w:r w:rsidR="005E61D1" w:rsidRPr="002B6EEC">
          <w:rPr>
            <w:color w:val="2A2A2A"/>
            <w:sz w:val="22"/>
            <w:szCs w:val="22"/>
            <w:shd w:val="clear" w:color="auto" w:fill="FFFFFF"/>
            <w:rPrChange w:id="2439" w:author="Chen Liao" w:date="2021-03-29T18:57:00Z">
              <w:rPr>
                <w:color w:val="2A2A2A"/>
                <w:shd w:val="clear" w:color="auto" w:fill="FFFFFF"/>
              </w:rPr>
            </w:rPrChange>
          </w:rPr>
          <w:t xml:space="preserve"> between-vendor </w:t>
        </w:r>
      </w:ins>
      <w:ins w:id="2440" w:author="Chen Liao" w:date="2021-03-18T22:30:00Z">
        <w:r w:rsidR="005E61D1" w:rsidRPr="002B6EEC">
          <w:rPr>
            <w:color w:val="2A2A2A"/>
            <w:sz w:val="22"/>
            <w:szCs w:val="22"/>
            <w:shd w:val="clear" w:color="auto" w:fill="FFFFFF"/>
            <w:rPrChange w:id="2441" w:author="Chen Liao" w:date="2021-03-29T18:57:00Z">
              <w:rPr>
                <w:color w:val="2A2A2A"/>
                <w:shd w:val="clear" w:color="auto" w:fill="FFFFFF"/>
              </w:rPr>
            </w:rPrChange>
          </w:rPr>
          <w:t>variance</w:t>
        </w:r>
      </w:ins>
      <w:ins w:id="2442" w:author="Chen Liao" w:date="2021-03-18T22:28:00Z">
        <w:r w:rsidR="005E61D1" w:rsidRPr="002B6EEC">
          <w:rPr>
            <w:color w:val="2A2A2A"/>
            <w:sz w:val="22"/>
            <w:szCs w:val="22"/>
            <w:shd w:val="clear" w:color="auto" w:fill="FFFFFF"/>
            <w:rPrChange w:id="2443" w:author="Chen Liao" w:date="2021-03-29T18:57:00Z">
              <w:rPr>
                <w:color w:val="2A2A2A"/>
                <w:shd w:val="clear" w:color="auto" w:fill="FFFFFF"/>
              </w:rPr>
            </w:rPrChange>
          </w:rPr>
          <w:t>,</w:t>
        </w:r>
      </w:ins>
      <w:ins w:id="2444" w:author="Chen Liao" w:date="2021-03-18T22:26:00Z">
        <w:r w:rsidR="005E61D1" w:rsidRPr="002B6EEC">
          <w:rPr>
            <w:color w:val="2A2A2A"/>
            <w:sz w:val="22"/>
            <w:szCs w:val="22"/>
            <w:shd w:val="clear" w:color="auto" w:fill="FFFFFF"/>
            <w:rPrChange w:id="2445" w:author="Chen Liao" w:date="2021-03-29T18:57:00Z">
              <w:rPr>
                <w:color w:val="2A2A2A"/>
                <w:shd w:val="clear" w:color="auto" w:fill="FFFFFF"/>
              </w:rPr>
            </w:rPrChange>
          </w:rPr>
          <w:t xml:space="preserve"> </w:t>
        </w:r>
        <w:bookmarkStart w:id="2446" w:name="OLE_LINK70"/>
        <w:bookmarkStart w:id="2447" w:name="OLE_LINK71"/>
        <w:bookmarkStart w:id="2448" w:name="OLE_LINK68"/>
        <w:bookmarkStart w:id="2449" w:name="OLE_LINK69"/>
        <w:r w:rsidR="005E61D1" w:rsidRPr="002B6EEC">
          <w:rPr>
            <w:color w:val="2A2A2A"/>
            <w:sz w:val="22"/>
            <w:szCs w:val="22"/>
            <w:shd w:val="clear" w:color="auto" w:fill="FFFFFF"/>
            <w:rPrChange w:id="2450" w:author="Chen Liao" w:date="2021-03-29T18:57:00Z">
              <w:rPr>
                <w:color w:val="2A2A2A"/>
                <w:shd w:val="clear" w:color="auto" w:fill="FFFFFF"/>
              </w:rPr>
            </w:rPrChange>
          </w:rPr>
          <w:t xml:space="preserve">mice from the same vendor </w:t>
        </w:r>
      </w:ins>
      <w:ins w:id="2451" w:author="Chen Liao" w:date="2021-03-18T22:28:00Z">
        <w:r w:rsidR="005E61D1" w:rsidRPr="002B6EEC">
          <w:rPr>
            <w:color w:val="2A2A2A"/>
            <w:sz w:val="22"/>
            <w:szCs w:val="22"/>
            <w:shd w:val="clear" w:color="auto" w:fill="FFFFFF"/>
            <w:rPrChange w:id="2452" w:author="Chen Liao" w:date="2021-03-29T18:57:00Z">
              <w:rPr>
                <w:color w:val="2A2A2A"/>
                <w:shd w:val="clear" w:color="auto" w:fill="FFFFFF"/>
              </w:rPr>
            </w:rPrChange>
          </w:rPr>
          <w:t xml:space="preserve">can be </w:t>
        </w:r>
      </w:ins>
      <w:ins w:id="2453" w:author="Chen Liao" w:date="2021-03-18T22:33:00Z">
        <w:r w:rsidR="00426AA3" w:rsidRPr="002B6EEC">
          <w:rPr>
            <w:color w:val="2A2A2A"/>
            <w:sz w:val="22"/>
            <w:szCs w:val="22"/>
            <w:shd w:val="clear" w:color="auto" w:fill="FFFFFF"/>
            <w:rPrChange w:id="2454" w:author="Chen Liao" w:date="2021-03-29T18:57:00Z">
              <w:rPr>
                <w:color w:val="2A2A2A"/>
                <w:shd w:val="clear" w:color="auto" w:fill="FFFFFF"/>
              </w:rPr>
            </w:rPrChange>
          </w:rPr>
          <w:t xml:space="preserve">effectively </w:t>
        </w:r>
      </w:ins>
      <w:ins w:id="2455" w:author="Chen Liao" w:date="2021-03-18T22:28:00Z">
        <w:r w:rsidR="005E61D1" w:rsidRPr="002B6EEC">
          <w:rPr>
            <w:color w:val="2A2A2A"/>
            <w:sz w:val="22"/>
            <w:szCs w:val="22"/>
            <w:shd w:val="clear" w:color="auto" w:fill="FFFFFF"/>
            <w:rPrChange w:id="2456" w:author="Chen Liao" w:date="2021-03-29T18:57:00Z">
              <w:rPr>
                <w:color w:val="2A2A2A"/>
                <w:shd w:val="clear" w:color="auto" w:fill="FFFFFF"/>
              </w:rPr>
            </w:rPrChange>
          </w:rPr>
          <w:t xml:space="preserve">treated </w:t>
        </w:r>
      </w:ins>
      <w:ins w:id="2457" w:author="Chen Liao" w:date="2021-03-18T22:26:00Z">
        <w:r w:rsidR="005E61D1" w:rsidRPr="002B6EEC">
          <w:rPr>
            <w:color w:val="2A2A2A"/>
            <w:sz w:val="22"/>
            <w:szCs w:val="22"/>
            <w:shd w:val="clear" w:color="auto" w:fill="FFFFFF"/>
            <w:rPrChange w:id="2458" w:author="Chen Liao" w:date="2021-03-29T18:57:00Z">
              <w:rPr>
                <w:color w:val="2A2A2A"/>
                <w:shd w:val="clear" w:color="auto" w:fill="FFFFFF"/>
              </w:rPr>
            </w:rPrChange>
          </w:rPr>
          <w:t xml:space="preserve">as </w:t>
        </w:r>
        <w:bookmarkStart w:id="2459" w:name="OLE_LINK54"/>
        <w:bookmarkStart w:id="2460" w:name="OLE_LINK55"/>
        <w:bookmarkStart w:id="2461" w:name="OLE_LINK72"/>
        <w:r w:rsidR="005E61D1" w:rsidRPr="002B6EEC">
          <w:rPr>
            <w:color w:val="2A2A2A"/>
            <w:sz w:val="22"/>
            <w:szCs w:val="22"/>
            <w:shd w:val="clear" w:color="auto" w:fill="FFFFFF"/>
            <w:rPrChange w:id="2462" w:author="Chen Liao" w:date="2021-03-29T18:57:00Z">
              <w:rPr>
                <w:color w:val="2A2A2A"/>
                <w:shd w:val="clear" w:color="auto" w:fill="FFFFFF"/>
              </w:rPr>
            </w:rPrChange>
          </w:rPr>
          <w:t xml:space="preserve">independent </w:t>
        </w:r>
      </w:ins>
      <w:ins w:id="2463" w:author="Chen Liao" w:date="2021-03-18T22:28:00Z">
        <w:r w:rsidR="005E61D1" w:rsidRPr="002B6EEC">
          <w:rPr>
            <w:color w:val="2A2A2A"/>
            <w:sz w:val="22"/>
            <w:szCs w:val="22"/>
            <w:shd w:val="clear" w:color="auto" w:fill="FFFFFF"/>
            <w:rPrChange w:id="2464" w:author="Chen Liao" w:date="2021-03-29T18:57:00Z">
              <w:rPr>
                <w:color w:val="2A2A2A"/>
                <w:shd w:val="clear" w:color="auto" w:fill="FFFFFF"/>
              </w:rPr>
            </w:rPrChange>
          </w:rPr>
          <w:t xml:space="preserve">biological </w:t>
        </w:r>
      </w:ins>
      <w:ins w:id="2465" w:author="Chen Liao" w:date="2021-03-18T22:26:00Z">
        <w:r w:rsidR="005E61D1" w:rsidRPr="002B6EEC">
          <w:rPr>
            <w:color w:val="2A2A2A"/>
            <w:sz w:val="22"/>
            <w:szCs w:val="22"/>
            <w:shd w:val="clear" w:color="auto" w:fill="FFFFFF"/>
            <w:rPrChange w:id="2466" w:author="Chen Liao" w:date="2021-03-29T18:57:00Z">
              <w:rPr>
                <w:color w:val="2A2A2A"/>
                <w:shd w:val="clear" w:color="auto" w:fill="FFFFFF"/>
              </w:rPr>
            </w:rPrChange>
          </w:rPr>
          <w:t>replicates</w:t>
        </w:r>
      </w:ins>
      <w:bookmarkEnd w:id="2446"/>
      <w:bookmarkEnd w:id="2447"/>
      <w:bookmarkEnd w:id="2459"/>
      <w:bookmarkEnd w:id="2460"/>
      <w:bookmarkEnd w:id="2461"/>
      <w:ins w:id="2467" w:author="Chen Liao" w:date="2021-03-18T22:29:00Z">
        <w:r w:rsidR="005E61D1" w:rsidRPr="002B6EEC">
          <w:rPr>
            <w:color w:val="2A2A2A"/>
            <w:sz w:val="22"/>
            <w:szCs w:val="22"/>
            <w:shd w:val="clear" w:color="auto" w:fill="FFFFFF"/>
            <w:rPrChange w:id="2468" w:author="Chen Liao" w:date="2021-03-29T18:57:00Z">
              <w:rPr>
                <w:color w:val="2A2A2A"/>
                <w:shd w:val="clear" w:color="auto" w:fill="FFFFFF"/>
              </w:rPr>
            </w:rPrChange>
          </w:rPr>
          <w:t xml:space="preserve"> </w:t>
        </w:r>
      </w:ins>
      <w:ins w:id="2469" w:author="Chen Liao" w:date="2021-03-18T22:31:00Z">
        <w:r w:rsidR="003227DE" w:rsidRPr="002B6EEC">
          <w:rPr>
            <w:color w:val="2A2A2A"/>
            <w:sz w:val="22"/>
            <w:szCs w:val="22"/>
            <w:shd w:val="clear" w:color="auto" w:fill="FFFFFF"/>
            <w:rPrChange w:id="2470" w:author="Chen Liao" w:date="2021-03-29T18:57:00Z">
              <w:rPr>
                <w:color w:val="2A2A2A"/>
                <w:shd w:val="clear" w:color="auto" w:fill="FFFFFF"/>
              </w:rPr>
            </w:rPrChange>
          </w:rPr>
          <w:t>for</w:t>
        </w:r>
      </w:ins>
      <w:ins w:id="2471" w:author="Chen Liao" w:date="2021-03-18T22:32:00Z">
        <w:r w:rsidR="003227DE" w:rsidRPr="002B6EEC">
          <w:rPr>
            <w:color w:val="2A2A2A"/>
            <w:sz w:val="22"/>
            <w:szCs w:val="22"/>
            <w:shd w:val="clear" w:color="auto" w:fill="FFFFFF"/>
            <w:rPrChange w:id="2472" w:author="Chen Liao" w:date="2021-03-29T18:57:00Z">
              <w:rPr>
                <w:color w:val="2A2A2A"/>
                <w:shd w:val="clear" w:color="auto" w:fill="FFFFFF"/>
              </w:rPr>
            </w:rPrChange>
          </w:rPr>
          <w:t xml:space="preserve"> each baseline microbiota</w:t>
        </w:r>
      </w:ins>
      <w:bookmarkEnd w:id="2448"/>
      <w:bookmarkEnd w:id="2449"/>
      <w:ins w:id="2473" w:author="Chen Liao" w:date="2021-03-27T08:06:00Z">
        <w:r w:rsidR="00DA734D" w:rsidRPr="002B6EEC">
          <w:rPr>
            <w:color w:val="2A2A2A"/>
            <w:sz w:val="22"/>
            <w:szCs w:val="22"/>
            <w:shd w:val="clear" w:color="auto" w:fill="FFFFFF"/>
            <w:rPrChange w:id="2474" w:author="Chen Liao" w:date="2021-03-29T18:57:00Z">
              <w:rPr>
                <w:color w:val="2A2A2A"/>
                <w:shd w:val="clear" w:color="auto" w:fill="FFFFFF"/>
              </w:rPr>
            </w:rPrChange>
          </w:rPr>
          <w:t xml:space="preserve"> type.</w:t>
        </w:r>
      </w:ins>
      <w:del w:id="2475" w:author="Chen Liao" w:date="2021-03-14T09:46:00Z">
        <w:r w:rsidRPr="002B6EEC" w:rsidDel="002C3AAF">
          <w:rPr>
            <w:color w:val="2A2A2A"/>
            <w:sz w:val="22"/>
            <w:szCs w:val="22"/>
            <w:shd w:val="clear" w:color="auto" w:fill="FFFFFF"/>
            <w:rPrChange w:id="2476" w:author="Chen Liao" w:date="2021-03-29T18:57:00Z">
              <w:rPr>
                <w:color w:val="2A2A2A"/>
                <w:shd w:val="clear" w:color="auto" w:fill="FFFFFF"/>
              </w:rPr>
            </w:rPrChange>
          </w:rPr>
          <w:delText xml:space="preserve">analysis </w:delText>
        </w:r>
      </w:del>
      <w:del w:id="2477" w:author="Chen Liao" w:date="2021-03-14T09:47:00Z">
        <w:r w:rsidRPr="002B6EEC" w:rsidDel="002C3AAF">
          <w:rPr>
            <w:color w:val="2A2A2A"/>
            <w:sz w:val="22"/>
            <w:szCs w:val="22"/>
            <w:shd w:val="clear" w:color="auto" w:fill="FFFFFF"/>
            <w:rPrChange w:id="2478" w:author="Chen Liao" w:date="2021-03-29T18:57:00Z">
              <w:rPr>
                <w:color w:val="2A2A2A"/>
                <w:shd w:val="clear" w:color="auto" w:fill="FFFFFF"/>
              </w:rPr>
            </w:rPrChange>
          </w:rPr>
          <w:delText>(</w:delText>
        </w:r>
        <w:r w:rsidRPr="002B6EEC" w:rsidDel="002C3AAF">
          <w:rPr>
            <w:b/>
            <w:bCs/>
            <w:color w:val="2A2A2A"/>
            <w:sz w:val="22"/>
            <w:szCs w:val="22"/>
            <w:shd w:val="clear" w:color="auto" w:fill="FFFFFF"/>
            <w:rPrChange w:id="2479" w:author="Chen Liao" w:date="2021-03-29T18:57:00Z">
              <w:rPr>
                <w:b/>
                <w:bCs/>
                <w:color w:val="2A2A2A"/>
                <w:shd w:val="clear" w:color="auto" w:fill="FFFFFF"/>
              </w:rPr>
            </w:rPrChange>
          </w:rPr>
          <w:delText>Fig 1C</w:delText>
        </w:r>
        <w:r w:rsidRPr="002B6EEC" w:rsidDel="002C3AAF">
          <w:rPr>
            <w:color w:val="2A2A2A"/>
            <w:sz w:val="22"/>
            <w:szCs w:val="22"/>
            <w:shd w:val="clear" w:color="auto" w:fill="FFFFFF"/>
            <w:rPrChange w:id="2480" w:author="Chen Liao" w:date="2021-03-29T18:57:00Z">
              <w:rPr>
                <w:color w:val="2A2A2A"/>
                <w:shd w:val="clear" w:color="auto" w:fill="FFFFFF"/>
              </w:rPr>
            </w:rPrChange>
          </w:rPr>
          <w:delText xml:space="preserve">). </w:delText>
        </w:r>
      </w:del>
      <w:del w:id="2481" w:author="Chen Liao" w:date="2021-03-14T09:57:00Z">
        <w:r w:rsidR="002E4279" w:rsidRPr="002B6EEC" w:rsidDel="00B51AFE">
          <w:rPr>
            <w:color w:val="2A2A2A"/>
            <w:sz w:val="22"/>
            <w:szCs w:val="22"/>
            <w:shd w:val="clear" w:color="auto" w:fill="FFFFFF"/>
            <w:rPrChange w:id="2482" w:author="Chen Liao" w:date="2021-03-29T18:57:00Z">
              <w:rPr>
                <w:color w:val="2A2A2A"/>
                <w:shd w:val="clear" w:color="auto" w:fill="FFFFFF"/>
              </w:rPr>
            </w:rPrChange>
          </w:rPr>
          <w:delText xml:space="preserve">Beta diversity, which illustrates differences in taxonomic diversity between different vendors were examined using recently developed tools that are robust for investigating compositional data: DEICODE </w:delText>
        </w:r>
        <w:r w:rsidR="002E4279" w:rsidRPr="002B6EEC" w:rsidDel="00B51AFE">
          <w:rPr>
            <w:color w:val="2A2A2A"/>
            <w:sz w:val="22"/>
            <w:szCs w:val="22"/>
            <w:shd w:val="clear" w:color="auto" w:fill="FFFFFF"/>
            <w:rPrChange w:id="2483" w:author="Chen Liao" w:date="2021-03-29T18:57:00Z">
              <w:rPr>
                <w:color w:val="2A2A2A"/>
                <w:shd w:val="clear" w:color="auto" w:fill="FFFFFF"/>
              </w:rPr>
            </w:rPrChange>
          </w:rPr>
          <w:fldChar w:fldCharType="begin"/>
        </w:r>
        <w:r w:rsidR="002E4279" w:rsidRPr="002B6EEC" w:rsidDel="00B51AFE">
          <w:rPr>
            <w:color w:val="2A2A2A"/>
            <w:sz w:val="22"/>
            <w:szCs w:val="22"/>
            <w:shd w:val="clear" w:color="auto" w:fill="FFFFFF"/>
            <w:rPrChange w:id="2484" w:author="Chen Liao" w:date="2021-03-29T18:57:00Z">
              <w:rPr>
                <w:color w:val="2A2A2A"/>
                <w:shd w:val="clear" w:color="auto" w:fill="FFFFFF"/>
              </w:rPr>
            </w:rPrChange>
          </w:rPr>
          <w:delInstrText xml:space="preserve"> ADDIN NE.Ref.{78BC2D8E-9613-4999-B875-2C7AAA5C43F8}</w:delInstrText>
        </w:r>
        <w:r w:rsidR="002E4279" w:rsidRPr="002B6EEC" w:rsidDel="00B51AFE">
          <w:rPr>
            <w:color w:val="2A2A2A"/>
            <w:sz w:val="22"/>
            <w:szCs w:val="22"/>
            <w:shd w:val="clear" w:color="auto" w:fill="FFFFFF"/>
            <w:rPrChange w:id="2485" w:author="Chen Liao" w:date="2021-03-29T18:57:00Z">
              <w:rPr>
                <w:color w:val="2A2A2A"/>
                <w:shd w:val="clear" w:color="auto" w:fill="FFFFFF"/>
              </w:rPr>
            </w:rPrChange>
          </w:rPr>
          <w:fldChar w:fldCharType="separate"/>
        </w:r>
        <w:r w:rsidR="00ED3422" w:rsidRPr="002B6EEC" w:rsidDel="00B51AFE">
          <w:rPr>
            <w:color w:val="080000"/>
            <w:sz w:val="22"/>
            <w:szCs w:val="22"/>
            <w:rPrChange w:id="2486" w:author="Chen Liao" w:date="2021-03-29T18:57:00Z">
              <w:rPr>
                <w:color w:val="080000"/>
              </w:rPr>
            </w:rPrChange>
          </w:rPr>
          <w:delText>[20]</w:delText>
        </w:r>
        <w:r w:rsidR="002E4279" w:rsidRPr="002B6EEC" w:rsidDel="00B51AFE">
          <w:rPr>
            <w:color w:val="2A2A2A"/>
            <w:sz w:val="22"/>
            <w:szCs w:val="22"/>
            <w:shd w:val="clear" w:color="auto" w:fill="FFFFFF"/>
            <w:rPrChange w:id="2487" w:author="Chen Liao" w:date="2021-03-29T18:57:00Z">
              <w:rPr>
                <w:color w:val="2A2A2A"/>
                <w:shd w:val="clear" w:color="auto" w:fill="FFFFFF"/>
              </w:rPr>
            </w:rPrChange>
          </w:rPr>
          <w:fldChar w:fldCharType="end"/>
        </w:r>
        <w:r w:rsidR="002E4279" w:rsidRPr="002B6EEC" w:rsidDel="00B51AFE">
          <w:rPr>
            <w:color w:val="2A2A2A"/>
            <w:sz w:val="22"/>
            <w:szCs w:val="22"/>
            <w:shd w:val="clear" w:color="auto" w:fill="FFFFFF"/>
            <w:rPrChange w:id="2488" w:author="Chen Liao" w:date="2021-03-29T18:57:00Z">
              <w:rPr>
                <w:color w:val="2A2A2A"/>
                <w:shd w:val="clear" w:color="auto" w:fill="FFFFFF"/>
              </w:rPr>
            </w:rPrChange>
          </w:rPr>
          <w:delText xml:space="preserve">. </w:delText>
        </w:r>
      </w:del>
      <w:del w:id="2489" w:author="Chen Liao" w:date="2021-03-14T09:59:00Z">
        <w:r w:rsidR="00204EFE" w:rsidRPr="002B6EEC" w:rsidDel="00A34C01">
          <w:rPr>
            <w:color w:val="242021"/>
            <w:sz w:val="22"/>
            <w:szCs w:val="22"/>
            <w:rPrChange w:id="2490" w:author="Chen Liao" w:date="2021-03-29T18:57:00Z">
              <w:rPr>
                <w:color w:val="242021"/>
              </w:rPr>
            </w:rPrChange>
          </w:rPr>
          <w:delText>Here, Aitchison PC</w:delText>
        </w:r>
        <w:r w:rsidR="00AC588A" w:rsidRPr="002B6EEC" w:rsidDel="00A34C01">
          <w:rPr>
            <w:color w:val="242021"/>
            <w:sz w:val="22"/>
            <w:szCs w:val="22"/>
            <w:rPrChange w:id="2491" w:author="Chen Liao" w:date="2021-03-29T18:57:00Z">
              <w:rPr>
                <w:color w:val="242021"/>
              </w:rPr>
            </w:rPrChange>
          </w:rPr>
          <w:delText>o</w:delText>
        </w:r>
        <w:r w:rsidR="00204EFE" w:rsidRPr="002B6EEC" w:rsidDel="00A34C01">
          <w:rPr>
            <w:color w:val="242021"/>
            <w:sz w:val="22"/>
            <w:szCs w:val="22"/>
            <w:rPrChange w:id="2492" w:author="Chen Liao" w:date="2021-03-29T18:57:00Z">
              <w:rPr>
                <w:color w:val="242021"/>
              </w:rPr>
            </w:rPrChange>
          </w:rPr>
          <w:delText>A</w:delText>
        </w:r>
        <w:r w:rsidRPr="002B6EEC" w:rsidDel="00A34C01">
          <w:rPr>
            <w:color w:val="242021"/>
            <w:sz w:val="22"/>
            <w:szCs w:val="22"/>
            <w:rPrChange w:id="2493" w:author="Chen Liao" w:date="2021-03-29T18:57:00Z">
              <w:rPr>
                <w:color w:val="242021"/>
              </w:rPr>
            </w:rPrChange>
          </w:rPr>
          <w:delText xml:space="preserve"> further confirmed a different distribution between </w:delText>
        </w:r>
        <w:r w:rsidRPr="002B6EEC" w:rsidDel="00A34C01">
          <w:rPr>
            <w:color w:val="000000"/>
            <w:sz w:val="22"/>
            <w:szCs w:val="22"/>
            <w:rPrChange w:id="2494" w:author="Chen Liao" w:date="2021-03-29T18:57:00Z">
              <w:rPr>
                <w:color w:val="000000"/>
              </w:rPr>
            </w:rPrChange>
          </w:rPr>
          <w:delText>different vendor-purchased mice</w:delText>
        </w:r>
        <w:r w:rsidRPr="002B6EEC" w:rsidDel="00A34C01">
          <w:rPr>
            <w:color w:val="242021"/>
            <w:sz w:val="22"/>
            <w:szCs w:val="22"/>
            <w:rPrChange w:id="2495" w:author="Chen Liao" w:date="2021-03-29T18:57:00Z">
              <w:rPr>
                <w:color w:val="242021"/>
              </w:rPr>
            </w:rPrChange>
          </w:rPr>
          <w:delText xml:space="preserve"> </w:delText>
        </w:r>
        <w:r w:rsidRPr="002B6EEC" w:rsidDel="00A34C01">
          <w:rPr>
            <w:color w:val="131413"/>
            <w:sz w:val="22"/>
            <w:szCs w:val="22"/>
            <w:rPrChange w:id="2496" w:author="Chen Liao" w:date="2021-03-29T18:57:00Z">
              <w:rPr>
                <w:color w:val="131413"/>
              </w:rPr>
            </w:rPrChange>
          </w:rPr>
          <w:delText>(</w:delText>
        </w:r>
        <w:r w:rsidR="000318CE" w:rsidRPr="002B6EEC" w:rsidDel="00A34C01">
          <w:rPr>
            <w:color w:val="242021"/>
            <w:sz w:val="22"/>
            <w:szCs w:val="22"/>
            <w:rPrChange w:id="2497" w:author="Chen Liao" w:date="2021-03-29T18:57:00Z">
              <w:rPr>
                <w:color w:val="242021"/>
              </w:rPr>
            </w:rPrChange>
          </w:rPr>
          <w:delText xml:space="preserve">ANOSIM, </w:delText>
        </w:r>
        <w:r w:rsidR="000318CE" w:rsidRPr="002B6EEC" w:rsidDel="00A34C01">
          <w:rPr>
            <w:i/>
            <w:iCs/>
            <w:color w:val="242021"/>
            <w:sz w:val="22"/>
            <w:szCs w:val="22"/>
            <w:rPrChange w:id="2498" w:author="Chen Liao" w:date="2021-03-29T18:57:00Z">
              <w:rPr>
                <w:i/>
                <w:iCs/>
                <w:color w:val="242021"/>
              </w:rPr>
            </w:rPrChange>
          </w:rPr>
          <w:delText>p</w:delText>
        </w:r>
        <w:r w:rsidR="000318CE" w:rsidRPr="002B6EEC" w:rsidDel="00A34C01">
          <w:rPr>
            <w:color w:val="242021"/>
            <w:sz w:val="22"/>
            <w:szCs w:val="22"/>
            <w:rPrChange w:id="2499" w:author="Chen Liao" w:date="2021-03-29T18:57:00Z">
              <w:rPr>
                <w:color w:val="242021"/>
              </w:rPr>
            </w:rPrChange>
          </w:rPr>
          <w:delText xml:space="preserve"> &lt; 0.05, </w:delText>
        </w:r>
        <w:r w:rsidRPr="002B6EEC" w:rsidDel="00A34C01">
          <w:rPr>
            <w:b/>
            <w:bCs/>
            <w:color w:val="131413"/>
            <w:sz w:val="22"/>
            <w:szCs w:val="22"/>
            <w:rPrChange w:id="2500" w:author="Chen Liao" w:date="2021-03-29T18:57:00Z">
              <w:rPr>
                <w:b/>
                <w:bCs/>
                <w:color w:val="131413"/>
              </w:rPr>
            </w:rPrChange>
          </w:rPr>
          <w:delText>Fig 1D</w:delText>
        </w:r>
        <w:r w:rsidRPr="002B6EEC" w:rsidDel="00A34C01">
          <w:rPr>
            <w:color w:val="131413"/>
            <w:sz w:val="22"/>
            <w:szCs w:val="22"/>
            <w:rPrChange w:id="2501" w:author="Chen Liao" w:date="2021-03-29T18:57:00Z">
              <w:rPr>
                <w:color w:val="131413"/>
              </w:rPr>
            </w:rPrChange>
          </w:rPr>
          <w:delText>)</w:delText>
        </w:r>
        <w:r w:rsidR="00B318DC" w:rsidRPr="002B6EEC" w:rsidDel="00A34C01">
          <w:rPr>
            <w:color w:val="131413"/>
            <w:sz w:val="22"/>
            <w:szCs w:val="22"/>
            <w:rPrChange w:id="2502" w:author="Chen Liao" w:date="2021-03-29T18:57:00Z">
              <w:rPr>
                <w:color w:val="131413"/>
              </w:rPr>
            </w:rPrChange>
          </w:rPr>
          <w:delText xml:space="preserve">, with </w:delText>
        </w:r>
        <w:r w:rsidR="00B318DC" w:rsidRPr="002B6EEC" w:rsidDel="00A34C01">
          <w:rPr>
            <w:color w:val="2A2A2A"/>
            <w:sz w:val="22"/>
            <w:szCs w:val="22"/>
            <w:shd w:val="clear" w:color="auto" w:fill="FFFFFF"/>
            <w:rPrChange w:id="2503" w:author="Chen Liao" w:date="2021-03-29T18:57:00Z">
              <w:rPr>
                <w:color w:val="2A2A2A"/>
                <w:shd w:val="clear" w:color="auto" w:fill="FFFFFF"/>
              </w:rPr>
            </w:rPrChange>
          </w:rPr>
          <w:delText>a more different gut microbial structure of Shanghai mice from other three vendors stood out</w:delText>
        </w:r>
        <w:r w:rsidRPr="002B6EEC" w:rsidDel="00A34C01">
          <w:rPr>
            <w:color w:val="242021"/>
            <w:sz w:val="22"/>
            <w:szCs w:val="22"/>
            <w:rPrChange w:id="2504" w:author="Chen Liao" w:date="2021-03-29T18:57:00Z">
              <w:rPr>
                <w:color w:val="242021"/>
              </w:rPr>
            </w:rPrChange>
          </w:rPr>
          <w:delText>.</w:delText>
        </w:r>
        <w:r w:rsidR="00246F3D" w:rsidRPr="002B6EEC" w:rsidDel="00A34C01">
          <w:rPr>
            <w:color w:val="242021"/>
            <w:sz w:val="22"/>
            <w:szCs w:val="22"/>
            <w:rPrChange w:id="2505" w:author="Chen Liao" w:date="2021-03-29T18:57:00Z">
              <w:rPr>
                <w:color w:val="242021"/>
              </w:rPr>
            </w:rPrChange>
          </w:rPr>
          <w:delText xml:space="preserve"> Moreover, by overlaying biplots corresponding to the taxa that represent the most significant source of variation, we were able to explore the taxonomic factors driving clustering. </w:delText>
        </w:r>
        <w:r w:rsidR="00C31CA6" w:rsidRPr="002B6EEC" w:rsidDel="00A34C01">
          <w:rPr>
            <w:color w:val="242021"/>
            <w:sz w:val="22"/>
            <w:szCs w:val="22"/>
            <w:rPrChange w:id="2506" w:author="Chen Liao" w:date="2021-03-29T18:57:00Z">
              <w:rPr>
                <w:color w:val="242021"/>
              </w:rPr>
            </w:rPrChange>
          </w:rPr>
          <w:delText xml:space="preserve">Specifically, for the bedrail, </w:delText>
        </w:r>
        <w:r w:rsidR="00246F3D" w:rsidRPr="002B6EEC" w:rsidDel="00A34C01">
          <w:rPr>
            <w:color w:val="242021"/>
            <w:sz w:val="22"/>
            <w:szCs w:val="22"/>
            <w:rPrChange w:id="2507" w:author="Chen Liao" w:date="2021-03-29T18:57:00Z">
              <w:rPr>
                <w:color w:val="242021"/>
              </w:rPr>
            </w:rPrChange>
          </w:rPr>
          <w:delText xml:space="preserve">we observed that </w:delText>
        </w:r>
      </w:del>
      <w:del w:id="2508" w:author="Chen Liao" w:date="2021-03-14T09:54:00Z">
        <w:r w:rsidR="00E84558" w:rsidRPr="002B6EEC" w:rsidDel="006A7A4E">
          <w:rPr>
            <w:color w:val="242021"/>
            <w:sz w:val="22"/>
            <w:szCs w:val="22"/>
            <w:rPrChange w:id="2509" w:author="Chen Liao" w:date="2021-03-29T18:57:00Z">
              <w:rPr>
                <w:color w:val="242021"/>
              </w:rPr>
            </w:rPrChange>
          </w:rPr>
          <w:delText>Shanghai mice were outlying due to the abs</w:delText>
        </w:r>
        <w:r w:rsidR="006C24EF" w:rsidRPr="002B6EEC" w:rsidDel="006A7A4E">
          <w:rPr>
            <w:color w:val="242021"/>
            <w:sz w:val="22"/>
            <w:szCs w:val="22"/>
            <w:rPrChange w:id="2510" w:author="Chen Liao" w:date="2021-03-29T18:57:00Z">
              <w:rPr>
                <w:color w:val="242021"/>
              </w:rPr>
            </w:rPrChange>
          </w:rPr>
          <w:delText>ence</w:delText>
        </w:r>
        <w:r w:rsidR="00E84558" w:rsidRPr="002B6EEC" w:rsidDel="006A7A4E">
          <w:rPr>
            <w:color w:val="242021"/>
            <w:sz w:val="22"/>
            <w:szCs w:val="22"/>
            <w:rPrChange w:id="2511" w:author="Chen Liao" w:date="2021-03-29T18:57:00Z">
              <w:rPr>
                <w:color w:val="242021"/>
              </w:rPr>
            </w:rPrChange>
          </w:rPr>
          <w:delText xml:space="preserve"> of </w:delText>
        </w:r>
        <w:r w:rsidR="00505CED" w:rsidRPr="002B6EEC" w:rsidDel="006A7A4E">
          <w:rPr>
            <w:color w:val="242021"/>
            <w:sz w:val="22"/>
            <w:szCs w:val="22"/>
            <w:rPrChange w:id="2512" w:author="Chen Liao" w:date="2021-03-29T18:57:00Z">
              <w:rPr>
                <w:color w:val="242021"/>
              </w:rPr>
            </w:rPrChange>
          </w:rPr>
          <w:delText xml:space="preserve">several </w:delText>
        </w:r>
        <w:r w:rsidR="00E84558" w:rsidRPr="002B6EEC" w:rsidDel="006A7A4E">
          <w:rPr>
            <w:color w:val="242021"/>
            <w:sz w:val="22"/>
            <w:szCs w:val="22"/>
            <w:rPrChange w:id="2513" w:author="Chen Liao" w:date="2021-03-29T18:57:00Z">
              <w:rPr>
                <w:color w:val="242021"/>
              </w:rPr>
            </w:rPrChange>
          </w:rPr>
          <w:delText>commensal microb</w:delText>
        </w:r>
        <w:r w:rsidR="006C24EF" w:rsidRPr="002B6EEC" w:rsidDel="006A7A4E">
          <w:rPr>
            <w:color w:val="242021"/>
            <w:sz w:val="22"/>
            <w:szCs w:val="22"/>
            <w:rPrChange w:id="2514" w:author="Chen Liao" w:date="2021-03-29T18:57:00Z">
              <w:rPr>
                <w:color w:val="242021"/>
              </w:rPr>
            </w:rPrChange>
          </w:rPr>
          <w:delText xml:space="preserve">es </w:delText>
        </w:r>
        <w:r w:rsidR="00505CED" w:rsidRPr="002B6EEC" w:rsidDel="006A7A4E">
          <w:rPr>
            <w:color w:val="242021"/>
            <w:sz w:val="22"/>
            <w:szCs w:val="22"/>
            <w:rPrChange w:id="2515" w:author="Chen Liao" w:date="2021-03-29T18:57:00Z">
              <w:rPr>
                <w:color w:val="242021"/>
              </w:rPr>
            </w:rPrChange>
          </w:rPr>
          <w:delText xml:space="preserve">including </w:delText>
        </w:r>
        <w:r w:rsidR="00B12B3C" w:rsidRPr="002B6EEC" w:rsidDel="006A7A4E">
          <w:rPr>
            <w:i/>
            <w:iCs/>
            <w:sz w:val="22"/>
            <w:szCs w:val="22"/>
            <w:shd w:val="clear" w:color="auto" w:fill="FFFFFF"/>
            <w:rPrChange w:id="2516" w:author="Chen Liao" w:date="2021-03-29T18:57:00Z">
              <w:rPr>
                <w:i/>
                <w:iCs/>
                <w:sz w:val="22"/>
                <w:shd w:val="clear" w:color="auto" w:fill="FFFFFF"/>
              </w:rPr>
            </w:rPrChange>
          </w:rPr>
          <w:delText>Muribaculaceae</w:delText>
        </w:r>
        <w:r w:rsidR="00C31CA6" w:rsidRPr="002B6EEC" w:rsidDel="006A7A4E">
          <w:rPr>
            <w:sz w:val="22"/>
            <w:szCs w:val="22"/>
            <w:shd w:val="clear" w:color="auto" w:fill="FFFFFF"/>
            <w:rPrChange w:id="2517" w:author="Chen Liao" w:date="2021-03-29T18:57:00Z">
              <w:rPr>
                <w:sz w:val="22"/>
                <w:shd w:val="clear" w:color="auto" w:fill="FFFFFF"/>
              </w:rPr>
            </w:rPrChange>
          </w:rPr>
          <w:delText xml:space="preserve"> and</w:delText>
        </w:r>
        <w:r w:rsidR="00505CED" w:rsidRPr="002B6EEC" w:rsidDel="006A7A4E">
          <w:rPr>
            <w:sz w:val="22"/>
            <w:szCs w:val="22"/>
            <w:shd w:val="clear" w:color="auto" w:fill="FFFFFF"/>
            <w:rPrChange w:id="2518" w:author="Chen Liao" w:date="2021-03-29T18:57:00Z">
              <w:rPr>
                <w:sz w:val="22"/>
                <w:shd w:val="clear" w:color="auto" w:fill="FFFFFF"/>
              </w:rPr>
            </w:rPrChange>
          </w:rPr>
          <w:delText xml:space="preserve"> </w:delText>
        </w:r>
        <w:r w:rsidR="00505CED" w:rsidRPr="002B6EEC" w:rsidDel="006A7A4E">
          <w:rPr>
            <w:i/>
            <w:iCs/>
            <w:sz w:val="22"/>
            <w:szCs w:val="22"/>
            <w:shd w:val="clear" w:color="auto" w:fill="FFFFFF"/>
            <w:rPrChange w:id="2519" w:author="Chen Liao" w:date="2021-03-29T18:57:00Z">
              <w:rPr>
                <w:i/>
                <w:iCs/>
                <w:sz w:val="22"/>
                <w:shd w:val="clear" w:color="auto" w:fill="FFFFFF"/>
              </w:rPr>
            </w:rPrChange>
          </w:rPr>
          <w:delText>Helicobacter ganmani</w:delText>
        </w:r>
        <w:r w:rsidR="00246F3D" w:rsidRPr="002B6EEC" w:rsidDel="006A7A4E">
          <w:rPr>
            <w:color w:val="242021"/>
            <w:sz w:val="22"/>
            <w:szCs w:val="22"/>
            <w:rPrChange w:id="2520" w:author="Chen Liao" w:date="2021-03-29T18:57:00Z">
              <w:rPr>
                <w:color w:val="242021"/>
              </w:rPr>
            </w:rPrChange>
          </w:rPr>
          <w:delText xml:space="preserve">. </w:delText>
        </w:r>
      </w:del>
    </w:p>
    <w:p w14:paraId="3A488C31" w14:textId="0C3718CF" w:rsidR="0076252A" w:rsidRPr="002B6EEC" w:rsidRDefault="0076252A" w:rsidP="001C05C3">
      <w:pPr>
        <w:jc w:val="both"/>
        <w:rPr>
          <w:ins w:id="2521" w:author="Chen Liao" w:date="2021-03-26T17:48:00Z"/>
          <w:color w:val="000000"/>
          <w:sz w:val="22"/>
          <w:szCs w:val="22"/>
          <w:rPrChange w:id="2522" w:author="Chen Liao" w:date="2021-03-29T18:57:00Z">
            <w:rPr>
              <w:ins w:id="2523" w:author="Chen Liao" w:date="2021-03-26T17:48:00Z"/>
              <w:color w:val="000000"/>
            </w:rPr>
          </w:rPrChange>
        </w:rPr>
        <w:pPrChange w:id="2524" w:author="Chen Liao" w:date="2021-03-27T07:53:00Z">
          <w:pPr>
            <w:ind w:firstLineChars="100" w:firstLine="240"/>
            <w:jc w:val="both"/>
          </w:pPr>
        </w:pPrChange>
      </w:pPr>
    </w:p>
    <w:p w14:paraId="57136324" w14:textId="64F39720" w:rsidR="00C9657D" w:rsidRPr="002B6EEC" w:rsidRDefault="00C9657D" w:rsidP="00C3619E">
      <w:pPr>
        <w:jc w:val="both"/>
        <w:rPr>
          <w:sz w:val="22"/>
          <w:szCs w:val="22"/>
          <w:rPrChange w:id="2525" w:author="Chen Liao" w:date="2021-03-29T18:57:00Z">
            <w:rPr>
              <w:sz w:val="20"/>
              <w:szCs w:val="20"/>
            </w:rPr>
          </w:rPrChange>
        </w:rPr>
      </w:pPr>
    </w:p>
    <w:p w14:paraId="514C53D7" w14:textId="7B994FB3" w:rsidR="00387BA9" w:rsidRPr="002B6EEC" w:rsidRDefault="0067604A" w:rsidP="007A0437">
      <w:pPr>
        <w:jc w:val="center"/>
        <w:rPr>
          <w:sz w:val="22"/>
          <w:szCs w:val="22"/>
          <w:rPrChange w:id="2526" w:author="Chen Liao" w:date="2021-03-29T18:57:00Z">
            <w:rPr>
              <w:sz w:val="20"/>
              <w:szCs w:val="20"/>
            </w:rPr>
          </w:rPrChange>
        </w:rPr>
        <w:pPrChange w:id="2527" w:author="Chen Liao" w:date="2021-03-27T08:07:00Z">
          <w:pPr>
            <w:jc w:val="center"/>
          </w:pPr>
        </w:pPrChange>
      </w:pPr>
      <w:ins w:id="2528" w:author="Chen Liao" w:date="2021-03-14T11:50:00Z">
        <w:r w:rsidRPr="002B6EEC">
          <w:rPr>
            <w:noProof/>
            <w:sz w:val="22"/>
            <w:szCs w:val="22"/>
            <w:rPrChange w:id="2529" w:author="Chen Liao" w:date="2021-03-29T18:57:00Z">
              <w:rPr>
                <w:noProof/>
              </w:rPr>
            </w:rPrChange>
          </w:rPr>
          <w:drawing>
            <wp:inline distT="0" distB="0" distL="0" distR="0" wp14:anchorId="515325BE" wp14:editId="1C916D25">
              <wp:extent cx="5077838" cy="3408898"/>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07123" cy="3428558"/>
                      </a:xfrm>
                      <a:prstGeom prst="rect">
                        <a:avLst/>
                      </a:prstGeom>
                    </pic:spPr>
                  </pic:pic>
                </a:graphicData>
              </a:graphic>
            </wp:inline>
          </w:drawing>
        </w:r>
      </w:ins>
    </w:p>
    <w:p w14:paraId="2F634C79" w14:textId="77777777" w:rsidR="00F37203" w:rsidRPr="002B6EEC" w:rsidRDefault="00F37203" w:rsidP="00C3619E">
      <w:pPr>
        <w:jc w:val="both"/>
        <w:rPr>
          <w:sz w:val="22"/>
          <w:szCs w:val="22"/>
          <w:rPrChange w:id="2530" w:author="Chen Liao" w:date="2021-03-29T18:57:00Z">
            <w:rPr>
              <w:sz w:val="20"/>
              <w:szCs w:val="20"/>
            </w:rPr>
          </w:rPrChange>
        </w:rPr>
      </w:pPr>
    </w:p>
    <w:p w14:paraId="22F529AF" w14:textId="7DD0C905" w:rsidR="0062642F" w:rsidRPr="002B6EEC" w:rsidDel="0062642F" w:rsidRDefault="00C9657D">
      <w:pPr>
        <w:pStyle w:val="paragraph"/>
        <w:spacing w:before="0" w:beforeAutospacing="0" w:after="0" w:afterAutospacing="0"/>
        <w:jc w:val="both"/>
        <w:rPr>
          <w:del w:id="2531" w:author="Chen Liao" w:date="2021-03-14T11:54:00Z"/>
          <w:moveTo w:id="2532" w:author="Chen Liao" w:date="2021-03-14T11:54:00Z"/>
          <w:rFonts w:ascii="Times New Roman" w:hAnsi="Times New Roman" w:cs="Times New Roman"/>
          <w:b/>
          <w:bCs/>
          <w:sz w:val="20"/>
          <w:szCs w:val="20"/>
          <w:rPrChange w:id="2533" w:author="Chen Liao" w:date="2021-03-29T18:57:00Z">
            <w:rPr>
              <w:del w:id="2534" w:author="Chen Liao" w:date="2021-03-14T11:54:00Z"/>
              <w:moveTo w:id="2535" w:author="Chen Liao" w:date="2021-03-14T11:54:00Z"/>
              <w:rFonts w:ascii="Times New Roman" w:hAnsi="Times New Roman" w:cs="Times New Roman"/>
            </w:rPr>
          </w:rPrChange>
        </w:rPr>
      </w:pPr>
      <w:r w:rsidRPr="002B6EEC">
        <w:rPr>
          <w:rFonts w:ascii="Times New Roman" w:hAnsi="Times New Roman" w:cs="Times New Roman"/>
          <w:b/>
          <w:bCs/>
          <w:sz w:val="20"/>
          <w:szCs w:val="20"/>
          <w:rPrChange w:id="2536" w:author="Chen Liao" w:date="2021-03-29T18:57:00Z">
            <w:rPr>
              <w:b/>
              <w:bCs/>
              <w:color w:val="242021"/>
              <w:sz w:val="20"/>
              <w:szCs w:val="20"/>
            </w:rPr>
          </w:rPrChange>
        </w:rPr>
        <w:t>Figure 1.</w:t>
      </w:r>
      <w:r w:rsidRPr="002B6EEC">
        <w:rPr>
          <w:rFonts w:ascii="Times New Roman" w:hAnsi="Times New Roman" w:cs="Times New Roman"/>
          <w:b/>
          <w:bCs/>
          <w:sz w:val="20"/>
          <w:szCs w:val="20"/>
          <w:rPrChange w:id="2537" w:author="Chen Liao" w:date="2021-03-29T18:57:00Z">
            <w:rPr>
              <w:color w:val="242021"/>
              <w:sz w:val="20"/>
              <w:szCs w:val="20"/>
            </w:rPr>
          </w:rPrChange>
        </w:rPr>
        <w:t xml:space="preserve"> </w:t>
      </w:r>
      <w:r w:rsidRPr="002B6EEC">
        <w:rPr>
          <w:rFonts w:ascii="Times New Roman" w:hAnsi="Times New Roman" w:cs="Times New Roman"/>
          <w:b/>
          <w:bCs/>
          <w:sz w:val="20"/>
          <w:szCs w:val="20"/>
          <w:rPrChange w:id="2538" w:author="Chen Liao" w:date="2021-03-29T18:57:00Z">
            <w:rPr>
              <w:b/>
              <w:bCs/>
              <w:color w:val="242021"/>
              <w:sz w:val="20"/>
              <w:szCs w:val="20"/>
              <w:highlight w:val="yellow"/>
            </w:rPr>
          </w:rPrChange>
        </w:rPr>
        <w:t xml:space="preserve">Experimental design and </w:t>
      </w:r>
      <w:r w:rsidR="007E4291" w:rsidRPr="002B6EEC">
        <w:rPr>
          <w:rFonts w:ascii="Times New Roman" w:hAnsi="Times New Roman" w:cs="Times New Roman"/>
          <w:b/>
          <w:bCs/>
          <w:sz w:val="20"/>
          <w:szCs w:val="20"/>
          <w:rPrChange w:id="2539" w:author="Chen Liao" w:date="2021-03-29T18:57:00Z">
            <w:rPr>
              <w:b/>
              <w:bCs/>
              <w:color w:val="242021"/>
              <w:sz w:val="20"/>
              <w:szCs w:val="20"/>
              <w:highlight w:val="yellow"/>
            </w:rPr>
          </w:rPrChange>
        </w:rPr>
        <w:t>computational</w:t>
      </w:r>
      <w:r w:rsidRPr="002B6EEC">
        <w:rPr>
          <w:rFonts w:ascii="Times New Roman" w:hAnsi="Times New Roman" w:cs="Times New Roman"/>
          <w:b/>
          <w:bCs/>
          <w:sz w:val="20"/>
          <w:szCs w:val="20"/>
          <w:rPrChange w:id="2540" w:author="Chen Liao" w:date="2021-03-29T18:57:00Z">
            <w:rPr>
              <w:b/>
              <w:bCs/>
              <w:color w:val="242021"/>
              <w:sz w:val="20"/>
              <w:szCs w:val="20"/>
              <w:highlight w:val="yellow"/>
            </w:rPr>
          </w:rPrChange>
        </w:rPr>
        <w:t xml:space="preserve"> framework </w:t>
      </w:r>
      <w:r w:rsidR="00F73798" w:rsidRPr="002B6EEC">
        <w:rPr>
          <w:rFonts w:ascii="Times New Roman" w:hAnsi="Times New Roman" w:cs="Times New Roman"/>
          <w:b/>
          <w:bCs/>
          <w:sz w:val="20"/>
          <w:szCs w:val="20"/>
          <w:rPrChange w:id="2541" w:author="Chen Liao" w:date="2021-03-29T18:57:00Z">
            <w:rPr>
              <w:b/>
              <w:bCs/>
              <w:color w:val="242021"/>
              <w:sz w:val="20"/>
              <w:szCs w:val="20"/>
            </w:rPr>
          </w:rPrChange>
        </w:rPr>
        <w:t xml:space="preserve">for </w:t>
      </w:r>
      <w:r w:rsidR="00D54857" w:rsidRPr="002B6EEC">
        <w:rPr>
          <w:rFonts w:ascii="Times New Roman" w:hAnsi="Times New Roman" w:cs="Times New Roman"/>
          <w:b/>
          <w:bCs/>
          <w:sz w:val="20"/>
          <w:szCs w:val="20"/>
          <w:rPrChange w:id="2542" w:author="Chen Liao" w:date="2021-03-29T18:57:00Z">
            <w:rPr>
              <w:b/>
              <w:bCs/>
              <w:color w:val="242021"/>
              <w:sz w:val="20"/>
              <w:szCs w:val="20"/>
            </w:rPr>
          </w:rPrChange>
        </w:rPr>
        <w:t>this</w:t>
      </w:r>
      <w:r w:rsidR="00F73798" w:rsidRPr="002B6EEC">
        <w:rPr>
          <w:rFonts w:ascii="Times New Roman" w:hAnsi="Times New Roman" w:cs="Times New Roman"/>
          <w:b/>
          <w:bCs/>
          <w:sz w:val="20"/>
          <w:szCs w:val="20"/>
          <w:rPrChange w:id="2543" w:author="Chen Liao" w:date="2021-03-29T18:57:00Z">
            <w:rPr>
              <w:b/>
              <w:bCs/>
              <w:color w:val="242021"/>
              <w:sz w:val="20"/>
              <w:szCs w:val="20"/>
            </w:rPr>
          </w:rPrChange>
        </w:rPr>
        <w:t xml:space="preserve"> study</w:t>
      </w:r>
      <w:r w:rsidRPr="002B6EEC">
        <w:rPr>
          <w:rFonts w:ascii="Times New Roman" w:hAnsi="Times New Roman" w:cs="Times New Roman"/>
          <w:b/>
          <w:bCs/>
          <w:sz w:val="20"/>
          <w:szCs w:val="20"/>
          <w:rPrChange w:id="2544" w:author="Chen Liao" w:date="2021-03-29T18:57:00Z">
            <w:rPr>
              <w:b/>
              <w:bCs/>
              <w:color w:val="242021"/>
              <w:sz w:val="20"/>
              <w:szCs w:val="20"/>
            </w:rPr>
          </w:rPrChange>
        </w:rPr>
        <w:t>.</w:t>
      </w:r>
      <w:r w:rsidR="007155CD" w:rsidRPr="002B6EEC">
        <w:rPr>
          <w:rFonts w:ascii="Times New Roman" w:hAnsi="Times New Roman" w:cs="Times New Roman"/>
          <w:sz w:val="20"/>
          <w:szCs w:val="20"/>
          <w:rPrChange w:id="2545" w:author="Chen Liao" w:date="2021-03-29T18:57:00Z">
            <w:rPr>
              <w:b/>
              <w:bCs/>
              <w:color w:val="242021"/>
              <w:sz w:val="20"/>
              <w:szCs w:val="20"/>
            </w:rPr>
          </w:rPrChange>
        </w:rPr>
        <w:t xml:space="preserve"> </w:t>
      </w:r>
      <w:r w:rsidRPr="002B6EEC">
        <w:rPr>
          <w:rFonts w:ascii="Times New Roman" w:hAnsi="Times New Roman" w:cs="Times New Roman"/>
          <w:b/>
          <w:bCs/>
          <w:sz w:val="20"/>
          <w:szCs w:val="20"/>
          <w:rPrChange w:id="2546" w:author="Chen Liao" w:date="2021-03-29T18:57:00Z">
            <w:rPr>
              <w:b/>
              <w:bCs/>
              <w:sz w:val="20"/>
              <w:szCs w:val="20"/>
            </w:rPr>
          </w:rPrChange>
        </w:rPr>
        <w:t>A</w:t>
      </w:r>
      <w:r w:rsidR="003D5E87" w:rsidRPr="002B6EEC">
        <w:rPr>
          <w:rFonts w:ascii="Times New Roman" w:hAnsi="Times New Roman" w:cs="Times New Roman"/>
          <w:sz w:val="20"/>
          <w:szCs w:val="20"/>
          <w:rPrChange w:id="2547" w:author="Chen Liao" w:date="2021-03-29T18:57:00Z">
            <w:rPr>
              <w:b/>
              <w:bCs/>
              <w:sz w:val="20"/>
              <w:szCs w:val="20"/>
            </w:rPr>
          </w:rPrChange>
        </w:rPr>
        <w:t>.</w:t>
      </w:r>
      <w:r w:rsidR="007155CD" w:rsidRPr="002B6EEC">
        <w:rPr>
          <w:rFonts w:ascii="Times New Roman" w:hAnsi="Times New Roman" w:cs="Times New Roman"/>
          <w:sz w:val="20"/>
          <w:szCs w:val="20"/>
          <w:rPrChange w:id="2548" w:author="Chen Liao" w:date="2021-03-29T18:57:00Z">
            <w:rPr>
              <w:sz w:val="20"/>
              <w:szCs w:val="20"/>
            </w:rPr>
          </w:rPrChange>
        </w:rPr>
        <w:t xml:space="preserve"> </w:t>
      </w:r>
      <w:r w:rsidR="00E374A1" w:rsidRPr="002B6EEC">
        <w:rPr>
          <w:rFonts w:ascii="Times New Roman" w:hAnsi="Times New Roman" w:cs="Times New Roman"/>
          <w:sz w:val="20"/>
          <w:szCs w:val="20"/>
          <w:rPrChange w:id="2549" w:author="Chen Liao" w:date="2021-03-29T18:57:00Z">
            <w:rPr>
              <w:sz w:val="20"/>
              <w:szCs w:val="20"/>
            </w:rPr>
          </w:rPrChange>
        </w:rPr>
        <w:t>Schematics</w:t>
      </w:r>
      <w:r w:rsidRPr="002B6EEC">
        <w:rPr>
          <w:rFonts w:ascii="Times New Roman" w:hAnsi="Times New Roman" w:cs="Times New Roman"/>
          <w:sz w:val="20"/>
          <w:szCs w:val="20"/>
          <w:rPrChange w:id="2550" w:author="Chen Liao" w:date="2021-03-29T18:57:00Z">
            <w:rPr>
              <w:sz w:val="20"/>
              <w:szCs w:val="20"/>
            </w:rPr>
          </w:rPrChange>
        </w:rPr>
        <w:t xml:space="preserve"> of </w:t>
      </w:r>
      <w:r w:rsidR="00EA0F85" w:rsidRPr="002B6EEC">
        <w:rPr>
          <w:rFonts w:ascii="Times New Roman" w:hAnsi="Times New Roman" w:cs="Times New Roman"/>
          <w:sz w:val="20"/>
          <w:szCs w:val="20"/>
          <w:rPrChange w:id="2551" w:author="Chen Liao" w:date="2021-03-29T18:57:00Z">
            <w:rPr>
              <w:sz w:val="20"/>
              <w:szCs w:val="20"/>
            </w:rPr>
          </w:rPrChange>
        </w:rPr>
        <w:t>the experiments performed on a mouse model</w:t>
      </w:r>
      <w:r w:rsidRPr="002B6EEC">
        <w:rPr>
          <w:rFonts w:ascii="Times New Roman" w:hAnsi="Times New Roman" w:cs="Times New Roman"/>
          <w:sz w:val="20"/>
          <w:szCs w:val="20"/>
          <w:rPrChange w:id="2552" w:author="Chen Liao" w:date="2021-03-29T18:57:00Z">
            <w:rPr>
              <w:sz w:val="20"/>
              <w:szCs w:val="20"/>
            </w:rPr>
          </w:rPrChange>
        </w:rPr>
        <w:t xml:space="preserve">. </w:t>
      </w:r>
      <w:r w:rsidR="00956185" w:rsidRPr="002B6EEC">
        <w:rPr>
          <w:rFonts w:ascii="Times New Roman" w:hAnsi="Times New Roman" w:cs="Times New Roman"/>
          <w:sz w:val="20"/>
          <w:szCs w:val="20"/>
          <w:rPrChange w:id="2553" w:author="Chen Liao" w:date="2021-03-29T18:57:00Z">
            <w:rPr>
              <w:sz w:val="20"/>
              <w:szCs w:val="20"/>
            </w:rPr>
          </w:rPrChange>
        </w:rPr>
        <w:t xml:space="preserve">Gray </w:t>
      </w:r>
      <w:r w:rsidR="00AE7BC2" w:rsidRPr="002B6EEC">
        <w:rPr>
          <w:rFonts w:ascii="Times New Roman" w:hAnsi="Times New Roman" w:cs="Times New Roman"/>
          <w:sz w:val="20"/>
          <w:szCs w:val="20"/>
          <w:rPrChange w:id="2554" w:author="Chen Liao" w:date="2021-03-29T18:57:00Z">
            <w:rPr>
              <w:sz w:val="20"/>
              <w:szCs w:val="20"/>
            </w:rPr>
          </w:rPrChange>
        </w:rPr>
        <w:t>dots</w:t>
      </w:r>
      <w:r w:rsidRPr="002B6EEC">
        <w:rPr>
          <w:rFonts w:ascii="Times New Roman" w:hAnsi="Times New Roman" w:cs="Times New Roman"/>
          <w:sz w:val="20"/>
          <w:szCs w:val="20"/>
          <w:rPrChange w:id="2555" w:author="Chen Liao" w:date="2021-03-29T18:57:00Z">
            <w:rPr>
              <w:sz w:val="20"/>
              <w:szCs w:val="20"/>
            </w:rPr>
          </w:rPrChange>
        </w:rPr>
        <w:t xml:space="preserve"> indicate the days on which longitudinal fecal samples, microbiome </w:t>
      </w:r>
      <w:r w:rsidR="00590DA8" w:rsidRPr="002B6EEC">
        <w:rPr>
          <w:rFonts w:ascii="Times New Roman" w:hAnsi="Times New Roman" w:cs="Times New Roman"/>
          <w:sz w:val="20"/>
          <w:szCs w:val="20"/>
          <w:rPrChange w:id="2556" w:author="Chen Liao" w:date="2021-03-29T18:57:00Z">
            <w:rPr>
              <w:sz w:val="20"/>
              <w:szCs w:val="20"/>
            </w:rPr>
          </w:rPrChange>
        </w:rPr>
        <w:t>and metabolomics data</w:t>
      </w:r>
      <w:r w:rsidR="00F37203" w:rsidRPr="002B6EEC">
        <w:rPr>
          <w:rFonts w:ascii="Times New Roman" w:hAnsi="Times New Roman" w:cs="Times New Roman"/>
          <w:sz w:val="20"/>
          <w:szCs w:val="20"/>
          <w:rPrChange w:id="2557" w:author="Chen Liao" w:date="2021-03-29T18:57:00Z">
            <w:rPr>
              <w:sz w:val="20"/>
              <w:szCs w:val="20"/>
            </w:rPr>
          </w:rPrChange>
        </w:rPr>
        <w:t xml:space="preserve"> </w:t>
      </w:r>
      <w:r w:rsidRPr="002B6EEC">
        <w:rPr>
          <w:rFonts w:ascii="Times New Roman" w:hAnsi="Times New Roman" w:cs="Times New Roman"/>
          <w:sz w:val="20"/>
          <w:szCs w:val="20"/>
          <w:rPrChange w:id="2558" w:author="Chen Liao" w:date="2021-03-29T18:57:00Z">
            <w:rPr>
              <w:sz w:val="20"/>
              <w:szCs w:val="20"/>
            </w:rPr>
          </w:rPrChange>
        </w:rPr>
        <w:t>were collected.</w:t>
      </w:r>
      <w:r w:rsidR="007155CD" w:rsidRPr="002B6EEC">
        <w:rPr>
          <w:rFonts w:ascii="Times New Roman" w:hAnsi="Times New Roman" w:cs="Times New Roman"/>
          <w:sz w:val="20"/>
          <w:szCs w:val="20"/>
          <w:rPrChange w:id="2559" w:author="Chen Liao" w:date="2021-03-29T18:57:00Z">
            <w:rPr>
              <w:sz w:val="20"/>
              <w:szCs w:val="20"/>
            </w:rPr>
          </w:rPrChange>
        </w:rPr>
        <w:t xml:space="preserve"> </w:t>
      </w:r>
      <w:r w:rsidR="00590DA8" w:rsidRPr="002B6EEC">
        <w:rPr>
          <w:rFonts w:ascii="Times New Roman" w:hAnsi="Times New Roman" w:cs="Times New Roman"/>
          <w:sz w:val="20"/>
          <w:szCs w:val="20"/>
          <w:rPrChange w:id="2560" w:author="Chen Liao" w:date="2021-03-29T18:57:00Z">
            <w:rPr>
              <w:sz w:val="20"/>
              <w:szCs w:val="20"/>
            </w:rPr>
          </w:rPrChange>
        </w:rPr>
        <w:t xml:space="preserve">SCFA: short-chain fatty acid. </w:t>
      </w:r>
      <w:r w:rsidR="004B615C" w:rsidRPr="002B6EEC">
        <w:rPr>
          <w:rFonts w:ascii="Times New Roman" w:hAnsi="Times New Roman" w:cs="Times New Roman"/>
          <w:b/>
          <w:bCs/>
          <w:sz w:val="20"/>
          <w:szCs w:val="20"/>
          <w:rPrChange w:id="2561" w:author="Chen Liao" w:date="2021-03-29T18:57:00Z">
            <w:rPr>
              <w:b/>
              <w:bCs/>
              <w:sz w:val="20"/>
              <w:szCs w:val="20"/>
            </w:rPr>
          </w:rPrChange>
        </w:rPr>
        <w:t>B</w:t>
      </w:r>
      <w:r w:rsidR="004B615C" w:rsidRPr="002B6EEC">
        <w:rPr>
          <w:rFonts w:ascii="Times New Roman" w:hAnsi="Times New Roman" w:cs="Times New Roman"/>
          <w:sz w:val="20"/>
          <w:szCs w:val="20"/>
          <w:rPrChange w:id="2562" w:author="Chen Liao" w:date="2021-03-29T18:57:00Z">
            <w:rPr>
              <w:b/>
              <w:bCs/>
              <w:sz w:val="20"/>
              <w:szCs w:val="20"/>
            </w:rPr>
          </w:rPrChange>
        </w:rPr>
        <w:t>.</w:t>
      </w:r>
      <w:r w:rsidR="004B615C" w:rsidRPr="002B6EEC">
        <w:rPr>
          <w:rFonts w:ascii="Times New Roman" w:hAnsi="Times New Roman" w:cs="Times New Roman"/>
          <w:sz w:val="20"/>
          <w:szCs w:val="20"/>
          <w:rPrChange w:id="2563" w:author="Chen Liao" w:date="2021-03-29T18:57:00Z">
            <w:rPr>
              <w:sz w:val="20"/>
              <w:szCs w:val="20"/>
            </w:rPr>
          </w:rPrChange>
        </w:rPr>
        <w:t xml:space="preserve"> </w:t>
      </w:r>
      <w:r w:rsidR="00E374A1" w:rsidRPr="002B6EEC">
        <w:rPr>
          <w:rFonts w:ascii="Times New Roman" w:hAnsi="Times New Roman" w:cs="Times New Roman"/>
          <w:sz w:val="20"/>
          <w:szCs w:val="20"/>
          <w:rPrChange w:id="2564" w:author="Chen Liao" w:date="2021-03-29T18:57:00Z">
            <w:rPr>
              <w:sz w:val="20"/>
              <w:szCs w:val="20"/>
            </w:rPr>
          </w:rPrChange>
        </w:rPr>
        <w:t>An ec</w:t>
      </w:r>
      <w:r w:rsidR="00273227" w:rsidRPr="002B6EEC">
        <w:rPr>
          <w:rFonts w:ascii="Times New Roman" w:hAnsi="Times New Roman" w:cs="Times New Roman"/>
          <w:sz w:val="20"/>
          <w:szCs w:val="20"/>
          <w:rPrChange w:id="2565" w:author="Chen Liao" w:date="2021-03-29T18:57:00Z">
            <w:rPr>
              <w:sz w:val="20"/>
              <w:szCs w:val="20"/>
            </w:rPr>
          </w:rPrChange>
        </w:rPr>
        <w:t xml:space="preserve">ology-centric </w:t>
      </w:r>
      <w:r w:rsidR="00E374A1" w:rsidRPr="002B6EEC">
        <w:rPr>
          <w:rFonts w:ascii="Times New Roman" w:hAnsi="Times New Roman" w:cs="Times New Roman"/>
          <w:sz w:val="20"/>
          <w:szCs w:val="20"/>
          <w:rPrChange w:id="2566" w:author="Chen Liao" w:date="2021-03-29T18:57:00Z">
            <w:rPr>
              <w:sz w:val="20"/>
              <w:szCs w:val="20"/>
            </w:rPr>
          </w:rPrChange>
        </w:rPr>
        <w:t xml:space="preserve">view of </w:t>
      </w:r>
      <w:r w:rsidR="008C6BE1" w:rsidRPr="002B6EEC">
        <w:rPr>
          <w:rFonts w:ascii="Times New Roman" w:hAnsi="Times New Roman" w:cs="Times New Roman"/>
          <w:sz w:val="20"/>
          <w:szCs w:val="20"/>
          <w:rPrChange w:id="2567" w:author="Chen Liao" w:date="2021-03-29T18:57:00Z">
            <w:rPr>
              <w:sz w:val="20"/>
              <w:szCs w:val="20"/>
            </w:rPr>
          </w:rPrChange>
        </w:rPr>
        <w:t xml:space="preserve">baseline-dependent dynamical fiber responses. </w:t>
      </w:r>
      <w:r w:rsidR="004B615C" w:rsidRPr="002B6EEC">
        <w:rPr>
          <w:rFonts w:ascii="Times New Roman" w:hAnsi="Times New Roman" w:cs="Times New Roman"/>
          <w:sz w:val="20"/>
          <w:szCs w:val="20"/>
          <w:rPrChange w:id="2568" w:author="Chen Liao" w:date="2021-03-29T18:57:00Z">
            <w:rPr>
              <w:sz w:val="20"/>
              <w:szCs w:val="20"/>
            </w:rPr>
          </w:rPrChange>
        </w:rPr>
        <w:t xml:space="preserve">We used </w:t>
      </w:r>
      <w:r w:rsidR="008E7FFD" w:rsidRPr="002B6EEC">
        <w:rPr>
          <w:rFonts w:ascii="Times New Roman" w:hAnsi="Times New Roman" w:cs="Times New Roman"/>
          <w:sz w:val="20"/>
          <w:szCs w:val="20"/>
          <w:rPrChange w:id="2569" w:author="Chen Liao" w:date="2021-03-29T18:57:00Z">
            <w:rPr>
              <w:sz w:val="20"/>
              <w:szCs w:val="20"/>
            </w:rPr>
          </w:rPrChange>
        </w:rPr>
        <w:t xml:space="preserve">mathematical </w:t>
      </w:r>
      <w:r w:rsidR="004B615C" w:rsidRPr="002B6EEC">
        <w:rPr>
          <w:rFonts w:ascii="Times New Roman" w:hAnsi="Times New Roman" w:cs="Times New Roman"/>
          <w:sz w:val="20"/>
          <w:szCs w:val="20"/>
          <w:rPrChange w:id="2570" w:author="Chen Liao" w:date="2021-03-29T18:57:00Z">
            <w:rPr>
              <w:sz w:val="20"/>
              <w:szCs w:val="20"/>
            </w:rPr>
          </w:rPrChange>
        </w:rPr>
        <w:t xml:space="preserve">modeling to infer </w:t>
      </w:r>
      <w:r w:rsidR="006147FA" w:rsidRPr="002B6EEC">
        <w:rPr>
          <w:rFonts w:ascii="Times New Roman" w:hAnsi="Times New Roman" w:cs="Times New Roman"/>
          <w:sz w:val="20"/>
          <w:szCs w:val="20"/>
          <w:rPrChange w:id="2571" w:author="Chen Liao" w:date="2021-03-29T18:57:00Z">
            <w:rPr>
              <w:sz w:val="20"/>
              <w:szCs w:val="20"/>
            </w:rPr>
          </w:rPrChange>
        </w:rPr>
        <w:t xml:space="preserve">ecological network under diet selection and </w:t>
      </w:r>
      <w:r w:rsidR="004B615C" w:rsidRPr="002B6EEC">
        <w:rPr>
          <w:rFonts w:ascii="Times New Roman" w:hAnsi="Times New Roman" w:cs="Times New Roman"/>
          <w:sz w:val="20"/>
          <w:szCs w:val="20"/>
          <w:rPrChange w:id="2572" w:author="Chen Liao" w:date="2021-03-29T18:57:00Z">
            <w:rPr>
              <w:sz w:val="20"/>
              <w:szCs w:val="20"/>
            </w:rPr>
          </w:rPrChange>
        </w:rPr>
        <w:t>key fiber responders</w:t>
      </w:r>
      <w:r w:rsidR="006147FA" w:rsidRPr="002B6EEC">
        <w:rPr>
          <w:rFonts w:ascii="Times New Roman" w:hAnsi="Times New Roman" w:cs="Times New Roman"/>
          <w:sz w:val="20"/>
          <w:szCs w:val="20"/>
          <w:rPrChange w:id="2573" w:author="Chen Liao" w:date="2021-03-29T18:57:00Z">
            <w:rPr>
              <w:sz w:val="20"/>
              <w:szCs w:val="20"/>
            </w:rPr>
          </w:rPrChange>
        </w:rPr>
        <w:t xml:space="preserve"> that determine baseline</w:t>
      </w:r>
      <w:r w:rsidR="00DE2F8A" w:rsidRPr="002B6EEC">
        <w:rPr>
          <w:rFonts w:ascii="Times New Roman" w:hAnsi="Times New Roman" w:cs="Times New Roman"/>
          <w:sz w:val="20"/>
          <w:szCs w:val="20"/>
          <w:rPrChange w:id="2574" w:author="Chen Liao" w:date="2021-03-29T18:57:00Z">
            <w:rPr>
              <w:sz w:val="20"/>
              <w:szCs w:val="20"/>
            </w:rPr>
          </w:rPrChange>
        </w:rPr>
        <w:t xml:space="preserve"> dependency</w:t>
      </w:r>
      <w:r w:rsidR="004B615C" w:rsidRPr="002B6EEC">
        <w:rPr>
          <w:rFonts w:ascii="Times New Roman" w:hAnsi="Times New Roman" w:cs="Times New Roman"/>
          <w:sz w:val="20"/>
          <w:szCs w:val="20"/>
          <w:rPrChange w:id="2575" w:author="Chen Liao" w:date="2021-03-29T18:57:00Z">
            <w:rPr>
              <w:sz w:val="20"/>
              <w:szCs w:val="20"/>
            </w:rPr>
          </w:rPrChange>
        </w:rPr>
        <w:t xml:space="preserve"> of both microbiome and SCFA</w:t>
      </w:r>
      <w:r w:rsidR="00DE2F8A" w:rsidRPr="002B6EEC">
        <w:rPr>
          <w:rFonts w:ascii="Times New Roman" w:hAnsi="Times New Roman" w:cs="Times New Roman"/>
          <w:sz w:val="20"/>
          <w:szCs w:val="20"/>
          <w:rPrChange w:id="2576" w:author="Chen Liao" w:date="2021-03-29T18:57:00Z">
            <w:rPr>
              <w:sz w:val="20"/>
              <w:szCs w:val="20"/>
            </w:rPr>
          </w:rPrChange>
        </w:rPr>
        <w:t xml:space="preserve"> </w:t>
      </w:r>
      <w:r w:rsidR="00EF1C35" w:rsidRPr="002B6EEC">
        <w:rPr>
          <w:rFonts w:ascii="Times New Roman" w:hAnsi="Times New Roman" w:cs="Times New Roman"/>
          <w:sz w:val="20"/>
          <w:szCs w:val="20"/>
          <w:rPrChange w:id="2577" w:author="Chen Liao" w:date="2021-03-29T18:57:00Z">
            <w:rPr>
              <w:sz w:val="20"/>
              <w:szCs w:val="20"/>
            </w:rPr>
          </w:rPrChange>
        </w:rPr>
        <w:t>dynamics</w:t>
      </w:r>
      <w:r w:rsidR="004B615C" w:rsidRPr="002B6EEC">
        <w:rPr>
          <w:rFonts w:ascii="Times New Roman" w:hAnsi="Times New Roman" w:cs="Times New Roman"/>
          <w:sz w:val="20"/>
          <w:szCs w:val="20"/>
          <w:rPrChange w:id="2578" w:author="Chen Liao" w:date="2021-03-29T18:57:00Z">
            <w:rPr>
              <w:sz w:val="20"/>
              <w:szCs w:val="20"/>
            </w:rPr>
          </w:rPrChange>
        </w:rPr>
        <w:t xml:space="preserve">. </w:t>
      </w:r>
      <w:moveFromRangeStart w:id="2579" w:author="Chen Liao" w:date="2021-03-14T11:50:00Z" w:name="move66615041"/>
      <w:moveFrom w:id="2580" w:author="Chen Liao" w:date="2021-03-14T11:50:00Z">
        <w:r w:rsidR="00D96FBF" w:rsidRPr="002B6EEC" w:rsidDel="00D740C1">
          <w:rPr>
            <w:rFonts w:ascii="Times New Roman" w:hAnsi="Times New Roman" w:cs="Times New Roman"/>
            <w:b/>
            <w:bCs/>
            <w:sz w:val="20"/>
            <w:szCs w:val="20"/>
            <w:rPrChange w:id="2581" w:author="Chen Liao" w:date="2021-03-29T18:57:00Z">
              <w:rPr>
                <w:b/>
                <w:bCs/>
                <w:color w:val="333333"/>
                <w:sz w:val="20"/>
                <w:szCs w:val="20"/>
                <w:shd w:val="clear" w:color="auto" w:fill="FFFFFF"/>
              </w:rPr>
            </w:rPrChange>
          </w:rPr>
          <w:t>C</w:t>
        </w:r>
        <w:r w:rsidR="003D5E87" w:rsidRPr="002B6EEC" w:rsidDel="00D740C1">
          <w:rPr>
            <w:rFonts w:ascii="Times New Roman" w:hAnsi="Times New Roman" w:cs="Times New Roman"/>
            <w:b/>
            <w:bCs/>
            <w:sz w:val="20"/>
            <w:szCs w:val="20"/>
            <w:rPrChange w:id="2582" w:author="Chen Liao" w:date="2021-03-29T18:57:00Z">
              <w:rPr>
                <w:b/>
                <w:bCs/>
                <w:color w:val="333333"/>
                <w:sz w:val="20"/>
                <w:szCs w:val="20"/>
                <w:shd w:val="clear" w:color="auto" w:fill="FFFFFF"/>
              </w:rPr>
            </w:rPrChange>
          </w:rPr>
          <w:t>.</w:t>
        </w:r>
        <w:r w:rsidR="00F7487F" w:rsidRPr="002B6EEC" w:rsidDel="00D740C1">
          <w:rPr>
            <w:rFonts w:ascii="Times New Roman" w:hAnsi="Times New Roman" w:cs="Times New Roman"/>
            <w:b/>
            <w:bCs/>
            <w:sz w:val="20"/>
            <w:szCs w:val="20"/>
            <w:rPrChange w:id="2583" w:author="Chen Liao" w:date="2021-03-29T18:57:00Z">
              <w:rPr>
                <w:b/>
                <w:bCs/>
                <w:color w:val="333333"/>
                <w:sz w:val="20"/>
                <w:szCs w:val="20"/>
                <w:shd w:val="clear" w:color="auto" w:fill="FFFFFF"/>
              </w:rPr>
            </w:rPrChange>
          </w:rPr>
          <w:t xml:space="preserve"> </w:t>
        </w:r>
        <w:bookmarkStart w:id="2584" w:name="OLE_LINK28"/>
        <w:bookmarkStart w:id="2585" w:name="OLE_LINK29"/>
        <w:r w:rsidR="00F7487F" w:rsidRPr="002B6EEC" w:rsidDel="00D740C1">
          <w:rPr>
            <w:rFonts w:ascii="Times New Roman" w:hAnsi="Times New Roman" w:cs="Times New Roman"/>
            <w:b/>
            <w:bCs/>
            <w:sz w:val="20"/>
            <w:szCs w:val="20"/>
            <w:rPrChange w:id="2586" w:author="Chen Liao" w:date="2021-03-29T18:57:00Z">
              <w:rPr>
                <w:color w:val="333333"/>
                <w:sz w:val="20"/>
                <w:szCs w:val="20"/>
                <w:shd w:val="clear" w:color="auto" w:fill="FFFFFF"/>
              </w:rPr>
            </w:rPrChange>
          </w:rPr>
          <w:t xml:space="preserve">Baseline gut microbiota composition of </w:t>
        </w:r>
        <w:r w:rsidR="00F7487F" w:rsidRPr="002B6EEC" w:rsidDel="00D740C1">
          <w:rPr>
            <w:rFonts w:ascii="Times New Roman" w:hAnsi="Times New Roman" w:cs="Times New Roman"/>
            <w:b/>
            <w:bCs/>
            <w:sz w:val="20"/>
            <w:szCs w:val="20"/>
            <w:rPrChange w:id="2587" w:author="Chen Liao" w:date="2021-03-29T18:57:00Z">
              <w:rPr>
                <w:color w:val="000000"/>
                <w:sz w:val="20"/>
                <w:szCs w:val="20"/>
                <w:shd w:val="clear" w:color="auto" w:fill="FFFFFF"/>
              </w:rPr>
            </w:rPrChange>
          </w:rPr>
          <w:t>i</w:t>
        </w:r>
        <w:r w:rsidR="00F7487F" w:rsidRPr="002B6EEC" w:rsidDel="00D740C1">
          <w:rPr>
            <w:rFonts w:ascii="Times New Roman" w:hAnsi="Times New Roman" w:cs="Times New Roman"/>
            <w:b/>
            <w:bCs/>
            <w:sz w:val="20"/>
            <w:szCs w:val="20"/>
            <w:rPrChange w:id="2588" w:author="Chen Liao" w:date="2021-03-29T18:57:00Z">
              <w:rPr>
                <w:color w:val="000000"/>
                <w:sz w:val="20"/>
                <w:szCs w:val="20"/>
              </w:rPr>
            </w:rPrChange>
          </w:rPr>
          <w:t xml:space="preserve">sogenic </w:t>
        </w:r>
        <w:r w:rsidR="00F7487F" w:rsidRPr="002B6EEC" w:rsidDel="00D740C1">
          <w:rPr>
            <w:rFonts w:ascii="Times New Roman" w:hAnsi="Times New Roman" w:cs="Times New Roman"/>
            <w:b/>
            <w:bCs/>
            <w:sz w:val="20"/>
            <w:szCs w:val="20"/>
            <w:rPrChange w:id="2589" w:author="Chen Liao" w:date="2021-03-29T18:57:00Z">
              <w:rPr>
                <w:color w:val="333333"/>
                <w:sz w:val="20"/>
                <w:szCs w:val="20"/>
                <w:shd w:val="clear" w:color="auto" w:fill="FFFFFF"/>
              </w:rPr>
            </w:rPrChange>
          </w:rPr>
          <w:t xml:space="preserve">mice </w:t>
        </w:r>
        <w:r w:rsidR="00F7487F" w:rsidRPr="002B6EEC" w:rsidDel="00D740C1">
          <w:rPr>
            <w:rFonts w:ascii="Times New Roman" w:hAnsi="Times New Roman" w:cs="Times New Roman"/>
            <w:b/>
            <w:bCs/>
            <w:sz w:val="20"/>
            <w:szCs w:val="20"/>
            <w:rPrChange w:id="2590" w:author="Chen Liao" w:date="2021-03-29T18:57:00Z">
              <w:rPr>
                <w:color w:val="000000"/>
                <w:sz w:val="20"/>
                <w:szCs w:val="20"/>
              </w:rPr>
            </w:rPrChange>
          </w:rPr>
          <w:t>purchased from four different vendors</w:t>
        </w:r>
        <w:r w:rsidR="0071697F" w:rsidRPr="002B6EEC" w:rsidDel="00D740C1">
          <w:rPr>
            <w:rFonts w:ascii="Times New Roman" w:hAnsi="Times New Roman" w:cs="Times New Roman"/>
            <w:b/>
            <w:bCs/>
            <w:sz w:val="20"/>
            <w:szCs w:val="20"/>
            <w:rPrChange w:id="2591" w:author="Chen Liao" w:date="2021-03-29T18:57:00Z">
              <w:rPr>
                <w:color w:val="333333"/>
                <w:sz w:val="20"/>
                <w:szCs w:val="20"/>
                <w:shd w:val="clear" w:color="auto" w:fill="FFFFFF"/>
              </w:rPr>
            </w:rPrChange>
          </w:rPr>
          <w:t>, labelled as Beijing, Guangdong, Hunan and Shanghai.</w:t>
        </w:r>
        <w:r w:rsidR="00F7487F" w:rsidRPr="002B6EEC" w:rsidDel="00D740C1">
          <w:rPr>
            <w:rFonts w:ascii="Times New Roman" w:hAnsi="Times New Roman" w:cs="Times New Roman"/>
            <w:b/>
            <w:bCs/>
            <w:sz w:val="20"/>
            <w:szCs w:val="20"/>
            <w:rPrChange w:id="2592" w:author="Chen Liao" w:date="2021-03-29T18:57:00Z">
              <w:rPr>
                <w:color w:val="333333"/>
                <w:sz w:val="20"/>
                <w:szCs w:val="20"/>
                <w:shd w:val="clear" w:color="auto" w:fill="FFFFFF"/>
              </w:rPr>
            </w:rPrChange>
          </w:rPr>
          <w:t xml:space="preserve"> </w:t>
        </w:r>
      </w:moveFrom>
      <w:moveFromRangeEnd w:id="2579"/>
      <w:del w:id="2593" w:author="Chen Liao" w:date="2021-03-14T11:50:00Z">
        <w:r w:rsidR="00D96FBF" w:rsidRPr="002B6EEC" w:rsidDel="00D740C1">
          <w:rPr>
            <w:rFonts w:ascii="Times New Roman" w:hAnsi="Times New Roman" w:cs="Times New Roman"/>
            <w:b/>
            <w:bCs/>
            <w:sz w:val="20"/>
            <w:szCs w:val="20"/>
            <w:rPrChange w:id="2594" w:author="Chen Liao" w:date="2021-03-29T18:57:00Z">
              <w:rPr>
                <w:b/>
                <w:bCs/>
                <w:color w:val="333333"/>
                <w:sz w:val="20"/>
                <w:szCs w:val="20"/>
                <w:shd w:val="clear" w:color="auto" w:fill="FFFFFF"/>
              </w:rPr>
            </w:rPrChange>
          </w:rPr>
          <w:delText>D</w:delText>
        </w:r>
      </w:del>
      <w:ins w:id="2595" w:author="Chen Liao" w:date="2021-03-14T11:50:00Z">
        <w:r w:rsidR="00D740C1" w:rsidRPr="002B6EEC">
          <w:rPr>
            <w:rFonts w:ascii="Times New Roman" w:hAnsi="Times New Roman" w:cs="Times New Roman"/>
            <w:b/>
            <w:bCs/>
            <w:sz w:val="20"/>
            <w:szCs w:val="20"/>
            <w:rPrChange w:id="2596" w:author="Chen Liao" w:date="2021-03-29T18:57:00Z">
              <w:rPr>
                <w:rFonts w:ascii="Times New Roman" w:hAnsi="Times New Roman" w:cs="Times New Roman"/>
                <w:b/>
                <w:bCs/>
                <w:color w:val="333333"/>
                <w:sz w:val="21"/>
                <w:szCs w:val="21"/>
                <w:shd w:val="clear" w:color="auto" w:fill="FFFFFF"/>
              </w:rPr>
            </w:rPrChange>
          </w:rPr>
          <w:t>C</w:t>
        </w:r>
      </w:ins>
      <w:r w:rsidR="003D5E87" w:rsidRPr="002B6EEC">
        <w:rPr>
          <w:rFonts w:ascii="Times New Roman" w:hAnsi="Times New Roman" w:cs="Times New Roman"/>
          <w:sz w:val="20"/>
          <w:szCs w:val="20"/>
          <w:rPrChange w:id="2597" w:author="Chen Liao" w:date="2021-03-29T18:57:00Z">
            <w:rPr>
              <w:b/>
              <w:bCs/>
              <w:color w:val="333333"/>
              <w:sz w:val="20"/>
              <w:szCs w:val="20"/>
              <w:shd w:val="clear" w:color="auto" w:fill="FFFFFF"/>
            </w:rPr>
          </w:rPrChange>
        </w:rPr>
        <w:t>.</w:t>
      </w:r>
      <w:r w:rsidR="00F7487F" w:rsidRPr="002B6EEC">
        <w:rPr>
          <w:rFonts w:ascii="Times New Roman" w:hAnsi="Times New Roman" w:cs="Times New Roman"/>
          <w:sz w:val="20"/>
          <w:szCs w:val="20"/>
          <w:rPrChange w:id="2598" w:author="Chen Liao" w:date="2021-03-29T18:57:00Z">
            <w:rPr>
              <w:color w:val="333333"/>
              <w:sz w:val="20"/>
              <w:szCs w:val="20"/>
              <w:shd w:val="clear" w:color="auto" w:fill="FFFFFF"/>
            </w:rPr>
          </w:rPrChange>
        </w:rPr>
        <w:t xml:space="preserve"> </w:t>
      </w:r>
      <w:proofErr w:type="spellStart"/>
      <w:r w:rsidR="00C12191" w:rsidRPr="002B6EEC">
        <w:rPr>
          <w:rFonts w:ascii="Times New Roman" w:hAnsi="Times New Roman" w:cs="Times New Roman"/>
          <w:sz w:val="20"/>
          <w:szCs w:val="20"/>
          <w:rPrChange w:id="2599" w:author="Chen Liao" w:date="2021-03-29T18:57:00Z">
            <w:rPr>
              <w:color w:val="333333"/>
              <w:sz w:val="20"/>
              <w:szCs w:val="20"/>
              <w:shd w:val="clear" w:color="auto" w:fill="FFFFFF"/>
            </w:rPr>
          </w:rPrChange>
        </w:rPr>
        <w:t>PCoA</w:t>
      </w:r>
      <w:proofErr w:type="spellEnd"/>
      <w:r w:rsidR="00C12191" w:rsidRPr="002B6EEC">
        <w:rPr>
          <w:rFonts w:ascii="Times New Roman" w:hAnsi="Times New Roman" w:cs="Times New Roman"/>
          <w:sz w:val="20"/>
          <w:szCs w:val="20"/>
          <w:rPrChange w:id="2600" w:author="Chen Liao" w:date="2021-03-29T18:57:00Z">
            <w:rPr>
              <w:color w:val="333333"/>
              <w:sz w:val="20"/>
              <w:szCs w:val="20"/>
              <w:shd w:val="clear" w:color="auto" w:fill="FFFFFF"/>
            </w:rPr>
          </w:rPrChange>
        </w:rPr>
        <w:t xml:space="preserve"> (</w:t>
      </w:r>
      <w:r w:rsidR="00F7487F" w:rsidRPr="002B6EEC">
        <w:rPr>
          <w:rFonts w:ascii="Times New Roman" w:hAnsi="Times New Roman" w:cs="Times New Roman"/>
          <w:sz w:val="20"/>
          <w:szCs w:val="20"/>
          <w:rPrChange w:id="2601" w:author="Chen Liao" w:date="2021-03-29T18:57:00Z">
            <w:rPr>
              <w:color w:val="333333"/>
              <w:sz w:val="20"/>
              <w:szCs w:val="20"/>
              <w:shd w:val="clear" w:color="auto" w:fill="FFFFFF"/>
            </w:rPr>
          </w:rPrChange>
        </w:rPr>
        <w:t>principal</w:t>
      </w:r>
      <w:r w:rsidR="00C12191" w:rsidRPr="002B6EEC">
        <w:rPr>
          <w:rFonts w:ascii="Times New Roman" w:hAnsi="Times New Roman" w:cs="Times New Roman"/>
          <w:sz w:val="20"/>
          <w:szCs w:val="20"/>
          <w:rPrChange w:id="2602" w:author="Chen Liao" w:date="2021-03-29T18:57:00Z">
            <w:rPr>
              <w:color w:val="333333"/>
              <w:sz w:val="20"/>
              <w:szCs w:val="20"/>
              <w:shd w:val="clear" w:color="auto" w:fill="FFFFFF"/>
            </w:rPr>
          </w:rPrChange>
        </w:rPr>
        <w:t xml:space="preserve"> coordinate analysis) </w:t>
      </w:r>
      <w:r w:rsidR="00590DA8" w:rsidRPr="002B6EEC">
        <w:rPr>
          <w:rFonts w:ascii="Times New Roman" w:hAnsi="Times New Roman" w:cs="Times New Roman"/>
          <w:sz w:val="20"/>
          <w:szCs w:val="20"/>
          <w:rPrChange w:id="2603" w:author="Chen Liao" w:date="2021-03-29T18:57:00Z">
            <w:rPr>
              <w:color w:val="333333"/>
              <w:sz w:val="20"/>
              <w:szCs w:val="20"/>
              <w:shd w:val="clear" w:color="auto" w:fill="FFFFFF"/>
            </w:rPr>
          </w:rPrChange>
        </w:rPr>
        <w:t xml:space="preserve">plot of </w:t>
      </w:r>
      <w:bookmarkEnd w:id="2584"/>
      <w:bookmarkEnd w:id="2585"/>
      <w:ins w:id="2604" w:author="Chen Liao" w:date="2021-03-14T11:51:00Z">
        <w:r w:rsidR="00667A5D" w:rsidRPr="002B6EEC">
          <w:rPr>
            <w:rFonts w:ascii="Times New Roman" w:hAnsi="Times New Roman" w:cs="Times New Roman"/>
            <w:sz w:val="20"/>
            <w:szCs w:val="20"/>
            <w:rPrChange w:id="2605" w:author="Chen Liao" w:date="2021-03-29T18:57:00Z">
              <w:rPr>
                <w:rFonts w:ascii="Times New Roman" w:hAnsi="Times New Roman" w:cs="Times New Roman"/>
                <w:color w:val="333333"/>
                <w:sz w:val="21"/>
                <w:szCs w:val="21"/>
                <w:shd w:val="clear" w:color="auto" w:fill="FFFFFF"/>
              </w:rPr>
            </w:rPrChange>
          </w:rPr>
          <w:t xml:space="preserve">beta diversity of </w:t>
        </w:r>
      </w:ins>
      <w:del w:id="2606" w:author="Chen Liao" w:date="2021-03-14T11:54:00Z">
        <w:r w:rsidR="00F7487F" w:rsidRPr="002B6EEC" w:rsidDel="004708ED">
          <w:rPr>
            <w:rFonts w:ascii="Times New Roman" w:hAnsi="Times New Roman" w:cs="Times New Roman"/>
            <w:sz w:val="20"/>
            <w:szCs w:val="20"/>
            <w:rPrChange w:id="2607" w:author="Chen Liao" w:date="2021-03-29T18:57:00Z">
              <w:rPr>
                <w:color w:val="333333"/>
                <w:sz w:val="20"/>
                <w:szCs w:val="20"/>
                <w:shd w:val="clear" w:color="auto" w:fill="FFFFFF"/>
              </w:rPr>
            </w:rPrChange>
          </w:rPr>
          <w:delText xml:space="preserve">the </w:delText>
        </w:r>
      </w:del>
      <w:r w:rsidR="00F7487F" w:rsidRPr="002B6EEC">
        <w:rPr>
          <w:rFonts w:ascii="Times New Roman" w:hAnsi="Times New Roman" w:cs="Times New Roman"/>
          <w:sz w:val="20"/>
          <w:szCs w:val="20"/>
          <w:rPrChange w:id="2608" w:author="Chen Liao" w:date="2021-03-29T18:57:00Z">
            <w:rPr>
              <w:color w:val="333333"/>
              <w:sz w:val="20"/>
              <w:szCs w:val="20"/>
              <w:shd w:val="clear" w:color="auto" w:fill="FFFFFF"/>
            </w:rPr>
          </w:rPrChange>
        </w:rPr>
        <w:t>baseline microbiota</w:t>
      </w:r>
      <w:r w:rsidR="0071697F" w:rsidRPr="002B6EEC">
        <w:rPr>
          <w:rFonts w:ascii="Times New Roman" w:hAnsi="Times New Roman" w:cs="Times New Roman"/>
          <w:sz w:val="20"/>
          <w:szCs w:val="20"/>
          <w:rPrChange w:id="2609" w:author="Chen Liao" w:date="2021-03-29T18:57:00Z">
            <w:rPr>
              <w:color w:val="333333"/>
              <w:sz w:val="20"/>
              <w:szCs w:val="20"/>
              <w:shd w:val="clear" w:color="auto" w:fill="FFFFFF"/>
            </w:rPr>
          </w:rPrChange>
        </w:rPr>
        <w:t xml:space="preserve"> composition</w:t>
      </w:r>
      <w:ins w:id="2610" w:author="Chen Liao" w:date="2021-03-14T11:53:00Z">
        <w:r w:rsidR="00667A5D" w:rsidRPr="002B6EEC">
          <w:rPr>
            <w:rFonts w:ascii="Times New Roman" w:hAnsi="Times New Roman" w:cs="Times New Roman"/>
            <w:sz w:val="20"/>
            <w:szCs w:val="20"/>
            <w:rPrChange w:id="2611" w:author="Chen Liao" w:date="2021-03-29T18:57:00Z">
              <w:rPr>
                <w:rFonts w:ascii="Times New Roman" w:hAnsi="Times New Roman" w:cs="Times New Roman"/>
                <w:color w:val="333333"/>
                <w:sz w:val="21"/>
                <w:szCs w:val="21"/>
                <w:shd w:val="clear" w:color="auto" w:fill="FFFFFF"/>
              </w:rPr>
            </w:rPrChange>
          </w:rPr>
          <w:t xml:space="preserve"> of </w:t>
        </w:r>
        <w:r w:rsidR="00667A5D" w:rsidRPr="002B6EEC">
          <w:rPr>
            <w:rFonts w:ascii="Times New Roman" w:hAnsi="Times New Roman" w:cs="Times New Roman"/>
            <w:sz w:val="20"/>
            <w:szCs w:val="20"/>
            <w:rPrChange w:id="2612" w:author="Chen Liao" w:date="2021-03-29T18:57:00Z">
              <w:rPr>
                <w:rFonts w:ascii="Times New Roman" w:hAnsi="Times New Roman" w:cs="Times New Roman"/>
                <w:color w:val="000000"/>
                <w:sz w:val="21"/>
                <w:szCs w:val="21"/>
                <w:shd w:val="clear" w:color="auto" w:fill="FFFFFF"/>
              </w:rPr>
            </w:rPrChange>
          </w:rPr>
          <w:t>i</w:t>
        </w:r>
        <w:r w:rsidR="00667A5D" w:rsidRPr="002B6EEC">
          <w:rPr>
            <w:rFonts w:ascii="Times New Roman" w:hAnsi="Times New Roman" w:cs="Times New Roman"/>
            <w:sz w:val="20"/>
            <w:szCs w:val="20"/>
            <w:rPrChange w:id="2613" w:author="Chen Liao" w:date="2021-03-29T18:57:00Z">
              <w:rPr>
                <w:rFonts w:ascii="Times New Roman" w:hAnsi="Times New Roman" w:cs="Times New Roman"/>
                <w:color w:val="000000"/>
                <w:sz w:val="21"/>
                <w:szCs w:val="21"/>
              </w:rPr>
            </w:rPrChange>
          </w:rPr>
          <w:t xml:space="preserve">sogenic </w:t>
        </w:r>
        <w:r w:rsidR="00667A5D" w:rsidRPr="002B6EEC">
          <w:rPr>
            <w:rFonts w:ascii="Times New Roman" w:hAnsi="Times New Roman" w:cs="Times New Roman"/>
            <w:sz w:val="20"/>
            <w:szCs w:val="20"/>
            <w:rPrChange w:id="2614" w:author="Chen Liao" w:date="2021-03-29T18:57:00Z">
              <w:rPr>
                <w:rFonts w:ascii="Times New Roman" w:hAnsi="Times New Roman" w:cs="Times New Roman"/>
                <w:color w:val="333333"/>
                <w:sz w:val="21"/>
                <w:szCs w:val="21"/>
                <w:shd w:val="clear" w:color="auto" w:fill="FFFFFF"/>
              </w:rPr>
            </w:rPrChange>
          </w:rPr>
          <w:t xml:space="preserve">mice </w:t>
        </w:r>
        <w:r w:rsidR="00667A5D" w:rsidRPr="002B6EEC">
          <w:rPr>
            <w:rFonts w:ascii="Times New Roman" w:hAnsi="Times New Roman" w:cs="Times New Roman"/>
            <w:sz w:val="20"/>
            <w:szCs w:val="20"/>
            <w:rPrChange w:id="2615" w:author="Chen Liao" w:date="2021-03-29T18:57:00Z">
              <w:rPr>
                <w:rFonts w:ascii="Times New Roman" w:hAnsi="Times New Roman" w:cs="Times New Roman"/>
                <w:color w:val="000000"/>
                <w:sz w:val="21"/>
                <w:szCs w:val="21"/>
              </w:rPr>
            </w:rPrChange>
          </w:rPr>
          <w:t>purchased from four different vendors</w:t>
        </w:r>
        <w:r w:rsidR="00667A5D" w:rsidRPr="002B6EEC">
          <w:rPr>
            <w:rFonts w:ascii="Times New Roman" w:hAnsi="Times New Roman" w:cs="Times New Roman"/>
            <w:sz w:val="20"/>
            <w:szCs w:val="20"/>
            <w:rPrChange w:id="2616" w:author="Chen Liao" w:date="2021-03-29T18:57:00Z">
              <w:rPr>
                <w:rFonts w:ascii="Times New Roman" w:hAnsi="Times New Roman" w:cs="Times New Roman"/>
                <w:color w:val="333333"/>
                <w:sz w:val="21"/>
                <w:szCs w:val="21"/>
                <w:shd w:val="clear" w:color="auto" w:fill="FFFFFF"/>
              </w:rPr>
            </w:rPrChange>
          </w:rPr>
          <w:t xml:space="preserve"> (Beijing, Guangdong, Hunan and Shanghai)</w:t>
        </w:r>
      </w:ins>
      <w:r w:rsidR="00F7487F" w:rsidRPr="002B6EEC">
        <w:rPr>
          <w:rFonts w:ascii="Times New Roman" w:hAnsi="Times New Roman" w:cs="Times New Roman"/>
          <w:sz w:val="20"/>
          <w:szCs w:val="20"/>
          <w:rPrChange w:id="2617" w:author="Chen Liao" w:date="2021-03-29T18:57:00Z">
            <w:rPr>
              <w:color w:val="333333"/>
              <w:sz w:val="20"/>
              <w:szCs w:val="20"/>
              <w:shd w:val="clear" w:color="auto" w:fill="FFFFFF"/>
            </w:rPr>
          </w:rPrChange>
        </w:rPr>
        <w:t xml:space="preserve">. </w:t>
      </w:r>
      <w:r w:rsidR="00F754FB" w:rsidRPr="002B6EEC">
        <w:rPr>
          <w:rFonts w:ascii="Times New Roman" w:hAnsi="Times New Roman" w:cs="Times New Roman"/>
          <w:sz w:val="20"/>
          <w:szCs w:val="20"/>
          <w:rPrChange w:id="2618" w:author="Chen Liao" w:date="2021-03-29T18:57:00Z">
            <w:rPr>
              <w:sz w:val="20"/>
              <w:szCs w:val="20"/>
            </w:rPr>
          </w:rPrChange>
        </w:rPr>
        <w:t>Dots</w:t>
      </w:r>
      <w:r w:rsidR="00C12191" w:rsidRPr="002B6EEC">
        <w:rPr>
          <w:rFonts w:ascii="Times New Roman" w:hAnsi="Times New Roman" w:cs="Times New Roman"/>
          <w:sz w:val="20"/>
          <w:szCs w:val="20"/>
          <w:rPrChange w:id="2619" w:author="Chen Liao" w:date="2021-03-29T18:57:00Z">
            <w:rPr>
              <w:sz w:val="20"/>
              <w:szCs w:val="20"/>
            </w:rPr>
          </w:rPrChange>
        </w:rPr>
        <w:t xml:space="preserve"> represent baseline samples and gray arrows represent </w:t>
      </w:r>
      <w:r w:rsidR="00F7487F" w:rsidRPr="002B6EEC">
        <w:rPr>
          <w:rFonts w:ascii="Times New Roman" w:hAnsi="Times New Roman" w:cs="Times New Roman"/>
          <w:sz w:val="20"/>
          <w:szCs w:val="20"/>
          <w:rPrChange w:id="2620" w:author="Chen Liao" w:date="2021-03-29T18:57:00Z">
            <w:rPr>
              <w:sz w:val="20"/>
              <w:szCs w:val="20"/>
            </w:rPr>
          </w:rPrChange>
        </w:rPr>
        <w:t xml:space="preserve">dominant </w:t>
      </w:r>
      <w:r w:rsidR="00C12191" w:rsidRPr="002B6EEC">
        <w:rPr>
          <w:rFonts w:ascii="Times New Roman" w:hAnsi="Times New Roman" w:cs="Times New Roman"/>
          <w:sz w:val="20"/>
          <w:szCs w:val="20"/>
          <w:rPrChange w:id="2621" w:author="Chen Liao" w:date="2021-03-29T18:57:00Z">
            <w:rPr>
              <w:sz w:val="20"/>
              <w:szCs w:val="20"/>
            </w:rPr>
          </w:rPrChange>
        </w:rPr>
        <w:t>bacterial species</w:t>
      </w:r>
      <w:r w:rsidR="00F7487F" w:rsidRPr="002B6EEC">
        <w:rPr>
          <w:rFonts w:ascii="Times New Roman" w:hAnsi="Times New Roman" w:cs="Times New Roman"/>
          <w:sz w:val="20"/>
          <w:szCs w:val="20"/>
          <w:rPrChange w:id="2622" w:author="Chen Liao" w:date="2021-03-29T18:57:00Z">
            <w:rPr>
              <w:sz w:val="20"/>
              <w:szCs w:val="20"/>
            </w:rPr>
          </w:rPrChange>
        </w:rPr>
        <w:t xml:space="preserve"> in the samples</w:t>
      </w:r>
      <w:r w:rsidR="00C12191" w:rsidRPr="002B6EEC">
        <w:rPr>
          <w:rFonts w:ascii="Times New Roman" w:hAnsi="Times New Roman" w:cs="Times New Roman"/>
          <w:sz w:val="20"/>
          <w:szCs w:val="20"/>
          <w:rPrChange w:id="2623" w:author="Chen Liao" w:date="2021-03-29T18:57:00Z">
            <w:rPr>
              <w:sz w:val="20"/>
              <w:szCs w:val="20"/>
            </w:rPr>
          </w:rPrChange>
        </w:rPr>
        <w:t xml:space="preserve">. The sample </w:t>
      </w:r>
      <w:r w:rsidR="00F7487F" w:rsidRPr="002B6EEC">
        <w:rPr>
          <w:rFonts w:ascii="Times New Roman" w:hAnsi="Times New Roman" w:cs="Times New Roman"/>
          <w:sz w:val="20"/>
          <w:szCs w:val="20"/>
          <w:rPrChange w:id="2624" w:author="Chen Liao" w:date="2021-03-29T18:57:00Z">
            <w:rPr>
              <w:sz w:val="20"/>
              <w:szCs w:val="20"/>
            </w:rPr>
          </w:rPrChange>
        </w:rPr>
        <w:t xml:space="preserve">whose </w:t>
      </w:r>
      <w:r w:rsidR="006123DF" w:rsidRPr="002B6EEC">
        <w:rPr>
          <w:rFonts w:ascii="Times New Roman" w:hAnsi="Times New Roman" w:cs="Times New Roman"/>
          <w:sz w:val="20"/>
          <w:szCs w:val="20"/>
          <w:rPrChange w:id="2625" w:author="Chen Liao" w:date="2021-03-29T18:57:00Z">
            <w:rPr>
              <w:sz w:val="20"/>
              <w:szCs w:val="20"/>
            </w:rPr>
          </w:rPrChange>
        </w:rPr>
        <w:t>dot</w:t>
      </w:r>
      <w:r w:rsidR="00F7487F" w:rsidRPr="002B6EEC">
        <w:rPr>
          <w:rFonts w:ascii="Times New Roman" w:hAnsi="Times New Roman" w:cs="Times New Roman"/>
          <w:sz w:val="20"/>
          <w:szCs w:val="20"/>
          <w:rPrChange w:id="2626" w:author="Chen Liao" w:date="2021-03-29T18:57:00Z">
            <w:rPr>
              <w:sz w:val="20"/>
              <w:szCs w:val="20"/>
            </w:rPr>
          </w:rPrChange>
        </w:rPr>
        <w:t xml:space="preserve"> projects furthest in the direction of a species </w:t>
      </w:r>
      <w:r w:rsidR="00C12191" w:rsidRPr="002B6EEC">
        <w:rPr>
          <w:rFonts w:ascii="Times New Roman" w:hAnsi="Times New Roman" w:cs="Times New Roman"/>
          <w:sz w:val="20"/>
          <w:szCs w:val="20"/>
          <w:rPrChange w:id="2627" w:author="Chen Liao" w:date="2021-03-29T18:57:00Z">
            <w:rPr>
              <w:sz w:val="20"/>
              <w:szCs w:val="20"/>
            </w:rPr>
          </w:rPrChange>
        </w:rPr>
        <w:t>ha</w:t>
      </w:r>
      <w:r w:rsidR="00F7487F" w:rsidRPr="002B6EEC">
        <w:rPr>
          <w:rFonts w:ascii="Times New Roman" w:hAnsi="Times New Roman" w:cs="Times New Roman"/>
          <w:sz w:val="20"/>
          <w:szCs w:val="20"/>
          <w:rPrChange w:id="2628" w:author="Chen Liao" w:date="2021-03-29T18:57:00Z">
            <w:rPr>
              <w:sz w:val="20"/>
              <w:szCs w:val="20"/>
            </w:rPr>
          </w:rPrChange>
        </w:rPr>
        <w:t>s</w:t>
      </w:r>
      <w:r w:rsidR="00C12191" w:rsidRPr="002B6EEC">
        <w:rPr>
          <w:rFonts w:ascii="Times New Roman" w:hAnsi="Times New Roman" w:cs="Times New Roman"/>
          <w:sz w:val="20"/>
          <w:szCs w:val="20"/>
          <w:rPrChange w:id="2629" w:author="Chen Liao" w:date="2021-03-29T18:57:00Z">
            <w:rPr>
              <w:sz w:val="20"/>
              <w:szCs w:val="20"/>
            </w:rPr>
          </w:rPrChange>
        </w:rPr>
        <w:t xml:space="preserve"> the </w:t>
      </w:r>
      <w:r w:rsidR="00F7487F" w:rsidRPr="002B6EEC">
        <w:rPr>
          <w:rFonts w:ascii="Times New Roman" w:hAnsi="Times New Roman" w:cs="Times New Roman"/>
          <w:sz w:val="20"/>
          <w:szCs w:val="20"/>
          <w:rPrChange w:id="2630" w:author="Chen Liao" w:date="2021-03-29T18:57:00Z">
            <w:rPr>
              <w:sz w:val="20"/>
              <w:szCs w:val="20"/>
            </w:rPr>
          </w:rPrChange>
        </w:rPr>
        <w:t>highest relative abundance of that species</w:t>
      </w:r>
      <w:r w:rsidR="00C12191" w:rsidRPr="002B6EEC">
        <w:rPr>
          <w:rFonts w:ascii="Times New Roman" w:hAnsi="Times New Roman" w:cs="Times New Roman"/>
          <w:sz w:val="20"/>
          <w:szCs w:val="20"/>
          <w:rPrChange w:id="2631" w:author="Chen Liao" w:date="2021-03-29T18:57:00Z">
            <w:rPr>
              <w:sz w:val="20"/>
              <w:szCs w:val="20"/>
            </w:rPr>
          </w:rPrChange>
        </w:rPr>
        <w:t xml:space="preserve">. </w:t>
      </w:r>
      <w:bookmarkStart w:id="2632" w:name="OLE_LINK1"/>
      <w:bookmarkStart w:id="2633" w:name="OLE_LINK2"/>
      <w:bookmarkStart w:id="2634" w:name="OLE_LINK15"/>
      <w:r w:rsidR="00F7487F" w:rsidRPr="002B6EEC">
        <w:rPr>
          <w:rFonts w:ascii="Times New Roman" w:hAnsi="Times New Roman" w:cs="Times New Roman"/>
          <w:sz w:val="20"/>
          <w:szCs w:val="20"/>
          <w:rPrChange w:id="2635" w:author="Chen Liao" w:date="2021-03-29T18:57:00Z">
            <w:rPr>
              <w:sz w:val="20"/>
              <w:szCs w:val="20"/>
            </w:rPr>
          </w:rPrChange>
        </w:rPr>
        <w:t>R</w:t>
      </w:r>
      <w:r w:rsidR="00F7487F" w:rsidRPr="002B6EEC">
        <w:rPr>
          <w:rFonts w:ascii="Times New Roman" w:hAnsi="Times New Roman" w:cs="Times New Roman"/>
          <w:sz w:val="20"/>
          <w:szCs w:val="20"/>
          <w:vertAlign w:val="superscript"/>
          <w:rPrChange w:id="2636" w:author="Chen Liao" w:date="2021-03-29T18:57:00Z">
            <w:rPr>
              <w:sz w:val="20"/>
              <w:szCs w:val="20"/>
              <w:vertAlign w:val="superscript"/>
            </w:rPr>
          </w:rPrChange>
        </w:rPr>
        <w:t>2</w:t>
      </w:r>
      <w:r w:rsidR="00F7487F" w:rsidRPr="002B6EEC">
        <w:rPr>
          <w:rFonts w:ascii="Times New Roman" w:hAnsi="Times New Roman" w:cs="Times New Roman"/>
          <w:sz w:val="20"/>
          <w:szCs w:val="20"/>
          <w:rPrChange w:id="2637" w:author="Chen Liao" w:date="2021-03-29T18:57:00Z">
            <w:rPr>
              <w:sz w:val="20"/>
              <w:szCs w:val="20"/>
            </w:rPr>
          </w:rPrChange>
        </w:rPr>
        <w:t xml:space="preserve"> and </w:t>
      </w:r>
      <w:r w:rsidR="00C12191" w:rsidRPr="002B6EEC">
        <w:rPr>
          <w:rFonts w:ascii="Times New Roman" w:hAnsi="Times New Roman" w:cs="Times New Roman"/>
          <w:sz w:val="20"/>
          <w:szCs w:val="20"/>
          <w:rPrChange w:id="2638" w:author="Chen Liao" w:date="2021-03-29T18:57:00Z">
            <w:rPr>
              <w:sz w:val="20"/>
              <w:szCs w:val="20"/>
            </w:rPr>
          </w:rPrChange>
        </w:rPr>
        <w:t>P-value w</w:t>
      </w:r>
      <w:r w:rsidR="00EA0F85" w:rsidRPr="002B6EEC">
        <w:rPr>
          <w:rFonts w:ascii="Times New Roman" w:hAnsi="Times New Roman" w:cs="Times New Roman"/>
          <w:sz w:val="20"/>
          <w:szCs w:val="20"/>
          <w:rPrChange w:id="2639" w:author="Chen Liao" w:date="2021-03-29T18:57:00Z">
            <w:rPr>
              <w:sz w:val="20"/>
              <w:szCs w:val="20"/>
            </w:rPr>
          </w:rPrChange>
        </w:rPr>
        <w:t>ere</w:t>
      </w:r>
      <w:r w:rsidR="00C12191" w:rsidRPr="002B6EEC">
        <w:rPr>
          <w:rFonts w:ascii="Times New Roman" w:hAnsi="Times New Roman" w:cs="Times New Roman"/>
          <w:sz w:val="20"/>
          <w:szCs w:val="20"/>
          <w:rPrChange w:id="2640" w:author="Chen Liao" w:date="2021-03-29T18:57:00Z">
            <w:rPr>
              <w:sz w:val="20"/>
              <w:szCs w:val="20"/>
            </w:rPr>
          </w:rPrChange>
        </w:rPr>
        <w:t xml:space="preserve"> obtained from Adonis analysis, which tests for </w:t>
      </w:r>
      <w:r w:rsidR="00F7487F" w:rsidRPr="002B6EEC">
        <w:rPr>
          <w:rFonts w:ascii="Times New Roman" w:hAnsi="Times New Roman" w:cs="Times New Roman"/>
          <w:sz w:val="20"/>
          <w:szCs w:val="20"/>
          <w:rPrChange w:id="2641" w:author="Chen Liao" w:date="2021-03-29T18:57:00Z">
            <w:rPr>
              <w:sz w:val="20"/>
              <w:szCs w:val="20"/>
            </w:rPr>
          </w:rPrChange>
        </w:rPr>
        <w:t>baseline differences across the four vendors.</w:t>
      </w:r>
      <w:ins w:id="2642" w:author="Chen Liao" w:date="2021-03-14T11:50:00Z">
        <w:r w:rsidR="00D740C1" w:rsidRPr="002B6EEC">
          <w:rPr>
            <w:rFonts w:ascii="Times New Roman" w:hAnsi="Times New Roman" w:cs="Times New Roman"/>
            <w:sz w:val="20"/>
            <w:szCs w:val="20"/>
            <w:rPrChange w:id="2643" w:author="Chen Liao" w:date="2021-03-29T18:57:00Z">
              <w:rPr>
                <w:rFonts w:ascii="Times New Roman" w:hAnsi="Times New Roman" w:cs="Times New Roman"/>
                <w:sz w:val="21"/>
                <w:szCs w:val="21"/>
              </w:rPr>
            </w:rPrChange>
          </w:rPr>
          <w:t xml:space="preserve"> </w:t>
        </w:r>
      </w:ins>
      <w:ins w:id="2644" w:author="Chen Liao" w:date="2021-03-14T11:54:00Z">
        <w:r w:rsidR="0062642F" w:rsidRPr="002B6EEC">
          <w:rPr>
            <w:rFonts w:ascii="Times New Roman" w:hAnsi="Times New Roman" w:cs="Times New Roman"/>
            <w:sz w:val="20"/>
            <w:szCs w:val="20"/>
            <w:rPrChange w:id="2645" w:author="Chen Liao" w:date="2021-03-29T18:57:00Z">
              <w:rPr>
                <w:rFonts w:ascii="Times New Roman" w:hAnsi="Times New Roman" w:cs="Times New Roman"/>
                <w:sz w:val="21"/>
                <w:szCs w:val="21"/>
              </w:rPr>
            </w:rPrChange>
          </w:rPr>
          <w:t>T</w:t>
        </w:r>
      </w:ins>
      <w:moveToRangeStart w:id="2646" w:author="Chen Liao" w:date="2021-03-14T11:54:00Z" w:name="move66615295"/>
      <w:moveTo w:id="2647" w:author="Chen Liao" w:date="2021-03-14T11:54:00Z">
        <w:del w:id="2648" w:author="Chen Liao" w:date="2021-03-14T11:54:00Z">
          <w:r w:rsidR="0062642F" w:rsidRPr="002B6EEC" w:rsidDel="0062642F">
            <w:rPr>
              <w:rFonts w:ascii="Times New Roman" w:hAnsi="Times New Roman" w:cs="Times New Roman"/>
              <w:sz w:val="20"/>
              <w:szCs w:val="20"/>
              <w:rPrChange w:id="2649" w:author="Chen Liao" w:date="2021-03-29T18:57:00Z">
                <w:rPr>
                  <w:rFonts w:ascii="Times New Roman" w:hAnsi="Times New Roman" w:cs="Times New Roman"/>
                  <w:sz w:val="21"/>
                  <w:szCs w:val="21"/>
                </w:rPr>
              </w:rPrChange>
            </w:rPr>
            <w:delText>t</w:delText>
          </w:r>
        </w:del>
        <w:r w:rsidR="0062642F" w:rsidRPr="002B6EEC">
          <w:rPr>
            <w:rFonts w:ascii="Times New Roman" w:hAnsi="Times New Roman" w:cs="Times New Roman"/>
            <w:sz w:val="20"/>
            <w:szCs w:val="20"/>
            <w:rPrChange w:id="2650" w:author="Chen Liao" w:date="2021-03-29T18:57:00Z">
              <w:rPr>
                <w:rFonts w:ascii="Times New Roman" w:hAnsi="Times New Roman" w:cs="Times New Roman"/>
                <w:sz w:val="21"/>
                <w:szCs w:val="21"/>
              </w:rPr>
            </w:rPrChange>
          </w:rPr>
          <w:t xml:space="preserve">axonomic labels w/ “Un.” group bacteria that are unclassified or uncultured at lower taxonomic ranks. </w:t>
        </w:r>
      </w:moveTo>
    </w:p>
    <w:p w14:paraId="349F2B16" w14:textId="6CC78627" w:rsidR="00052290" w:rsidRPr="002B6EEC" w:rsidDel="007F4954" w:rsidRDefault="00D740C1">
      <w:pPr>
        <w:pStyle w:val="paragraph"/>
        <w:spacing w:before="0" w:beforeAutospacing="0" w:after="0" w:afterAutospacing="0"/>
        <w:jc w:val="both"/>
        <w:rPr>
          <w:moveFrom w:id="2651" w:author="Chen Liao" w:date="2021-03-14T11:54:00Z"/>
          <w:rFonts w:ascii="Times New Roman" w:hAnsi="Times New Roman" w:cs="Times New Roman"/>
          <w:sz w:val="20"/>
          <w:szCs w:val="20"/>
          <w:rPrChange w:id="2652" w:author="Chen Liao" w:date="2021-03-29T18:57:00Z">
            <w:rPr>
              <w:moveFrom w:id="2653" w:author="Chen Liao" w:date="2021-03-14T11:54:00Z"/>
              <w:rFonts w:ascii="Times New Roman" w:hAnsi="Times New Roman" w:cs="Times New Roman"/>
              <w:sz w:val="20"/>
              <w:szCs w:val="20"/>
            </w:rPr>
          </w:rPrChange>
        </w:rPr>
      </w:pPr>
      <w:moveToRangeStart w:id="2654" w:author="Chen Liao" w:date="2021-03-14T11:50:00Z" w:name="move66615041"/>
      <w:moveToRangeEnd w:id="2646"/>
      <w:moveTo w:id="2655" w:author="Chen Liao" w:date="2021-03-14T11:50:00Z">
        <w:del w:id="2656" w:author="Chen Liao" w:date="2021-03-14T11:50:00Z">
          <w:r w:rsidRPr="002B6EEC" w:rsidDel="00D740C1">
            <w:rPr>
              <w:rFonts w:ascii="Times New Roman" w:hAnsi="Times New Roman" w:cs="Times New Roman"/>
              <w:b/>
              <w:bCs/>
              <w:sz w:val="20"/>
              <w:szCs w:val="20"/>
              <w:rPrChange w:id="2657" w:author="Chen Liao" w:date="2021-03-29T18:57:00Z">
                <w:rPr>
                  <w:rFonts w:ascii="Times New Roman" w:hAnsi="Times New Roman" w:cs="Times New Roman"/>
                  <w:b/>
                  <w:bCs/>
                  <w:color w:val="333333"/>
                  <w:sz w:val="21"/>
                  <w:szCs w:val="21"/>
                  <w:shd w:val="clear" w:color="auto" w:fill="FFFFFF"/>
                </w:rPr>
              </w:rPrChange>
            </w:rPr>
            <w:delText>C.</w:delText>
          </w:r>
        </w:del>
      </w:moveTo>
      <w:ins w:id="2658" w:author="Chen Liao" w:date="2021-03-14T11:50:00Z">
        <w:r w:rsidRPr="002B6EEC">
          <w:rPr>
            <w:rFonts w:ascii="Times New Roman" w:hAnsi="Times New Roman" w:cs="Times New Roman"/>
            <w:b/>
            <w:bCs/>
            <w:sz w:val="20"/>
            <w:szCs w:val="20"/>
            <w:rPrChange w:id="2659" w:author="Chen Liao" w:date="2021-03-29T18:57:00Z">
              <w:rPr>
                <w:rFonts w:ascii="Times New Roman" w:hAnsi="Times New Roman" w:cs="Times New Roman"/>
                <w:b/>
                <w:bCs/>
                <w:color w:val="333333"/>
                <w:sz w:val="21"/>
                <w:szCs w:val="21"/>
                <w:shd w:val="clear" w:color="auto" w:fill="FFFFFF"/>
              </w:rPr>
            </w:rPrChange>
          </w:rPr>
          <w:t>D</w:t>
        </w:r>
        <w:r w:rsidRPr="002B6EEC">
          <w:rPr>
            <w:rFonts w:ascii="Times New Roman" w:hAnsi="Times New Roman" w:cs="Times New Roman"/>
            <w:sz w:val="20"/>
            <w:szCs w:val="20"/>
            <w:rPrChange w:id="2660" w:author="Chen Liao" w:date="2021-03-29T18:57:00Z">
              <w:rPr>
                <w:b/>
                <w:bCs/>
                <w:color w:val="333333"/>
                <w:sz w:val="21"/>
                <w:szCs w:val="21"/>
                <w:shd w:val="clear" w:color="auto" w:fill="FFFFFF"/>
              </w:rPr>
            </w:rPrChange>
          </w:rPr>
          <w:t>.</w:t>
        </w:r>
      </w:ins>
      <w:moveTo w:id="2661" w:author="Chen Liao" w:date="2021-03-14T11:50:00Z">
        <w:r w:rsidRPr="002B6EEC">
          <w:rPr>
            <w:rFonts w:ascii="Times New Roman" w:hAnsi="Times New Roman" w:cs="Times New Roman"/>
            <w:sz w:val="20"/>
            <w:szCs w:val="20"/>
            <w:rPrChange w:id="2662" w:author="Chen Liao" w:date="2021-03-29T18:57:00Z">
              <w:rPr>
                <w:rFonts w:ascii="Times New Roman" w:hAnsi="Times New Roman" w:cs="Times New Roman"/>
                <w:b/>
                <w:bCs/>
                <w:color w:val="333333"/>
                <w:sz w:val="21"/>
                <w:szCs w:val="21"/>
                <w:shd w:val="clear" w:color="auto" w:fill="FFFFFF"/>
              </w:rPr>
            </w:rPrChange>
          </w:rPr>
          <w:t xml:space="preserve"> </w:t>
        </w:r>
        <w:del w:id="2663" w:author="Chen Liao" w:date="2021-03-14T11:54:00Z">
          <w:r w:rsidRPr="002B6EEC" w:rsidDel="004708ED">
            <w:rPr>
              <w:rFonts w:ascii="Times New Roman" w:hAnsi="Times New Roman" w:cs="Times New Roman"/>
              <w:sz w:val="20"/>
              <w:szCs w:val="20"/>
              <w:rPrChange w:id="2664" w:author="Chen Liao" w:date="2021-03-29T18:57:00Z">
                <w:rPr>
                  <w:rFonts w:ascii="Times New Roman" w:hAnsi="Times New Roman" w:cs="Times New Roman"/>
                  <w:color w:val="333333"/>
                  <w:sz w:val="21"/>
                  <w:szCs w:val="21"/>
                  <w:shd w:val="clear" w:color="auto" w:fill="FFFFFF"/>
                </w:rPr>
              </w:rPrChange>
            </w:rPr>
            <w:delText>B</w:delText>
          </w:r>
        </w:del>
      </w:moveTo>
      <w:ins w:id="2665" w:author="Chen Liao" w:date="2021-03-14T11:54:00Z">
        <w:r w:rsidR="004708ED" w:rsidRPr="002B6EEC">
          <w:rPr>
            <w:rFonts w:ascii="Times New Roman" w:hAnsi="Times New Roman" w:cs="Times New Roman"/>
            <w:sz w:val="20"/>
            <w:szCs w:val="20"/>
            <w:rPrChange w:id="2666" w:author="Chen Liao" w:date="2021-03-29T18:57:00Z">
              <w:rPr>
                <w:rFonts w:ascii="Times New Roman" w:hAnsi="Times New Roman" w:cs="Times New Roman"/>
                <w:color w:val="333333"/>
                <w:sz w:val="21"/>
                <w:szCs w:val="21"/>
                <w:shd w:val="clear" w:color="auto" w:fill="FFFFFF"/>
              </w:rPr>
            </w:rPrChange>
          </w:rPr>
          <w:t>The b</w:t>
        </w:r>
      </w:ins>
      <w:moveTo w:id="2667" w:author="Chen Liao" w:date="2021-03-14T11:50:00Z">
        <w:r w:rsidRPr="002B6EEC">
          <w:rPr>
            <w:rFonts w:ascii="Times New Roman" w:hAnsi="Times New Roman" w:cs="Times New Roman"/>
            <w:sz w:val="20"/>
            <w:szCs w:val="20"/>
            <w:rPrChange w:id="2668" w:author="Chen Liao" w:date="2021-03-29T18:57:00Z">
              <w:rPr>
                <w:rFonts w:ascii="Times New Roman" w:hAnsi="Times New Roman" w:cs="Times New Roman"/>
                <w:color w:val="333333"/>
                <w:sz w:val="21"/>
                <w:szCs w:val="21"/>
                <w:shd w:val="clear" w:color="auto" w:fill="FFFFFF"/>
              </w:rPr>
            </w:rPrChange>
          </w:rPr>
          <w:t>aseline gut microbiota composition</w:t>
        </w:r>
        <w:del w:id="2669" w:author="Chen Liao" w:date="2021-03-14T11:53:00Z">
          <w:r w:rsidRPr="002B6EEC" w:rsidDel="00667A5D">
            <w:rPr>
              <w:rFonts w:ascii="Times New Roman" w:hAnsi="Times New Roman" w:cs="Times New Roman"/>
              <w:sz w:val="20"/>
              <w:szCs w:val="20"/>
              <w:rPrChange w:id="2670" w:author="Chen Liao" w:date="2021-03-29T18:57:00Z">
                <w:rPr>
                  <w:rFonts w:ascii="Times New Roman" w:hAnsi="Times New Roman" w:cs="Times New Roman"/>
                  <w:color w:val="333333"/>
                  <w:sz w:val="21"/>
                  <w:szCs w:val="21"/>
                  <w:shd w:val="clear" w:color="auto" w:fill="FFFFFF"/>
                </w:rPr>
              </w:rPrChange>
            </w:rPr>
            <w:delText xml:space="preserve"> of </w:delText>
          </w:r>
          <w:r w:rsidRPr="002B6EEC" w:rsidDel="00667A5D">
            <w:rPr>
              <w:rFonts w:ascii="Times New Roman" w:hAnsi="Times New Roman" w:cs="Times New Roman"/>
              <w:sz w:val="20"/>
              <w:szCs w:val="20"/>
              <w:rPrChange w:id="2671" w:author="Chen Liao" w:date="2021-03-29T18:57:00Z">
                <w:rPr>
                  <w:rFonts w:ascii="Times New Roman" w:hAnsi="Times New Roman" w:cs="Times New Roman"/>
                  <w:color w:val="000000"/>
                  <w:sz w:val="21"/>
                  <w:szCs w:val="21"/>
                  <w:shd w:val="clear" w:color="auto" w:fill="FFFFFF"/>
                </w:rPr>
              </w:rPrChange>
            </w:rPr>
            <w:delText>i</w:delText>
          </w:r>
          <w:r w:rsidRPr="002B6EEC" w:rsidDel="00667A5D">
            <w:rPr>
              <w:rFonts w:ascii="Times New Roman" w:hAnsi="Times New Roman" w:cs="Times New Roman"/>
              <w:sz w:val="20"/>
              <w:szCs w:val="20"/>
              <w:rPrChange w:id="2672" w:author="Chen Liao" w:date="2021-03-29T18:57:00Z">
                <w:rPr>
                  <w:rFonts w:ascii="Times New Roman" w:hAnsi="Times New Roman" w:cs="Times New Roman"/>
                  <w:color w:val="000000"/>
                  <w:sz w:val="21"/>
                  <w:szCs w:val="21"/>
                </w:rPr>
              </w:rPrChange>
            </w:rPr>
            <w:delText xml:space="preserve">sogenic </w:delText>
          </w:r>
          <w:r w:rsidRPr="002B6EEC" w:rsidDel="00667A5D">
            <w:rPr>
              <w:rFonts w:ascii="Times New Roman" w:hAnsi="Times New Roman" w:cs="Times New Roman"/>
              <w:sz w:val="20"/>
              <w:szCs w:val="20"/>
              <w:rPrChange w:id="2673" w:author="Chen Liao" w:date="2021-03-29T18:57:00Z">
                <w:rPr>
                  <w:rFonts w:ascii="Times New Roman" w:hAnsi="Times New Roman" w:cs="Times New Roman"/>
                  <w:color w:val="333333"/>
                  <w:sz w:val="21"/>
                  <w:szCs w:val="21"/>
                  <w:shd w:val="clear" w:color="auto" w:fill="FFFFFF"/>
                </w:rPr>
              </w:rPrChange>
            </w:rPr>
            <w:delText xml:space="preserve">mice </w:delText>
          </w:r>
          <w:r w:rsidRPr="002B6EEC" w:rsidDel="00667A5D">
            <w:rPr>
              <w:rFonts w:ascii="Times New Roman" w:hAnsi="Times New Roman" w:cs="Times New Roman"/>
              <w:sz w:val="20"/>
              <w:szCs w:val="20"/>
              <w:rPrChange w:id="2674" w:author="Chen Liao" w:date="2021-03-29T18:57:00Z">
                <w:rPr>
                  <w:rFonts w:ascii="Times New Roman" w:hAnsi="Times New Roman" w:cs="Times New Roman"/>
                  <w:color w:val="000000"/>
                  <w:sz w:val="21"/>
                  <w:szCs w:val="21"/>
                </w:rPr>
              </w:rPrChange>
            </w:rPr>
            <w:delText>purchased from four different vendors</w:delText>
          </w:r>
          <w:r w:rsidRPr="002B6EEC" w:rsidDel="00667A5D">
            <w:rPr>
              <w:rFonts w:ascii="Times New Roman" w:hAnsi="Times New Roman" w:cs="Times New Roman"/>
              <w:sz w:val="20"/>
              <w:szCs w:val="20"/>
              <w:rPrChange w:id="2675" w:author="Chen Liao" w:date="2021-03-29T18:57:00Z">
                <w:rPr>
                  <w:rFonts w:ascii="Times New Roman" w:hAnsi="Times New Roman" w:cs="Times New Roman"/>
                  <w:color w:val="333333"/>
                  <w:sz w:val="21"/>
                  <w:szCs w:val="21"/>
                  <w:shd w:val="clear" w:color="auto" w:fill="FFFFFF"/>
                </w:rPr>
              </w:rPrChange>
            </w:rPr>
            <w:delText>, labelled as Beijing, Guangdong, Hunan and Shanghai.</w:delText>
          </w:r>
        </w:del>
        <w:r w:rsidRPr="002B6EEC">
          <w:rPr>
            <w:rFonts w:ascii="Times New Roman" w:hAnsi="Times New Roman" w:cs="Times New Roman"/>
            <w:sz w:val="20"/>
            <w:szCs w:val="20"/>
            <w:rPrChange w:id="2676" w:author="Chen Liao" w:date="2021-03-29T18:57:00Z">
              <w:rPr>
                <w:rFonts w:ascii="Times New Roman" w:hAnsi="Times New Roman" w:cs="Times New Roman"/>
                <w:color w:val="333333"/>
                <w:sz w:val="21"/>
                <w:szCs w:val="21"/>
                <w:shd w:val="clear" w:color="auto" w:fill="FFFFFF"/>
              </w:rPr>
            </w:rPrChange>
          </w:rPr>
          <w:t xml:space="preserve"> </w:t>
        </w:r>
      </w:moveTo>
      <w:moveToRangeEnd w:id="2654"/>
      <w:ins w:id="2677" w:author="Chen Liao" w:date="2021-03-14T11:54:00Z">
        <w:r w:rsidR="006659F3" w:rsidRPr="002B6EEC">
          <w:rPr>
            <w:rFonts w:ascii="Times New Roman" w:hAnsi="Times New Roman" w:cs="Times New Roman"/>
            <w:sz w:val="20"/>
            <w:szCs w:val="20"/>
            <w:rPrChange w:id="2678" w:author="Chen Liao" w:date="2021-03-29T18:57:00Z">
              <w:rPr>
                <w:rFonts w:ascii="Times New Roman" w:hAnsi="Times New Roman" w:cs="Times New Roman"/>
                <w:color w:val="333333"/>
                <w:sz w:val="21"/>
                <w:szCs w:val="21"/>
                <w:shd w:val="clear" w:color="auto" w:fill="FFFFFF"/>
              </w:rPr>
            </w:rPrChange>
          </w:rPr>
          <w:t>at family level.</w:t>
        </w:r>
      </w:ins>
      <w:ins w:id="2679" w:author="Chen Liao" w:date="2021-03-27T08:22:00Z">
        <w:r w:rsidR="00262E98" w:rsidRPr="002B6EEC">
          <w:rPr>
            <w:rFonts w:ascii="Times New Roman" w:hAnsi="Times New Roman" w:cs="Times New Roman"/>
            <w:sz w:val="20"/>
            <w:szCs w:val="20"/>
            <w:rPrChange w:id="2680" w:author="Chen Liao" w:date="2021-03-29T18:57:00Z">
              <w:rPr>
                <w:rFonts w:ascii="Times New Roman" w:hAnsi="Times New Roman" w:cs="Times New Roman"/>
                <w:sz w:val="21"/>
                <w:szCs w:val="21"/>
              </w:rPr>
            </w:rPrChange>
          </w:rPr>
          <w:t xml:space="preserve"> B</w:t>
        </w:r>
      </w:ins>
      <w:ins w:id="2681" w:author="Chen Liao" w:date="2021-03-27T08:21:00Z">
        <w:r w:rsidR="00EF782D" w:rsidRPr="002B6EEC">
          <w:rPr>
            <w:rFonts w:ascii="Times New Roman" w:hAnsi="Times New Roman" w:cs="Times New Roman"/>
            <w:sz w:val="20"/>
            <w:szCs w:val="20"/>
            <w:rPrChange w:id="2682" w:author="Chen Liao" w:date="2021-03-29T18:57:00Z">
              <w:rPr>
                <w:rFonts w:ascii="Times New Roman" w:hAnsi="Times New Roman" w:cs="Times New Roman"/>
                <w:sz w:val="21"/>
                <w:szCs w:val="21"/>
              </w:rPr>
            </w:rPrChange>
          </w:rPr>
          <w:t xml:space="preserve">ars </w:t>
        </w:r>
      </w:ins>
      <w:ins w:id="2683" w:author="Chen Liao" w:date="2021-03-27T08:23:00Z">
        <w:r w:rsidR="000C11D8" w:rsidRPr="002B6EEC">
          <w:rPr>
            <w:rFonts w:ascii="Times New Roman" w:hAnsi="Times New Roman" w:cs="Times New Roman"/>
            <w:sz w:val="20"/>
            <w:szCs w:val="20"/>
            <w:rPrChange w:id="2684" w:author="Chen Liao" w:date="2021-03-29T18:57:00Z">
              <w:rPr>
                <w:rFonts w:ascii="Times New Roman" w:hAnsi="Times New Roman" w:cs="Times New Roman"/>
                <w:sz w:val="21"/>
                <w:szCs w:val="21"/>
              </w:rPr>
            </w:rPrChange>
          </w:rPr>
          <w:t>in</w:t>
        </w:r>
        <w:r w:rsidR="00A91F16" w:rsidRPr="002B6EEC">
          <w:rPr>
            <w:rFonts w:ascii="Times New Roman" w:hAnsi="Times New Roman" w:cs="Times New Roman"/>
            <w:sz w:val="20"/>
            <w:szCs w:val="20"/>
            <w:rPrChange w:id="2685" w:author="Chen Liao" w:date="2021-03-29T18:57:00Z">
              <w:rPr>
                <w:rFonts w:ascii="Times New Roman" w:hAnsi="Times New Roman" w:cs="Times New Roman"/>
                <w:sz w:val="21"/>
                <w:szCs w:val="21"/>
              </w:rPr>
            </w:rPrChange>
          </w:rPr>
          <w:t xml:space="preserve"> each subplot</w:t>
        </w:r>
      </w:ins>
      <w:ins w:id="2686" w:author="Chen Liao" w:date="2021-03-27T08:22:00Z">
        <w:r w:rsidR="00262E98" w:rsidRPr="002B6EEC">
          <w:rPr>
            <w:rFonts w:ascii="Times New Roman" w:hAnsi="Times New Roman" w:cs="Times New Roman"/>
            <w:sz w:val="20"/>
            <w:szCs w:val="20"/>
            <w:rPrChange w:id="2687" w:author="Chen Liao" w:date="2021-03-29T18:57:00Z">
              <w:rPr>
                <w:rFonts w:ascii="Times New Roman" w:hAnsi="Times New Roman" w:cs="Times New Roman"/>
                <w:sz w:val="21"/>
                <w:szCs w:val="21"/>
              </w:rPr>
            </w:rPrChange>
          </w:rPr>
          <w:t xml:space="preserve"> </w:t>
        </w:r>
      </w:ins>
      <w:ins w:id="2688" w:author="Chen Liao" w:date="2021-03-27T08:21:00Z">
        <w:r w:rsidR="00EF782D" w:rsidRPr="002B6EEC">
          <w:rPr>
            <w:rFonts w:ascii="Times New Roman" w:hAnsi="Times New Roman" w:cs="Times New Roman"/>
            <w:sz w:val="20"/>
            <w:szCs w:val="20"/>
            <w:rPrChange w:id="2689" w:author="Chen Liao" w:date="2021-03-29T18:57:00Z">
              <w:rPr>
                <w:rFonts w:ascii="Times New Roman" w:hAnsi="Times New Roman" w:cs="Times New Roman"/>
                <w:sz w:val="21"/>
                <w:szCs w:val="21"/>
              </w:rPr>
            </w:rPrChange>
          </w:rPr>
          <w:t xml:space="preserve">represent </w:t>
        </w:r>
      </w:ins>
      <w:ins w:id="2690" w:author="Chen Liao" w:date="2021-03-27T08:22:00Z">
        <w:r w:rsidR="00262E98" w:rsidRPr="002B6EEC">
          <w:rPr>
            <w:rFonts w:ascii="Times New Roman" w:hAnsi="Times New Roman" w:cs="Times New Roman"/>
            <w:sz w:val="20"/>
            <w:szCs w:val="20"/>
            <w:rPrChange w:id="2691" w:author="Chen Liao" w:date="2021-03-29T18:57:00Z">
              <w:rPr>
                <w:rFonts w:ascii="Times New Roman" w:hAnsi="Times New Roman" w:cs="Times New Roman"/>
                <w:sz w:val="21"/>
                <w:szCs w:val="21"/>
              </w:rPr>
            </w:rPrChange>
          </w:rPr>
          <w:t>different mice</w:t>
        </w:r>
      </w:ins>
      <w:ins w:id="2692" w:author="Chen Liao" w:date="2021-03-27T08:23:00Z">
        <w:r w:rsidR="00A91F16" w:rsidRPr="002B6EEC">
          <w:rPr>
            <w:rFonts w:ascii="Times New Roman" w:hAnsi="Times New Roman" w:cs="Times New Roman"/>
            <w:sz w:val="20"/>
            <w:szCs w:val="20"/>
            <w:rPrChange w:id="2693" w:author="Chen Liao" w:date="2021-03-29T18:57:00Z">
              <w:rPr>
                <w:rFonts w:ascii="Times New Roman" w:hAnsi="Times New Roman" w:cs="Times New Roman"/>
                <w:sz w:val="21"/>
                <w:szCs w:val="21"/>
              </w:rPr>
            </w:rPrChange>
          </w:rPr>
          <w:t xml:space="preserve"> purchased from the same vendor</w:t>
        </w:r>
      </w:ins>
      <w:ins w:id="2694" w:author="Chen Liao" w:date="2021-03-27T08:22:00Z">
        <w:r w:rsidR="00EF782D" w:rsidRPr="002B6EEC">
          <w:rPr>
            <w:rFonts w:ascii="Times New Roman" w:hAnsi="Times New Roman" w:cs="Times New Roman"/>
            <w:sz w:val="20"/>
            <w:szCs w:val="20"/>
            <w:rPrChange w:id="2695" w:author="Chen Liao" w:date="2021-03-29T18:57:00Z">
              <w:rPr>
                <w:rFonts w:ascii="Times New Roman" w:hAnsi="Times New Roman" w:cs="Times New Roman"/>
                <w:sz w:val="21"/>
                <w:szCs w:val="21"/>
              </w:rPr>
            </w:rPrChange>
          </w:rPr>
          <w:t>.</w:t>
        </w:r>
      </w:ins>
      <w:del w:id="2696" w:author="Chen Liao" w:date="2021-03-14T11:54:00Z">
        <w:r w:rsidR="00C12191" w:rsidRPr="002B6EEC" w:rsidDel="00A11D51">
          <w:rPr>
            <w:rFonts w:ascii="Times New Roman" w:hAnsi="Times New Roman" w:cs="Times New Roman"/>
            <w:sz w:val="20"/>
            <w:szCs w:val="20"/>
            <w:rPrChange w:id="2697" w:author="Chen Liao" w:date="2021-03-29T18:57:00Z">
              <w:rPr>
                <w:sz w:val="20"/>
                <w:szCs w:val="20"/>
              </w:rPr>
            </w:rPrChange>
          </w:rPr>
          <w:delText xml:space="preserve"> </w:delText>
        </w:r>
        <w:bookmarkEnd w:id="2632"/>
        <w:bookmarkEnd w:id="2633"/>
        <w:bookmarkEnd w:id="2634"/>
        <w:r w:rsidR="00D54857" w:rsidRPr="002B6EEC" w:rsidDel="00A11D51">
          <w:rPr>
            <w:rFonts w:ascii="Times New Roman" w:hAnsi="Times New Roman" w:cs="Times New Roman"/>
            <w:sz w:val="20"/>
            <w:szCs w:val="20"/>
            <w:rPrChange w:id="2698" w:author="Chen Liao" w:date="2021-03-29T18:57:00Z">
              <w:rPr>
                <w:sz w:val="20"/>
                <w:szCs w:val="20"/>
              </w:rPr>
            </w:rPrChange>
          </w:rPr>
          <w:delText xml:space="preserve">For </w:delText>
        </w:r>
        <w:r w:rsidR="00C26179" w:rsidRPr="002B6EEC" w:rsidDel="00A11D51">
          <w:rPr>
            <w:rFonts w:ascii="Times New Roman" w:hAnsi="Times New Roman" w:cs="Times New Roman"/>
            <w:sz w:val="20"/>
            <w:szCs w:val="20"/>
            <w:rPrChange w:id="2699" w:author="Chen Liao" w:date="2021-03-29T18:57:00Z">
              <w:rPr>
                <w:sz w:val="20"/>
                <w:szCs w:val="20"/>
              </w:rPr>
            </w:rPrChange>
          </w:rPr>
          <w:delText xml:space="preserve">panels </w:delText>
        </w:r>
        <w:r w:rsidR="00D54857" w:rsidRPr="002B6EEC" w:rsidDel="00A11D51">
          <w:rPr>
            <w:rFonts w:ascii="Times New Roman" w:hAnsi="Times New Roman" w:cs="Times New Roman"/>
            <w:sz w:val="20"/>
            <w:szCs w:val="20"/>
            <w:rPrChange w:id="2700" w:author="Chen Liao" w:date="2021-03-29T18:57:00Z">
              <w:rPr>
                <w:sz w:val="20"/>
                <w:szCs w:val="20"/>
              </w:rPr>
            </w:rPrChange>
          </w:rPr>
          <w:delText>C</w:delText>
        </w:r>
        <w:r w:rsidR="00784995" w:rsidRPr="002B6EEC" w:rsidDel="00A11D51">
          <w:rPr>
            <w:rFonts w:ascii="Times New Roman" w:hAnsi="Times New Roman" w:cs="Times New Roman"/>
            <w:sz w:val="20"/>
            <w:szCs w:val="20"/>
            <w:rPrChange w:id="2701" w:author="Chen Liao" w:date="2021-03-29T18:57:00Z">
              <w:rPr>
                <w:sz w:val="20"/>
                <w:szCs w:val="20"/>
              </w:rPr>
            </w:rPrChange>
          </w:rPr>
          <w:delText>,</w:delText>
        </w:r>
        <w:r w:rsidR="00087539" w:rsidRPr="002B6EEC" w:rsidDel="00A11D51">
          <w:rPr>
            <w:rFonts w:ascii="Times New Roman" w:hAnsi="Times New Roman" w:cs="Times New Roman"/>
            <w:sz w:val="20"/>
            <w:szCs w:val="20"/>
            <w:rPrChange w:id="2702" w:author="Chen Liao" w:date="2021-03-29T18:57:00Z">
              <w:rPr>
                <w:sz w:val="20"/>
                <w:szCs w:val="20"/>
              </w:rPr>
            </w:rPrChange>
          </w:rPr>
          <w:delText xml:space="preserve"> </w:delText>
        </w:r>
        <w:r w:rsidR="00D54857" w:rsidRPr="002B6EEC" w:rsidDel="00A11D51">
          <w:rPr>
            <w:rFonts w:ascii="Times New Roman" w:hAnsi="Times New Roman" w:cs="Times New Roman"/>
            <w:sz w:val="20"/>
            <w:szCs w:val="20"/>
            <w:rPrChange w:id="2703" w:author="Chen Liao" w:date="2021-03-29T18:57:00Z">
              <w:rPr>
                <w:sz w:val="20"/>
                <w:szCs w:val="20"/>
              </w:rPr>
            </w:rPrChange>
          </w:rPr>
          <w:delText xml:space="preserve">D, </w:delText>
        </w:r>
      </w:del>
      <w:moveFromRangeStart w:id="2704" w:author="Chen Liao" w:date="2021-03-14T11:54:00Z" w:name="move66615295"/>
      <w:moveFrom w:id="2705" w:author="Chen Liao" w:date="2021-03-14T11:54:00Z">
        <w:r w:rsidR="002C65EF" w:rsidRPr="002B6EEC" w:rsidDel="00A11D51">
          <w:rPr>
            <w:rFonts w:ascii="Times New Roman" w:hAnsi="Times New Roman" w:cs="Times New Roman"/>
            <w:sz w:val="20"/>
            <w:szCs w:val="20"/>
            <w:rPrChange w:id="2706" w:author="Chen Liao" w:date="2021-03-29T18:57:00Z">
              <w:rPr>
                <w:sz w:val="20"/>
                <w:szCs w:val="20"/>
              </w:rPr>
            </w:rPrChange>
          </w:rPr>
          <w:t xml:space="preserve">taxonomic </w:t>
        </w:r>
        <w:r w:rsidR="00D4650E" w:rsidRPr="002B6EEC" w:rsidDel="00A11D51">
          <w:rPr>
            <w:rFonts w:ascii="Times New Roman" w:hAnsi="Times New Roman" w:cs="Times New Roman"/>
            <w:sz w:val="20"/>
            <w:szCs w:val="20"/>
            <w:rPrChange w:id="2707" w:author="Chen Liao" w:date="2021-03-29T18:57:00Z">
              <w:rPr>
                <w:sz w:val="20"/>
                <w:szCs w:val="20"/>
              </w:rPr>
            </w:rPrChange>
          </w:rPr>
          <w:t>labels w/</w:t>
        </w:r>
        <w:r w:rsidR="00500B4A" w:rsidRPr="002B6EEC" w:rsidDel="00A11D51">
          <w:rPr>
            <w:rFonts w:ascii="Times New Roman" w:hAnsi="Times New Roman" w:cs="Times New Roman"/>
            <w:sz w:val="20"/>
            <w:szCs w:val="20"/>
            <w:rPrChange w:id="2708" w:author="Chen Liao" w:date="2021-03-29T18:57:00Z">
              <w:rPr>
                <w:sz w:val="20"/>
                <w:szCs w:val="20"/>
              </w:rPr>
            </w:rPrChange>
          </w:rPr>
          <w:t xml:space="preserve"> “Un.” </w:t>
        </w:r>
        <w:r w:rsidR="00D4650E" w:rsidRPr="002B6EEC" w:rsidDel="00A11D51">
          <w:rPr>
            <w:rFonts w:ascii="Times New Roman" w:hAnsi="Times New Roman" w:cs="Times New Roman"/>
            <w:sz w:val="20"/>
            <w:szCs w:val="20"/>
            <w:rPrChange w:id="2709" w:author="Chen Liao" w:date="2021-03-29T18:57:00Z">
              <w:rPr>
                <w:sz w:val="20"/>
                <w:szCs w:val="20"/>
              </w:rPr>
            </w:rPrChange>
          </w:rPr>
          <w:t xml:space="preserve">group bacteria </w:t>
        </w:r>
        <w:r w:rsidR="00F90928" w:rsidRPr="002B6EEC" w:rsidDel="00A11D51">
          <w:rPr>
            <w:rFonts w:ascii="Times New Roman" w:hAnsi="Times New Roman" w:cs="Times New Roman"/>
            <w:sz w:val="20"/>
            <w:szCs w:val="20"/>
            <w:rPrChange w:id="2710" w:author="Chen Liao" w:date="2021-03-29T18:57:00Z">
              <w:rPr>
                <w:sz w:val="20"/>
                <w:szCs w:val="20"/>
              </w:rPr>
            </w:rPrChange>
          </w:rPr>
          <w:t>that are unclassified or uncultured</w:t>
        </w:r>
        <w:r w:rsidR="002C65EF" w:rsidRPr="002B6EEC" w:rsidDel="00A11D51">
          <w:rPr>
            <w:rFonts w:ascii="Times New Roman" w:hAnsi="Times New Roman" w:cs="Times New Roman"/>
            <w:sz w:val="20"/>
            <w:szCs w:val="20"/>
            <w:rPrChange w:id="2711" w:author="Chen Liao" w:date="2021-03-29T18:57:00Z">
              <w:rPr>
                <w:sz w:val="20"/>
                <w:szCs w:val="20"/>
              </w:rPr>
            </w:rPrChange>
          </w:rPr>
          <w:t xml:space="preserve"> </w:t>
        </w:r>
        <w:r w:rsidR="009C1DA7" w:rsidRPr="002B6EEC" w:rsidDel="00A11D51">
          <w:rPr>
            <w:rFonts w:ascii="Times New Roman" w:hAnsi="Times New Roman" w:cs="Times New Roman"/>
            <w:sz w:val="20"/>
            <w:szCs w:val="20"/>
            <w:rPrChange w:id="2712" w:author="Chen Liao" w:date="2021-03-29T18:57:00Z">
              <w:rPr>
                <w:sz w:val="20"/>
                <w:szCs w:val="20"/>
              </w:rPr>
            </w:rPrChange>
          </w:rPr>
          <w:t xml:space="preserve">at </w:t>
        </w:r>
        <w:r w:rsidR="00D4650E" w:rsidRPr="002B6EEC" w:rsidDel="00A11D51">
          <w:rPr>
            <w:rFonts w:ascii="Times New Roman" w:hAnsi="Times New Roman" w:cs="Times New Roman"/>
            <w:sz w:val="20"/>
            <w:szCs w:val="20"/>
            <w:rPrChange w:id="2713" w:author="Chen Liao" w:date="2021-03-29T18:57:00Z">
              <w:rPr>
                <w:sz w:val="20"/>
                <w:szCs w:val="20"/>
              </w:rPr>
            </w:rPrChange>
          </w:rPr>
          <w:t>lower taxonomic ranks</w:t>
        </w:r>
        <w:r w:rsidR="002C65EF" w:rsidRPr="002B6EEC" w:rsidDel="00A11D51">
          <w:rPr>
            <w:rFonts w:ascii="Times New Roman" w:hAnsi="Times New Roman" w:cs="Times New Roman"/>
            <w:sz w:val="20"/>
            <w:szCs w:val="20"/>
            <w:rPrChange w:id="2714" w:author="Chen Liao" w:date="2021-03-29T18:57:00Z">
              <w:rPr>
                <w:sz w:val="20"/>
                <w:szCs w:val="20"/>
              </w:rPr>
            </w:rPrChange>
          </w:rPr>
          <w:t>.</w:t>
        </w:r>
        <w:r w:rsidR="00D54857" w:rsidRPr="002B6EEC" w:rsidDel="00A11D51">
          <w:rPr>
            <w:rFonts w:ascii="Times New Roman" w:hAnsi="Times New Roman" w:cs="Times New Roman"/>
            <w:sz w:val="20"/>
            <w:szCs w:val="20"/>
            <w:rPrChange w:id="2715" w:author="Chen Liao" w:date="2021-03-29T18:57:00Z">
              <w:rPr>
                <w:sz w:val="20"/>
                <w:szCs w:val="20"/>
              </w:rPr>
            </w:rPrChange>
          </w:rPr>
          <w:t xml:space="preserve"> </w:t>
        </w:r>
      </w:moveFrom>
    </w:p>
    <w:p w14:paraId="3A96DB36" w14:textId="77777777" w:rsidR="00052290" w:rsidRPr="002B6EEC" w:rsidDel="007F4954" w:rsidRDefault="00052290">
      <w:pPr>
        <w:pStyle w:val="paragraph"/>
        <w:spacing w:before="0" w:beforeAutospacing="0" w:after="0" w:afterAutospacing="0"/>
        <w:jc w:val="both"/>
        <w:rPr>
          <w:moveFrom w:id="2716" w:author="Chen Liao" w:date="2021-03-14T11:54:00Z"/>
          <w:rFonts w:ascii="Times New Roman" w:hAnsi="Times New Roman" w:cs="Times New Roman"/>
          <w:sz w:val="20"/>
          <w:szCs w:val="20"/>
          <w:rPrChange w:id="2717" w:author="Chen Liao" w:date="2021-03-29T18:57:00Z">
            <w:rPr>
              <w:moveFrom w:id="2718" w:author="Chen Liao" w:date="2021-03-14T11:54:00Z"/>
              <w:rFonts w:ascii="Times New Roman" w:hAnsi="Times New Roman" w:cs="Times New Roman"/>
              <w:sz w:val="20"/>
              <w:szCs w:val="20"/>
            </w:rPr>
          </w:rPrChange>
        </w:rPr>
      </w:pPr>
    </w:p>
    <w:p w14:paraId="52AC59A8" w14:textId="2EC3071C" w:rsidR="00052290" w:rsidRPr="002B6EEC" w:rsidDel="007F4954" w:rsidRDefault="00052290">
      <w:pPr>
        <w:pStyle w:val="paragraph"/>
        <w:spacing w:before="0" w:beforeAutospacing="0" w:after="0" w:afterAutospacing="0"/>
        <w:jc w:val="both"/>
        <w:rPr>
          <w:moveFrom w:id="2719" w:author="Chen Liao" w:date="2021-03-14T11:54:00Z"/>
          <w:rFonts w:ascii="Times New Roman" w:hAnsi="Times New Roman" w:cs="Times New Roman"/>
          <w:sz w:val="20"/>
          <w:szCs w:val="20"/>
          <w:rPrChange w:id="2720" w:author="Chen Liao" w:date="2021-03-29T18:57:00Z">
            <w:rPr>
              <w:moveFrom w:id="2721" w:author="Chen Liao" w:date="2021-03-14T11:54:00Z"/>
              <w:rFonts w:ascii="Times New Roman" w:hAnsi="Times New Roman" w:cs="Times New Roman"/>
              <w:sz w:val="20"/>
              <w:szCs w:val="20"/>
            </w:rPr>
          </w:rPrChange>
        </w:rPr>
      </w:pPr>
    </w:p>
    <w:moveFromRangeEnd w:id="2704"/>
    <w:p w14:paraId="616E8336" w14:textId="67AC86F5" w:rsidR="00A83394" w:rsidRPr="002B6EEC" w:rsidRDefault="00A83394" w:rsidP="00C3619E">
      <w:pPr>
        <w:pStyle w:val="paragraph"/>
        <w:spacing w:before="0" w:beforeAutospacing="0" w:after="0" w:afterAutospacing="0"/>
        <w:jc w:val="both"/>
        <w:rPr>
          <w:rFonts w:ascii="Times New Roman" w:hAnsi="Times New Roman" w:cs="Times New Roman"/>
          <w:sz w:val="20"/>
          <w:szCs w:val="20"/>
          <w:rPrChange w:id="2722" w:author="Chen Liao" w:date="2021-03-29T18:57:00Z">
            <w:rPr>
              <w:rFonts w:ascii="Times New Roman" w:hAnsi="Times New Roman" w:cs="Times New Roman"/>
              <w:sz w:val="20"/>
              <w:szCs w:val="20"/>
            </w:rPr>
          </w:rPrChange>
        </w:rPr>
      </w:pPr>
    </w:p>
    <w:p w14:paraId="60C244C3" w14:textId="17D4CBED" w:rsidR="00A83394" w:rsidRPr="002B6EEC" w:rsidRDefault="00A83394">
      <w:pPr>
        <w:jc w:val="both"/>
        <w:rPr>
          <w:rFonts w:eastAsia="SimSun"/>
          <w:sz w:val="22"/>
          <w:szCs w:val="22"/>
          <w:rPrChange w:id="2723" w:author="Chen Liao" w:date="2021-03-29T18:57:00Z">
            <w:rPr>
              <w:rFonts w:eastAsia="SimSun"/>
              <w:sz w:val="20"/>
              <w:szCs w:val="20"/>
            </w:rPr>
          </w:rPrChange>
        </w:rPr>
        <w:pPrChange w:id="2724" w:author="Chen Liao" w:date="2021-03-24T10:44:00Z">
          <w:pPr/>
        </w:pPrChange>
      </w:pPr>
      <w:del w:id="2725" w:author="Chen Liao" w:date="2021-03-14T08:02:00Z">
        <w:r w:rsidRPr="002B6EEC" w:rsidDel="007F4954">
          <w:rPr>
            <w:sz w:val="22"/>
            <w:szCs w:val="22"/>
            <w:rPrChange w:id="2726" w:author="Chen Liao" w:date="2021-03-29T18:57:00Z">
              <w:rPr>
                <w:sz w:val="20"/>
                <w:szCs w:val="20"/>
              </w:rPr>
            </w:rPrChange>
          </w:rPr>
          <w:br w:type="page"/>
        </w:r>
      </w:del>
    </w:p>
    <w:p w14:paraId="253AAD46" w14:textId="429767CD" w:rsidR="002D611A" w:rsidRPr="002B6EEC" w:rsidRDefault="00CE5B41">
      <w:pPr>
        <w:pStyle w:val="paragraph"/>
        <w:spacing w:before="0" w:beforeAutospacing="0" w:after="0" w:afterAutospacing="0"/>
        <w:jc w:val="both"/>
        <w:rPr>
          <w:ins w:id="2727" w:author="Chen Liao" w:date="2021-03-21T09:40:00Z"/>
          <w:rStyle w:val="fontstyle01"/>
          <w:rFonts w:ascii="Times New Roman" w:hAnsi="Times New Roman"/>
          <w:color w:val="auto"/>
          <w:sz w:val="22"/>
          <w:szCs w:val="22"/>
          <w:rPrChange w:id="2728" w:author="Chen Liao" w:date="2021-03-29T18:57:00Z">
            <w:rPr>
              <w:ins w:id="2729" w:author="Chen Liao" w:date="2021-03-21T09:40:00Z"/>
              <w:rStyle w:val="fontstyle01"/>
              <w:rFonts w:ascii="Times New Roman" w:hAnsi="Times New Roman"/>
              <w:color w:val="auto"/>
              <w:sz w:val="24"/>
              <w:szCs w:val="24"/>
            </w:rPr>
          </w:rPrChange>
        </w:rPr>
        <w:pPrChange w:id="2730" w:author="Chen Liao" w:date="2021-03-24T10:44:00Z">
          <w:pPr>
            <w:jc w:val="both"/>
          </w:pPr>
        </w:pPrChange>
      </w:pPr>
      <w:del w:id="2731" w:author="Chen Liao" w:date="2021-03-18T17:18:00Z">
        <w:r w:rsidRPr="002B6EEC" w:rsidDel="00BB29C7">
          <w:rPr>
            <w:rFonts w:ascii="Times New Roman" w:hAnsi="Times New Roman" w:cs="Times New Roman"/>
            <w:b/>
            <w:bCs/>
            <w:color w:val="000000" w:themeColor="text1"/>
            <w:sz w:val="22"/>
            <w:szCs w:val="22"/>
            <w:rPrChange w:id="2732" w:author="Chen Liao" w:date="2021-03-29T18:57:00Z">
              <w:rPr>
                <w:b/>
                <w:bCs/>
                <w:i/>
                <w:iCs/>
                <w:color w:val="FF0000"/>
                <w:sz w:val="20"/>
                <w:szCs w:val="20"/>
              </w:rPr>
            </w:rPrChange>
          </w:rPr>
          <w:delText>Dynamical responses</w:delText>
        </w:r>
      </w:del>
      <w:bookmarkStart w:id="2733" w:name="OLE_LINK60"/>
      <w:bookmarkStart w:id="2734" w:name="OLE_LINK61"/>
      <w:ins w:id="2735" w:author="Chen Liao" w:date="2021-03-18T20:58:00Z">
        <w:r w:rsidR="005105BE" w:rsidRPr="002B6EEC">
          <w:rPr>
            <w:rFonts w:ascii="Times New Roman" w:hAnsi="Times New Roman" w:cs="Times New Roman"/>
            <w:b/>
            <w:bCs/>
            <w:color w:val="000000" w:themeColor="text1"/>
            <w:sz w:val="22"/>
            <w:szCs w:val="22"/>
            <w:rPrChange w:id="2736" w:author="Chen Liao" w:date="2021-03-29T18:57:00Z">
              <w:rPr>
                <w:b/>
                <w:bCs/>
                <w:color w:val="000000" w:themeColor="text1"/>
              </w:rPr>
            </w:rPrChange>
          </w:rPr>
          <w:t xml:space="preserve">Biphasic </w:t>
        </w:r>
      </w:ins>
      <w:ins w:id="2737" w:author="Chen Liao" w:date="2021-03-18T17:18:00Z">
        <w:r w:rsidR="00BB29C7" w:rsidRPr="002B6EEC">
          <w:rPr>
            <w:rFonts w:ascii="Times New Roman" w:hAnsi="Times New Roman" w:cs="Times New Roman"/>
            <w:b/>
            <w:bCs/>
            <w:color w:val="000000" w:themeColor="text1"/>
            <w:sz w:val="22"/>
            <w:szCs w:val="22"/>
            <w:rPrChange w:id="2738" w:author="Chen Liao" w:date="2021-03-29T18:57:00Z">
              <w:rPr>
                <w:b/>
                <w:bCs/>
                <w:color w:val="000000" w:themeColor="text1"/>
              </w:rPr>
            </w:rPrChange>
          </w:rPr>
          <w:t>d</w:t>
        </w:r>
      </w:ins>
      <w:ins w:id="2739" w:author="Chen Liao" w:date="2021-03-22T19:14:00Z">
        <w:r w:rsidR="00D03E02" w:rsidRPr="002B6EEC">
          <w:rPr>
            <w:rFonts w:ascii="Times New Roman" w:hAnsi="Times New Roman" w:cs="Times New Roman"/>
            <w:b/>
            <w:bCs/>
            <w:color w:val="000000" w:themeColor="text1"/>
            <w:sz w:val="22"/>
            <w:szCs w:val="22"/>
            <w:rPrChange w:id="2740" w:author="Chen Liao" w:date="2021-03-29T18:57:00Z">
              <w:rPr>
                <w:b/>
                <w:bCs/>
                <w:color w:val="000000" w:themeColor="text1"/>
              </w:rPr>
            </w:rPrChange>
          </w:rPr>
          <w:t>ynamic</w:t>
        </w:r>
      </w:ins>
      <w:ins w:id="2741" w:author="Chen Liao" w:date="2021-03-18T17:18:00Z">
        <w:r w:rsidR="00BB29C7" w:rsidRPr="002B6EEC">
          <w:rPr>
            <w:rFonts w:ascii="Times New Roman" w:hAnsi="Times New Roman" w:cs="Times New Roman"/>
            <w:b/>
            <w:bCs/>
            <w:color w:val="000000" w:themeColor="text1"/>
            <w:sz w:val="22"/>
            <w:szCs w:val="22"/>
            <w:rPrChange w:id="2742" w:author="Chen Liao" w:date="2021-03-29T18:57:00Z">
              <w:rPr>
                <w:b/>
                <w:bCs/>
                <w:color w:val="000000" w:themeColor="text1"/>
              </w:rPr>
            </w:rPrChange>
          </w:rPr>
          <w:t>s</w:t>
        </w:r>
      </w:ins>
      <w:r w:rsidRPr="002B6EEC">
        <w:rPr>
          <w:rFonts w:ascii="Times New Roman" w:hAnsi="Times New Roman" w:cs="Times New Roman"/>
          <w:b/>
          <w:bCs/>
          <w:color w:val="000000" w:themeColor="text1"/>
          <w:sz w:val="22"/>
          <w:szCs w:val="22"/>
          <w:rPrChange w:id="2743" w:author="Chen Liao" w:date="2021-03-29T18:57:00Z">
            <w:rPr>
              <w:b/>
              <w:bCs/>
              <w:i/>
              <w:iCs/>
              <w:color w:val="FF0000"/>
              <w:sz w:val="20"/>
              <w:szCs w:val="20"/>
            </w:rPr>
          </w:rPrChange>
        </w:rPr>
        <w:t xml:space="preserve"> of </w:t>
      </w:r>
      <w:del w:id="2744" w:author="Chen Liao" w:date="2021-03-14T07:53:00Z">
        <w:r w:rsidRPr="002B6EEC" w:rsidDel="002B27C3">
          <w:rPr>
            <w:rFonts w:ascii="Times New Roman" w:hAnsi="Times New Roman" w:cs="Times New Roman"/>
            <w:b/>
            <w:bCs/>
            <w:color w:val="000000" w:themeColor="text1"/>
            <w:sz w:val="22"/>
            <w:szCs w:val="22"/>
            <w:rPrChange w:id="2745" w:author="Chen Liao" w:date="2021-03-29T18:57:00Z">
              <w:rPr>
                <w:b/>
                <w:bCs/>
                <w:i/>
                <w:iCs/>
                <w:color w:val="FF0000"/>
                <w:sz w:val="20"/>
                <w:szCs w:val="20"/>
              </w:rPr>
            </w:rPrChange>
          </w:rPr>
          <w:delText>short-chain fatty acid (</w:delText>
        </w:r>
      </w:del>
      <w:r w:rsidRPr="002B6EEC">
        <w:rPr>
          <w:rFonts w:ascii="Times New Roman" w:hAnsi="Times New Roman" w:cs="Times New Roman"/>
          <w:b/>
          <w:bCs/>
          <w:color w:val="000000" w:themeColor="text1"/>
          <w:sz w:val="22"/>
          <w:szCs w:val="22"/>
          <w:rPrChange w:id="2746" w:author="Chen Liao" w:date="2021-03-29T18:57:00Z">
            <w:rPr>
              <w:b/>
              <w:bCs/>
              <w:i/>
              <w:iCs/>
              <w:color w:val="FF0000"/>
              <w:sz w:val="20"/>
              <w:szCs w:val="20"/>
            </w:rPr>
          </w:rPrChange>
        </w:rPr>
        <w:t>SCFA</w:t>
      </w:r>
      <w:del w:id="2747" w:author="Chen Liao" w:date="2021-03-14T07:53:00Z">
        <w:r w:rsidRPr="002B6EEC" w:rsidDel="002B27C3">
          <w:rPr>
            <w:rFonts w:ascii="Times New Roman" w:hAnsi="Times New Roman" w:cs="Times New Roman"/>
            <w:b/>
            <w:bCs/>
            <w:color w:val="000000" w:themeColor="text1"/>
            <w:sz w:val="22"/>
            <w:szCs w:val="22"/>
            <w:rPrChange w:id="2748" w:author="Chen Liao" w:date="2021-03-29T18:57:00Z">
              <w:rPr>
                <w:b/>
                <w:bCs/>
                <w:i/>
                <w:iCs/>
                <w:color w:val="FF0000"/>
                <w:sz w:val="20"/>
                <w:szCs w:val="20"/>
              </w:rPr>
            </w:rPrChange>
          </w:rPr>
          <w:delText>)</w:delText>
        </w:r>
      </w:del>
      <w:ins w:id="2749" w:author="Chen Liao" w:date="2021-03-22T19:24:00Z">
        <w:r w:rsidR="00462E41" w:rsidRPr="002B6EEC">
          <w:rPr>
            <w:rFonts w:ascii="Times New Roman" w:hAnsi="Times New Roman" w:cs="Times New Roman"/>
            <w:b/>
            <w:bCs/>
            <w:color w:val="000000" w:themeColor="text1"/>
            <w:sz w:val="22"/>
            <w:szCs w:val="22"/>
            <w:rPrChange w:id="2750" w:author="Chen Liao" w:date="2021-03-29T18:57:00Z">
              <w:rPr>
                <w:b/>
                <w:bCs/>
                <w:color w:val="000000" w:themeColor="text1"/>
              </w:rPr>
            </w:rPrChange>
          </w:rPr>
          <w:t xml:space="preserve">s </w:t>
        </w:r>
      </w:ins>
      <w:del w:id="2751" w:author="Chen Liao" w:date="2021-03-22T19:24:00Z">
        <w:r w:rsidRPr="002B6EEC" w:rsidDel="00462E41">
          <w:rPr>
            <w:rFonts w:ascii="Times New Roman" w:hAnsi="Times New Roman" w:cs="Times New Roman"/>
            <w:b/>
            <w:bCs/>
            <w:color w:val="000000" w:themeColor="text1"/>
            <w:sz w:val="22"/>
            <w:szCs w:val="22"/>
            <w:rPrChange w:id="2752" w:author="Chen Liao" w:date="2021-03-29T18:57:00Z">
              <w:rPr>
                <w:b/>
                <w:bCs/>
                <w:i/>
                <w:iCs/>
                <w:color w:val="FF0000"/>
                <w:sz w:val="20"/>
                <w:szCs w:val="20"/>
              </w:rPr>
            </w:rPrChange>
          </w:rPr>
          <w:delText xml:space="preserve"> metabolism </w:delText>
        </w:r>
      </w:del>
      <w:r w:rsidRPr="002B6EEC">
        <w:rPr>
          <w:rFonts w:ascii="Times New Roman" w:hAnsi="Times New Roman" w:cs="Times New Roman"/>
          <w:b/>
          <w:bCs/>
          <w:color w:val="000000" w:themeColor="text1"/>
          <w:sz w:val="22"/>
          <w:szCs w:val="22"/>
          <w:rPrChange w:id="2753" w:author="Chen Liao" w:date="2021-03-29T18:57:00Z">
            <w:rPr>
              <w:b/>
              <w:bCs/>
              <w:i/>
              <w:iCs/>
              <w:color w:val="FF0000"/>
              <w:sz w:val="20"/>
              <w:szCs w:val="20"/>
            </w:rPr>
          </w:rPrChange>
        </w:rPr>
        <w:t xml:space="preserve">and </w:t>
      </w:r>
      <w:del w:id="2754" w:author="Chen Liao" w:date="2021-03-14T07:52:00Z">
        <w:r w:rsidRPr="002B6EEC" w:rsidDel="002B27C3">
          <w:rPr>
            <w:rFonts w:ascii="Times New Roman" w:hAnsi="Times New Roman" w:cs="Times New Roman"/>
            <w:b/>
            <w:bCs/>
            <w:color w:val="000000" w:themeColor="text1"/>
            <w:sz w:val="22"/>
            <w:szCs w:val="22"/>
            <w:rPrChange w:id="2755" w:author="Chen Liao" w:date="2021-03-29T18:57:00Z">
              <w:rPr>
                <w:b/>
                <w:bCs/>
                <w:i/>
                <w:iCs/>
                <w:color w:val="FF0000"/>
                <w:sz w:val="20"/>
                <w:szCs w:val="20"/>
              </w:rPr>
            </w:rPrChange>
          </w:rPr>
          <w:delText xml:space="preserve">murine </w:delText>
        </w:r>
      </w:del>
      <w:r w:rsidRPr="002B6EEC">
        <w:rPr>
          <w:rFonts w:ascii="Times New Roman" w:hAnsi="Times New Roman" w:cs="Times New Roman"/>
          <w:b/>
          <w:bCs/>
          <w:color w:val="000000" w:themeColor="text1"/>
          <w:sz w:val="22"/>
          <w:szCs w:val="22"/>
          <w:rPrChange w:id="2756" w:author="Chen Liao" w:date="2021-03-29T18:57:00Z">
            <w:rPr>
              <w:b/>
              <w:bCs/>
              <w:i/>
              <w:iCs/>
              <w:color w:val="FF0000"/>
              <w:sz w:val="20"/>
              <w:szCs w:val="20"/>
            </w:rPr>
          </w:rPrChange>
        </w:rPr>
        <w:t xml:space="preserve">gut </w:t>
      </w:r>
      <w:del w:id="2757" w:author="Chen Liao" w:date="2021-03-22T19:25:00Z">
        <w:r w:rsidRPr="002B6EEC" w:rsidDel="00462E41">
          <w:rPr>
            <w:rFonts w:ascii="Times New Roman" w:hAnsi="Times New Roman" w:cs="Times New Roman"/>
            <w:b/>
            <w:bCs/>
            <w:color w:val="000000" w:themeColor="text1"/>
            <w:sz w:val="22"/>
            <w:szCs w:val="22"/>
            <w:rPrChange w:id="2758" w:author="Chen Liao" w:date="2021-03-29T18:57:00Z">
              <w:rPr>
                <w:b/>
                <w:bCs/>
                <w:i/>
                <w:iCs/>
                <w:color w:val="FF0000"/>
                <w:sz w:val="20"/>
                <w:szCs w:val="20"/>
              </w:rPr>
            </w:rPrChange>
          </w:rPr>
          <w:delText>microbiome</w:delText>
        </w:r>
      </w:del>
      <w:proofErr w:type="spellStart"/>
      <w:ins w:id="2759" w:author="Chen Liao" w:date="2021-03-22T21:41:00Z">
        <w:r w:rsidR="00895D20" w:rsidRPr="002B6EEC">
          <w:rPr>
            <w:rFonts w:ascii="Times New Roman" w:hAnsi="Times New Roman" w:cs="Times New Roman"/>
            <w:b/>
            <w:bCs/>
            <w:color w:val="000000" w:themeColor="text1"/>
            <w:sz w:val="22"/>
            <w:szCs w:val="22"/>
            <w:rPrChange w:id="2760" w:author="Chen Liao" w:date="2021-03-29T18:57:00Z">
              <w:rPr>
                <w:b/>
                <w:bCs/>
                <w:color w:val="000000" w:themeColor="text1"/>
              </w:rPr>
            </w:rPrChange>
          </w:rPr>
          <w:t>bio</w:t>
        </w:r>
      </w:ins>
      <w:ins w:id="2761" w:author="Chen Liao" w:date="2021-03-22T19:25:00Z">
        <w:r w:rsidR="00462E41" w:rsidRPr="002B6EEC">
          <w:rPr>
            <w:rFonts w:ascii="Times New Roman" w:hAnsi="Times New Roman" w:cs="Times New Roman"/>
            <w:b/>
            <w:bCs/>
            <w:color w:val="000000" w:themeColor="text1"/>
            <w:sz w:val="22"/>
            <w:szCs w:val="22"/>
            <w:rPrChange w:id="2762" w:author="Chen Liao" w:date="2021-03-29T18:57:00Z">
              <w:rPr>
                <w:b/>
                <w:bCs/>
                <w:color w:val="000000" w:themeColor="text1"/>
              </w:rPr>
            </w:rPrChange>
          </w:rPr>
          <w:t>diveristy</w:t>
        </w:r>
      </w:ins>
      <w:proofErr w:type="spellEnd"/>
      <w:del w:id="2763" w:author="Chen Liao" w:date="2021-03-14T08:01:00Z">
        <w:r w:rsidRPr="002B6EEC" w:rsidDel="00B70295">
          <w:rPr>
            <w:rFonts w:ascii="Times New Roman" w:hAnsi="Times New Roman" w:cs="Times New Roman"/>
            <w:b/>
            <w:bCs/>
            <w:color w:val="000000" w:themeColor="text1"/>
            <w:sz w:val="22"/>
            <w:szCs w:val="22"/>
            <w:rPrChange w:id="2764" w:author="Chen Liao" w:date="2021-03-29T18:57:00Z">
              <w:rPr>
                <w:b/>
                <w:bCs/>
                <w:i/>
                <w:iCs/>
                <w:color w:val="FF0000"/>
                <w:sz w:val="20"/>
                <w:szCs w:val="20"/>
              </w:rPr>
            </w:rPrChange>
          </w:rPr>
          <w:delText xml:space="preserve"> to dietary fiber intervention</w:delText>
        </w:r>
      </w:del>
      <w:ins w:id="2765" w:author="Chen Liao" w:date="2021-03-14T07:53:00Z">
        <w:r w:rsidR="002B27C3" w:rsidRPr="002B6EEC">
          <w:rPr>
            <w:rStyle w:val="fontstyle01"/>
            <w:rFonts w:ascii="Times New Roman" w:hAnsi="Times New Roman" w:cs="Times New Roman"/>
            <w:sz w:val="22"/>
            <w:szCs w:val="22"/>
            <w:rPrChange w:id="2766" w:author="Chen Liao" w:date="2021-03-29T18:57:00Z">
              <w:rPr>
                <w:rStyle w:val="fontstyle01"/>
                <w:rFonts w:ascii="Times New Roman" w:hAnsi="Times New Roman"/>
                <w:sz w:val="24"/>
                <w:szCs w:val="24"/>
              </w:rPr>
            </w:rPrChange>
          </w:rPr>
          <w:t>.</w:t>
        </w:r>
        <w:bookmarkEnd w:id="2733"/>
        <w:bookmarkEnd w:id="2734"/>
        <w:r w:rsidR="002B27C3" w:rsidRPr="002B6EEC">
          <w:rPr>
            <w:rStyle w:val="fontstyle01"/>
            <w:rFonts w:ascii="Times New Roman" w:hAnsi="Times New Roman" w:cs="Times New Roman"/>
            <w:sz w:val="22"/>
            <w:szCs w:val="22"/>
            <w:rPrChange w:id="2767" w:author="Chen Liao" w:date="2021-03-29T18:57:00Z">
              <w:rPr>
                <w:rStyle w:val="fontstyle01"/>
                <w:rFonts w:ascii="Times New Roman" w:hAnsi="Times New Roman"/>
                <w:sz w:val="24"/>
                <w:szCs w:val="24"/>
              </w:rPr>
            </w:rPrChange>
          </w:rPr>
          <w:t xml:space="preserve"> </w:t>
        </w:r>
      </w:ins>
      <w:ins w:id="2768" w:author="Chen Liao" w:date="2021-03-18T19:03:00Z">
        <w:r w:rsidR="00935A18" w:rsidRPr="002B6EEC">
          <w:rPr>
            <w:rStyle w:val="fontstyle01"/>
            <w:rFonts w:ascii="Times New Roman" w:hAnsi="Times New Roman" w:cs="Times New Roman"/>
            <w:sz w:val="22"/>
            <w:szCs w:val="22"/>
            <w:rPrChange w:id="2769" w:author="Chen Liao" w:date="2021-03-29T18:57:00Z">
              <w:rPr>
                <w:rStyle w:val="fontstyle01"/>
                <w:rFonts w:ascii="Times New Roman" w:hAnsi="Times New Roman"/>
                <w:sz w:val="24"/>
                <w:szCs w:val="24"/>
              </w:rPr>
            </w:rPrChange>
          </w:rPr>
          <w:t xml:space="preserve">Dietary </w:t>
        </w:r>
      </w:ins>
      <w:ins w:id="2770" w:author="Chen Liao" w:date="2021-03-18T18:59:00Z">
        <w:r w:rsidR="00935A18" w:rsidRPr="002B6EEC">
          <w:rPr>
            <w:rStyle w:val="fontstyle01"/>
            <w:rFonts w:ascii="Times New Roman" w:hAnsi="Times New Roman" w:cs="Times New Roman"/>
            <w:sz w:val="22"/>
            <w:szCs w:val="22"/>
            <w:rPrChange w:id="2771" w:author="Chen Liao" w:date="2021-03-29T18:57:00Z">
              <w:rPr>
                <w:rStyle w:val="fontstyle01"/>
                <w:rFonts w:ascii="Times New Roman" w:hAnsi="Times New Roman"/>
                <w:sz w:val="24"/>
                <w:szCs w:val="24"/>
              </w:rPr>
            </w:rPrChange>
          </w:rPr>
          <w:t xml:space="preserve">intake of </w:t>
        </w:r>
      </w:ins>
      <w:ins w:id="2772" w:author="Chen Liao" w:date="2021-03-18T19:03:00Z">
        <w:r w:rsidR="00935A18" w:rsidRPr="002B6EEC">
          <w:rPr>
            <w:rStyle w:val="fontstyle01"/>
            <w:rFonts w:ascii="Times New Roman" w:hAnsi="Times New Roman" w:cs="Times New Roman"/>
            <w:sz w:val="22"/>
            <w:szCs w:val="22"/>
            <w:rPrChange w:id="2773" w:author="Chen Liao" w:date="2021-03-29T18:57:00Z">
              <w:rPr>
                <w:rStyle w:val="fontstyle01"/>
                <w:rFonts w:ascii="Times New Roman" w:hAnsi="Times New Roman"/>
                <w:sz w:val="24"/>
                <w:szCs w:val="24"/>
              </w:rPr>
            </w:rPrChange>
          </w:rPr>
          <w:t>inulin and resistant starch</w:t>
        </w:r>
      </w:ins>
      <w:ins w:id="2774" w:author="Chen Liao" w:date="2021-03-18T18:48:00Z">
        <w:r w:rsidR="00913E74" w:rsidRPr="002B6EEC">
          <w:rPr>
            <w:rStyle w:val="fontstyle01"/>
            <w:rFonts w:ascii="Times New Roman" w:hAnsi="Times New Roman" w:cs="Times New Roman"/>
            <w:sz w:val="22"/>
            <w:szCs w:val="22"/>
            <w:rPrChange w:id="2775" w:author="Chen Liao" w:date="2021-03-29T18:57:00Z">
              <w:rPr>
                <w:rStyle w:val="fontstyle01"/>
                <w:rFonts w:ascii="Times New Roman" w:hAnsi="Times New Roman"/>
                <w:sz w:val="24"/>
                <w:szCs w:val="24"/>
              </w:rPr>
            </w:rPrChange>
          </w:rPr>
          <w:t xml:space="preserve"> </w:t>
        </w:r>
        <w:bookmarkStart w:id="2776" w:name="OLE_LINK42"/>
        <w:bookmarkStart w:id="2777" w:name="OLE_LINK43"/>
        <w:r w:rsidR="00913E74" w:rsidRPr="002B6EEC">
          <w:rPr>
            <w:rStyle w:val="fontstyle01"/>
            <w:rFonts w:ascii="Times New Roman" w:hAnsi="Times New Roman" w:cs="Times New Roman"/>
            <w:sz w:val="22"/>
            <w:szCs w:val="22"/>
            <w:rPrChange w:id="2778" w:author="Chen Liao" w:date="2021-03-29T18:57:00Z">
              <w:rPr>
                <w:rStyle w:val="fontstyle01"/>
                <w:rFonts w:ascii="Times New Roman" w:hAnsi="Times New Roman"/>
                <w:sz w:val="24"/>
                <w:szCs w:val="24"/>
              </w:rPr>
            </w:rPrChange>
          </w:rPr>
          <w:t>increase</w:t>
        </w:r>
      </w:ins>
      <w:ins w:id="2779" w:author="Chen Liao" w:date="2021-03-18T19:04:00Z">
        <w:r w:rsidR="00935A18" w:rsidRPr="002B6EEC">
          <w:rPr>
            <w:rStyle w:val="fontstyle01"/>
            <w:rFonts w:ascii="Times New Roman" w:hAnsi="Times New Roman" w:cs="Times New Roman"/>
            <w:sz w:val="22"/>
            <w:szCs w:val="22"/>
            <w:rPrChange w:id="2780" w:author="Chen Liao" w:date="2021-03-29T18:57:00Z">
              <w:rPr>
                <w:rStyle w:val="fontstyle01"/>
                <w:rFonts w:ascii="Times New Roman" w:hAnsi="Times New Roman"/>
                <w:sz w:val="24"/>
                <w:szCs w:val="24"/>
              </w:rPr>
            </w:rPrChange>
          </w:rPr>
          <w:t xml:space="preserve">s </w:t>
        </w:r>
        <w:bookmarkStart w:id="2781" w:name="OLE_LINK44"/>
        <w:bookmarkStart w:id="2782" w:name="OLE_LINK45"/>
        <w:r w:rsidR="00935A18" w:rsidRPr="002B6EEC">
          <w:rPr>
            <w:rStyle w:val="fontstyle01"/>
            <w:rFonts w:ascii="Times New Roman" w:hAnsi="Times New Roman" w:cs="Times New Roman"/>
            <w:sz w:val="22"/>
            <w:szCs w:val="22"/>
            <w:rPrChange w:id="2783" w:author="Chen Liao" w:date="2021-03-29T18:57:00Z">
              <w:rPr>
                <w:rStyle w:val="fontstyle01"/>
                <w:rFonts w:ascii="Times New Roman" w:hAnsi="Times New Roman"/>
                <w:sz w:val="24"/>
                <w:szCs w:val="24"/>
              </w:rPr>
            </w:rPrChange>
          </w:rPr>
          <w:t xml:space="preserve">mice </w:t>
        </w:r>
      </w:ins>
      <w:ins w:id="2784" w:author="Chen Liao" w:date="2021-03-18T18:48:00Z">
        <w:r w:rsidR="00913E74" w:rsidRPr="002B6EEC">
          <w:rPr>
            <w:rStyle w:val="fontstyle01"/>
            <w:rFonts w:ascii="Times New Roman" w:hAnsi="Times New Roman" w:cs="Times New Roman"/>
            <w:sz w:val="22"/>
            <w:szCs w:val="22"/>
            <w:rPrChange w:id="2785" w:author="Chen Liao" w:date="2021-03-29T18:57:00Z">
              <w:rPr>
                <w:rStyle w:val="fontstyle01"/>
                <w:rFonts w:ascii="Times New Roman" w:hAnsi="Times New Roman"/>
                <w:sz w:val="24"/>
                <w:szCs w:val="24"/>
              </w:rPr>
            </w:rPrChange>
          </w:rPr>
          <w:t xml:space="preserve">body weight </w:t>
        </w:r>
        <w:bookmarkEnd w:id="2776"/>
        <w:bookmarkEnd w:id="2777"/>
        <w:bookmarkEnd w:id="2781"/>
        <w:bookmarkEnd w:id="2782"/>
        <w:r w:rsidR="00913E74" w:rsidRPr="002B6EEC">
          <w:rPr>
            <w:rStyle w:val="fontstyle01"/>
            <w:rFonts w:ascii="Times New Roman" w:hAnsi="Times New Roman" w:cs="Times New Roman"/>
            <w:sz w:val="22"/>
            <w:szCs w:val="22"/>
            <w:rPrChange w:id="2786" w:author="Chen Liao" w:date="2021-03-29T18:57:00Z">
              <w:rPr>
                <w:rStyle w:val="fontstyle01"/>
                <w:rFonts w:ascii="Times New Roman" w:hAnsi="Times New Roman"/>
                <w:sz w:val="24"/>
                <w:szCs w:val="24"/>
              </w:rPr>
            </w:rPrChange>
          </w:rPr>
          <w:t xml:space="preserve">gradually over </w:t>
        </w:r>
        <w:proofErr w:type="gramStart"/>
        <w:r w:rsidR="00913E74" w:rsidRPr="002B6EEC">
          <w:rPr>
            <w:rStyle w:val="fontstyle01"/>
            <w:rFonts w:ascii="Times New Roman" w:hAnsi="Times New Roman" w:cs="Times New Roman"/>
            <w:sz w:val="22"/>
            <w:szCs w:val="22"/>
            <w:rPrChange w:id="2787" w:author="Chen Liao" w:date="2021-03-29T18:57:00Z">
              <w:rPr>
                <w:rStyle w:val="fontstyle01"/>
                <w:rFonts w:ascii="Times New Roman" w:hAnsi="Times New Roman"/>
                <w:sz w:val="24"/>
                <w:szCs w:val="24"/>
              </w:rPr>
            </w:rPrChange>
          </w:rPr>
          <w:t>time</w:t>
        </w:r>
        <w:proofErr w:type="gramEnd"/>
        <w:r w:rsidR="00913E74" w:rsidRPr="002B6EEC">
          <w:rPr>
            <w:rStyle w:val="fontstyle01"/>
            <w:rFonts w:ascii="Times New Roman" w:hAnsi="Times New Roman" w:cs="Times New Roman"/>
            <w:sz w:val="22"/>
            <w:szCs w:val="22"/>
            <w:rPrChange w:id="2788" w:author="Chen Liao" w:date="2021-03-29T18:57:00Z">
              <w:rPr>
                <w:rStyle w:val="fontstyle01"/>
                <w:rFonts w:ascii="Times New Roman" w:hAnsi="Times New Roman"/>
                <w:sz w:val="24"/>
                <w:szCs w:val="24"/>
              </w:rPr>
            </w:rPrChange>
          </w:rPr>
          <w:t xml:space="preserve"> </w:t>
        </w:r>
      </w:ins>
      <w:ins w:id="2789" w:author="Chen Liao" w:date="2021-03-18T18:55:00Z">
        <w:r w:rsidR="007E1BA9" w:rsidRPr="002B6EEC">
          <w:rPr>
            <w:rStyle w:val="fontstyle01"/>
            <w:rFonts w:ascii="Times New Roman" w:hAnsi="Times New Roman" w:cs="Times New Roman"/>
            <w:sz w:val="22"/>
            <w:szCs w:val="22"/>
            <w:rPrChange w:id="2790" w:author="Chen Liao" w:date="2021-03-29T18:57:00Z">
              <w:rPr>
                <w:rStyle w:val="fontstyle01"/>
                <w:rFonts w:ascii="Times New Roman" w:hAnsi="Times New Roman"/>
                <w:sz w:val="24"/>
                <w:szCs w:val="24"/>
              </w:rPr>
            </w:rPrChange>
          </w:rPr>
          <w:t>but</w:t>
        </w:r>
      </w:ins>
      <w:ins w:id="2791" w:author="Chen Liao" w:date="2021-03-18T18:52:00Z">
        <w:r w:rsidR="00913E74" w:rsidRPr="002B6EEC">
          <w:rPr>
            <w:rStyle w:val="fontstyle01"/>
            <w:rFonts w:ascii="Times New Roman" w:hAnsi="Times New Roman" w:cs="Times New Roman"/>
            <w:sz w:val="22"/>
            <w:szCs w:val="22"/>
            <w:rPrChange w:id="2792" w:author="Chen Liao" w:date="2021-03-29T18:57:00Z">
              <w:rPr>
                <w:rStyle w:val="fontstyle01"/>
                <w:rFonts w:ascii="Times New Roman" w:hAnsi="Times New Roman"/>
                <w:sz w:val="24"/>
                <w:szCs w:val="24"/>
              </w:rPr>
            </w:rPrChange>
          </w:rPr>
          <w:t xml:space="preserve"> the</w:t>
        </w:r>
      </w:ins>
      <w:ins w:id="2793" w:author="Chen Liao" w:date="2021-03-18T18:54:00Z">
        <w:r w:rsidR="00913E74" w:rsidRPr="002B6EEC">
          <w:rPr>
            <w:rStyle w:val="fontstyle01"/>
            <w:rFonts w:ascii="Times New Roman" w:hAnsi="Times New Roman" w:cs="Times New Roman"/>
            <w:sz w:val="22"/>
            <w:szCs w:val="22"/>
            <w:rPrChange w:id="2794" w:author="Chen Liao" w:date="2021-03-29T18:57:00Z">
              <w:rPr>
                <w:rStyle w:val="fontstyle01"/>
                <w:rFonts w:ascii="Times New Roman" w:hAnsi="Times New Roman"/>
                <w:sz w:val="24"/>
                <w:szCs w:val="24"/>
              </w:rPr>
            </w:rPrChange>
          </w:rPr>
          <w:t xml:space="preserve"> amount of</w:t>
        </w:r>
      </w:ins>
      <w:ins w:id="2795" w:author="Chen Liao" w:date="2021-03-18T18:52:00Z">
        <w:r w:rsidR="00913E74" w:rsidRPr="002B6EEC">
          <w:rPr>
            <w:rStyle w:val="fontstyle01"/>
            <w:rFonts w:ascii="Times New Roman" w:hAnsi="Times New Roman" w:cs="Times New Roman"/>
            <w:sz w:val="22"/>
            <w:szCs w:val="22"/>
            <w:rPrChange w:id="2796" w:author="Chen Liao" w:date="2021-03-29T18:57:00Z">
              <w:rPr>
                <w:rStyle w:val="fontstyle01"/>
                <w:rFonts w:ascii="Times New Roman" w:hAnsi="Times New Roman"/>
                <w:sz w:val="24"/>
                <w:szCs w:val="24"/>
              </w:rPr>
            </w:rPrChange>
          </w:rPr>
          <w:t xml:space="preserve"> body weight gain </w:t>
        </w:r>
      </w:ins>
      <w:ins w:id="2797" w:author="Chen Liao" w:date="2021-03-18T18:54:00Z">
        <w:r w:rsidR="00913E74" w:rsidRPr="002B6EEC">
          <w:rPr>
            <w:rStyle w:val="fontstyle01"/>
            <w:rFonts w:ascii="Times New Roman" w:hAnsi="Times New Roman" w:cs="Times New Roman"/>
            <w:sz w:val="22"/>
            <w:szCs w:val="22"/>
            <w:rPrChange w:id="2798" w:author="Chen Liao" w:date="2021-03-29T18:57:00Z">
              <w:rPr>
                <w:rStyle w:val="fontstyle01"/>
                <w:rFonts w:ascii="Times New Roman" w:hAnsi="Times New Roman"/>
                <w:sz w:val="24"/>
                <w:szCs w:val="24"/>
              </w:rPr>
            </w:rPrChange>
          </w:rPr>
          <w:t xml:space="preserve">is </w:t>
        </w:r>
      </w:ins>
      <w:bookmarkStart w:id="2799" w:name="OLE_LINK33"/>
      <w:bookmarkStart w:id="2800" w:name="OLE_LINK38"/>
      <w:ins w:id="2801" w:author="Chen Liao" w:date="2021-03-18T19:26:00Z">
        <w:r w:rsidR="00DD04DF" w:rsidRPr="002B6EEC">
          <w:rPr>
            <w:rStyle w:val="fontstyle01"/>
            <w:rFonts w:ascii="Times New Roman" w:hAnsi="Times New Roman" w:cs="Times New Roman"/>
            <w:sz w:val="22"/>
            <w:szCs w:val="22"/>
            <w:rPrChange w:id="2802" w:author="Chen Liao" w:date="2021-03-29T18:57:00Z">
              <w:rPr>
                <w:rStyle w:val="fontstyle01"/>
                <w:rFonts w:ascii="Times New Roman" w:hAnsi="Times New Roman"/>
                <w:sz w:val="24"/>
                <w:szCs w:val="24"/>
              </w:rPr>
            </w:rPrChange>
          </w:rPr>
          <w:t>gene</w:t>
        </w:r>
      </w:ins>
      <w:ins w:id="2803" w:author="Chen Liao" w:date="2021-03-18T19:27:00Z">
        <w:r w:rsidR="00DD04DF" w:rsidRPr="002B6EEC">
          <w:rPr>
            <w:rStyle w:val="fontstyle01"/>
            <w:rFonts w:ascii="Times New Roman" w:hAnsi="Times New Roman" w:cs="Times New Roman"/>
            <w:sz w:val="22"/>
            <w:szCs w:val="22"/>
            <w:rPrChange w:id="2804" w:author="Chen Liao" w:date="2021-03-29T18:57:00Z">
              <w:rPr>
                <w:rStyle w:val="fontstyle01"/>
                <w:rFonts w:ascii="Times New Roman" w:hAnsi="Times New Roman"/>
                <w:sz w:val="24"/>
                <w:szCs w:val="24"/>
              </w:rPr>
            </w:rPrChange>
          </w:rPr>
          <w:t>rally insignificant compared</w:t>
        </w:r>
      </w:ins>
      <w:ins w:id="2805" w:author="Chen Liao" w:date="2021-03-18T18:57:00Z">
        <w:r w:rsidR="007E1BA9" w:rsidRPr="002B6EEC">
          <w:rPr>
            <w:rStyle w:val="fontstyle01"/>
            <w:rFonts w:ascii="Times New Roman" w:hAnsi="Times New Roman" w:cs="Times New Roman"/>
            <w:sz w:val="22"/>
            <w:szCs w:val="22"/>
            <w:rPrChange w:id="2806" w:author="Chen Liao" w:date="2021-03-29T18:57:00Z">
              <w:rPr>
                <w:rStyle w:val="fontstyle01"/>
                <w:rFonts w:ascii="Times New Roman" w:hAnsi="Times New Roman"/>
                <w:sz w:val="24"/>
                <w:szCs w:val="24"/>
              </w:rPr>
            </w:rPrChange>
          </w:rPr>
          <w:t xml:space="preserve"> to mice treated with </w:t>
        </w:r>
      </w:ins>
      <w:bookmarkStart w:id="2807" w:name="OLE_LINK48"/>
      <w:bookmarkStart w:id="2808" w:name="OLE_LINK49"/>
      <w:ins w:id="2809" w:author="Chen Liao" w:date="2021-03-21T09:53:00Z">
        <w:r w:rsidR="00740171" w:rsidRPr="002B6EEC">
          <w:rPr>
            <w:rStyle w:val="fontstyle01"/>
            <w:rFonts w:ascii="Times New Roman" w:hAnsi="Times New Roman" w:cs="Times New Roman"/>
            <w:sz w:val="22"/>
            <w:szCs w:val="22"/>
            <w:rPrChange w:id="2810" w:author="Chen Liao" w:date="2021-03-29T18:57:00Z">
              <w:rPr>
                <w:rStyle w:val="fontstyle01"/>
                <w:rFonts w:ascii="Times New Roman" w:hAnsi="Times New Roman"/>
                <w:sz w:val="24"/>
                <w:szCs w:val="24"/>
              </w:rPr>
            </w:rPrChange>
          </w:rPr>
          <w:t>the cellulose control</w:t>
        </w:r>
      </w:ins>
      <w:ins w:id="2811" w:author="Chen Liao" w:date="2021-03-21T09:51:00Z">
        <w:r w:rsidR="00740171" w:rsidRPr="002B6EEC">
          <w:rPr>
            <w:rStyle w:val="fontstyle01"/>
            <w:rFonts w:ascii="Times New Roman" w:hAnsi="Times New Roman" w:cs="Times New Roman"/>
            <w:sz w:val="22"/>
            <w:szCs w:val="22"/>
            <w:rPrChange w:id="2812" w:author="Chen Liao" w:date="2021-03-29T18:57:00Z">
              <w:rPr>
                <w:rStyle w:val="fontstyle01"/>
                <w:rFonts w:ascii="Times New Roman" w:hAnsi="Times New Roman"/>
                <w:sz w:val="24"/>
                <w:szCs w:val="24"/>
              </w:rPr>
            </w:rPrChange>
          </w:rPr>
          <w:t xml:space="preserve"> </w:t>
        </w:r>
      </w:ins>
      <w:ins w:id="2813" w:author="Chen Liao" w:date="2021-03-18T18:58:00Z">
        <w:r w:rsidR="007E1BA9" w:rsidRPr="002B6EEC">
          <w:rPr>
            <w:rStyle w:val="fontstyle01"/>
            <w:rFonts w:ascii="Times New Roman" w:hAnsi="Times New Roman" w:cs="Times New Roman"/>
            <w:sz w:val="22"/>
            <w:szCs w:val="22"/>
            <w:rPrChange w:id="2814" w:author="Chen Liao" w:date="2021-03-29T18:57:00Z">
              <w:rPr>
                <w:rStyle w:val="fontstyle01"/>
                <w:rFonts w:ascii="Times New Roman" w:hAnsi="Times New Roman"/>
                <w:sz w:val="24"/>
                <w:szCs w:val="24"/>
              </w:rPr>
            </w:rPrChange>
          </w:rPr>
          <w:t>(</w:t>
        </w:r>
        <w:r w:rsidR="007E1BA9" w:rsidRPr="002B6EEC">
          <w:rPr>
            <w:rStyle w:val="fontstyle01"/>
            <w:rFonts w:ascii="Times New Roman" w:hAnsi="Times New Roman" w:cs="Times New Roman"/>
            <w:sz w:val="22"/>
            <w:szCs w:val="22"/>
            <w:highlight w:val="yellow"/>
            <w:rPrChange w:id="2815" w:author="Chen Liao" w:date="2021-03-29T18:57:00Z">
              <w:rPr>
                <w:rStyle w:val="fontstyle01"/>
                <w:rFonts w:ascii="Times New Roman" w:hAnsi="Times New Roman"/>
                <w:sz w:val="24"/>
                <w:szCs w:val="24"/>
              </w:rPr>
            </w:rPrChange>
          </w:rPr>
          <w:t xml:space="preserve">Fig. </w:t>
        </w:r>
      </w:ins>
      <w:ins w:id="2816" w:author="Chen Liao" w:date="2021-03-22T19:27:00Z">
        <w:r w:rsidR="0063666F" w:rsidRPr="002B6EEC">
          <w:rPr>
            <w:rStyle w:val="fontstyle01"/>
            <w:rFonts w:ascii="Times New Roman" w:hAnsi="Times New Roman" w:cs="Times New Roman"/>
            <w:sz w:val="22"/>
            <w:szCs w:val="22"/>
            <w:highlight w:val="yellow"/>
            <w:rPrChange w:id="2817" w:author="Chen Liao" w:date="2021-03-29T18:57:00Z">
              <w:rPr>
                <w:rStyle w:val="fontstyle01"/>
                <w:rFonts w:ascii="Times New Roman" w:hAnsi="Times New Roman"/>
                <w:sz w:val="24"/>
                <w:szCs w:val="24"/>
                <w:highlight w:val="yellow"/>
              </w:rPr>
            </w:rPrChange>
          </w:rPr>
          <w:t>S</w:t>
        </w:r>
      </w:ins>
      <w:ins w:id="2818" w:author="Chen Liao" w:date="2021-03-18T18:58:00Z">
        <w:r w:rsidR="007E1BA9" w:rsidRPr="002B6EEC">
          <w:rPr>
            <w:rStyle w:val="fontstyle01"/>
            <w:rFonts w:ascii="Times New Roman" w:hAnsi="Times New Roman" w:cs="Times New Roman"/>
            <w:sz w:val="22"/>
            <w:szCs w:val="22"/>
            <w:highlight w:val="yellow"/>
            <w:rPrChange w:id="2819" w:author="Chen Liao" w:date="2021-03-29T18:57:00Z">
              <w:rPr>
                <w:rStyle w:val="fontstyle01"/>
                <w:rFonts w:ascii="Times New Roman" w:hAnsi="Times New Roman"/>
                <w:sz w:val="24"/>
                <w:szCs w:val="24"/>
              </w:rPr>
            </w:rPrChange>
          </w:rPr>
          <w:t>1</w:t>
        </w:r>
      </w:ins>
      <w:ins w:id="2820" w:author="Chen Liao" w:date="2021-03-18T19:30:00Z">
        <w:r w:rsidR="00DA094A" w:rsidRPr="002B6EEC">
          <w:rPr>
            <w:rStyle w:val="fontstyle01"/>
            <w:rFonts w:ascii="Times New Roman" w:hAnsi="Times New Roman" w:cs="Times New Roman"/>
            <w:sz w:val="22"/>
            <w:szCs w:val="22"/>
            <w:highlight w:val="yellow"/>
            <w:rPrChange w:id="2821" w:author="Chen Liao" w:date="2021-03-29T18:57:00Z">
              <w:rPr>
                <w:rStyle w:val="fontstyle01"/>
                <w:rFonts w:ascii="Times New Roman" w:hAnsi="Times New Roman"/>
                <w:sz w:val="24"/>
                <w:szCs w:val="24"/>
              </w:rPr>
            </w:rPrChange>
          </w:rPr>
          <w:t>A</w:t>
        </w:r>
      </w:ins>
      <w:ins w:id="2822" w:author="Chen Liao" w:date="2021-03-18T18:58:00Z">
        <w:r w:rsidR="007E1BA9" w:rsidRPr="002B6EEC">
          <w:rPr>
            <w:rStyle w:val="fontstyle01"/>
            <w:rFonts w:ascii="Times New Roman" w:hAnsi="Times New Roman" w:cs="Times New Roman"/>
            <w:sz w:val="22"/>
            <w:szCs w:val="22"/>
            <w:rPrChange w:id="2823" w:author="Chen Liao" w:date="2021-03-29T18:57:00Z">
              <w:rPr>
                <w:rStyle w:val="fontstyle01"/>
                <w:rFonts w:ascii="Times New Roman" w:hAnsi="Times New Roman"/>
                <w:sz w:val="24"/>
                <w:szCs w:val="24"/>
              </w:rPr>
            </w:rPrChange>
          </w:rPr>
          <w:t>)</w:t>
        </w:r>
      </w:ins>
      <w:bookmarkEnd w:id="2807"/>
      <w:bookmarkEnd w:id="2808"/>
      <w:ins w:id="2824" w:author="Chen Liao" w:date="2021-03-18T18:57:00Z">
        <w:r w:rsidR="007E1BA9" w:rsidRPr="002B6EEC">
          <w:rPr>
            <w:rStyle w:val="fontstyle01"/>
            <w:rFonts w:ascii="Times New Roman" w:hAnsi="Times New Roman" w:cs="Times New Roman"/>
            <w:sz w:val="22"/>
            <w:szCs w:val="22"/>
            <w:rPrChange w:id="2825" w:author="Chen Liao" w:date="2021-03-29T18:57:00Z">
              <w:rPr>
                <w:rStyle w:val="fontstyle01"/>
                <w:rFonts w:ascii="Times New Roman" w:hAnsi="Times New Roman"/>
                <w:sz w:val="24"/>
                <w:szCs w:val="24"/>
              </w:rPr>
            </w:rPrChange>
          </w:rPr>
          <w:t xml:space="preserve">. </w:t>
        </w:r>
      </w:ins>
      <w:ins w:id="2826" w:author="Chen Liao" w:date="2021-03-21T09:28:00Z">
        <w:r w:rsidR="005344A8" w:rsidRPr="002B6EEC">
          <w:rPr>
            <w:rStyle w:val="fontstyle01"/>
            <w:rFonts w:ascii="Times New Roman" w:hAnsi="Times New Roman" w:cs="Times New Roman"/>
            <w:sz w:val="22"/>
            <w:szCs w:val="22"/>
            <w:rPrChange w:id="2827" w:author="Chen Liao" w:date="2021-03-29T18:57:00Z">
              <w:rPr>
                <w:rStyle w:val="fontstyle01"/>
                <w:rFonts w:ascii="Times New Roman" w:hAnsi="Times New Roman"/>
                <w:sz w:val="24"/>
                <w:szCs w:val="24"/>
              </w:rPr>
            </w:rPrChange>
          </w:rPr>
          <w:t xml:space="preserve">Although there </w:t>
        </w:r>
      </w:ins>
      <w:ins w:id="2828" w:author="Chen Liao" w:date="2021-03-18T22:34:00Z">
        <w:r w:rsidR="001E5766" w:rsidRPr="002B6EEC">
          <w:rPr>
            <w:rStyle w:val="fontstyle01"/>
            <w:rFonts w:ascii="Times New Roman" w:hAnsi="Times New Roman" w:cs="Times New Roman"/>
            <w:sz w:val="22"/>
            <w:szCs w:val="22"/>
            <w:rPrChange w:id="2829" w:author="Chen Liao" w:date="2021-03-29T18:57:00Z">
              <w:rPr>
                <w:rStyle w:val="fontstyle01"/>
                <w:rFonts w:ascii="Times New Roman" w:hAnsi="Times New Roman"/>
                <w:sz w:val="24"/>
                <w:szCs w:val="24"/>
              </w:rPr>
            </w:rPrChange>
          </w:rPr>
          <w:t>were n</w:t>
        </w:r>
      </w:ins>
      <w:ins w:id="2830" w:author="Chen Liao" w:date="2021-03-18T19:01:00Z">
        <w:r w:rsidR="00935A18" w:rsidRPr="002B6EEC">
          <w:rPr>
            <w:rStyle w:val="fontstyle01"/>
            <w:rFonts w:ascii="Times New Roman" w:hAnsi="Times New Roman" w:cs="Times New Roman"/>
            <w:sz w:val="22"/>
            <w:szCs w:val="22"/>
            <w:rPrChange w:id="2831" w:author="Chen Liao" w:date="2021-03-29T18:57:00Z">
              <w:rPr>
                <w:rStyle w:val="fontstyle01"/>
                <w:rFonts w:ascii="Times New Roman" w:hAnsi="Times New Roman"/>
                <w:sz w:val="24"/>
                <w:szCs w:val="24"/>
              </w:rPr>
            </w:rPrChange>
          </w:rPr>
          <w:t xml:space="preserve">o obvious </w:t>
        </w:r>
      </w:ins>
      <w:ins w:id="2832" w:author="Chen Liao" w:date="2021-03-18T22:34:00Z">
        <w:r w:rsidR="001E5766" w:rsidRPr="002B6EEC">
          <w:rPr>
            <w:rStyle w:val="fontstyle01"/>
            <w:rFonts w:ascii="Times New Roman" w:hAnsi="Times New Roman" w:cs="Times New Roman"/>
            <w:sz w:val="22"/>
            <w:szCs w:val="22"/>
            <w:rPrChange w:id="2833" w:author="Chen Liao" w:date="2021-03-29T18:57:00Z">
              <w:rPr>
                <w:rStyle w:val="fontstyle01"/>
                <w:rFonts w:ascii="Times New Roman" w:hAnsi="Times New Roman"/>
                <w:sz w:val="24"/>
                <w:szCs w:val="24"/>
              </w:rPr>
            </w:rPrChange>
          </w:rPr>
          <w:t xml:space="preserve">temporal </w:t>
        </w:r>
      </w:ins>
      <w:ins w:id="2834" w:author="Chen Liao" w:date="2021-03-22T19:28:00Z">
        <w:r w:rsidR="00574D98" w:rsidRPr="002B6EEC">
          <w:rPr>
            <w:rStyle w:val="fontstyle01"/>
            <w:rFonts w:ascii="Times New Roman" w:hAnsi="Times New Roman" w:cs="Times New Roman"/>
            <w:sz w:val="22"/>
            <w:szCs w:val="22"/>
            <w:rPrChange w:id="2835" w:author="Chen Liao" w:date="2021-03-29T18:57:00Z">
              <w:rPr>
                <w:rStyle w:val="fontstyle01"/>
                <w:rFonts w:ascii="Times New Roman" w:hAnsi="Times New Roman"/>
                <w:sz w:val="24"/>
                <w:szCs w:val="24"/>
              </w:rPr>
            </w:rPrChange>
          </w:rPr>
          <w:lastRenderedPageBreak/>
          <w:t>patterns</w:t>
        </w:r>
      </w:ins>
      <w:ins w:id="2836" w:author="Chen Liao" w:date="2021-03-18T19:05:00Z">
        <w:r w:rsidR="00935A18" w:rsidRPr="002B6EEC">
          <w:rPr>
            <w:rStyle w:val="fontstyle01"/>
            <w:rFonts w:ascii="Times New Roman" w:hAnsi="Times New Roman" w:cs="Times New Roman"/>
            <w:sz w:val="22"/>
            <w:szCs w:val="22"/>
            <w:rPrChange w:id="2837" w:author="Chen Liao" w:date="2021-03-29T18:57:00Z">
              <w:rPr>
                <w:rStyle w:val="fontstyle01"/>
                <w:rFonts w:ascii="Times New Roman" w:hAnsi="Times New Roman"/>
                <w:sz w:val="24"/>
                <w:szCs w:val="24"/>
              </w:rPr>
            </w:rPrChange>
          </w:rPr>
          <w:t xml:space="preserve"> </w:t>
        </w:r>
      </w:ins>
      <w:ins w:id="2838" w:author="Chen Liao" w:date="2021-03-18T22:35:00Z">
        <w:r w:rsidR="001E5766" w:rsidRPr="002B6EEC">
          <w:rPr>
            <w:rStyle w:val="fontstyle01"/>
            <w:rFonts w:ascii="Times New Roman" w:hAnsi="Times New Roman" w:cs="Times New Roman"/>
            <w:sz w:val="22"/>
            <w:szCs w:val="22"/>
            <w:rPrChange w:id="2839" w:author="Chen Liao" w:date="2021-03-29T18:57:00Z">
              <w:rPr>
                <w:rStyle w:val="fontstyle01"/>
                <w:rFonts w:ascii="Times New Roman" w:hAnsi="Times New Roman"/>
                <w:sz w:val="24"/>
                <w:szCs w:val="24"/>
              </w:rPr>
            </w:rPrChange>
          </w:rPr>
          <w:t>in the</w:t>
        </w:r>
      </w:ins>
      <w:ins w:id="2840" w:author="Chen Liao" w:date="2021-03-18T19:02:00Z">
        <w:r w:rsidR="00935A18" w:rsidRPr="002B6EEC">
          <w:rPr>
            <w:rStyle w:val="fontstyle01"/>
            <w:rFonts w:ascii="Times New Roman" w:hAnsi="Times New Roman" w:cs="Times New Roman"/>
            <w:sz w:val="22"/>
            <w:szCs w:val="22"/>
            <w:rPrChange w:id="2841" w:author="Chen Liao" w:date="2021-03-29T18:57:00Z">
              <w:rPr>
                <w:rStyle w:val="fontstyle01"/>
                <w:rFonts w:ascii="Times New Roman" w:hAnsi="Times New Roman"/>
                <w:sz w:val="24"/>
                <w:szCs w:val="24"/>
              </w:rPr>
            </w:rPrChange>
          </w:rPr>
          <w:t xml:space="preserve"> fiber intake rate</w:t>
        </w:r>
      </w:ins>
      <w:ins w:id="2842" w:author="Chen Liao" w:date="2021-03-22T19:30:00Z">
        <w:r w:rsidR="00574D98" w:rsidRPr="002B6EEC">
          <w:rPr>
            <w:rStyle w:val="fontstyle01"/>
            <w:rFonts w:ascii="Times New Roman" w:hAnsi="Times New Roman" w:cs="Times New Roman"/>
            <w:sz w:val="22"/>
            <w:szCs w:val="22"/>
            <w:rPrChange w:id="2843" w:author="Chen Liao" w:date="2021-03-29T18:57:00Z">
              <w:rPr>
                <w:rStyle w:val="fontstyle01"/>
                <w:rFonts w:ascii="Times New Roman" w:hAnsi="Times New Roman"/>
                <w:sz w:val="24"/>
                <w:szCs w:val="24"/>
              </w:rPr>
            </w:rPrChange>
          </w:rPr>
          <w:t xml:space="preserve"> (</w:t>
        </w:r>
        <w:r w:rsidR="00574D98" w:rsidRPr="002B6EEC">
          <w:rPr>
            <w:rStyle w:val="fontstyle01"/>
            <w:rFonts w:ascii="Times New Roman" w:hAnsi="Times New Roman" w:cs="Times New Roman"/>
            <w:sz w:val="22"/>
            <w:szCs w:val="22"/>
            <w:highlight w:val="yellow"/>
            <w:rPrChange w:id="2844" w:author="Chen Liao" w:date="2021-03-29T18:57:00Z">
              <w:rPr>
                <w:rStyle w:val="fontstyle01"/>
                <w:rFonts w:ascii="Times New Roman" w:hAnsi="Times New Roman"/>
                <w:sz w:val="24"/>
                <w:szCs w:val="24"/>
              </w:rPr>
            </w:rPrChange>
          </w:rPr>
          <w:t>Fig. S1</w:t>
        </w:r>
        <w:proofErr w:type="gramStart"/>
        <w:r w:rsidR="00574D98" w:rsidRPr="002B6EEC">
          <w:rPr>
            <w:rStyle w:val="fontstyle01"/>
            <w:rFonts w:ascii="Times New Roman" w:hAnsi="Times New Roman" w:cs="Times New Roman"/>
            <w:sz w:val="22"/>
            <w:szCs w:val="22"/>
            <w:highlight w:val="yellow"/>
            <w:rPrChange w:id="2845" w:author="Chen Liao" w:date="2021-03-29T18:57:00Z">
              <w:rPr>
                <w:rStyle w:val="fontstyle01"/>
                <w:rFonts w:ascii="Times New Roman" w:hAnsi="Times New Roman"/>
                <w:sz w:val="24"/>
                <w:szCs w:val="24"/>
              </w:rPr>
            </w:rPrChange>
          </w:rPr>
          <w:t>B,C</w:t>
        </w:r>
        <w:proofErr w:type="gramEnd"/>
        <w:r w:rsidR="00574D98" w:rsidRPr="002B6EEC">
          <w:rPr>
            <w:rStyle w:val="fontstyle01"/>
            <w:rFonts w:ascii="Times New Roman" w:hAnsi="Times New Roman" w:cs="Times New Roman"/>
            <w:sz w:val="22"/>
            <w:szCs w:val="22"/>
            <w:rPrChange w:id="2846" w:author="Chen Liao" w:date="2021-03-29T18:57:00Z">
              <w:rPr>
                <w:rStyle w:val="fontstyle01"/>
                <w:rFonts w:ascii="Times New Roman" w:hAnsi="Times New Roman"/>
                <w:sz w:val="24"/>
                <w:szCs w:val="24"/>
              </w:rPr>
            </w:rPrChange>
          </w:rPr>
          <w:t>)</w:t>
        </w:r>
      </w:ins>
      <w:ins w:id="2847" w:author="Chen Liao" w:date="2021-03-18T19:02:00Z">
        <w:r w:rsidR="00935A18" w:rsidRPr="002B6EEC">
          <w:rPr>
            <w:rStyle w:val="fontstyle01"/>
            <w:rFonts w:ascii="Times New Roman" w:hAnsi="Times New Roman" w:cs="Times New Roman"/>
            <w:sz w:val="22"/>
            <w:szCs w:val="22"/>
            <w:rPrChange w:id="2848" w:author="Chen Liao" w:date="2021-03-29T18:57:00Z">
              <w:rPr>
                <w:rStyle w:val="fontstyle01"/>
                <w:rFonts w:ascii="Times New Roman" w:hAnsi="Times New Roman"/>
                <w:sz w:val="24"/>
                <w:szCs w:val="24"/>
              </w:rPr>
            </w:rPrChange>
          </w:rPr>
          <w:t xml:space="preserve"> and fecal </w:t>
        </w:r>
      </w:ins>
      <w:ins w:id="2849" w:author="Chen Liao" w:date="2021-03-18T19:17:00Z">
        <w:r w:rsidR="00B1402B" w:rsidRPr="002B6EEC">
          <w:rPr>
            <w:rStyle w:val="fontstyle01"/>
            <w:rFonts w:ascii="Times New Roman" w:hAnsi="Times New Roman" w:cs="Times New Roman"/>
            <w:sz w:val="22"/>
            <w:szCs w:val="22"/>
            <w:rPrChange w:id="2850" w:author="Chen Liao" w:date="2021-03-29T18:57:00Z">
              <w:rPr>
                <w:rStyle w:val="fontstyle01"/>
                <w:rFonts w:ascii="Times New Roman" w:hAnsi="Times New Roman"/>
                <w:sz w:val="24"/>
                <w:szCs w:val="24"/>
              </w:rPr>
            </w:rPrChange>
          </w:rPr>
          <w:t>weight</w:t>
        </w:r>
      </w:ins>
      <w:ins w:id="2851" w:author="Chen Liao" w:date="2021-03-22T19:30:00Z">
        <w:r w:rsidR="00574D98" w:rsidRPr="002B6EEC">
          <w:rPr>
            <w:rStyle w:val="fontstyle01"/>
            <w:rFonts w:ascii="Times New Roman" w:hAnsi="Times New Roman" w:cs="Times New Roman"/>
            <w:sz w:val="22"/>
            <w:szCs w:val="22"/>
            <w:rPrChange w:id="2852" w:author="Chen Liao" w:date="2021-03-29T18:57:00Z">
              <w:rPr>
                <w:rStyle w:val="fontstyle01"/>
                <w:rFonts w:ascii="Times New Roman" w:hAnsi="Times New Roman"/>
                <w:sz w:val="24"/>
                <w:szCs w:val="24"/>
              </w:rPr>
            </w:rPrChange>
          </w:rPr>
          <w:t xml:space="preserve"> (</w:t>
        </w:r>
        <w:r w:rsidR="00574D98" w:rsidRPr="002B6EEC">
          <w:rPr>
            <w:rStyle w:val="fontstyle01"/>
            <w:rFonts w:ascii="Times New Roman" w:hAnsi="Times New Roman" w:cs="Times New Roman"/>
            <w:sz w:val="22"/>
            <w:szCs w:val="22"/>
            <w:highlight w:val="yellow"/>
            <w:rPrChange w:id="2853" w:author="Chen Liao" w:date="2021-03-29T18:57:00Z">
              <w:rPr>
                <w:rStyle w:val="fontstyle01"/>
                <w:rFonts w:ascii="Times New Roman" w:hAnsi="Times New Roman"/>
                <w:sz w:val="24"/>
                <w:szCs w:val="24"/>
              </w:rPr>
            </w:rPrChange>
          </w:rPr>
          <w:t>Fig. S1D</w:t>
        </w:r>
        <w:r w:rsidR="00574D98" w:rsidRPr="002B6EEC">
          <w:rPr>
            <w:rStyle w:val="fontstyle01"/>
            <w:rFonts w:ascii="Times New Roman" w:hAnsi="Times New Roman" w:cs="Times New Roman"/>
            <w:sz w:val="22"/>
            <w:szCs w:val="22"/>
            <w:rPrChange w:id="2854" w:author="Chen Liao" w:date="2021-03-29T18:57:00Z">
              <w:rPr>
                <w:rStyle w:val="fontstyle01"/>
                <w:rFonts w:ascii="Times New Roman" w:hAnsi="Times New Roman"/>
                <w:sz w:val="24"/>
                <w:szCs w:val="24"/>
              </w:rPr>
            </w:rPrChange>
          </w:rPr>
          <w:t>)</w:t>
        </w:r>
      </w:ins>
      <w:ins w:id="2855" w:author="Chen Liao" w:date="2021-03-21T09:22:00Z">
        <w:r w:rsidR="00510E82" w:rsidRPr="002B6EEC">
          <w:rPr>
            <w:rStyle w:val="fontstyle01"/>
            <w:rFonts w:ascii="Times New Roman" w:hAnsi="Times New Roman" w:cs="Times New Roman"/>
            <w:sz w:val="22"/>
            <w:szCs w:val="22"/>
            <w:rPrChange w:id="2856" w:author="Chen Liao" w:date="2021-03-29T18:57:00Z">
              <w:rPr>
                <w:rStyle w:val="fontstyle01"/>
                <w:rFonts w:ascii="Times New Roman" w:hAnsi="Times New Roman"/>
                <w:sz w:val="24"/>
                <w:szCs w:val="24"/>
              </w:rPr>
            </w:rPrChange>
          </w:rPr>
          <w:t>, the fecal weig</w:t>
        </w:r>
      </w:ins>
      <w:ins w:id="2857" w:author="Chen Liao" w:date="2021-03-21T09:23:00Z">
        <w:r w:rsidR="00510E82" w:rsidRPr="002B6EEC">
          <w:rPr>
            <w:rStyle w:val="fontstyle01"/>
            <w:rFonts w:ascii="Times New Roman" w:hAnsi="Times New Roman" w:cs="Times New Roman"/>
            <w:sz w:val="22"/>
            <w:szCs w:val="22"/>
            <w:rPrChange w:id="2858" w:author="Chen Liao" w:date="2021-03-29T18:57:00Z">
              <w:rPr>
                <w:rStyle w:val="fontstyle01"/>
                <w:rFonts w:ascii="Times New Roman" w:hAnsi="Times New Roman"/>
                <w:sz w:val="24"/>
                <w:szCs w:val="24"/>
              </w:rPr>
            </w:rPrChange>
          </w:rPr>
          <w:t xml:space="preserve">ht </w:t>
        </w:r>
      </w:ins>
      <w:ins w:id="2859" w:author="Chen Liao" w:date="2021-03-22T19:30:00Z">
        <w:r w:rsidR="00574D98" w:rsidRPr="002B6EEC">
          <w:rPr>
            <w:rStyle w:val="fontstyle01"/>
            <w:rFonts w:ascii="Times New Roman" w:hAnsi="Times New Roman" w:cs="Times New Roman" w:hint="eastAsia"/>
            <w:sz w:val="22"/>
            <w:szCs w:val="22"/>
            <w:rPrChange w:id="2860" w:author="Chen Liao" w:date="2021-03-29T18:57:00Z">
              <w:rPr>
                <w:rStyle w:val="fontstyle01"/>
                <w:rFonts w:ascii="Times New Roman" w:hAnsi="Times New Roman" w:hint="eastAsia"/>
                <w:sz w:val="24"/>
                <w:szCs w:val="24"/>
              </w:rPr>
            </w:rPrChange>
          </w:rPr>
          <w:t>was</w:t>
        </w:r>
      </w:ins>
      <w:ins w:id="2861" w:author="Chen Liao" w:date="2021-03-21T09:23:00Z">
        <w:r w:rsidR="00510E82" w:rsidRPr="002B6EEC">
          <w:rPr>
            <w:rStyle w:val="fontstyle01"/>
            <w:rFonts w:ascii="Times New Roman" w:hAnsi="Times New Roman" w:cs="Times New Roman"/>
            <w:sz w:val="22"/>
            <w:szCs w:val="22"/>
            <w:rPrChange w:id="2862" w:author="Chen Liao" w:date="2021-03-29T18:57:00Z">
              <w:rPr>
                <w:rStyle w:val="fontstyle01"/>
                <w:rFonts w:ascii="Times New Roman" w:hAnsi="Times New Roman"/>
                <w:sz w:val="24"/>
                <w:szCs w:val="24"/>
              </w:rPr>
            </w:rPrChange>
          </w:rPr>
          <w:t xml:space="preserve"> </w:t>
        </w:r>
      </w:ins>
      <w:ins w:id="2863" w:author="Chen Liao" w:date="2021-03-21T09:54:00Z">
        <w:r w:rsidR="00D3795C" w:rsidRPr="002B6EEC">
          <w:rPr>
            <w:rStyle w:val="fontstyle01"/>
            <w:rFonts w:ascii="Times New Roman" w:hAnsi="Times New Roman" w:cs="Times New Roman"/>
            <w:sz w:val="22"/>
            <w:szCs w:val="22"/>
            <w:rPrChange w:id="2864" w:author="Chen Liao" w:date="2021-03-29T18:57:00Z">
              <w:rPr>
                <w:rStyle w:val="fontstyle01"/>
                <w:rFonts w:ascii="Times New Roman" w:hAnsi="Times New Roman"/>
                <w:sz w:val="24"/>
                <w:szCs w:val="24"/>
              </w:rPr>
            </w:rPrChange>
          </w:rPr>
          <w:t xml:space="preserve">dramatically </w:t>
        </w:r>
      </w:ins>
      <w:ins w:id="2865" w:author="Chen Liao" w:date="2021-03-21T09:23:00Z">
        <w:r w:rsidR="00510E82" w:rsidRPr="002B6EEC">
          <w:rPr>
            <w:rStyle w:val="fontstyle01"/>
            <w:rFonts w:ascii="Times New Roman" w:hAnsi="Times New Roman" w:cs="Times New Roman"/>
            <w:sz w:val="22"/>
            <w:szCs w:val="22"/>
            <w:rPrChange w:id="2866" w:author="Chen Liao" w:date="2021-03-29T18:57:00Z">
              <w:rPr>
                <w:rStyle w:val="fontstyle01"/>
                <w:rFonts w:ascii="Times New Roman" w:hAnsi="Times New Roman"/>
                <w:sz w:val="24"/>
                <w:szCs w:val="24"/>
              </w:rPr>
            </w:rPrChange>
          </w:rPr>
          <w:t xml:space="preserve">lower in </w:t>
        </w:r>
      </w:ins>
      <w:ins w:id="2867" w:author="Chen Liao" w:date="2021-03-21T09:24:00Z">
        <w:r w:rsidR="00510E82" w:rsidRPr="002B6EEC">
          <w:rPr>
            <w:rStyle w:val="fontstyle01"/>
            <w:rFonts w:ascii="Times New Roman" w:hAnsi="Times New Roman" w:cs="Times New Roman"/>
            <w:sz w:val="22"/>
            <w:szCs w:val="22"/>
            <w:rPrChange w:id="2868" w:author="Chen Liao" w:date="2021-03-29T18:57:00Z">
              <w:rPr>
                <w:rStyle w:val="fontstyle01"/>
                <w:rFonts w:ascii="Times New Roman" w:hAnsi="Times New Roman"/>
                <w:sz w:val="24"/>
                <w:szCs w:val="24"/>
              </w:rPr>
            </w:rPrChange>
          </w:rPr>
          <w:t>inulin- and resistant starch-</w:t>
        </w:r>
      </w:ins>
      <w:ins w:id="2869" w:author="Chen Liao" w:date="2021-03-21T09:26:00Z">
        <w:r w:rsidR="001C68CC" w:rsidRPr="002B6EEC">
          <w:rPr>
            <w:rStyle w:val="fontstyle01"/>
            <w:rFonts w:ascii="Times New Roman" w:hAnsi="Times New Roman" w:cs="Times New Roman" w:hint="eastAsia"/>
            <w:sz w:val="22"/>
            <w:szCs w:val="22"/>
            <w:rPrChange w:id="2870" w:author="Chen Liao" w:date="2021-03-29T18:57:00Z">
              <w:rPr>
                <w:rStyle w:val="fontstyle01"/>
                <w:rFonts w:ascii="Times New Roman" w:hAnsi="Times New Roman" w:hint="eastAsia"/>
                <w:sz w:val="24"/>
                <w:szCs w:val="24"/>
              </w:rPr>
            </w:rPrChange>
          </w:rPr>
          <w:t>fed</w:t>
        </w:r>
      </w:ins>
      <w:ins w:id="2871" w:author="Chen Liao" w:date="2021-03-21T09:24:00Z">
        <w:r w:rsidR="00510E82" w:rsidRPr="002B6EEC">
          <w:rPr>
            <w:rStyle w:val="fontstyle01"/>
            <w:rFonts w:ascii="Times New Roman" w:hAnsi="Times New Roman" w:cs="Times New Roman"/>
            <w:sz w:val="22"/>
            <w:szCs w:val="22"/>
            <w:rPrChange w:id="2872" w:author="Chen Liao" w:date="2021-03-29T18:57:00Z">
              <w:rPr>
                <w:rStyle w:val="fontstyle01"/>
                <w:rFonts w:ascii="Times New Roman" w:hAnsi="Times New Roman"/>
                <w:sz w:val="24"/>
                <w:szCs w:val="24"/>
              </w:rPr>
            </w:rPrChange>
          </w:rPr>
          <w:t xml:space="preserve"> mice</w:t>
        </w:r>
      </w:ins>
      <w:ins w:id="2873" w:author="Chen Liao" w:date="2021-03-21T09:28:00Z">
        <w:r w:rsidR="005344A8" w:rsidRPr="002B6EEC">
          <w:rPr>
            <w:rStyle w:val="fontstyle01"/>
            <w:rFonts w:ascii="Times New Roman" w:hAnsi="Times New Roman" w:cs="Times New Roman"/>
            <w:sz w:val="22"/>
            <w:szCs w:val="22"/>
            <w:rPrChange w:id="2874" w:author="Chen Liao" w:date="2021-03-29T18:57:00Z">
              <w:rPr>
                <w:rStyle w:val="fontstyle01"/>
                <w:rFonts w:ascii="Times New Roman" w:hAnsi="Times New Roman"/>
                <w:sz w:val="24"/>
                <w:szCs w:val="24"/>
              </w:rPr>
            </w:rPrChange>
          </w:rPr>
          <w:t xml:space="preserve">, </w:t>
        </w:r>
      </w:ins>
      <w:ins w:id="2875" w:author="Chen Liao" w:date="2021-03-22T19:32:00Z">
        <w:r w:rsidR="00F81E79" w:rsidRPr="002B6EEC">
          <w:rPr>
            <w:rStyle w:val="fontstyle01"/>
            <w:rFonts w:ascii="Times New Roman" w:hAnsi="Times New Roman" w:cs="Times New Roman" w:hint="eastAsia"/>
            <w:sz w:val="22"/>
            <w:szCs w:val="22"/>
            <w:rPrChange w:id="2876" w:author="Chen Liao" w:date="2021-03-29T18:57:00Z">
              <w:rPr>
                <w:rStyle w:val="fontstyle01"/>
                <w:rFonts w:ascii="Times New Roman" w:hAnsi="Times New Roman" w:hint="eastAsia"/>
                <w:sz w:val="24"/>
                <w:szCs w:val="24"/>
              </w:rPr>
            </w:rPrChange>
          </w:rPr>
          <w:t>suggesting</w:t>
        </w:r>
      </w:ins>
      <w:ins w:id="2877" w:author="Chen Liao" w:date="2021-03-21T09:28:00Z">
        <w:r w:rsidR="005344A8" w:rsidRPr="002B6EEC">
          <w:rPr>
            <w:rStyle w:val="fontstyle01"/>
            <w:rFonts w:ascii="Times New Roman" w:hAnsi="Times New Roman" w:cs="Times New Roman"/>
            <w:sz w:val="22"/>
            <w:szCs w:val="22"/>
            <w:rPrChange w:id="2878" w:author="Chen Liao" w:date="2021-03-29T18:57:00Z">
              <w:rPr>
                <w:rStyle w:val="fontstyle01"/>
                <w:rFonts w:ascii="Times New Roman" w:hAnsi="Times New Roman"/>
                <w:sz w:val="24"/>
                <w:szCs w:val="24"/>
              </w:rPr>
            </w:rPrChange>
          </w:rPr>
          <w:t xml:space="preserve"> </w:t>
        </w:r>
      </w:ins>
      <w:ins w:id="2879" w:author="Chen Liao" w:date="2021-03-22T19:34:00Z">
        <w:r w:rsidR="00F81E79" w:rsidRPr="002B6EEC">
          <w:rPr>
            <w:rStyle w:val="fontstyle01"/>
            <w:rFonts w:ascii="Times New Roman" w:hAnsi="Times New Roman" w:cs="Times New Roman"/>
            <w:sz w:val="22"/>
            <w:szCs w:val="22"/>
            <w:rPrChange w:id="2880" w:author="Chen Liao" w:date="2021-03-29T18:57:00Z">
              <w:rPr>
                <w:rStyle w:val="fontstyle01"/>
                <w:rFonts w:ascii="Times New Roman" w:hAnsi="Times New Roman"/>
                <w:sz w:val="24"/>
                <w:szCs w:val="24"/>
              </w:rPr>
            </w:rPrChange>
          </w:rPr>
          <w:t>increase</w:t>
        </w:r>
      </w:ins>
      <w:ins w:id="2881" w:author="Chen Liao" w:date="2021-03-22T19:35:00Z">
        <w:r w:rsidR="00764FD8" w:rsidRPr="002B6EEC">
          <w:rPr>
            <w:rStyle w:val="fontstyle01"/>
            <w:rFonts w:ascii="Times New Roman" w:hAnsi="Times New Roman" w:cs="Times New Roman"/>
            <w:sz w:val="22"/>
            <w:szCs w:val="22"/>
            <w:rPrChange w:id="2882" w:author="Chen Liao" w:date="2021-03-29T18:57:00Z">
              <w:rPr>
                <w:rStyle w:val="fontstyle01"/>
                <w:rFonts w:ascii="Times New Roman" w:hAnsi="Times New Roman"/>
                <w:sz w:val="24"/>
                <w:szCs w:val="24"/>
              </w:rPr>
            </w:rPrChange>
          </w:rPr>
          <w:t>d</w:t>
        </w:r>
      </w:ins>
      <w:ins w:id="2883" w:author="Chen Liao" w:date="2021-03-21T09:47:00Z">
        <w:r w:rsidR="008F3364" w:rsidRPr="002B6EEC">
          <w:rPr>
            <w:rStyle w:val="fontstyle01"/>
            <w:rFonts w:ascii="Times New Roman" w:hAnsi="Times New Roman" w:cs="Times New Roman"/>
            <w:sz w:val="22"/>
            <w:szCs w:val="22"/>
            <w:rPrChange w:id="2884" w:author="Chen Liao" w:date="2021-03-29T18:57:00Z">
              <w:rPr>
                <w:rStyle w:val="fontstyle01"/>
                <w:rFonts w:ascii="Times New Roman" w:hAnsi="Times New Roman"/>
                <w:sz w:val="24"/>
                <w:szCs w:val="24"/>
              </w:rPr>
            </w:rPrChange>
          </w:rPr>
          <w:t xml:space="preserve"> </w:t>
        </w:r>
      </w:ins>
      <w:ins w:id="2885" w:author="Chen Liao" w:date="2021-03-21T09:29:00Z">
        <w:r w:rsidR="005344A8" w:rsidRPr="002B6EEC">
          <w:rPr>
            <w:rStyle w:val="fontstyle01"/>
            <w:rFonts w:ascii="Times New Roman" w:hAnsi="Times New Roman" w:cs="Times New Roman"/>
            <w:sz w:val="22"/>
            <w:szCs w:val="22"/>
            <w:rPrChange w:id="2886" w:author="Chen Liao" w:date="2021-03-29T18:57:00Z">
              <w:rPr>
                <w:rStyle w:val="fontstyle01"/>
                <w:rFonts w:ascii="Times New Roman" w:hAnsi="Times New Roman"/>
                <w:sz w:val="24"/>
                <w:szCs w:val="24"/>
              </w:rPr>
            </w:rPrChange>
          </w:rPr>
          <w:t>colonic transit time</w:t>
        </w:r>
      </w:ins>
      <w:ins w:id="2887" w:author="Chen Liao" w:date="2021-03-27T08:30:00Z">
        <w:r w:rsidR="00264FE9" w:rsidRPr="002B6EEC">
          <w:rPr>
            <w:rStyle w:val="fontstyle01"/>
            <w:rFonts w:ascii="Times New Roman" w:hAnsi="Times New Roman" w:cs="Times New Roman"/>
            <w:sz w:val="22"/>
            <w:szCs w:val="22"/>
            <w:rPrChange w:id="2888" w:author="Chen Liao" w:date="2021-03-29T18:57:00Z">
              <w:rPr>
                <w:rStyle w:val="fontstyle01"/>
                <w:rFonts w:ascii="Times New Roman" w:hAnsi="Times New Roman"/>
                <w:sz w:val="24"/>
                <w:szCs w:val="24"/>
              </w:rPr>
            </w:rPrChange>
          </w:rPr>
          <w:t xml:space="preserve"> and decreased defecation frequency</w:t>
        </w:r>
      </w:ins>
      <w:ins w:id="2889" w:author="Chen Liao" w:date="2021-03-18T19:07:00Z">
        <w:r w:rsidR="00A01C8C" w:rsidRPr="002B6EEC">
          <w:rPr>
            <w:rStyle w:val="fontstyle01"/>
            <w:rFonts w:ascii="Times New Roman" w:hAnsi="Times New Roman" w:cs="Times New Roman"/>
            <w:sz w:val="22"/>
            <w:szCs w:val="22"/>
            <w:rPrChange w:id="2890" w:author="Chen Liao" w:date="2021-03-29T18:57:00Z">
              <w:rPr>
                <w:rStyle w:val="fontstyle01"/>
                <w:rFonts w:ascii="Times New Roman" w:hAnsi="Times New Roman"/>
                <w:sz w:val="24"/>
                <w:szCs w:val="24"/>
              </w:rPr>
            </w:rPrChange>
          </w:rPr>
          <w:t>.</w:t>
        </w:r>
      </w:ins>
      <w:ins w:id="2891" w:author="Chen Liao" w:date="2021-03-21T09:48:00Z">
        <w:r w:rsidR="00740171" w:rsidRPr="002B6EEC">
          <w:rPr>
            <w:rStyle w:val="fontstyle01"/>
            <w:rFonts w:ascii="Times New Roman" w:hAnsi="Times New Roman" w:cs="Times New Roman"/>
            <w:sz w:val="22"/>
            <w:szCs w:val="22"/>
            <w:rPrChange w:id="2892" w:author="Chen Liao" w:date="2021-03-29T18:57:00Z">
              <w:rPr>
                <w:rStyle w:val="fontstyle01"/>
                <w:rFonts w:ascii="Times New Roman" w:hAnsi="Times New Roman"/>
                <w:sz w:val="24"/>
                <w:szCs w:val="24"/>
              </w:rPr>
            </w:rPrChange>
          </w:rPr>
          <w:t xml:space="preserve"> Accordingly,</w:t>
        </w:r>
      </w:ins>
      <w:ins w:id="2893" w:author="Chen Liao" w:date="2021-03-21T09:53:00Z">
        <w:r w:rsidR="001059B7" w:rsidRPr="002B6EEC">
          <w:rPr>
            <w:rStyle w:val="fontstyle01"/>
            <w:rFonts w:ascii="Times New Roman" w:hAnsi="Times New Roman" w:cs="Times New Roman"/>
            <w:sz w:val="22"/>
            <w:szCs w:val="22"/>
            <w:rPrChange w:id="2894" w:author="Chen Liao" w:date="2021-03-29T18:57:00Z">
              <w:rPr>
                <w:rStyle w:val="fontstyle01"/>
                <w:rFonts w:ascii="Times New Roman" w:hAnsi="Times New Roman"/>
                <w:sz w:val="24"/>
                <w:szCs w:val="24"/>
              </w:rPr>
            </w:rPrChange>
          </w:rPr>
          <w:t xml:space="preserve"> </w:t>
        </w:r>
      </w:ins>
      <w:ins w:id="2895" w:author="Chen Liao" w:date="2021-03-22T19:37:00Z">
        <w:r w:rsidR="00764FD8" w:rsidRPr="002B6EEC">
          <w:rPr>
            <w:rStyle w:val="fontstyle01"/>
            <w:rFonts w:ascii="Times New Roman" w:hAnsi="Times New Roman" w:cs="Times New Roman"/>
            <w:sz w:val="22"/>
            <w:szCs w:val="22"/>
            <w:rPrChange w:id="2896" w:author="Chen Liao" w:date="2021-03-29T18:57:00Z">
              <w:rPr>
                <w:rStyle w:val="fontstyle01"/>
                <w:rFonts w:ascii="Times New Roman" w:hAnsi="Times New Roman"/>
                <w:sz w:val="24"/>
                <w:szCs w:val="24"/>
              </w:rPr>
            </w:rPrChange>
          </w:rPr>
          <w:t xml:space="preserve">the </w:t>
        </w:r>
      </w:ins>
      <w:ins w:id="2897" w:author="Chen Liao" w:date="2021-03-22T19:39:00Z">
        <w:r w:rsidR="00764FD8" w:rsidRPr="002B6EEC">
          <w:rPr>
            <w:rStyle w:val="fontstyle01"/>
            <w:rFonts w:ascii="Times New Roman" w:hAnsi="Times New Roman" w:cs="Times New Roman"/>
            <w:sz w:val="22"/>
            <w:szCs w:val="22"/>
            <w:rPrChange w:id="2898" w:author="Chen Liao" w:date="2021-03-29T18:57:00Z">
              <w:rPr>
                <w:rStyle w:val="fontstyle01"/>
                <w:rFonts w:ascii="Times New Roman" w:hAnsi="Times New Roman"/>
                <w:sz w:val="24"/>
                <w:szCs w:val="24"/>
              </w:rPr>
            </w:rPrChange>
          </w:rPr>
          <w:t xml:space="preserve">intestinal </w:t>
        </w:r>
      </w:ins>
      <w:ins w:id="2899" w:author="Chen Liao" w:date="2021-03-22T19:37:00Z">
        <w:r w:rsidR="00764FD8" w:rsidRPr="002B6EEC">
          <w:rPr>
            <w:rStyle w:val="fontstyle01"/>
            <w:rFonts w:ascii="Times New Roman" w:hAnsi="Times New Roman" w:cs="Times New Roman"/>
            <w:sz w:val="22"/>
            <w:szCs w:val="22"/>
            <w:rPrChange w:id="2900" w:author="Chen Liao" w:date="2021-03-29T18:57:00Z">
              <w:rPr>
                <w:rStyle w:val="fontstyle01"/>
                <w:rFonts w:ascii="Times New Roman" w:hAnsi="Times New Roman"/>
                <w:sz w:val="24"/>
                <w:szCs w:val="24"/>
              </w:rPr>
            </w:rPrChange>
          </w:rPr>
          <w:t xml:space="preserve">absorption of </w:t>
        </w:r>
      </w:ins>
      <w:ins w:id="2901" w:author="Chen Liao" w:date="2021-03-22T19:42:00Z">
        <w:r w:rsidR="00B9597B" w:rsidRPr="002B6EEC">
          <w:rPr>
            <w:rStyle w:val="fontstyle01"/>
            <w:rFonts w:ascii="Times New Roman" w:hAnsi="Times New Roman" w:cs="Times New Roman"/>
            <w:sz w:val="22"/>
            <w:szCs w:val="22"/>
            <w:rPrChange w:id="2902" w:author="Chen Liao" w:date="2021-03-29T18:57:00Z">
              <w:rPr>
                <w:rStyle w:val="fontstyle01"/>
                <w:rFonts w:ascii="Times New Roman" w:hAnsi="Times New Roman"/>
                <w:sz w:val="24"/>
                <w:szCs w:val="24"/>
              </w:rPr>
            </w:rPrChange>
          </w:rPr>
          <w:t xml:space="preserve">both fermentable </w:t>
        </w:r>
      </w:ins>
      <w:ins w:id="2903" w:author="Chen Liao" w:date="2021-03-22T19:39:00Z">
        <w:r w:rsidR="00764FD8" w:rsidRPr="002B6EEC">
          <w:rPr>
            <w:rStyle w:val="fontstyle01"/>
            <w:rFonts w:ascii="Times New Roman" w:hAnsi="Times New Roman" w:cs="Times New Roman"/>
            <w:sz w:val="22"/>
            <w:szCs w:val="22"/>
            <w:rPrChange w:id="2904" w:author="Chen Liao" w:date="2021-03-29T18:57:00Z">
              <w:rPr>
                <w:rStyle w:val="fontstyle01"/>
                <w:rFonts w:ascii="Times New Roman" w:hAnsi="Times New Roman"/>
                <w:sz w:val="24"/>
                <w:szCs w:val="24"/>
              </w:rPr>
            </w:rPrChange>
          </w:rPr>
          <w:t>fibers by gut microbiota</w:t>
        </w:r>
      </w:ins>
      <w:ins w:id="2905" w:author="Chen Liao" w:date="2021-03-21T09:52:00Z">
        <w:r w:rsidR="00740171" w:rsidRPr="002B6EEC">
          <w:rPr>
            <w:rStyle w:val="fontstyle01"/>
            <w:rFonts w:ascii="Times New Roman" w:hAnsi="Times New Roman" w:cs="Times New Roman"/>
            <w:sz w:val="22"/>
            <w:szCs w:val="22"/>
            <w:rPrChange w:id="2906" w:author="Chen Liao" w:date="2021-03-29T18:57:00Z">
              <w:rPr>
                <w:rStyle w:val="fontstyle01"/>
                <w:rFonts w:ascii="Times New Roman" w:hAnsi="Times New Roman"/>
                <w:sz w:val="24"/>
                <w:szCs w:val="24"/>
              </w:rPr>
            </w:rPrChange>
          </w:rPr>
          <w:t xml:space="preserve"> </w:t>
        </w:r>
      </w:ins>
      <w:ins w:id="2907" w:author="Chen Liao" w:date="2021-03-21T09:53:00Z">
        <w:r w:rsidR="001059B7" w:rsidRPr="002B6EEC">
          <w:rPr>
            <w:rStyle w:val="fontstyle01"/>
            <w:rFonts w:ascii="Times New Roman" w:hAnsi="Times New Roman" w:cs="Times New Roman"/>
            <w:sz w:val="22"/>
            <w:szCs w:val="22"/>
            <w:rPrChange w:id="2908" w:author="Chen Liao" w:date="2021-03-29T18:57:00Z">
              <w:rPr>
                <w:rStyle w:val="fontstyle01"/>
                <w:rFonts w:ascii="Times New Roman" w:hAnsi="Times New Roman"/>
                <w:sz w:val="24"/>
                <w:szCs w:val="24"/>
              </w:rPr>
            </w:rPrChange>
          </w:rPr>
          <w:t>promoted</w:t>
        </w:r>
      </w:ins>
      <w:ins w:id="2909" w:author="Chen Liao" w:date="2021-03-18T19:29:00Z">
        <w:r w:rsidR="00DD04DF" w:rsidRPr="002B6EEC">
          <w:rPr>
            <w:rStyle w:val="fontstyle01"/>
            <w:rFonts w:ascii="Times New Roman" w:hAnsi="Times New Roman" w:cs="Times New Roman"/>
            <w:sz w:val="22"/>
            <w:szCs w:val="22"/>
            <w:rPrChange w:id="2910" w:author="Chen Liao" w:date="2021-03-29T18:57:00Z">
              <w:rPr>
                <w:rStyle w:val="fontstyle01"/>
                <w:rFonts w:ascii="Times New Roman" w:hAnsi="Times New Roman"/>
                <w:sz w:val="24"/>
                <w:szCs w:val="24"/>
              </w:rPr>
            </w:rPrChange>
          </w:rPr>
          <w:t xml:space="preserve"> fecal SCFA </w:t>
        </w:r>
      </w:ins>
      <w:ins w:id="2911" w:author="Chen Liao" w:date="2021-03-27T08:31:00Z">
        <w:r w:rsidR="009D60CD" w:rsidRPr="002B6EEC">
          <w:rPr>
            <w:rStyle w:val="fontstyle01"/>
            <w:rFonts w:ascii="Times New Roman" w:hAnsi="Times New Roman" w:cs="Times New Roman"/>
            <w:sz w:val="22"/>
            <w:szCs w:val="22"/>
            <w:rPrChange w:id="2912" w:author="Chen Liao" w:date="2021-03-29T18:57:00Z">
              <w:rPr>
                <w:rStyle w:val="fontstyle01"/>
                <w:rFonts w:ascii="Times New Roman" w:hAnsi="Times New Roman"/>
                <w:sz w:val="24"/>
                <w:szCs w:val="24"/>
              </w:rPr>
            </w:rPrChange>
          </w:rPr>
          <w:t>concentration</w:t>
        </w:r>
      </w:ins>
      <w:ins w:id="2913" w:author="Chen Liao" w:date="2021-03-21T09:53:00Z">
        <w:r w:rsidR="001059B7" w:rsidRPr="002B6EEC">
          <w:rPr>
            <w:rStyle w:val="fontstyle01"/>
            <w:rFonts w:ascii="Times New Roman" w:hAnsi="Times New Roman" w:cs="Times New Roman"/>
            <w:sz w:val="22"/>
            <w:szCs w:val="22"/>
            <w:rPrChange w:id="2914" w:author="Chen Liao" w:date="2021-03-29T18:57:00Z">
              <w:rPr>
                <w:rStyle w:val="fontstyle01"/>
                <w:rFonts w:ascii="Times New Roman" w:hAnsi="Times New Roman"/>
                <w:sz w:val="24"/>
                <w:szCs w:val="24"/>
              </w:rPr>
            </w:rPrChange>
          </w:rPr>
          <w:t xml:space="preserve"> </w:t>
        </w:r>
      </w:ins>
      <w:ins w:id="2915" w:author="Chen Liao" w:date="2021-03-18T19:30:00Z">
        <w:r w:rsidR="00455EE5" w:rsidRPr="002B6EEC">
          <w:rPr>
            <w:rStyle w:val="fontstyle01"/>
            <w:rFonts w:ascii="Times New Roman" w:hAnsi="Times New Roman" w:cs="Times New Roman"/>
            <w:sz w:val="22"/>
            <w:szCs w:val="22"/>
            <w:rPrChange w:id="2916" w:author="Chen Liao" w:date="2021-03-29T18:57:00Z">
              <w:rPr>
                <w:rStyle w:val="fontstyle01"/>
                <w:rFonts w:ascii="Times New Roman" w:hAnsi="Times New Roman"/>
                <w:sz w:val="24"/>
                <w:szCs w:val="24"/>
              </w:rPr>
            </w:rPrChange>
          </w:rPr>
          <w:t>(</w:t>
        </w:r>
        <w:r w:rsidR="00455EE5" w:rsidRPr="002B6EEC">
          <w:rPr>
            <w:rStyle w:val="fontstyle01"/>
            <w:rFonts w:ascii="Times New Roman" w:hAnsi="Times New Roman" w:cs="Times New Roman"/>
            <w:sz w:val="22"/>
            <w:szCs w:val="22"/>
            <w:highlight w:val="yellow"/>
            <w:rPrChange w:id="2917" w:author="Chen Liao" w:date="2021-03-29T18:57:00Z">
              <w:rPr>
                <w:rStyle w:val="fontstyle01"/>
                <w:rFonts w:ascii="Times New Roman" w:hAnsi="Times New Roman"/>
                <w:sz w:val="24"/>
                <w:szCs w:val="24"/>
              </w:rPr>
            </w:rPrChange>
          </w:rPr>
          <w:t>Fig. 2A</w:t>
        </w:r>
      </w:ins>
      <w:ins w:id="2918" w:author="Chen Liao" w:date="2021-03-27T08:32:00Z">
        <w:r w:rsidR="003B1FA2" w:rsidRPr="002B6EEC">
          <w:rPr>
            <w:rStyle w:val="fontstyle01"/>
            <w:rFonts w:ascii="Times New Roman" w:hAnsi="Times New Roman" w:cs="Times New Roman"/>
            <w:sz w:val="22"/>
            <w:szCs w:val="22"/>
            <w:highlight w:val="yellow"/>
            <w:rPrChange w:id="2919" w:author="Chen Liao" w:date="2021-03-29T18:57:00Z">
              <w:rPr>
                <w:rStyle w:val="fontstyle01"/>
                <w:rFonts w:ascii="Times New Roman" w:hAnsi="Times New Roman"/>
                <w:sz w:val="24"/>
                <w:szCs w:val="24"/>
              </w:rPr>
            </w:rPrChange>
          </w:rPr>
          <w:t>, S2A</w:t>
        </w:r>
      </w:ins>
      <w:ins w:id="2920" w:author="Chen Liao" w:date="2021-03-18T19:30:00Z">
        <w:r w:rsidR="00455EE5" w:rsidRPr="002B6EEC">
          <w:rPr>
            <w:rStyle w:val="fontstyle01"/>
            <w:rFonts w:ascii="Times New Roman" w:hAnsi="Times New Roman" w:cs="Times New Roman"/>
            <w:sz w:val="22"/>
            <w:szCs w:val="22"/>
            <w:rPrChange w:id="2921" w:author="Chen Liao" w:date="2021-03-29T18:57:00Z">
              <w:rPr>
                <w:rStyle w:val="fontstyle01"/>
                <w:rFonts w:ascii="Times New Roman" w:hAnsi="Times New Roman"/>
                <w:sz w:val="24"/>
                <w:szCs w:val="24"/>
              </w:rPr>
            </w:rPrChange>
          </w:rPr>
          <w:t>)</w:t>
        </w:r>
        <w:r w:rsidR="00DD04DF" w:rsidRPr="002B6EEC">
          <w:rPr>
            <w:rStyle w:val="fontstyle01"/>
            <w:rFonts w:ascii="Times New Roman" w:hAnsi="Times New Roman" w:cs="Times New Roman"/>
            <w:sz w:val="22"/>
            <w:szCs w:val="22"/>
            <w:rPrChange w:id="2922" w:author="Chen Liao" w:date="2021-03-29T18:57:00Z">
              <w:rPr>
                <w:rStyle w:val="fontstyle01"/>
                <w:rFonts w:ascii="Times New Roman" w:hAnsi="Times New Roman"/>
                <w:sz w:val="24"/>
                <w:szCs w:val="24"/>
              </w:rPr>
            </w:rPrChange>
          </w:rPr>
          <w:t xml:space="preserve">. </w:t>
        </w:r>
      </w:ins>
      <w:ins w:id="2923" w:author="Chen Liao" w:date="2021-03-18T20:31:00Z">
        <w:r w:rsidR="00501F20" w:rsidRPr="002B6EEC">
          <w:rPr>
            <w:rStyle w:val="fontstyle01"/>
            <w:rFonts w:ascii="Times New Roman" w:hAnsi="Times New Roman" w:cs="Times New Roman"/>
            <w:sz w:val="22"/>
            <w:szCs w:val="22"/>
            <w:rPrChange w:id="2924" w:author="Chen Liao" w:date="2021-03-29T18:57:00Z">
              <w:rPr>
                <w:rStyle w:val="fontstyle01"/>
                <w:rFonts w:ascii="Times New Roman" w:hAnsi="Times New Roman"/>
                <w:sz w:val="24"/>
                <w:szCs w:val="24"/>
              </w:rPr>
            </w:rPrChange>
          </w:rPr>
          <w:t xml:space="preserve">Consistent with </w:t>
        </w:r>
      </w:ins>
      <w:bookmarkStart w:id="2925" w:name="OLE_LINK64"/>
      <w:bookmarkStart w:id="2926" w:name="OLE_LINK65"/>
      <w:commentRangeStart w:id="2927"/>
      <w:ins w:id="2928" w:author="Chen Liao" w:date="2021-03-18T21:50:00Z">
        <w:r w:rsidR="001F6BC7" w:rsidRPr="002B6EEC">
          <w:rPr>
            <w:rStyle w:val="fontstyle01"/>
            <w:rFonts w:ascii="Times New Roman" w:hAnsi="Times New Roman" w:cs="Times New Roman"/>
            <w:sz w:val="22"/>
            <w:szCs w:val="22"/>
            <w:rPrChange w:id="2929" w:author="Chen Liao" w:date="2021-03-29T18:57:00Z">
              <w:rPr>
                <w:rStyle w:val="fontstyle01"/>
                <w:rFonts w:ascii="Times New Roman" w:hAnsi="Times New Roman"/>
                <w:sz w:val="24"/>
                <w:szCs w:val="24"/>
              </w:rPr>
            </w:rPrChange>
          </w:rPr>
          <w:t>previous</w:t>
        </w:r>
      </w:ins>
      <w:ins w:id="2930" w:author="Chen Liao" w:date="2021-03-18T21:49:00Z">
        <w:r w:rsidR="00B2005E" w:rsidRPr="002B6EEC">
          <w:rPr>
            <w:rStyle w:val="fontstyle01"/>
            <w:rFonts w:ascii="Times New Roman" w:hAnsi="Times New Roman" w:cs="Times New Roman"/>
            <w:sz w:val="22"/>
            <w:szCs w:val="22"/>
            <w:rPrChange w:id="2931" w:author="Chen Liao" w:date="2021-03-29T18:57:00Z">
              <w:rPr>
                <w:rStyle w:val="fontstyle01"/>
                <w:rFonts w:ascii="Times New Roman" w:hAnsi="Times New Roman"/>
                <w:sz w:val="24"/>
                <w:szCs w:val="24"/>
              </w:rPr>
            </w:rPrChange>
          </w:rPr>
          <w:t xml:space="preserve"> human</w:t>
        </w:r>
      </w:ins>
      <w:bookmarkEnd w:id="2925"/>
      <w:bookmarkEnd w:id="2926"/>
      <w:ins w:id="2932" w:author="Chen Liao" w:date="2021-03-18T21:50:00Z">
        <w:r w:rsidR="001F6BC7" w:rsidRPr="002B6EEC">
          <w:rPr>
            <w:rStyle w:val="fontstyle01"/>
            <w:rFonts w:ascii="Times New Roman" w:hAnsi="Times New Roman" w:cs="Times New Roman"/>
            <w:sz w:val="22"/>
            <w:szCs w:val="22"/>
            <w:rPrChange w:id="2933" w:author="Chen Liao" w:date="2021-03-29T18:57:00Z">
              <w:rPr>
                <w:rStyle w:val="fontstyle01"/>
                <w:rFonts w:ascii="Times New Roman" w:hAnsi="Times New Roman"/>
                <w:sz w:val="24"/>
                <w:szCs w:val="24"/>
              </w:rPr>
            </w:rPrChange>
          </w:rPr>
          <w:t xml:space="preserve"> </w:t>
        </w:r>
      </w:ins>
      <w:ins w:id="2934" w:author="Chen Liao" w:date="2021-03-18T21:51:00Z">
        <w:r w:rsidR="001F6BC7" w:rsidRPr="002B6EEC">
          <w:rPr>
            <w:rStyle w:val="fontstyle01"/>
            <w:rFonts w:ascii="Times New Roman" w:hAnsi="Times New Roman" w:cs="Times New Roman"/>
            <w:sz w:val="22"/>
            <w:szCs w:val="22"/>
            <w:rPrChange w:id="2935" w:author="Chen Liao" w:date="2021-03-29T18:57:00Z">
              <w:rPr>
                <w:rStyle w:val="fontstyle01"/>
                <w:rFonts w:ascii="Times New Roman" w:hAnsi="Times New Roman"/>
                <w:sz w:val="24"/>
                <w:szCs w:val="24"/>
              </w:rPr>
            </w:rPrChange>
          </w:rPr>
          <w:t>studies</w:t>
        </w:r>
      </w:ins>
      <w:commentRangeEnd w:id="2927"/>
      <w:ins w:id="2936" w:author="Chen Liao" w:date="2021-03-18T22:36:00Z">
        <w:r w:rsidR="000445F9" w:rsidRPr="002B6EEC">
          <w:rPr>
            <w:rStyle w:val="CommentReference"/>
            <w:sz w:val="15"/>
            <w:szCs w:val="15"/>
            <w:rPrChange w:id="2937" w:author="Chen Liao" w:date="2021-03-29T18:57:00Z">
              <w:rPr>
                <w:rStyle w:val="CommentReference"/>
              </w:rPr>
            </w:rPrChange>
          </w:rPr>
          <w:commentReference w:id="2927"/>
        </w:r>
      </w:ins>
      <w:ins w:id="2938" w:author="Chen Liao" w:date="2021-03-18T20:31:00Z">
        <w:r w:rsidR="00501F20" w:rsidRPr="002B6EEC">
          <w:rPr>
            <w:rStyle w:val="fontstyle01"/>
            <w:rFonts w:ascii="Times New Roman" w:hAnsi="Times New Roman" w:cs="Times New Roman"/>
            <w:sz w:val="22"/>
            <w:szCs w:val="22"/>
            <w:rPrChange w:id="2939" w:author="Chen Liao" w:date="2021-03-29T18:57:00Z">
              <w:rPr>
                <w:rStyle w:val="fontstyle01"/>
                <w:rFonts w:ascii="Times New Roman" w:hAnsi="Times New Roman"/>
                <w:sz w:val="24"/>
                <w:szCs w:val="24"/>
              </w:rPr>
            </w:rPrChange>
          </w:rPr>
          <w:t>, i</w:t>
        </w:r>
      </w:ins>
      <w:ins w:id="2940" w:author="Chen Liao" w:date="2021-03-18T19:32:00Z">
        <w:r w:rsidR="00FC6F64" w:rsidRPr="002B6EEC">
          <w:rPr>
            <w:rStyle w:val="fontstyle01"/>
            <w:rFonts w:ascii="Times New Roman" w:hAnsi="Times New Roman" w:cs="Times New Roman"/>
            <w:sz w:val="22"/>
            <w:szCs w:val="22"/>
            <w:rPrChange w:id="2941" w:author="Chen Liao" w:date="2021-03-29T18:57:00Z">
              <w:rPr>
                <w:rStyle w:val="fontstyle01"/>
                <w:rFonts w:ascii="Times New Roman" w:hAnsi="Times New Roman"/>
                <w:sz w:val="24"/>
                <w:szCs w:val="24"/>
              </w:rPr>
            </w:rPrChange>
          </w:rPr>
          <w:t xml:space="preserve">nulin stimulated higher </w:t>
        </w:r>
      </w:ins>
      <w:ins w:id="2942" w:author="Chen Liao" w:date="2021-03-18T20:24:00Z">
        <w:r w:rsidR="00501F20" w:rsidRPr="002B6EEC">
          <w:rPr>
            <w:rStyle w:val="fontstyle01"/>
            <w:rFonts w:ascii="Times New Roman" w:hAnsi="Times New Roman" w:cs="Times New Roman"/>
            <w:sz w:val="22"/>
            <w:szCs w:val="22"/>
            <w:rPrChange w:id="2943" w:author="Chen Liao" w:date="2021-03-29T18:57:00Z">
              <w:rPr>
                <w:rStyle w:val="fontstyle01"/>
                <w:rFonts w:ascii="Times New Roman" w:hAnsi="Times New Roman"/>
                <w:sz w:val="24"/>
                <w:szCs w:val="24"/>
              </w:rPr>
            </w:rPrChange>
          </w:rPr>
          <w:t xml:space="preserve">production of total and three </w:t>
        </w:r>
        <w:proofErr w:type="gramStart"/>
        <w:r w:rsidR="00501F20" w:rsidRPr="002B6EEC">
          <w:rPr>
            <w:rStyle w:val="fontstyle01"/>
            <w:rFonts w:ascii="Times New Roman" w:hAnsi="Times New Roman" w:cs="Times New Roman"/>
            <w:sz w:val="22"/>
            <w:szCs w:val="22"/>
            <w:rPrChange w:id="2944" w:author="Chen Liao" w:date="2021-03-29T18:57:00Z">
              <w:rPr>
                <w:rStyle w:val="fontstyle01"/>
                <w:rFonts w:ascii="Times New Roman" w:hAnsi="Times New Roman"/>
                <w:sz w:val="24"/>
                <w:szCs w:val="24"/>
              </w:rPr>
            </w:rPrChange>
          </w:rPr>
          <w:t>major</w:t>
        </w:r>
        <w:proofErr w:type="gramEnd"/>
        <w:r w:rsidR="00501F20" w:rsidRPr="002B6EEC">
          <w:rPr>
            <w:rStyle w:val="fontstyle01"/>
            <w:rFonts w:ascii="Times New Roman" w:hAnsi="Times New Roman" w:cs="Times New Roman"/>
            <w:sz w:val="22"/>
            <w:szCs w:val="22"/>
            <w:rPrChange w:id="2945" w:author="Chen Liao" w:date="2021-03-29T18:57:00Z">
              <w:rPr>
                <w:rStyle w:val="fontstyle01"/>
                <w:rFonts w:ascii="Times New Roman" w:hAnsi="Times New Roman"/>
                <w:sz w:val="24"/>
                <w:szCs w:val="24"/>
              </w:rPr>
            </w:rPrChange>
          </w:rPr>
          <w:t xml:space="preserve"> </w:t>
        </w:r>
      </w:ins>
      <w:ins w:id="2946" w:author="Chen Liao" w:date="2021-03-22T19:39:00Z">
        <w:r w:rsidR="00E74570" w:rsidRPr="002B6EEC">
          <w:rPr>
            <w:rStyle w:val="fontstyle01"/>
            <w:rFonts w:ascii="Times New Roman" w:hAnsi="Times New Roman" w:cs="Times New Roman"/>
            <w:sz w:val="22"/>
            <w:szCs w:val="22"/>
            <w:rPrChange w:id="2947" w:author="Chen Liao" w:date="2021-03-29T18:57:00Z">
              <w:rPr>
                <w:rStyle w:val="fontstyle01"/>
                <w:rFonts w:ascii="Times New Roman" w:hAnsi="Times New Roman"/>
                <w:sz w:val="24"/>
                <w:szCs w:val="24"/>
              </w:rPr>
            </w:rPrChange>
          </w:rPr>
          <w:t xml:space="preserve">individual </w:t>
        </w:r>
      </w:ins>
      <w:ins w:id="2948" w:author="Chen Liao" w:date="2021-03-18T20:24:00Z">
        <w:r w:rsidR="00501F20" w:rsidRPr="002B6EEC">
          <w:rPr>
            <w:rStyle w:val="fontstyle01"/>
            <w:rFonts w:ascii="Times New Roman" w:hAnsi="Times New Roman" w:cs="Times New Roman"/>
            <w:sz w:val="22"/>
            <w:szCs w:val="22"/>
            <w:rPrChange w:id="2949" w:author="Chen Liao" w:date="2021-03-29T18:57:00Z">
              <w:rPr>
                <w:rStyle w:val="fontstyle01"/>
                <w:rFonts w:ascii="Times New Roman" w:hAnsi="Times New Roman"/>
                <w:sz w:val="24"/>
                <w:szCs w:val="24"/>
              </w:rPr>
            </w:rPrChange>
          </w:rPr>
          <w:t>SCFAs (acetate, propionate</w:t>
        </w:r>
      </w:ins>
      <w:ins w:id="2950" w:author="Chen Liao" w:date="2021-03-18T22:49:00Z">
        <w:r w:rsidR="00DA39CE" w:rsidRPr="002B6EEC">
          <w:rPr>
            <w:rStyle w:val="fontstyle01"/>
            <w:rFonts w:ascii="Times New Roman" w:hAnsi="Times New Roman" w:cs="Times New Roman"/>
            <w:sz w:val="22"/>
            <w:szCs w:val="22"/>
            <w:rPrChange w:id="2951" w:author="Chen Liao" w:date="2021-03-29T18:57:00Z">
              <w:rPr>
                <w:rStyle w:val="fontstyle01"/>
                <w:rFonts w:ascii="Times New Roman" w:hAnsi="Times New Roman"/>
                <w:sz w:val="24"/>
                <w:szCs w:val="24"/>
              </w:rPr>
            </w:rPrChange>
          </w:rPr>
          <w:t>, and butyrate</w:t>
        </w:r>
      </w:ins>
      <w:ins w:id="2952" w:author="Chen Liao" w:date="2021-03-18T20:24:00Z">
        <w:r w:rsidR="00501F20" w:rsidRPr="002B6EEC">
          <w:rPr>
            <w:rStyle w:val="fontstyle01"/>
            <w:rFonts w:ascii="Times New Roman" w:hAnsi="Times New Roman" w:cs="Times New Roman"/>
            <w:sz w:val="22"/>
            <w:szCs w:val="22"/>
            <w:rPrChange w:id="2953" w:author="Chen Liao" w:date="2021-03-29T18:57:00Z">
              <w:rPr>
                <w:rStyle w:val="fontstyle01"/>
                <w:rFonts w:ascii="Times New Roman" w:hAnsi="Times New Roman"/>
                <w:sz w:val="24"/>
                <w:szCs w:val="24"/>
              </w:rPr>
            </w:rPrChange>
          </w:rPr>
          <w:t xml:space="preserve">) </w:t>
        </w:r>
      </w:ins>
      <w:ins w:id="2954" w:author="Chen Liao" w:date="2021-03-18T19:32:00Z">
        <w:r w:rsidR="00FC6F64" w:rsidRPr="002B6EEC">
          <w:rPr>
            <w:rStyle w:val="fontstyle01"/>
            <w:rFonts w:ascii="Times New Roman" w:hAnsi="Times New Roman" w:cs="Times New Roman"/>
            <w:sz w:val="22"/>
            <w:szCs w:val="22"/>
            <w:rPrChange w:id="2955" w:author="Chen Liao" w:date="2021-03-29T18:57:00Z">
              <w:rPr>
                <w:rStyle w:val="fontstyle01"/>
                <w:rFonts w:ascii="Times New Roman" w:hAnsi="Times New Roman"/>
                <w:sz w:val="24"/>
                <w:szCs w:val="24"/>
              </w:rPr>
            </w:rPrChange>
          </w:rPr>
          <w:t>than resistant starch</w:t>
        </w:r>
      </w:ins>
      <w:ins w:id="2956" w:author="Chen Liao" w:date="2021-03-18T20:27:00Z">
        <w:r w:rsidR="00501F20" w:rsidRPr="002B6EEC">
          <w:rPr>
            <w:rStyle w:val="fontstyle01"/>
            <w:rFonts w:ascii="Times New Roman" w:hAnsi="Times New Roman" w:cs="Times New Roman"/>
            <w:sz w:val="22"/>
            <w:szCs w:val="22"/>
            <w:rPrChange w:id="2957" w:author="Chen Liao" w:date="2021-03-29T18:57:00Z">
              <w:rPr>
                <w:rStyle w:val="fontstyle01"/>
                <w:rFonts w:ascii="Times New Roman" w:hAnsi="Times New Roman"/>
                <w:sz w:val="24"/>
                <w:szCs w:val="24"/>
              </w:rPr>
            </w:rPrChange>
          </w:rPr>
          <w:t xml:space="preserve"> </w:t>
        </w:r>
      </w:ins>
      <w:ins w:id="2958" w:author="Chen Liao" w:date="2021-03-18T20:28:00Z">
        <w:del w:id="2959" w:author="Liao, Chen/Sloan Kettering Institute" w:date="2021-03-19T13:56:00Z">
          <w:r w:rsidR="00501F20" w:rsidRPr="002B6EEC" w:rsidDel="009573E7">
            <w:rPr>
              <w:rStyle w:val="fontstyle01"/>
              <w:rFonts w:ascii="Times New Roman" w:hAnsi="Times New Roman" w:cs="Times New Roman"/>
              <w:sz w:val="22"/>
              <w:szCs w:val="22"/>
              <w:rPrChange w:id="2960" w:author="Chen Liao" w:date="2021-03-29T18:57:00Z">
                <w:rPr>
                  <w:rStyle w:val="fontstyle01"/>
                  <w:rFonts w:ascii="Times New Roman" w:hAnsi="Times New Roman"/>
                  <w:sz w:val="24"/>
                  <w:szCs w:val="24"/>
                </w:rPr>
              </w:rPrChange>
            </w:rPr>
            <w:delText>across</w:delText>
          </w:r>
        </w:del>
      </w:ins>
      <w:ins w:id="2961" w:author="Chen Liao" w:date="2021-03-18T20:27:00Z">
        <w:del w:id="2962" w:author="Liao, Chen/Sloan Kettering Institute" w:date="2021-03-19T13:56:00Z">
          <w:r w:rsidR="00501F20" w:rsidRPr="002B6EEC" w:rsidDel="009573E7">
            <w:rPr>
              <w:rStyle w:val="fontstyle01"/>
              <w:rFonts w:ascii="Times New Roman" w:hAnsi="Times New Roman" w:cs="Times New Roman"/>
              <w:sz w:val="22"/>
              <w:szCs w:val="22"/>
              <w:rPrChange w:id="2963" w:author="Chen Liao" w:date="2021-03-29T18:57:00Z">
                <w:rPr>
                  <w:rStyle w:val="fontstyle01"/>
                  <w:rFonts w:ascii="Times New Roman" w:hAnsi="Times New Roman"/>
                  <w:sz w:val="24"/>
                  <w:szCs w:val="24"/>
                </w:rPr>
              </w:rPrChange>
            </w:rPr>
            <w:delText xml:space="preserve"> all vendors</w:delText>
          </w:r>
        </w:del>
      </w:ins>
      <w:ins w:id="2964" w:author="Liao, Chen/Sloan Kettering Institute" w:date="2021-03-19T13:56:00Z">
        <w:r w:rsidR="009573E7" w:rsidRPr="002B6EEC">
          <w:rPr>
            <w:rStyle w:val="fontstyle01"/>
            <w:rFonts w:ascii="Times New Roman" w:hAnsi="Times New Roman" w:cs="Times New Roman"/>
            <w:sz w:val="22"/>
            <w:szCs w:val="22"/>
            <w:rPrChange w:id="2965" w:author="Chen Liao" w:date="2021-03-29T18:57:00Z">
              <w:rPr>
                <w:rStyle w:val="fontstyle01"/>
                <w:rFonts w:ascii="Times New Roman" w:hAnsi="Times New Roman"/>
                <w:sz w:val="24"/>
                <w:szCs w:val="24"/>
              </w:rPr>
            </w:rPrChange>
          </w:rPr>
          <w:t>regardless of baseline micro</w:t>
        </w:r>
      </w:ins>
      <w:ins w:id="2966" w:author="Liao, Chen/Sloan Kettering Institute" w:date="2021-03-19T13:57:00Z">
        <w:r w:rsidR="009573E7" w:rsidRPr="002B6EEC">
          <w:rPr>
            <w:rStyle w:val="fontstyle01"/>
            <w:rFonts w:ascii="Times New Roman" w:hAnsi="Times New Roman" w:cs="Times New Roman"/>
            <w:sz w:val="22"/>
            <w:szCs w:val="22"/>
            <w:rPrChange w:id="2967" w:author="Chen Liao" w:date="2021-03-29T18:57:00Z">
              <w:rPr>
                <w:rStyle w:val="fontstyle01"/>
                <w:rFonts w:ascii="Times New Roman" w:hAnsi="Times New Roman"/>
                <w:sz w:val="24"/>
                <w:szCs w:val="24"/>
              </w:rPr>
            </w:rPrChange>
          </w:rPr>
          <w:t>biota</w:t>
        </w:r>
      </w:ins>
      <w:ins w:id="2968" w:author="Chen Liao" w:date="2021-03-18T21:51:00Z">
        <w:r w:rsidR="00144339" w:rsidRPr="002B6EEC">
          <w:rPr>
            <w:rStyle w:val="fontstyle01"/>
            <w:rFonts w:ascii="Times New Roman" w:hAnsi="Times New Roman" w:cs="Times New Roman"/>
            <w:sz w:val="22"/>
            <w:szCs w:val="22"/>
            <w:rPrChange w:id="2969" w:author="Chen Liao" w:date="2021-03-29T18:57:00Z">
              <w:rPr>
                <w:rStyle w:val="fontstyle01"/>
                <w:rFonts w:ascii="Times New Roman" w:hAnsi="Times New Roman"/>
                <w:sz w:val="24"/>
                <w:szCs w:val="24"/>
              </w:rPr>
            </w:rPrChange>
          </w:rPr>
          <w:t xml:space="preserve"> (</w:t>
        </w:r>
      </w:ins>
      <w:ins w:id="2970" w:author="Chen Liao" w:date="2021-03-21T09:27:00Z">
        <w:r w:rsidR="00D6420D" w:rsidRPr="002B6EEC">
          <w:rPr>
            <w:rStyle w:val="fontstyle01"/>
            <w:rFonts w:ascii="Times New Roman" w:hAnsi="Times New Roman" w:cs="Times New Roman"/>
            <w:sz w:val="22"/>
            <w:szCs w:val="22"/>
            <w:highlight w:val="yellow"/>
            <w:rPrChange w:id="2971" w:author="Chen Liao" w:date="2021-03-29T18:57:00Z">
              <w:rPr>
                <w:rStyle w:val="fontstyle01"/>
                <w:rFonts w:ascii="Times New Roman" w:hAnsi="Times New Roman"/>
                <w:sz w:val="24"/>
                <w:szCs w:val="24"/>
              </w:rPr>
            </w:rPrChange>
          </w:rPr>
          <w:t xml:space="preserve">Fig. </w:t>
        </w:r>
      </w:ins>
      <w:ins w:id="2972" w:author="Chen Liao" w:date="2021-03-22T19:39:00Z">
        <w:r w:rsidR="007A2D4A" w:rsidRPr="002B6EEC">
          <w:rPr>
            <w:rStyle w:val="fontstyle01"/>
            <w:rFonts w:ascii="Times New Roman" w:hAnsi="Times New Roman" w:cs="Times New Roman"/>
            <w:sz w:val="22"/>
            <w:szCs w:val="22"/>
            <w:highlight w:val="yellow"/>
            <w:rPrChange w:id="2973" w:author="Chen Liao" w:date="2021-03-29T18:57:00Z">
              <w:rPr>
                <w:rStyle w:val="fontstyle01"/>
                <w:rFonts w:ascii="Times New Roman" w:hAnsi="Times New Roman"/>
                <w:sz w:val="24"/>
                <w:szCs w:val="24"/>
                <w:highlight w:val="yellow"/>
              </w:rPr>
            </w:rPrChange>
          </w:rPr>
          <w:t>S</w:t>
        </w:r>
      </w:ins>
      <w:ins w:id="2974" w:author="Chen Liao" w:date="2021-03-18T23:40:00Z">
        <w:r w:rsidR="00EF702F" w:rsidRPr="002B6EEC">
          <w:rPr>
            <w:rStyle w:val="fontstyle01"/>
            <w:rFonts w:ascii="Times New Roman" w:hAnsi="Times New Roman" w:cs="Times New Roman"/>
            <w:sz w:val="22"/>
            <w:szCs w:val="22"/>
            <w:highlight w:val="yellow"/>
            <w:rPrChange w:id="2975" w:author="Chen Liao" w:date="2021-03-29T18:57:00Z">
              <w:rPr>
                <w:rStyle w:val="fontstyle01"/>
                <w:rFonts w:ascii="Times New Roman" w:hAnsi="Times New Roman"/>
                <w:sz w:val="24"/>
                <w:szCs w:val="24"/>
              </w:rPr>
            </w:rPrChange>
          </w:rPr>
          <w:t>2</w:t>
        </w:r>
      </w:ins>
      <w:ins w:id="2976" w:author="Chen Liao" w:date="2021-03-27T08:33:00Z">
        <w:r w:rsidR="003B1FA2" w:rsidRPr="002B6EEC">
          <w:rPr>
            <w:rStyle w:val="fontstyle01"/>
            <w:rFonts w:ascii="Times New Roman" w:hAnsi="Times New Roman" w:cs="Times New Roman"/>
            <w:sz w:val="22"/>
            <w:szCs w:val="22"/>
            <w:highlight w:val="yellow"/>
            <w:rPrChange w:id="2977" w:author="Chen Liao" w:date="2021-03-29T18:57:00Z">
              <w:rPr>
                <w:rStyle w:val="fontstyle01"/>
                <w:rFonts w:ascii="Times New Roman" w:hAnsi="Times New Roman"/>
                <w:sz w:val="24"/>
                <w:szCs w:val="24"/>
              </w:rPr>
            </w:rPrChange>
          </w:rPr>
          <w:t>B</w:t>
        </w:r>
      </w:ins>
      <w:ins w:id="2978" w:author="Chen Liao" w:date="2021-03-18T21:51:00Z">
        <w:r w:rsidR="00144339" w:rsidRPr="002B6EEC">
          <w:rPr>
            <w:rStyle w:val="fontstyle01"/>
            <w:rFonts w:ascii="Times New Roman" w:hAnsi="Times New Roman" w:cs="Times New Roman"/>
            <w:sz w:val="22"/>
            <w:szCs w:val="22"/>
            <w:rPrChange w:id="2979" w:author="Chen Liao" w:date="2021-03-29T18:57:00Z">
              <w:rPr>
                <w:rStyle w:val="fontstyle01"/>
                <w:rFonts w:ascii="Times New Roman" w:hAnsi="Times New Roman"/>
                <w:sz w:val="24"/>
                <w:szCs w:val="24"/>
              </w:rPr>
            </w:rPrChange>
          </w:rPr>
          <w:t>)</w:t>
        </w:r>
      </w:ins>
      <w:ins w:id="2980" w:author="Chen Liao" w:date="2021-03-18T20:28:00Z">
        <w:r w:rsidR="00501F20" w:rsidRPr="002B6EEC">
          <w:rPr>
            <w:rStyle w:val="fontstyle01"/>
            <w:rFonts w:ascii="Times New Roman" w:hAnsi="Times New Roman" w:cs="Times New Roman"/>
            <w:sz w:val="22"/>
            <w:szCs w:val="22"/>
            <w:rPrChange w:id="2981" w:author="Chen Liao" w:date="2021-03-29T18:57:00Z">
              <w:rPr>
                <w:rStyle w:val="fontstyle01"/>
                <w:rFonts w:ascii="Times New Roman" w:hAnsi="Times New Roman"/>
                <w:sz w:val="24"/>
                <w:szCs w:val="24"/>
              </w:rPr>
            </w:rPrChange>
          </w:rPr>
          <w:t xml:space="preserve">. </w:t>
        </w:r>
      </w:ins>
      <w:ins w:id="2982" w:author="Chen Liao" w:date="2021-03-18T20:29:00Z">
        <w:del w:id="2983" w:author="Liao, Chen/Sloan Kettering Institute" w:date="2021-03-19T13:53:00Z">
          <w:r w:rsidR="00501F20" w:rsidRPr="002B6EEC" w:rsidDel="009573E7">
            <w:rPr>
              <w:rStyle w:val="fontstyle01"/>
              <w:rFonts w:ascii="Times New Roman" w:hAnsi="Times New Roman" w:cs="Times New Roman"/>
              <w:sz w:val="22"/>
              <w:szCs w:val="22"/>
              <w:rPrChange w:id="2984" w:author="Chen Liao" w:date="2021-03-29T18:57:00Z">
                <w:rPr>
                  <w:rStyle w:val="fontstyle01"/>
                  <w:rFonts w:ascii="Times New Roman" w:hAnsi="Times New Roman"/>
                  <w:sz w:val="24"/>
                  <w:szCs w:val="24"/>
                </w:rPr>
              </w:rPrChange>
            </w:rPr>
            <w:delText>Yet</w:delText>
          </w:r>
        </w:del>
      </w:ins>
      <w:ins w:id="2985" w:author="Liao, Chen/Sloan Kettering Institute" w:date="2021-03-19T13:53:00Z">
        <w:r w:rsidR="009573E7" w:rsidRPr="002B6EEC">
          <w:rPr>
            <w:rStyle w:val="fontstyle01"/>
            <w:rFonts w:ascii="Times New Roman" w:hAnsi="Times New Roman" w:cs="Times New Roman"/>
            <w:sz w:val="22"/>
            <w:szCs w:val="22"/>
            <w:rPrChange w:id="2986" w:author="Chen Liao" w:date="2021-03-29T18:57:00Z">
              <w:rPr>
                <w:rStyle w:val="fontstyle01"/>
                <w:rFonts w:ascii="Times New Roman" w:hAnsi="Times New Roman"/>
                <w:sz w:val="24"/>
                <w:szCs w:val="24"/>
              </w:rPr>
            </w:rPrChange>
          </w:rPr>
          <w:t>Still</w:t>
        </w:r>
      </w:ins>
      <w:ins w:id="2987" w:author="Chen Liao" w:date="2021-03-18T20:29:00Z">
        <w:r w:rsidR="00501F20" w:rsidRPr="002B6EEC">
          <w:rPr>
            <w:rStyle w:val="fontstyle01"/>
            <w:rFonts w:ascii="Times New Roman" w:hAnsi="Times New Roman" w:cs="Times New Roman"/>
            <w:sz w:val="22"/>
            <w:szCs w:val="22"/>
            <w:rPrChange w:id="2988" w:author="Chen Liao" w:date="2021-03-29T18:57:00Z">
              <w:rPr>
                <w:rStyle w:val="fontstyle01"/>
                <w:rFonts w:ascii="Times New Roman" w:hAnsi="Times New Roman"/>
                <w:sz w:val="24"/>
                <w:szCs w:val="24"/>
              </w:rPr>
            </w:rPrChange>
          </w:rPr>
          <w:t xml:space="preserve">, the </w:t>
        </w:r>
      </w:ins>
      <w:ins w:id="2989" w:author="Chen Liao" w:date="2021-03-18T20:30:00Z">
        <w:r w:rsidR="00501F20" w:rsidRPr="002B6EEC">
          <w:rPr>
            <w:rStyle w:val="fontstyle01"/>
            <w:rFonts w:ascii="Times New Roman" w:hAnsi="Times New Roman" w:cs="Times New Roman"/>
            <w:sz w:val="22"/>
            <w:szCs w:val="22"/>
            <w:rPrChange w:id="2990" w:author="Chen Liao" w:date="2021-03-29T18:57:00Z">
              <w:rPr>
                <w:rStyle w:val="fontstyle01"/>
                <w:rFonts w:ascii="Times New Roman" w:hAnsi="Times New Roman"/>
                <w:sz w:val="24"/>
                <w:szCs w:val="24"/>
              </w:rPr>
            </w:rPrChange>
          </w:rPr>
          <w:t>quantitative difference</w:t>
        </w:r>
      </w:ins>
      <w:ins w:id="2991" w:author="Chen Liao" w:date="2021-03-19T22:17:00Z">
        <w:r w:rsidR="00EF204E" w:rsidRPr="002B6EEC">
          <w:rPr>
            <w:rStyle w:val="fontstyle01"/>
            <w:rFonts w:ascii="Times New Roman" w:hAnsi="Times New Roman" w:cs="Times New Roman"/>
            <w:sz w:val="22"/>
            <w:szCs w:val="22"/>
            <w:rPrChange w:id="2992" w:author="Chen Liao" w:date="2021-03-29T18:57:00Z">
              <w:rPr>
                <w:rStyle w:val="fontstyle01"/>
                <w:rFonts w:ascii="Times New Roman" w:hAnsi="Times New Roman"/>
                <w:sz w:val="24"/>
                <w:szCs w:val="24"/>
              </w:rPr>
            </w:rPrChange>
          </w:rPr>
          <w:t>s</w:t>
        </w:r>
      </w:ins>
      <w:ins w:id="2993" w:author="Chen Liao" w:date="2021-03-22T19:44:00Z">
        <w:r w:rsidR="00140176" w:rsidRPr="002B6EEC">
          <w:rPr>
            <w:rStyle w:val="fontstyle01"/>
            <w:rFonts w:ascii="Times New Roman" w:hAnsi="Times New Roman" w:cs="Times New Roman"/>
            <w:sz w:val="22"/>
            <w:szCs w:val="22"/>
            <w:rPrChange w:id="2994" w:author="Chen Liao" w:date="2021-03-29T18:57:00Z">
              <w:rPr>
                <w:rStyle w:val="fontstyle01"/>
                <w:rFonts w:ascii="Times New Roman" w:hAnsi="Times New Roman"/>
                <w:sz w:val="24"/>
                <w:szCs w:val="24"/>
              </w:rPr>
            </w:rPrChange>
          </w:rPr>
          <w:t xml:space="preserve"> </w:t>
        </w:r>
      </w:ins>
      <w:ins w:id="2995" w:author="Chen Liao" w:date="2021-03-22T19:46:00Z">
        <w:r w:rsidR="00FD2796" w:rsidRPr="002B6EEC">
          <w:rPr>
            <w:rStyle w:val="fontstyle01"/>
            <w:rFonts w:ascii="Times New Roman" w:hAnsi="Times New Roman" w:cs="Times New Roman"/>
            <w:sz w:val="22"/>
            <w:szCs w:val="22"/>
            <w:rPrChange w:id="2996" w:author="Chen Liao" w:date="2021-03-29T18:57:00Z">
              <w:rPr>
                <w:rStyle w:val="fontstyle01"/>
                <w:rFonts w:ascii="Times New Roman" w:hAnsi="Times New Roman"/>
                <w:sz w:val="24"/>
                <w:szCs w:val="24"/>
              </w:rPr>
            </w:rPrChange>
          </w:rPr>
          <w:t xml:space="preserve">in the stimulating effects of </w:t>
        </w:r>
      </w:ins>
      <w:ins w:id="2997" w:author="Chen Liao" w:date="2021-03-18T20:30:00Z">
        <w:r w:rsidR="00501F20" w:rsidRPr="002B6EEC">
          <w:rPr>
            <w:rStyle w:val="fontstyle01"/>
            <w:rFonts w:ascii="Times New Roman" w:hAnsi="Times New Roman" w:cs="Times New Roman"/>
            <w:sz w:val="22"/>
            <w:szCs w:val="22"/>
            <w:rPrChange w:id="2998" w:author="Chen Liao" w:date="2021-03-29T18:57:00Z">
              <w:rPr>
                <w:rStyle w:val="fontstyle01"/>
                <w:rFonts w:ascii="Times New Roman" w:hAnsi="Times New Roman"/>
                <w:sz w:val="24"/>
                <w:szCs w:val="24"/>
              </w:rPr>
            </w:rPrChange>
          </w:rPr>
          <w:t xml:space="preserve">inulin and resistant starch </w:t>
        </w:r>
      </w:ins>
      <w:ins w:id="2999" w:author="Chen Liao" w:date="2021-03-19T22:17:00Z">
        <w:r w:rsidR="00EF204E" w:rsidRPr="002B6EEC">
          <w:rPr>
            <w:rStyle w:val="fontstyle01"/>
            <w:rFonts w:ascii="Times New Roman" w:hAnsi="Times New Roman" w:cs="Times New Roman"/>
            <w:sz w:val="22"/>
            <w:szCs w:val="22"/>
            <w:rPrChange w:id="3000" w:author="Chen Liao" w:date="2021-03-29T18:57:00Z">
              <w:rPr>
                <w:rStyle w:val="fontstyle01"/>
                <w:rFonts w:ascii="Times New Roman" w:hAnsi="Times New Roman"/>
                <w:sz w:val="24"/>
                <w:szCs w:val="24"/>
              </w:rPr>
            </w:rPrChange>
          </w:rPr>
          <w:t>are</w:t>
        </w:r>
      </w:ins>
      <w:ins w:id="3001" w:author="Chen Liao" w:date="2021-03-18T20:30:00Z">
        <w:r w:rsidR="00501F20" w:rsidRPr="002B6EEC">
          <w:rPr>
            <w:rStyle w:val="fontstyle01"/>
            <w:rFonts w:ascii="Times New Roman" w:hAnsi="Times New Roman" w:cs="Times New Roman"/>
            <w:sz w:val="22"/>
            <w:szCs w:val="22"/>
            <w:rPrChange w:id="3002" w:author="Chen Liao" w:date="2021-03-29T18:57:00Z">
              <w:rPr>
                <w:rStyle w:val="fontstyle01"/>
                <w:rFonts w:ascii="Times New Roman" w:hAnsi="Times New Roman"/>
                <w:sz w:val="24"/>
                <w:szCs w:val="24"/>
              </w:rPr>
            </w:rPrChange>
          </w:rPr>
          <w:t xml:space="preserve"> </w:t>
        </w:r>
        <w:del w:id="3003" w:author="Liao, Chen/Sloan Kettering Institute" w:date="2021-03-19T13:51:00Z">
          <w:r w:rsidR="00501F20" w:rsidRPr="002B6EEC" w:rsidDel="009573E7">
            <w:rPr>
              <w:rStyle w:val="fontstyle01"/>
              <w:rFonts w:ascii="Times New Roman" w:hAnsi="Times New Roman" w:cs="Times New Roman"/>
              <w:sz w:val="22"/>
              <w:szCs w:val="22"/>
              <w:rPrChange w:id="3004" w:author="Chen Liao" w:date="2021-03-29T18:57:00Z">
                <w:rPr>
                  <w:rStyle w:val="fontstyle01"/>
                  <w:rFonts w:ascii="Times New Roman" w:hAnsi="Times New Roman"/>
                  <w:sz w:val="24"/>
                  <w:szCs w:val="24"/>
                </w:rPr>
              </w:rPrChange>
            </w:rPr>
            <w:delText>heterogenous</w:delText>
          </w:r>
        </w:del>
      </w:ins>
      <w:ins w:id="3005" w:author="Liao, Chen/Sloan Kettering Institute" w:date="2021-03-19T13:51:00Z">
        <w:r w:rsidR="009573E7" w:rsidRPr="002B6EEC">
          <w:rPr>
            <w:rStyle w:val="fontstyle01"/>
            <w:rFonts w:ascii="Times New Roman" w:hAnsi="Times New Roman" w:cs="Times New Roman"/>
            <w:sz w:val="22"/>
            <w:szCs w:val="22"/>
            <w:rPrChange w:id="3006" w:author="Chen Liao" w:date="2021-03-29T18:57:00Z">
              <w:rPr>
                <w:rStyle w:val="fontstyle01"/>
                <w:rFonts w:ascii="Times New Roman" w:hAnsi="Times New Roman"/>
                <w:sz w:val="24"/>
                <w:szCs w:val="24"/>
              </w:rPr>
            </w:rPrChange>
          </w:rPr>
          <w:t>SCFA-</w:t>
        </w:r>
      </w:ins>
      <w:ins w:id="3007" w:author="Chen Liao" w:date="2021-03-18T20:30:00Z">
        <w:r w:rsidR="00501F20" w:rsidRPr="002B6EEC">
          <w:rPr>
            <w:rStyle w:val="fontstyle01"/>
            <w:rFonts w:ascii="Times New Roman" w:hAnsi="Times New Roman" w:cs="Times New Roman"/>
            <w:sz w:val="22"/>
            <w:szCs w:val="22"/>
            <w:rPrChange w:id="3008" w:author="Chen Liao" w:date="2021-03-29T18:57:00Z">
              <w:rPr>
                <w:rStyle w:val="fontstyle01"/>
                <w:rFonts w:ascii="Times New Roman" w:hAnsi="Times New Roman"/>
                <w:sz w:val="24"/>
                <w:szCs w:val="24"/>
              </w:rPr>
            </w:rPrChange>
          </w:rPr>
          <w:t xml:space="preserve"> and</w:t>
        </w:r>
      </w:ins>
      <w:ins w:id="3009" w:author="Chen Liao" w:date="2021-03-18T20:38:00Z">
        <w:r w:rsidR="00142EEA" w:rsidRPr="002B6EEC">
          <w:rPr>
            <w:rStyle w:val="fontstyle01"/>
            <w:rFonts w:ascii="Times New Roman" w:hAnsi="Times New Roman" w:cs="Times New Roman"/>
            <w:sz w:val="22"/>
            <w:szCs w:val="22"/>
            <w:rPrChange w:id="3010" w:author="Chen Liao" w:date="2021-03-29T18:57:00Z">
              <w:rPr>
                <w:rStyle w:val="fontstyle01"/>
                <w:rFonts w:ascii="Times New Roman" w:hAnsi="Times New Roman"/>
                <w:sz w:val="24"/>
                <w:szCs w:val="24"/>
              </w:rPr>
            </w:rPrChange>
          </w:rPr>
          <w:t xml:space="preserve"> </w:t>
        </w:r>
        <w:del w:id="3011" w:author="Liao, Chen/Sloan Kettering Institute" w:date="2021-03-19T13:51:00Z">
          <w:r w:rsidR="00142EEA" w:rsidRPr="002B6EEC" w:rsidDel="009573E7">
            <w:rPr>
              <w:rStyle w:val="fontstyle01"/>
              <w:rFonts w:ascii="Times New Roman" w:hAnsi="Times New Roman" w:cs="Times New Roman"/>
              <w:sz w:val="22"/>
              <w:szCs w:val="22"/>
              <w:rPrChange w:id="3012" w:author="Chen Liao" w:date="2021-03-29T18:57:00Z">
                <w:rPr>
                  <w:rStyle w:val="fontstyle01"/>
                  <w:rFonts w:ascii="Times New Roman" w:hAnsi="Times New Roman"/>
                  <w:sz w:val="24"/>
                  <w:szCs w:val="24"/>
                </w:rPr>
              </w:rPrChange>
            </w:rPr>
            <w:delText>baseline</w:delText>
          </w:r>
        </w:del>
      </w:ins>
      <w:ins w:id="3013" w:author="Liao, Chen/Sloan Kettering Institute" w:date="2021-03-19T13:57:00Z">
        <w:r w:rsidR="009573E7" w:rsidRPr="002B6EEC">
          <w:rPr>
            <w:rStyle w:val="fontstyle01"/>
            <w:rFonts w:ascii="Times New Roman" w:hAnsi="Times New Roman" w:cs="Times New Roman"/>
            <w:sz w:val="22"/>
            <w:szCs w:val="22"/>
            <w:rPrChange w:id="3014" w:author="Chen Liao" w:date="2021-03-29T18:57:00Z">
              <w:rPr>
                <w:rStyle w:val="fontstyle01"/>
                <w:rFonts w:ascii="Times New Roman" w:hAnsi="Times New Roman"/>
                <w:sz w:val="24"/>
                <w:szCs w:val="24"/>
              </w:rPr>
            </w:rPrChange>
          </w:rPr>
          <w:t>baseline-</w:t>
        </w:r>
      </w:ins>
      <w:ins w:id="3015" w:author="Chen Liao" w:date="2021-03-18T20:30:00Z">
        <w:del w:id="3016" w:author="Liao, Chen/Sloan Kettering Institute" w:date="2021-03-19T13:57:00Z">
          <w:r w:rsidR="00501F20" w:rsidRPr="002B6EEC" w:rsidDel="009573E7">
            <w:rPr>
              <w:rStyle w:val="fontstyle01"/>
              <w:rFonts w:ascii="Times New Roman" w:hAnsi="Times New Roman" w:cs="Times New Roman"/>
              <w:sz w:val="22"/>
              <w:szCs w:val="22"/>
              <w:rPrChange w:id="3017" w:author="Chen Liao" w:date="2021-03-29T18:57:00Z">
                <w:rPr>
                  <w:rStyle w:val="fontstyle01"/>
                  <w:rFonts w:ascii="Times New Roman" w:hAnsi="Times New Roman"/>
                  <w:sz w:val="24"/>
                  <w:szCs w:val="24"/>
                </w:rPr>
              </w:rPrChange>
            </w:rPr>
            <w:delText>-</w:delText>
          </w:r>
        </w:del>
      </w:ins>
      <w:ins w:id="3018" w:author="Chen Liao" w:date="2021-03-22T19:45:00Z">
        <w:r w:rsidR="00083AA2" w:rsidRPr="002B6EEC">
          <w:rPr>
            <w:rStyle w:val="fontstyle01"/>
            <w:rFonts w:ascii="Times New Roman" w:hAnsi="Times New Roman" w:cs="Times New Roman"/>
            <w:sz w:val="22"/>
            <w:szCs w:val="22"/>
            <w:rPrChange w:id="3019" w:author="Chen Liao" w:date="2021-03-29T18:57:00Z">
              <w:rPr>
                <w:rStyle w:val="fontstyle01"/>
                <w:rFonts w:ascii="Times New Roman" w:hAnsi="Times New Roman"/>
                <w:sz w:val="24"/>
                <w:szCs w:val="24"/>
              </w:rPr>
            </w:rPrChange>
          </w:rPr>
          <w:t>dependent</w:t>
        </w:r>
      </w:ins>
      <w:ins w:id="3020" w:author="Chen Liao" w:date="2021-03-18T20:30:00Z">
        <w:r w:rsidR="00501F20" w:rsidRPr="002B6EEC">
          <w:rPr>
            <w:rStyle w:val="fontstyle01"/>
            <w:rFonts w:ascii="Times New Roman" w:hAnsi="Times New Roman" w:cs="Times New Roman"/>
            <w:sz w:val="22"/>
            <w:szCs w:val="22"/>
            <w:rPrChange w:id="3021" w:author="Chen Liao" w:date="2021-03-29T18:57:00Z">
              <w:rPr>
                <w:rStyle w:val="fontstyle01"/>
                <w:rFonts w:ascii="Times New Roman" w:hAnsi="Times New Roman"/>
                <w:sz w:val="24"/>
                <w:szCs w:val="24"/>
              </w:rPr>
            </w:rPrChange>
          </w:rPr>
          <w:t xml:space="preserve">. </w:t>
        </w:r>
      </w:ins>
    </w:p>
    <w:p w14:paraId="29C552EC" w14:textId="77777777" w:rsidR="000C0D98" w:rsidRPr="002B6EEC" w:rsidRDefault="000C0D98" w:rsidP="00235E3B">
      <w:pPr>
        <w:jc w:val="both"/>
        <w:rPr>
          <w:ins w:id="3022" w:author="Chen Liao" w:date="2021-03-18T19:44:00Z"/>
          <w:rStyle w:val="fontstyle01"/>
          <w:rFonts w:ascii="Times New Roman" w:hAnsi="Times New Roman"/>
          <w:sz w:val="22"/>
          <w:szCs w:val="22"/>
          <w:rPrChange w:id="3023" w:author="Chen Liao" w:date="2021-03-29T18:57:00Z">
            <w:rPr>
              <w:ins w:id="3024" w:author="Chen Liao" w:date="2021-03-18T19:44:00Z"/>
              <w:rStyle w:val="fontstyle01"/>
              <w:rFonts w:ascii="Times New Roman" w:hAnsi="Times New Roman"/>
              <w:sz w:val="24"/>
              <w:szCs w:val="24"/>
            </w:rPr>
          </w:rPrChange>
        </w:rPr>
      </w:pPr>
    </w:p>
    <w:p w14:paraId="7AB259B9" w14:textId="2D0646CD" w:rsidR="00CA019D" w:rsidRPr="002B6EEC" w:rsidRDefault="00FC6F64" w:rsidP="00CA019D">
      <w:pPr>
        <w:pStyle w:val="ListParagraph"/>
        <w:ind w:left="0"/>
        <w:jc w:val="both"/>
        <w:rPr>
          <w:ins w:id="3025" w:author="Chen Liao" w:date="2021-03-28T20:32:00Z"/>
          <w:sz w:val="22"/>
          <w:szCs w:val="22"/>
          <w:rPrChange w:id="3026" w:author="Chen Liao" w:date="2021-03-29T18:57:00Z">
            <w:rPr>
              <w:ins w:id="3027" w:author="Chen Liao" w:date="2021-03-28T20:32:00Z"/>
              <w:rFonts w:ascii="Times New Roman" w:eastAsia="Times New Roman" w:hAnsi="Times New Roman" w:cs="Times New Roman"/>
              <w:u w:val="single"/>
            </w:rPr>
          </w:rPrChange>
        </w:rPr>
        <w:pPrChange w:id="3028" w:author="Chen Liao" w:date="2021-03-28T20:33:00Z">
          <w:pPr>
            <w:pStyle w:val="paragraph"/>
            <w:jc w:val="both"/>
          </w:pPr>
        </w:pPrChange>
      </w:pPr>
      <w:ins w:id="3029" w:author="Chen Liao" w:date="2021-03-18T19:34:00Z">
        <w:r w:rsidRPr="002B6EEC">
          <w:rPr>
            <w:rStyle w:val="fontstyle01"/>
            <w:rFonts w:ascii="Times New Roman" w:hAnsi="Times New Roman"/>
            <w:sz w:val="22"/>
            <w:szCs w:val="22"/>
            <w:rPrChange w:id="3030" w:author="Chen Liao" w:date="2021-03-29T18:57:00Z">
              <w:rPr>
                <w:rStyle w:val="fontstyle01"/>
                <w:rFonts w:ascii="Times New Roman" w:hAnsi="Times New Roman"/>
                <w:sz w:val="24"/>
                <w:szCs w:val="24"/>
              </w:rPr>
            </w:rPrChange>
          </w:rPr>
          <w:t xml:space="preserve">The </w:t>
        </w:r>
      </w:ins>
      <w:ins w:id="3031" w:author="Chen Liao" w:date="2021-03-18T19:44:00Z">
        <w:del w:id="3032" w:author="Liao, Chen/Sloan Kettering Institute" w:date="2021-03-19T13:53:00Z">
          <w:r w:rsidR="001A3285" w:rsidRPr="002B6EEC" w:rsidDel="009573E7">
            <w:rPr>
              <w:rStyle w:val="fontstyle01"/>
              <w:rFonts w:ascii="Times New Roman" w:hAnsi="Times New Roman"/>
              <w:sz w:val="22"/>
              <w:szCs w:val="22"/>
              <w:rPrChange w:id="3033" w:author="Chen Liao" w:date="2021-03-29T18:57:00Z">
                <w:rPr>
                  <w:rStyle w:val="fontstyle01"/>
                  <w:rFonts w:ascii="Times New Roman" w:hAnsi="Times New Roman"/>
                  <w:sz w:val="24"/>
                  <w:szCs w:val="24"/>
                </w:rPr>
              </w:rPrChange>
            </w:rPr>
            <w:delText>dietary-fiber</w:delText>
          </w:r>
        </w:del>
      </w:ins>
      <w:ins w:id="3034" w:author="Liao, Chen/Sloan Kettering Institute" w:date="2021-03-19T13:53:00Z">
        <w:r w:rsidR="009573E7" w:rsidRPr="002B6EEC">
          <w:rPr>
            <w:rStyle w:val="fontstyle01"/>
            <w:rFonts w:ascii="Times New Roman" w:hAnsi="Times New Roman"/>
            <w:sz w:val="22"/>
            <w:szCs w:val="22"/>
            <w:rPrChange w:id="3035" w:author="Chen Liao" w:date="2021-03-29T18:57:00Z">
              <w:rPr>
                <w:rStyle w:val="fontstyle01"/>
                <w:rFonts w:ascii="Times New Roman" w:hAnsi="Times New Roman"/>
                <w:sz w:val="24"/>
                <w:szCs w:val="24"/>
              </w:rPr>
            </w:rPrChange>
          </w:rPr>
          <w:t>inulin</w:t>
        </w:r>
      </w:ins>
      <w:ins w:id="3036" w:author="Chen Liao" w:date="2021-03-18T19:44:00Z">
        <w:r w:rsidR="001A3285" w:rsidRPr="002B6EEC">
          <w:rPr>
            <w:rStyle w:val="fontstyle01"/>
            <w:rFonts w:ascii="Times New Roman" w:hAnsi="Times New Roman"/>
            <w:sz w:val="22"/>
            <w:szCs w:val="22"/>
            <w:rPrChange w:id="3037" w:author="Chen Liao" w:date="2021-03-29T18:57:00Z">
              <w:rPr>
                <w:rStyle w:val="fontstyle01"/>
                <w:rFonts w:ascii="Times New Roman" w:hAnsi="Times New Roman"/>
                <w:sz w:val="24"/>
                <w:szCs w:val="24"/>
              </w:rPr>
            </w:rPrChange>
          </w:rPr>
          <w:t>-</w:t>
        </w:r>
        <w:bookmarkStart w:id="3038" w:name="OLE_LINK52"/>
        <w:bookmarkStart w:id="3039" w:name="OLE_LINK53"/>
        <w:r w:rsidR="001A3285" w:rsidRPr="002B6EEC">
          <w:rPr>
            <w:rStyle w:val="fontstyle01"/>
            <w:rFonts w:ascii="Times New Roman" w:hAnsi="Times New Roman"/>
            <w:sz w:val="22"/>
            <w:szCs w:val="22"/>
            <w:rPrChange w:id="3040" w:author="Chen Liao" w:date="2021-03-29T18:57:00Z">
              <w:rPr>
                <w:rStyle w:val="fontstyle01"/>
                <w:rFonts w:ascii="Times New Roman" w:hAnsi="Times New Roman"/>
                <w:sz w:val="24"/>
                <w:szCs w:val="24"/>
              </w:rPr>
            </w:rPrChange>
          </w:rPr>
          <w:t xml:space="preserve">induced </w:t>
        </w:r>
      </w:ins>
      <w:ins w:id="3041" w:author="Chen Liao" w:date="2021-03-19T22:20:00Z">
        <w:r w:rsidR="00055148" w:rsidRPr="002B6EEC">
          <w:rPr>
            <w:rStyle w:val="fontstyle01"/>
            <w:rFonts w:ascii="Times New Roman" w:hAnsi="Times New Roman"/>
            <w:sz w:val="22"/>
            <w:szCs w:val="22"/>
            <w:rPrChange w:id="3042" w:author="Chen Liao" w:date="2021-03-29T18:57:00Z">
              <w:rPr>
                <w:rStyle w:val="fontstyle01"/>
                <w:rFonts w:ascii="Times New Roman" w:hAnsi="Times New Roman"/>
                <w:sz w:val="24"/>
                <w:szCs w:val="24"/>
              </w:rPr>
            </w:rPrChange>
          </w:rPr>
          <w:t>changes in fecal</w:t>
        </w:r>
      </w:ins>
      <w:ins w:id="3043" w:author="Chen Liao" w:date="2021-03-19T22:18:00Z">
        <w:r w:rsidR="00055148" w:rsidRPr="002B6EEC">
          <w:rPr>
            <w:rStyle w:val="fontstyle01"/>
            <w:rFonts w:ascii="Times New Roman" w:hAnsi="Times New Roman"/>
            <w:sz w:val="22"/>
            <w:szCs w:val="22"/>
            <w:rPrChange w:id="3044" w:author="Chen Liao" w:date="2021-03-29T18:57:00Z">
              <w:rPr>
                <w:rStyle w:val="fontstyle01"/>
                <w:rFonts w:ascii="Times New Roman" w:hAnsi="Times New Roman"/>
                <w:sz w:val="24"/>
                <w:szCs w:val="24"/>
              </w:rPr>
            </w:rPrChange>
          </w:rPr>
          <w:t xml:space="preserve"> SCFA </w:t>
        </w:r>
      </w:ins>
      <w:ins w:id="3045" w:author="Chen Liao" w:date="2021-03-19T22:20:00Z">
        <w:r w:rsidR="00055148" w:rsidRPr="002B6EEC">
          <w:rPr>
            <w:rStyle w:val="fontstyle01"/>
            <w:rFonts w:ascii="Times New Roman" w:hAnsi="Times New Roman"/>
            <w:sz w:val="22"/>
            <w:szCs w:val="22"/>
            <w:rPrChange w:id="3046" w:author="Chen Liao" w:date="2021-03-29T18:57:00Z">
              <w:rPr>
                <w:rStyle w:val="fontstyle01"/>
                <w:rFonts w:ascii="Times New Roman" w:hAnsi="Times New Roman"/>
                <w:sz w:val="24"/>
                <w:szCs w:val="24"/>
              </w:rPr>
            </w:rPrChange>
          </w:rPr>
          <w:t>concentratio</w:t>
        </w:r>
        <w:r w:rsidR="004B204F" w:rsidRPr="002B6EEC">
          <w:rPr>
            <w:rStyle w:val="fontstyle01"/>
            <w:rFonts w:ascii="Times New Roman" w:hAnsi="Times New Roman"/>
            <w:sz w:val="22"/>
            <w:szCs w:val="22"/>
            <w:rPrChange w:id="3047" w:author="Chen Liao" w:date="2021-03-29T18:57:00Z">
              <w:rPr>
                <w:rStyle w:val="fontstyle01"/>
                <w:rFonts w:ascii="Times New Roman" w:hAnsi="Times New Roman"/>
                <w:sz w:val="24"/>
                <w:szCs w:val="24"/>
              </w:rPr>
            </w:rPrChange>
          </w:rPr>
          <w:t>n</w:t>
        </w:r>
      </w:ins>
      <w:ins w:id="3048" w:author="Chen Liao" w:date="2021-03-18T19:34:00Z">
        <w:r w:rsidRPr="002B6EEC">
          <w:rPr>
            <w:rStyle w:val="fontstyle01"/>
            <w:rFonts w:ascii="Times New Roman" w:hAnsi="Times New Roman"/>
            <w:sz w:val="22"/>
            <w:szCs w:val="22"/>
            <w:rPrChange w:id="3049" w:author="Chen Liao" w:date="2021-03-29T18:57:00Z">
              <w:rPr>
                <w:rStyle w:val="fontstyle01"/>
                <w:rFonts w:ascii="Times New Roman" w:hAnsi="Times New Roman"/>
                <w:sz w:val="24"/>
                <w:szCs w:val="24"/>
              </w:rPr>
            </w:rPrChange>
          </w:rPr>
          <w:t xml:space="preserve"> </w:t>
        </w:r>
        <w:bookmarkEnd w:id="3038"/>
        <w:bookmarkEnd w:id="3039"/>
        <w:r w:rsidRPr="002B6EEC">
          <w:rPr>
            <w:rStyle w:val="fontstyle01"/>
            <w:rFonts w:ascii="Times New Roman" w:hAnsi="Times New Roman"/>
            <w:sz w:val="22"/>
            <w:szCs w:val="22"/>
            <w:rPrChange w:id="3050" w:author="Chen Liao" w:date="2021-03-29T18:57:00Z">
              <w:rPr>
                <w:rStyle w:val="fontstyle01"/>
                <w:rFonts w:ascii="Times New Roman" w:hAnsi="Times New Roman"/>
                <w:sz w:val="24"/>
                <w:szCs w:val="24"/>
              </w:rPr>
            </w:rPrChange>
          </w:rPr>
          <w:t>follow</w:t>
        </w:r>
      </w:ins>
      <w:ins w:id="3051" w:author="Chen Liao" w:date="2021-03-18T19:35:00Z">
        <w:r w:rsidRPr="002B6EEC">
          <w:rPr>
            <w:rStyle w:val="fontstyle01"/>
            <w:rFonts w:ascii="Times New Roman" w:hAnsi="Times New Roman"/>
            <w:sz w:val="22"/>
            <w:szCs w:val="22"/>
            <w:rPrChange w:id="3052" w:author="Chen Liao" w:date="2021-03-29T18:57:00Z">
              <w:rPr>
                <w:rStyle w:val="fontstyle01"/>
                <w:rFonts w:ascii="Times New Roman" w:hAnsi="Times New Roman"/>
                <w:sz w:val="24"/>
                <w:szCs w:val="24"/>
              </w:rPr>
            </w:rPrChange>
          </w:rPr>
          <w:t xml:space="preserve"> </w:t>
        </w:r>
        <w:del w:id="3053" w:author="Liao, Chen/Sloan Kettering Institute" w:date="2021-03-19T13:53:00Z">
          <w:r w:rsidRPr="002B6EEC" w:rsidDel="009573E7">
            <w:rPr>
              <w:rStyle w:val="fontstyle01"/>
              <w:rFonts w:ascii="Times New Roman" w:hAnsi="Times New Roman"/>
              <w:sz w:val="22"/>
              <w:szCs w:val="22"/>
              <w:rPrChange w:id="3054" w:author="Chen Liao" w:date="2021-03-29T18:57:00Z">
                <w:rPr>
                  <w:rStyle w:val="fontstyle01"/>
                  <w:rFonts w:ascii="Times New Roman" w:hAnsi="Times New Roman"/>
                  <w:sz w:val="24"/>
                  <w:szCs w:val="24"/>
                </w:rPr>
              </w:rPrChange>
            </w:rPr>
            <w:delText>overshoot</w:delText>
          </w:r>
        </w:del>
      </w:ins>
      <w:ins w:id="3055" w:author="Liao, Chen/Sloan Kettering Institute" w:date="2021-03-19T13:53:00Z">
        <w:r w:rsidR="009573E7" w:rsidRPr="002B6EEC">
          <w:rPr>
            <w:rStyle w:val="fontstyle01"/>
            <w:rFonts w:ascii="Times New Roman" w:hAnsi="Times New Roman"/>
            <w:sz w:val="22"/>
            <w:szCs w:val="22"/>
            <w:rPrChange w:id="3056" w:author="Chen Liao" w:date="2021-03-29T18:57:00Z">
              <w:rPr>
                <w:rStyle w:val="fontstyle01"/>
                <w:rFonts w:ascii="Times New Roman" w:hAnsi="Times New Roman"/>
                <w:sz w:val="24"/>
                <w:szCs w:val="24"/>
              </w:rPr>
            </w:rPrChange>
          </w:rPr>
          <w:t>biphasic</w:t>
        </w:r>
      </w:ins>
      <w:ins w:id="3057" w:author="Chen Liao" w:date="2021-03-18T19:35:00Z">
        <w:r w:rsidRPr="002B6EEC">
          <w:rPr>
            <w:rStyle w:val="fontstyle01"/>
            <w:rFonts w:ascii="Times New Roman" w:hAnsi="Times New Roman"/>
            <w:sz w:val="22"/>
            <w:szCs w:val="22"/>
            <w:rPrChange w:id="3058" w:author="Chen Liao" w:date="2021-03-29T18:57:00Z">
              <w:rPr>
                <w:rStyle w:val="fontstyle01"/>
                <w:rFonts w:ascii="Times New Roman" w:hAnsi="Times New Roman"/>
                <w:sz w:val="24"/>
                <w:szCs w:val="24"/>
              </w:rPr>
            </w:rPrChange>
          </w:rPr>
          <w:t xml:space="preserve"> dynamics: their levels </w:t>
        </w:r>
      </w:ins>
      <w:ins w:id="3059" w:author="Chen Liao" w:date="2021-03-18T19:37:00Z">
        <w:r w:rsidRPr="002B6EEC">
          <w:rPr>
            <w:rStyle w:val="fontstyle01"/>
            <w:rFonts w:ascii="Times New Roman" w:hAnsi="Times New Roman"/>
            <w:sz w:val="22"/>
            <w:szCs w:val="22"/>
            <w:rPrChange w:id="3060" w:author="Chen Liao" w:date="2021-03-29T18:57:00Z">
              <w:rPr>
                <w:rStyle w:val="fontstyle01"/>
                <w:rFonts w:ascii="Times New Roman" w:hAnsi="Times New Roman"/>
                <w:sz w:val="24"/>
                <w:szCs w:val="24"/>
              </w:rPr>
            </w:rPrChange>
          </w:rPr>
          <w:t>peak</w:t>
        </w:r>
      </w:ins>
      <w:ins w:id="3061" w:author="Chen Liao" w:date="2021-03-18T19:38:00Z">
        <w:r w:rsidRPr="002B6EEC">
          <w:rPr>
            <w:rStyle w:val="fontstyle01"/>
            <w:rFonts w:ascii="Times New Roman" w:hAnsi="Times New Roman"/>
            <w:sz w:val="22"/>
            <w:szCs w:val="22"/>
            <w:rPrChange w:id="3062" w:author="Chen Liao" w:date="2021-03-29T18:57:00Z">
              <w:rPr>
                <w:rStyle w:val="fontstyle01"/>
                <w:rFonts w:ascii="Times New Roman" w:hAnsi="Times New Roman"/>
                <w:sz w:val="24"/>
                <w:szCs w:val="24"/>
              </w:rPr>
            </w:rPrChange>
          </w:rPr>
          <w:t xml:space="preserve">ed in short-term </w:t>
        </w:r>
      </w:ins>
      <w:ins w:id="3063" w:author="Chen Liao" w:date="2021-03-18T19:45:00Z">
        <w:r w:rsidR="001706CB" w:rsidRPr="002B6EEC">
          <w:rPr>
            <w:rStyle w:val="fontstyle01"/>
            <w:rFonts w:ascii="Times New Roman" w:hAnsi="Times New Roman"/>
            <w:sz w:val="22"/>
            <w:szCs w:val="22"/>
            <w:rPrChange w:id="3064" w:author="Chen Liao" w:date="2021-03-29T18:57:00Z">
              <w:rPr>
                <w:rStyle w:val="fontstyle01"/>
                <w:rFonts w:ascii="Times New Roman" w:hAnsi="Times New Roman"/>
                <w:sz w:val="24"/>
                <w:szCs w:val="24"/>
              </w:rPr>
            </w:rPrChange>
          </w:rPr>
          <w:t xml:space="preserve">before gradually decreasing </w:t>
        </w:r>
        <w:del w:id="3065" w:author="Liao, Chen/Sloan Kettering Institute" w:date="2021-03-19T13:54:00Z">
          <w:r w:rsidR="001706CB" w:rsidRPr="002B6EEC" w:rsidDel="009573E7">
            <w:rPr>
              <w:rStyle w:val="fontstyle01"/>
              <w:rFonts w:ascii="Times New Roman" w:hAnsi="Times New Roman"/>
              <w:sz w:val="22"/>
              <w:szCs w:val="22"/>
              <w:rPrChange w:id="3066" w:author="Chen Liao" w:date="2021-03-29T18:57:00Z">
                <w:rPr>
                  <w:rStyle w:val="fontstyle01"/>
                  <w:rFonts w:ascii="Times New Roman" w:hAnsi="Times New Roman"/>
                  <w:sz w:val="24"/>
                  <w:szCs w:val="24"/>
                </w:rPr>
              </w:rPrChange>
            </w:rPr>
            <w:delText>over time</w:delText>
          </w:r>
        </w:del>
      </w:ins>
      <w:ins w:id="3067" w:author="Liao, Chen/Sloan Kettering Institute" w:date="2021-03-19T13:54:00Z">
        <w:r w:rsidR="009573E7" w:rsidRPr="002B6EEC">
          <w:rPr>
            <w:rStyle w:val="fontstyle01"/>
            <w:rFonts w:ascii="Times New Roman" w:hAnsi="Times New Roman"/>
            <w:sz w:val="22"/>
            <w:szCs w:val="22"/>
            <w:rPrChange w:id="3068" w:author="Chen Liao" w:date="2021-03-29T18:57:00Z">
              <w:rPr>
                <w:rStyle w:val="fontstyle01"/>
                <w:rFonts w:ascii="Times New Roman" w:hAnsi="Times New Roman"/>
                <w:sz w:val="24"/>
                <w:szCs w:val="24"/>
              </w:rPr>
            </w:rPrChange>
          </w:rPr>
          <w:t>until steady states</w:t>
        </w:r>
      </w:ins>
      <w:ins w:id="3069" w:author="Chen Liao" w:date="2021-03-18T19:45:00Z">
        <w:r w:rsidR="001706CB" w:rsidRPr="002B6EEC">
          <w:rPr>
            <w:rStyle w:val="fontstyle01"/>
            <w:rFonts w:ascii="Times New Roman" w:hAnsi="Times New Roman"/>
            <w:sz w:val="22"/>
            <w:szCs w:val="22"/>
            <w:rPrChange w:id="3070" w:author="Chen Liao" w:date="2021-03-29T18:57:00Z">
              <w:rPr>
                <w:rStyle w:val="fontstyle01"/>
                <w:rFonts w:ascii="Times New Roman" w:hAnsi="Times New Roman"/>
                <w:sz w:val="24"/>
                <w:szCs w:val="24"/>
              </w:rPr>
            </w:rPrChange>
          </w:rPr>
          <w:t xml:space="preserve">. </w:t>
        </w:r>
      </w:ins>
      <w:ins w:id="3071" w:author="Chen Liao" w:date="2021-03-18T23:35:00Z">
        <w:r w:rsidR="00DC658F" w:rsidRPr="002B6EEC">
          <w:rPr>
            <w:rStyle w:val="fontstyle01"/>
            <w:rFonts w:ascii="Times New Roman" w:hAnsi="Times New Roman"/>
            <w:sz w:val="22"/>
            <w:szCs w:val="22"/>
            <w:rPrChange w:id="3072" w:author="Chen Liao" w:date="2021-03-29T18:57:00Z">
              <w:rPr>
                <w:rStyle w:val="fontstyle01"/>
                <w:rFonts w:ascii="Times New Roman" w:hAnsi="Times New Roman"/>
                <w:sz w:val="24"/>
                <w:szCs w:val="24"/>
              </w:rPr>
            </w:rPrChange>
          </w:rPr>
          <w:t xml:space="preserve">Depending on the </w:t>
        </w:r>
        <w:del w:id="3073" w:author="Liao, Chen/Sloan Kettering Institute" w:date="2021-03-19T13:57:00Z">
          <w:r w:rsidR="00DC658F" w:rsidRPr="002B6EEC" w:rsidDel="009573E7">
            <w:rPr>
              <w:rStyle w:val="fontstyle01"/>
              <w:rFonts w:ascii="Times New Roman" w:hAnsi="Times New Roman"/>
              <w:sz w:val="22"/>
              <w:szCs w:val="22"/>
              <w:rPrChange w:id="3074" w:author="Chen Liao" w:date="2021-03-29T18:57:00Z">
                <w:rPr>
                  <w:rStyle w:val="fontstyle01"/>
                  <w:rFonts w:ascii="Times New Roman" w:hAnsi="Times New Roman"/>
                  <w:sz w:val="24"/>
                  <w:szCs w:val="24"/>
                </w:rPr>
              </w:rPrChange>
            </w:rPr>
            <w:delText>vendo</w:delText>
          </w:r>
        </w:del>
      </w:ins>
      <w:proofErr w:type="spellStart"/>
      <w:ins w:id="3075" w:author="Liao, Chen/Sloan Kettering Institute" w:date="2021-03-19T13:57:00Z">
        <w:r w:rsidR="009573E7" w:rsidRPr="002B6EEC">
          <w:rPr>
            <w:rStyle w:val="fontstyle01"/>
            <w:rFonts w:ascii="Times New Roman" w:hAnsi="Times New Roman"/>
            <w:sz w:val="22"/>
            <w:szCs w:val="22"/>
            <w:rPrChange w:id="3076" w:author="Chen Liao" w:date="2021-03-29T18:57:00Z">
              <w:rPr>
                <w:rStyle w:val="fontstyle01"/>
                <w:rFonts w:ascii="Times New Roman" w:hAnsi="Times New Roman"/>
                <w:sz w:val="24"/>
                <w:szCs w:val="24"/>
              </w:rPr>
            </w:rPrChange>
          </w:rPr>
          <w:t>baselilne</w:t>
        </w:r>
        <w:proofErr w:type="spellEnd"/>
        <w:r w:rsidR="009573E7" w:rsidRPr="002B6EEC">
          <w:rPr>
            <w:rStyle w:val="fontstyle01"/>
            <w:rFonts w:ascii="Times New Roman" w:hAnsi="Times New Roman"/>
            <w:sz w:val="22"/>
            <w:szCs w:val="22"/>
            <w:rPrChange w:id="3077" w:author="Chen Liao" w:date="2021-03-29T18:57:00Z">
              <w:rPr>
                <w:rStyle w:val="fontstyle01"/>
                <w:rFonts w:ascii="Times New Roman" w:hAnsi="Times New Roman"/>
                <w:sz w:val="24"/>
                <w:szCs w:val="24"/>
              </w:rPr>
            </w:rPrChange>
          </w:rPr>
          <w:t xml:space="preserve"> microbiota</w:t>
        </w:r>
      </w:ins>
      <w:ins w:id="3078" w:author="Chen Liao" w:date="2021-03-18T23:35:00Z">
        <w:del w:id="3079" w:author="Liao, Chen/Sloan Kettering Institute" w:date="2021-03-19T13:57:00Z">
          <w:r w:rsidR="00DC658F" w:rsidRPr="002B6EEC" w:rsidDel="009573E7">
            <w:rPr>
              <w:rStyle w:val="fontstyle01"/>
              <w:rFonts w:ascii="Times New Roman" w:hAnsi="Times New Roman"/>
              <w:sz w:val="22"/>
              <w:szCs w:val="22"/>
              <w:rPrChange w:id="3080" w:author="Chen Liao" w:date="2021-03-29T18:57:00Z">
                <w:rPr>
                  <w:rStyle w:val="fontstyle01"/>
                  <w:rFonts w:ascii="Times New Roman" w:hAnsi="Times New Roman"/>
                  <w:sz w:val="24"/>
                  <w:szCs w:val="24"/>
                </w:rPr>
              </w:rPrChange>
            </w:rPr>
            <w:delText>r</w:delText>
          </w:r>
        </w:del>
      </w:ins>
      <w:ins w:id="3081" w:author="Chen Liao" w:date="2021-03-18T19:45:00Z">
        <w:r w:rsidR="001706CB" w:rsidRPr="002B6EEC">
          <w:rPr>
            <w:rStyle w:val="fontstyle01"/>
            <w:rFonts w:ascii="Times New Roman" w:hAnsi="Times New Roman"/>
            <w:sz w:val="22"/>
            <w:szCs w:val="22"/>
            <w:rPrChange w:id="3082" w:author="Chen Liao" w:date="2021-03-29T18:57:00Z">
              <w:rPr>
                <w:rStyle w:val="fontstyle01"/>
                <w:rFonts w:ascii="Times New Roman" w:hAnsi="Times New Roman"/>
                <w:sz w:val="24"/>
                <w:szCs w:val="24"/>
              </w:rPr>
            </w:rPrChange>
          </w:rPr>
          <w:t xml:space="preserve">, </w:t>
        </w:r>
      </w:ins>
      <w:ins w:id="3083" w:author="Chen Liao" w:date="2021-03-18T19:46:00Z">
        <w:r w:rsidR="001706CB" w:rsidRPr="002B6EEC">
          <w:rPr>
            <w:rStyle w:val="fontstyle01"/>
            <w:rFonts w:ascii="Times New Roman" w:hAnsi="Times New Roman"/>
            <w:sz w:val="22"/>
            <w:szCs w:val="22"/>
            <w:rPrChange w:id="3084" w:author="Chen Liao" w:date="2021-03-29T18:57:00Z">
              <w:rPr>
                <w:rStyle w:val="fontstyle01"/>
                <w:rFonts w:ascii="Times New Roman" w:hAnsi="Times New Roman"/>
                <w:sz w:val="24"/>
                <w:szCs w:val="24"/>
              </w:rPr>
            </w:rPrChange>
          </w:rPr>
          <w:t xml:space="preserve">the </w:t>
        </w:r>
      </w:ins>
      <w:ins w:id="3085" w:author="Chen Liao" w:date="2021-03-18T23:35:00Z">
        <w:r w:rsidR="00DC658F" w:rsidRPr="002B6EEC">
          <w:rPr>
            <w:rStyle w:val="fontstyle01"/>
            <w:rFonts w:ascii="Times New Roman" w:hAnsi="Times New Roman"/>
            <w:sz w:val="22"/>
            <w:szCs w:val="22"/>
            <w:rPrChange w:id="3086" w:author="Chen Liao" w:date="2021-03-29T18:57:00Z">
              <w:rPr>
                <w:rStyle w:val="fontstyle01"/>
                <w:rFonts w:ascii="Times New Roman" w:hAnsi="Times New Roman"/>
                <w:sz w:val="24"/>
                <w:szCs w:val="24"/>
              </w:rPr>
            </w:rPrChange>
          </w:rPr>
          <w:t>mean</w:t>
        </w:r>
      </w:ins>
      <w:ins w:id="3087" w:author="Liao, Chen/Sloan Kettering Institute" w:date="2021-03-19T13:59:00Z">
        <w:r w:rsidR="009573E7" w:rsidRPr="002B6EEC">
          <w:rPr>
            <w:rStyle w:val="fontstyle01"/>
            <w:rFonts w:ascii="Times New Roman" w:hAnsi="Times New Roman"/>
            <w:sz w:val="22"/>
            <w:szCs w:val="22"/>
            <w:rPrChange w:id="3088" w:author="Chen Liao" w:date="2021-03-29T18:57:00Z">
              <w:rPr>
                <w:rStyle w:val="fontstyle01"/>
                <w:rFonts w:ascii="Times New Roman" w:hAnsi="Times New Roman"/>
                <w:sz w:val="24"/>
                <w:szCs w:val="24"/>
              </w:rPr>
            </w:rPrChange>
          </w:rPr>
          <w:t xml:space="preserve"> </w:t>
        </w:r>
        <w:del w:id="3089" w:author="Chen Liao" w:date="2021-03-28T20:35:00Z">
          <w:r w:rsidR="009573E7" w:rsidRPr="002B6EEC" w:rsidDel="00CE1583">
            <w:rPr>
              <w:rStyle w:val="fontstyle01"/>
              <w:rFonts w:ascii="Times New Roman" w:hAnsi="Times New Roman"/>
              <w:sz w:val="22"/>
              <w:szCs w:val="22"/>
              <w:rPrChange w:id="3090" w:author="Chen Liao" w:date="2021-03-29T18:57:00Z">
                <w:rPr>
                  <w:rStyle w:val="fontstyle01"/>
                  <w:rFonts w:ascii="Times New Roman" w:hAnsi="Times New Roman"/>
                  <w:sz w:val="24"/>
                  <w:szCs w:val="24"/>
                </w:rPr>
              </w:rPrChange>
            </w:rPr>
            <w:delText>(time-average)</w:delText>
          </w:r>
        </w:del>
      </w:ins>
      <w:ins w:id="3091" w:author="Chen Liao" w:date="2021-03-27T08:49:00Z">
        <w:r w:rsidR="00BF3DFE" w:rsidRPr="002B6EEC">
          <w:rPr>
            <w:rStyle w:val="fontstyle01"/>
            <w:rFonts w:ascii="Times New Roman" w:hAnsi="Times New Roman"/>
            <w:sz w:val="22"/>
            <w:szCs w:val="22"/>
            <w:rPrChange w:id="3092" w:author="Chen Liao" w:date="2021-03-29T18:57:00Z">
              <w:rPr>
                <w:rStyle w:val="fontstyle01"/>
                <w:rFonts w:ascii="Times New Roman" w:hAnsi="Times New Roman"/>
                <w:sz w:val="24"/>
                <w:szCs w:val="24"/>
              </w:rPr>
            </w:rPrChange>
          </w:rPr>
          <w:t>end-point</w:t>
        </w:r>
      </w:ins>
      <w:ins w:id="3093" w:author="Chen Liao" w:date="2021-03-18T19:46:00Z">
        <w:r w:rsidR="001706CB" w:rsidRPr="002B6EEC">
          <w:rPr>
            <w:rStyle w:val="fontstyle01"/>
            <w:rFonts w:ascii="Times New Roman" w:hAnsi="Times New Roman"/>
            <w:sz w:val="22"/>
            <w:szCs w:val="22"/>
            <w:rPrChange w:id="3094" w:author="Chen Liao" w:date="2021-03-29T18:57:00Z">
              <w:rPr>
                <w:rStyle w:val="fontstyle01"/>
                <w:rFonts w:ascii="Times New Roman" w:hAnsi="Times New Roman"/>
                <w:sz w:val="24"/>
                <w:szCs w:val="24"/>
              </w:rPr>
            </w:rPrChange>
          </w:rPr>
          <w:t xml:space="preserve"> level of total SCFA </w:t>
        </w:r>
      </w:ins>
      <w:ins w:id="3095" w:author="Chen Liao" w:date="2021-03-19T23:08:00Z">
        <w:r w:rsidR="00E433FA" w:rsidRPr="002B6EEC">
          <w:rPr>
            <w:rStyle w:val="fontstyle01"/>
            <w:rFonts w:ascii="Times New Roman" w:hAnsi="Times New Roman"/>
            <w:sz w:val="22"/>
            <w:szCs w:val="22"/>
            <w:rPrChange w:id="3096" w:author="Chen Liao" w:date="2021-03-29T18:57:00Z">
              <w:rPr>
                <w:rStyle w:val="fontstyle01"/>
                <w:rFonts w:ascii="Times New Roman" w:hAnsi="Times New Roman"/>
                <w:sz w:val="24"/>
                <w:szCs w:val="24"/>
              </w:rPr>
            </w:rPrChange>
          </w:rPr>
          <w:t xml:space="preserve">at day 31 </w:t>
        </w:r>
      </w:ins>
      <w:ins w:id="3097" w:author="Chen Liao" w:date="2021-03-18T19:46:00Z">
        <w:r w:rsidR="001706CB" w:rsidRPr="002B6EEC">
          <w:rPr>
            <w:rStyle w:val="fontstyle01"/>
            <w:rFonts w:ascii="Times New Roman" w:hAnsi="Times New Roman"/>
            <w:sz w:val="22"/>
            <w:szCs w:val="22"/>
            <w:rPrChange w:id="3098" w:author="Chen Liao" w:date="2021-03-29T18:57:00Z">
              <w:rPr>
                <w:rStyle w:val="fontstyle01"/>
                <w:rFonts w:ascii="Times New Roman" w:hAnsi="Times New Roman"/>
                <w:sz w:val="24"/>
                <w:szCs w:val="24"/>
              </w:rPr>
            </w:rPrChange>
          </w:rPr>
          <w:t xml:space="preserve">is </w:t>
        </w:r>
      </w:ins>
      <w:ins w:id="3099" w:author="Chen Liao" w:date="2021-03-18T23:35:00Z">
        <w:r w:rsidR="00DC658F" w:rsidRPr="002B6EEC">
          <w:rPr>
            <w:rStyle w:val="fontstyle01"/>
            <w:rFonts w:ascii="Times New Roman" w:hAnsi="Times New Roman"/>
            <w:sz w:val="22"/>
            <w:szCs w:val="22"/>
            <w:rPrChange w:id="3100" w:author="Chen Liao" w:date="2021-03-29T18:57:00Z">
              <w:rPr>
                <w:rStyle w:val="fontstyle01"/>
                <w:rFonts w:ascii="Times New Roman" w:hAnsi="Times New Roman"/>
                <w:sz w:val="24"/>
                <w:szCs w:val="24"/>
              </w:rPr>
            </w:rPrChange>
          </w:rPr>
          <w:t>6</w:t>
        </w:r>
      </w:ins>
      <w:ins w:id="3101" w:author="Chen Liao" w:date="2021-03-18T19:46:00Z">
        <w:r w:rsidR="001706CB" w:rsidRPr="002B6EEC">
          <w:rPr>
            <w:rStyle w:val="fontstyle01"/>
            <w:rFonts w:ascii="Times New Roman" w:hAnsi="Times New Roman"/>
            <w:sz w:val="22"/>
            <w:szCs w:val="22"/>
            <w:rPrChange w:id="3102" w:author="Chen Liao" w:date="2021-03-29T18:57:00Z">
              <w:rPr>
                <w:rStyle w:val="fontstyle01"/>
                <w:rFonts w:ascii="Times New Roman" w:hAnsi="Times New Roman"/>
                <w:sz w:val="24"/>
                <w:szCs w:val="24"/>
              </w:rPr>
            </w:rPrChange>
          </w:rPr>
          <w:t>0%</w:t>
        </w:r>
      </w:ins>
      <w:ins w:id="3103" w:author="Chen Liao" w:date="2021-03-18T23:35:00Z">
        <w:r w:rsidR="00DC658F" w:rsidRPr="002B6EEC">
          <w:rPr>
            <w:rStyle w:val="fontstyle01"/>
            <w:rFonts w:ascii="Times New Roman" w:hAnsi="Times New Roman"/>
            <w:sz w:val="22"/>
            <w:szCs w:val="22"/>
            <w:rPrChange w:id="3104" w:author="Chen Liao" w:date="2021-03-29T18:57:00Z">
              <w:rPr>
                <w:rStyle w:val="fontstyle01"/>
                <w:rFonts w:ascii="Times New Roman" w:hAnsi="Times New Roman"/>
                <w:sz w:val="24"/>
                <w:szCs w:val="24"/>
              </w:rPr>
            </w:rPrChange>
          </w:rPr>
          <w:t>-65%</w:t>
        </w:r>
      </w:ins>
      <w:ins w:id="3105" w:author="Chen Liao" w:date="2021-03-18T19:46:00Z">
        <w:r w:rsidR="001706CB" w:rsidRPr="002B6EEC">
          <w:rPr>
            <w:rStyle w:val="fontstyle01"/>
            <w:rFonts w:ascii="Times New Roman" w:hAnsi="Times New Roman"/>
            <w:sz w:val="22"/>
            <w:szCs w:val="22"/>
            <w:rPrChange w:id="3106" w:author="Chen Liao" w:date="2021-03-29T18:57:00Z">
              <w:rPr>
                <w:rStyle w:val="fontstyle01"/>
                <w:rFonts w:ascii="Times New Roman" w:hAnsi="Times New Roman"/>
                <w:sz w:val="24"/>
                <w:szCs w:val="24"/>
              </w:rPr>
            </w:rPrChange>
          </w:rPr>
          <w:t xml:space="preserve"> of its peak but </w:t>
        </w:r>
      </w:ins>
      <w:ins w:id="3107" w:author="Chen Liao" w:date="2021-03-18T23:39:00Z">
        <w:r w:rsidR="00DC658F" w:rsidRPr="002B6EEC">
          <w:rPr>
            <w:rStyle w:val="fontstyle01"/>
            <w:rFonts w:ascii="Times New Roman" w:hAnsi="Times New Roman"/>
            <w:sz w:val="22"/>
            <w:szCs w:val="22"/>
            <w:rPrChange w:id="3108" w:author="Chen Liao" w:date="2021-03-29T18:57:00Z">
              <w:rPr>
                <w:rStyle w:val="fontstyle01"/>
                <w:rFonts w:ascii="Times New Roman" w:hAnsi="Times New Roman"/>
                <w:sz w:val="24"/>
                <w:szCs w:val="24"/>
              </w:rPr>
            </w:rPrChange>
          </w:rPr>
          <w:t>2.0-3.5</w:t>
        </w:r>
      </w:ins>
      <w:ins w:id="3109" w:author="Chen Liao" w:date="2021-03-18T23:40:00Z">
        <w:r w:rsidR="00DC658F" w:rsidRPr="002B6EEC">
          <w:rPr>
            <w:rStyle w:val="fontstyle01"/>
            <w:rFonts w:ascii="Times New Roman" w:hAnsi="Times New Roman"/>
            <w:sz w:val="22"/>
            <w:szCs w:val="22"/>
            <w:rPrChange w:id="3110" w:author="Chen Liao" w:date="2021-03-29T18:57:00Z">
              <w:rPr>
                <w:rStyle w:val="fontstyle01"/>
                <w:rFonts w:ascii="Times New Roman" w:hAnsi="Times New Roman"/>
                <w:sz w:val="24"/>
                <w:szCs w:val="24"/>
              </w:rPr>
            </w:rPrChange>
          </w:rPr>
          <w:t xml:space="preserve"> times as</w:t>
        </w:r>
      </w:ins>
      <w:ins w:id="3111" w:author="Chen Liao" w:date="2021-03-18T19:46:00Z">
        <w:r w:rsidR="001706CB" w:rsidRPr="002B6EEC">
          <w:rPr>
            <w:rStyle w:val="fontstyle01"/>
            <w:rFonts w:ascii="Times New Roman" w:hAnsi="Times New Roman"/>
            <w:sz w:val="22"/>
            <w:szCs w:val="22"/>
            <w:rPrChange w:id="3112" w:author="Chen Liao" w:date="2021-03-29T18:57:00Z">
              <w:rPr>
                <w:rStyle w:val="fontstyle01"/>
                <w:rFonts w:ascii="Times New Roman" w:hAnsi="Times New Roman"/>
                <w:sz w:val="24"/>
                <w:szCs w:val="24"/>
              </w:rPr>
            </w:rPrChange>
          </w:rPr>
          <w:t xml:space="preserve"> high</w:t>
        </w:r>
      </w:ins>
      <w:ins w:id="3113" w:author="Chen Liao" w:date="2021-03-18T23:40:00Z">
        <w:r w:rsidR="00DC658F" w:rsidRPr="002B6EEC">
          <w:rPr>
            <w:rStyle w:val="fontstyle01"/>
            <w:rFonts w:ascii="Times New Roman" w:hAnsi="Times New Roman"/>
            <w:sz w:val="22"/>
            <w:szCs w:val="22"/>
            <w:rPrChange w:id="3114" w:author="Chen Liao" w:date="2021-03-29T18:57:00Z">
              <w:rPr>
                <w:rStyle w:val="fontstyle01"/>
                <w:rFonts w:ascii="Times New Roman" w:hAnsi="Times New Roman"/>
                <w:sz w:val="24"/>
                <w:szCs w:val="24"/>
              </w:rPr>
            </w:rPrChange>
          </w:rPr>
          <w:t xml:space="preserve"> as</w:t>
        </w:r>
      </w:ins>
      <w:ins w:id="3115" w:author="Chen Liao" w:date="2021-03-18T19:46:00Z">
        <w:r w:rsidR="001706CB" w:rsidRPr="002B6EEC">
          <w:rPr>
            <w:rStyle w:val="fontstyle01"/>
            <w:rFonts w:ascii="Times New Roman" w:hAnsi="Times New Roman"/>
            <w:sz w:val="22"/>
            <w:szCs w:val="22"/>
            <w:rPrChange w:id="3116" w:author="Chen Liao" w:date="2021-03-29T18:57:00Z">
              <w:rPr>
                <w:rStyle w:val="fontstyle01"/>
                <w:rFonts w:ascii="Times New Roman" w:hAnsi="Times New Roman"/>
                <w:sz w:val="24"/>
                <w:szCs w:val="24"/>
              </w:rPr>
            </w:rPrChange>
          </w:rPr>
          <w:t xml:space="preserve"> its baseline level</w:t>
        </w:r>
      </w:ins>
      <w:ins w:id="3117" w:author="Chen Liao" w:date="2021-03-19T23:08:00Z">
        <w:r w:rsidR="00E433FA" w:rsidRPr="002B6EEC">
          <w:rPr>
            <w:rStyle w:val="fontstyle01"/>
            <w:rFonts w:ascii="Times New Roman" w:hAnsi="Times New Roman"/>
            <w:sz w:val="22"/>
            <w:szCs w:val="22"/>
            <w:rPrChange w:id="3118" w:author="Chen Liao" w:date="2021-03-29T18:57:00Z">
              <w:rPr>
                <w:rStyle w:val="fontstyle01"/>
                <w:rFonts w:ascii="Times New Roman" w:hAnsi="Times New Roman"/>
                <w:sz w:val="24"/>
                <w:szCs w:val="24"/>
              </w:rPr>
            </w:rPrChange>
          </w:rPr>
          <w:t xml:space="preserve"> at day 0</w:t>
        </w:r>
      </w:ins>
      <w:ins w:id="3119" w:author="Chen Liao" w:date="2021-03-18T19:46:00Z">
        <w:r w:rsidR="001706CB" w:rsidRPr="002B6EEC">
          <w:rPr>
            <w:rStyle w:val="fontstyle01"/>
            <w:rFonts w:ascii="Times New Roman" w:hAnsi="Times New Roman"/>
            <w:sz w:val="22"/>
            <w:szCs w:val="22"/>
            <w:rPrChange w:id="3120" w:author="Chen Liao" w:date="2021-03-29T18:57:00Z">
              <w:rPr>
                <w:rStyle w:val="fontstyle01"/>
                <w:rFonts w:ascii="Times New Roman" w:hAnsi="Times New Roman"/>
                <w:sz w:val="24"/>
                <w:szCs w:val="24"/>
              </w:rPr>
            </w:rPrChange>
          </w:rPr>
          <w:t xml:space="preserve">. </w:t>
        </w:r>
      </w:ins>
      <w:ins w:id="3121" w:author="Chen Liao" w:date="2021-03-18T20:39:00Z">
        <w:r w:rsidR="00142EEA" w:rsidRPr="002B6EEC">
          <w:rPr>
            <w:rStyle w:val="fontstyle01"/>
            <w:rFonts w:ascii="Times New Roman" w:hAnsi="Times New Roman"/>
            <w:sz w:val="22"/>
            <w:szCs w:val="22"/>
            <w:rPrChange w:id="3122" w:author="Chen Liao" w:date="2021-03-29T18:57:00Z">
              <w:rPr>
                <w:rStyle w:val="fontstyle01"/>
                <w:rFonts w:ascii="Times New Roman" w:hAnsi="Times New Roman"/>
                <w:sz w:val="24"/>
                <w:szCs w:val="24"/>
              </w:rPr>
            </w:rPrChange>
          </w:rPr>
          <w:t xml:space="preserve">The long-term </w:t>
        </w:r>
        <w:del w:id="3123" w:author="Liao, Chen/Sloan Kettering Institute" w:date="2021-03-19T14:00:00Z">
          <w:r w:rsidR="00142EEA" w:rsidRPr="002B6EEC" w:rsidDel="009573E7">
            <w:rPr>
              <w:rStyle w:val="fontstyle01"/>
              <w:rFonts w:ascii="Times New Roman" w:hAnsi="Times New Roman"/>
              <w:sz w:val="22"/>
              <w:szCs w:val="22"/>
              <w:rPrChange w:id="3124" w:author="Chen Liao" w:date="2021-03-29T18:57:00Z">
                <w:rPr>
                  <w:rStyle w:val="fontstyle01"/>
                  <w:rFonts w:ascii="Times New Roman" w:hAnsi="Times New Roman"/>
                  <w:sz w:val="24"/>
                  <w:szCs w:val="24"/>
                </w:rPr>
              </w:rPrChange>
            </w:rPr>
            <w:delText>decreas</w:delText>
          </w:r>
        </w:del>
      </w:ins>
      <w:ins w:id="3125" w:author="Liao, Chen/Sloan Kettering Institute" w:date="2021-03-19T14:00:00Z">
        <w:r w:rsidR="009573E7" w:rsidRPr="002B6EEC">
          <w:rPr>
            <w:rStyle w:val="fontstyle01"/>
            <w:rFonts w:ascii="Times New Roman" w:hAnsi="Times New Roman"/>
            <w:sz w:val="22"/>
            <w:szCs w:val="22"/>
            <w:rPrChange w:id="3126" w:author="Chen Liao" w:date="2021-03-29T18:57:00Z">
              <w:rPr>
                <w:rStyle w:val="fontstyle01"/>
                <w:rFonts w:ascii="Times New Roman" w:hAnsi="Times New Roman"/>
                <w:sz w:val="24"/>
                <w:szCs w:val="24"/>
              </w:rPr>
            </w:rPrChange>
          </w:rPr>
          <w:t>decrease</w:t>
        </w:r>
      </w:ins>
      <w:ins w:id="3127" w:author="Chen Liao" w:date="2021-03-18T20:39:00Z">
        <w:del w:id="3128" w:author="Liao, Chen/Sloan Kettering Institute" w:date="2021-03-19T14:00:00Z">
          <w:r w:rsidR="00142EEA" w:rsidRPr="002B6EEC" w:rsidDel="009573E7">
            <w:rPr>
              <w:rStyle w:val="fontstyle01"/>
              <w:rFonts w:ascii="Times New Roman" w:hAnsi="Times New Roman"/>
              <w:sz w:val="22"/>
              <w:szCs w:val="22"/>
              <w:rPrChange w:id="3129" w:author="Chen Liao" w:date="2021-03-29T18:57:00Z">
                <w:rPr>
                  <w:rStyle w:val="fontstyle01"/>
                  <w:rFonts w:ascii="Times New Roman" w:hAnsi="Times New Roman"/>
                  <w:sz w:val="24"/>
                  <w:szCs w:val="24"/>
                </w:rPr>
              </w:rPrChange>
            </w:rPr>
            <w:delText>e</w:delText>
          </w:r>
        </w:del>
        <w:r w:rsidR="00142EEA" w:rsidRPr="002B6EEC">
          <w:rPr>
            <w:rStyle w:val="fontstyle01"/>
            <w:rFonts w:ascii="Times New Roman" w:hAnsi="Times New Roman"/>
            <w:sz w:val="22"/>
            <w:szCs w:val="22"/>
            <w:rPrChange w:id="3130" w:author="Chen Liao" w:date="2021-03-29T18:57:00Z">
              <w:rPr>
                <w:rStyle w:val="fontstyle01"/>
                <w:rFonts w:ascii="Times New Roman" w:hAnsi="Times New Roman"/>
                <w:sz w:val="24"/>
                <w:szCs w:val="24"/>
              </w:rPr>
            </w:rPrChange>
          </w:rPr>
          <w:t xml:space="preserve"> in fecal SCFA concentration was not a result of </w:t>
        </w:r>
      </w:ins>
      <w:ins w:id="3131" w:author="Chen Liao" w:date="2021-03-18T19:46:00Z">
        <w:r w:rsidR="009F616E" w:rsidRPr="002B6EEC">
          <w:rPr>
            <w:sz w:val="22"/>
            <w:szCs w:val="22"/>
            <w:rPrChange w:id="3132" w:author="Chen Liao" w:date="2021-03-29T18:57:00Z">
              <w:rPr/>
            </w:rPrChange>
          </w:rPr>
          <w:t xml:space="preserve">reduced diet intake as </w:t>
        </w:r>
      </w:ins>
      <w:ins w:id="3133" w:author="Chen Liao" w:date="2021-03-18T20:39:00Z">
        <w:r w:rsidR="00142EEA" w:rsidRPr="002B6EEC">
          <w:rPr>
            <w:sz w:val="22"/>
            <w:szCs w:val="22"/>
            <w:rPrChange w:id="3134" w:author="Chen Liao" w:date="2021-03-29T18:57:00Z">
              <w:rPr/>
            </w:rPrChange>
          </w:rPr>
          <w:t>the intake rate remains largely unchanged over time</w:t>
        </w:r>
      </w:ins>
      <w:ins w:id="3135" w:author="Chen Liao" w:date="2021-03-18T20:40:00Z">
        <w:r w:rsidR="00142EEA" w:rsidRPr="002B6EEC">
          <w:rPr>
            <w:sz w:val="22"/>
            <w:szCs w:val="22"/>
            <w:rPrChange w:id="3136" w:author="Chen Liao" w:date="2021-03-29T18:57:00Z">
              <w:rPr/>
            </w:rPrChange>
          </w:rPr>
          <w:t xml:space="preserve"> </w:t>
        </w:r>
      </w:ins>
      <w:ins w:id="3137" w:author="Chen Liao" w:date="2021-03-18T19:46:00Z">
        <w:r w:rsidR="009F616E" w:rsidRPr="002B6EEC">
          <w:rPr>
            <w:sz w:val="22"/>
            <w:szCs w:val="22"/>
            <w:rPrChange w:id="3138" w:author="Chen Liao" w:date="2021-03-29T18:57:00Z">
              <w:rPr/>
            </w:rPrChange>
          </w:rPr>
          <w:t>(</w:t>
        </w:r>
        <w:r w:rsidR="00C1184F" w:rsidRPr="002B6EEC">
          <w:rPr>
            <w:sz w:val="22"/>
            <w:szCs w:val="22"/>
            <w:highlight w:val="yellow"/>
            <w:rPrChange w:id="3139" w:author="Chen Liao" w:date="2021-03-29T18:57:00Z">
              <w:rPr>
                <w:b/>
                <w:bCs/>
              </w:rPr>
            </w:rPrChange>
          </w:rPr>
          <w:t>F</w:t>
        </w:r>
      </w:ins>
      <w:ins w:id="3140" w:author="Chen Liao" w:date="2021-03-18T19:47:00Z">
        <w:r w:rsidR="00C1184F" w:rsidRPr="002B6EEC">
          <w:rPr>
            <w:sz w:val="22"/>
            <w:szCs w:val="22"/>
            <w:highlight w:val="yellow"/>
            <w:rPrChange w:id="3141" w:author="Chen Liao" w:date="2021-03-29T18:57:00Z">
              <w:rPr>
                <w:b/>
                <w:bCs/>
              </w:rPr>
            </w:rPrChange>
          </w:rPr>
          <w:t xml:space="preserve">ig. </w:t>
        </w:r>
      </w:ins>
      <w:ins w:id="3142" w:author="Chen Liao" w:date="2021-03-22T20:50:00Z">
        <w:r w:rsidR="00537D5D" w:rsidRPr="002B6EEC">
          <w:rPr>
            <w:sz w:val="22"/>
            <w:szCs w:val="22"/>
            <w:highlight w:val="yellow"/>
            <w:rPrChange w:id="3143" w:author="Chen Liao" w:date="2021-03-29T18:57:00Z">
              <w:rPr>
                <w:highlight w:val="yellow"/>
              </w:rPr>
            </w:rPrChange>
          </w:rPr>
          <w:t>S</w:t>
        </w:r>
      </w:ins>
      <w:ins w:id="3144" w:author="Chen Liao" w:date="2021-03-18T19:47:00Z">
        <w:r w:rsidR="00C1184F" w:rsidRPr="002B6EEC">
          <w:rPr>
            <w:sz w:val="22"/>
            <w:szCs w:val="22"/>
            <w:highlight w:val="yellow"/>
            <w:rPrChange w:id="3145" w:author="Chen Liao" w:date="2021-03-29T18:57:00Z">
              <w:rPr>
                <w:b/>
                <w:bCs/>
              </w:rPr>
            </w:rPrChange>
          </w:rPr>
          <w:t>1</w:t>
        </w:r>
        <w:proofErr w:type="gramStart"/>
        <w:r w:rsidR="00C1184F" w:rsidRPr="002B6EEC">
          <w:rPr>
            <w:sz w:val="22"/>
            <w:szCs w:val="22"/>
            <w:highlight w:val="yellow"/>
            <w:rPrChange w:id="3146" w:author="Chen Liao" w:date="2021-03-29T18:57:00Z">
              <w:rPr>
                <w:b/>
                <w:bCs/>
              </w:rPr>
            </w:rPrChange>
          </w:rPr>
          <w:t>B,C</w:t>
        </w:r>
      </w:ins>
      <w:proofErr w:type="gramEnd"/>
      <w:ins w:id="3147" w:author="Chen Liao" w:date="2021-03-18T19:46:00Z">
        <w:r w:rsidR="009F616E" w:rsidRPr="002B6EEC">
          <w:rPr>
            <w:sz w:val="22"/>
            <w:szCs w:val="22"/>
            <w:rPrChange w:id="3148" w:author="Chen Liao" w:date="2021-03-29T18:57:00Z">
              <w:rPr/>
            </w:rPrChange>
          </w:rPr>
          <w:t xml:space="preserve">). </w:t>
        </w:r>
      </w:ins>
      <w:ins w:id="3149" w:author="Chen Liao" w:date="2021-03-18T20:45:00Z">
        <w:r w:rsidR="006E76CC" w:rsidRPr="002B6EEC">
          <w:rPr>
            <w:sz w:val="22"/>
            <w:szCs w:val="22"/>
            <w:rPrChange w:id="3150" w:author="Chen Liao" w:date="2021-03-29T18:57:00Z">
              <w:rPr/>
            </w:rPrChange>
          </w:rPr>
          <w:t xml:space="preserve">Since </w:t>
        </w:r>
      </w:ins>
      <w:ins w:id="3151" w:author="Chen Liao" w:date="2021-03-18T20:47:00Z">
        <w:r w:rsidR="006E76CC" w:rsidRPr="002B6EEC">
          <w:rPr>
            <w:sz w:val="22"/>
            <w:szCs w:val="22"/>
            <w:rPrChange w:id="3152" w:author="Chen Liao" w:date="2021-03-29T18:57:00Z">
              <w:rPr/>
            </w:rPrChange>
          </w:rPr>
          <w:t xml:space="preserve">fecal </w:t>
        </w:r>
      </w:ins>
      <w:ins w:id="3153" w:author="Chen Liao" w:date="2021-03-18T20:45:00Z">
        <w:r w:rsidR="006E76CC" w:rsidRPr="002B6EEC">
          <w:rPr>
            <w:sz w:val="22"/>
            <w:szCs w:val="22"/>
            <w:rPrChange w:id="3154" w:author="Chen Liao" w:date="2021-03-29T18:57:00Z">
              <w:rPr/>
            </w:rPrChange>
          </w:rPr>
          <w:t xml:space="preserve">SCFAs are metabolites </w:t>
        </w:r>
      </w:ins>
      <w:ins w:id="3155" w:author="Chen Liao" w:date="2021-03-18T20:46:00Z">
        <w:r w:rsidR="006E76CC" w:rsidRPr="002B6EEC">
          <w:rPr>
            <w:sz w:val="22"/>
            <w:szCs w:val="22"/>
            <w:rPrChange w:id="3156" w:author="Chen Liao" w:date="2021-03-29T18:57:00Z">
              <w:rPr/>
            </w:rPrChange>
          </w:rPr>
          <w:t>produced by</w:t>
        </w:r>
      </w:ins>
      <w:ins w:id="3157" w:author="Chen Liao" w:date="2021-03-18T20:47:00Z">
        <w:r w:rsidR="006E76CC" w:rsidRPr="002B6EEC">
          <w:rPr>
            <w:sz w:val="22"/>
            <w:szCs w:val="22"/>
            <w:rPrChange w:id="3158" w:author="Chen Liao" w:date="2021-03-29T18:57:00Z">
              <w:rPr/>
            </w:rPrChange>
          </w:rPr>
          <w:t xml:space="preserve"> colonic</w:t>
        </w:r>
      </w:ins>
      <w:ins w:id="3159" w:author="Chen Liao" w:date="2021-03-18T20:46:00Z">
        <w:r w:rsidR="006E76CC" w:rsidRPr="002B6EEC">
          <w:rPr>
            <w:sz w:val="22"/>
            <w:szCs w:val="22"/>
            <w:rPrChange w:id="3160" w:author="Chen Liao" w:date="2021-03-29T18:57:00Z">
              <w:rPr/>
            </w:rPrChange>
          </w:rPr>
          <w:t xml:space="preserve"> bacterial fermentation of dietary f</w:t>
        </w:r>
      </w:ins>
      <w:ins w:id="3161" w:author="Chen Liao" w:date="2021-03-18T20:47:00Z">
        <w:r w:rsidR="006E76CC" w:rsidRPr="002B6EEC">
          <w:rPr>
            <w:sz w:val="22"/>
            <w:szCs w:val="22"/>
            <w:rPrChange w:id="3162" w:author="Chen Liao" w:date="2021-03-29T18:57:00Z">
              <w:rPr/>
            </w:rPrChange>
          </w:rPr>
          <w:t>ibers</w:t>
        </w:r>
      </w:ins>
      <w:ins w:id="3163" w:author="Chen Liao" w:date="2021-03-18T20:46:00Z">
        <w:r w:rsidR="006E76CC" w:rsidRPr="002B6EEC">
          <w:rPr>
            <w:sz w:val="22"/>
            <w:szCs w:val="22"/>
            <w:rPrChange w:id="3164" w:author="Chen Liao" w:date="2021-03-29T18:57:00Z">
              <w:rPr/>
            </w:rPrChange>
          </w:rPr>
          <w:t xml:space="preserve">, we </w:t>
        </w:r>
      </w:ins>
      <w:ins w:id="3165" w:author="Chen Liao" w:date="2021-03-18T20:53:00Z">
        <w:r w:rsidR="005E6E0A" w:rsidRPr="002B6EEC">
          <w:rPr>
            <w:sz w:val="22"/>
            <w:szCs w:val="22"/>
            <w:rPrChange w:id="3166" w:author="Chen Liao" w:date="2021-03-29T18:57:00Z">
              <w:rPr/>
            </w:rPrChange>
          </w:rPr>
          <w:t xml:space="preserve">observed similar biphasic, </w:t>
        </w:r>
      </w:ins>
      <w:ins w:id="3167" w:author="Chen Liao" w:date="2021-03-18T20:50:00Z">
        <w:r w:rsidR="006E76CC" w:rsidRPr="002B6EEC">
          <w:rPr>
            <w:sz w:val="22"/>
            <w:szCs w:val="22"/>
            <w:rPrChange w:id="3168" w:author="Chen Liao" w:date="2021-03-29T18:57:00Z">
              <w:rPr/>
            </w:rPrChange>
          </w:rPr>
          <w:t>but undershoot,</w:t>
        </w:r>
      </w:ins>
      <w:ins w:id="3169" w:author="Chen Liao" w:date="2021-03-18T20:47:00Z">
        <w:r w:rsidR="006E76CC" w:rsidRPr="002B6EEC">
          <w:rPr>
            <w:sz w:val="22"/>
            <w:szCs w:val="22"/>
            <w:rPrChange w:id="3170" w:author="Chen Liao" w:date="2021-03-29T18:57:00Z">
              <w:rPr/>
            </w:rPrChange>
          </w:rPr>
          <w:t xml:space="preserve"> dynamics in the </w:t>
        </w:r>
      </w:ins>
      <w:ins w:id="3171" w:author="Chen Liao" w:date="2021-03-19T22:31:00Z">
        <w:r w:rsidR="00B45244" w:rsidRPr="002B6EEC">
          <w:rPr>
            <w:sz w:val="22"/>
            <w:szCs w:val="22"/>
            <w:rPrChange w:id="3172" w:author="Chen Liao" w:date="2021-03-29T18:57:00Z">
              <w:rPr/>
            </w:rPrChange>
          </w:rPr>
          <w:t xml:space="preserve">gut </w:t>
        </w:r>
      </w:ins>
      <w:ins w:id="3173" w:author="Chen Liao" w:date="2021-03-18T20:47:00Z">
        <w:del w:id="3174" w:author="Liao, Chen/Sloan Kettering Institute" w:date="2021-03-19T14:12:00Z">
          <w:r w:rsidR="006E76CC" w:rsidRPr="002B6EEC" w:rsidDel="00333B1D">
            <w:rPr>
              <w:sz w:val="22"/>
              <w:szCs w:val="22"/>
              <w:rPrChange w:id="3175" w:author="Chen Liao" w:date="2021-03-29T18:57:00Z">
                <w:rPr/>
              </w:rPrChange>
            </w:rPr>
            <w:delText>alpha</w:delText>
          </w:r>
        </w:del>
      </w:ins>
      <w:bookmarkStart w:id="3176" w:name="OLE_LINK103"/>
      <w:bookmarkStart w:id="3177" w:name="OLE_LINK104"/>
      <w:ins w:id="3178" w:author="Liao, Chen/Sloan Kettering Institute" w:date="2021-03-19T14:12:00Z">
        <w:r w:rsidR="00333B1D" w:rsidRPr="002B6EEC">
          <w:rPr>
            <w:sz w:val="22"/>
            <w:szCs w:val="22"/>
            <w:rPrChange w:id="3179" w:author="Chen Liao" w:date="2021-03-29T18:57:00Z">
              <w:rPr/>
            </w:rPrChange>
          </w:rPr>
          <w:t>bio</w:t>
        </w:r>
      </w:ins>
      <w:ins w:id="3180" w:author="Chen Liao" w:date="2021-03-18T20:47:00Z">
        <w:del w:id="3181" w:author="Liao, Chen/Sloan Kettering Institute" w:date="2021-03-19T14:12:00Z">
          <w:r w:rsidR="006E76CC" w:rsidRPr="002B6EEC" w:rsidDel="00333B1D">
            <w:rPr>
              <w:sz w:val="22"/>
              <w:szCs w:val="22"/>
              <w:rPrChange w:id="3182" w:author="Chen Liao" w:date="2021-03-29T18:57:00Z">
                <w:rPr/>
              </w:rPrChange>
            </w:rPr>
            <w:delText xml:space="preserve"> </w:delText>
          </w:r>
        </w:del>
        <w:r w:rsidR="006E76CC" w:rsidRPr="002B6EEC">
          <w:rPr>
            <w:sz w:val="22"/>
            <w:szCs w:val="22"/>
            <w:rPrChange w:id="3183" w:author="Chen Liao" w:date="2021-03-29T18:57:00Z">
              <w:rPr/>
            </w:rPrChange>
          </w:rPr>
          <w:t>diversity</w:t>
        </w:r>
      </w:ins>
      <w:bookmarkEnd w:id="3176"/>
      <w:bookmarkEnd w:id="3177"/>
      <w:ins w:id="3184" w:author="Chen Liao" w:date="2021-03-18T20:51:00Z">
        <w:r w:rsidR="00D65919" w:rsidRPr="002B6EEC">
          <w:rPr>
            <w:sz w:val="22"/>
            <w:szCs w:val="22"/>
            <w:rPrChange w:id="3185" w:author="Chen Liao" w:date="2021-03-29T18:57:00Z">
              <w:rPr/>
            </w:rPrChange>
          </w:rPr>
          <w:t xml:space="preserve">, </w:t>
        </w:r>
      </w:ins>
      <w:ins w:id="3186" w:author="Chen Liao" w:date="2021-03-18T20:50:00Z">
        <w:r w:rsidR="006E76CC" w:rsidRPr="002B6EEC">
          <w:rPr>
            <w:sz w:val="22"/>
            <w:szCs w:val="22"/>
            <w:rPrChange w:id="3187" w:author="Chen Liao" w:date="2021-03-29T18:57:00Z">
              <w:rPr/>
            </w:rPrChange>
          </w:rPr>
          <w:t xml:space="preserve">which </w:t>
        </w:r>
      </w:ins>
      <w:ins w:id="3188" w:author="Chen Liao" w:date="2021-03-18T22:16:00Z">
        <w:r w:rsidR="00113299" w:rsidRPr="002B6EEC">
          <w:rPr>
            <w:sz w:val="22"/>
            <w:szCs w:val="22"/>
            <w:rPrChange w:id="3189" w:author="Chen Liao" w:date="2021-03-29T18:57:00Z">
              <w:rPr/>
            </w:rPrChange>
          </w:rPr>
          <w:t>drops</w:t>
        </w:r>
      </w:ins>
      <w:ins w:id="3190" w:author="Chen Liao" w:date="2021-03-18T20:50:00Z">
        <w:r w:rsidR="00D65919" w:rsidRPr="002B6EEC">
          <w:rPr>
            <w:rFonts w:hint="eastAsia"/>
            <w:sz w:val="22"/>
            <w:szCs w:val="22"/>
            <w:rPrChange w:id="3191" w:author="Chen Liao" w:date="2021-03-29T18:57:00Z">
              <w:rPr>
                <w:rFonts w:hint="eastAsia"/>
              </w:rPr>
            </w:rPrChange>
          </w:rPr>
          <w:t xml:space="preserve"> </w:t>
        </w:r>
        <w:r w:rsidR="00D65919" w:rsidRPr="002B6EEC">
          <w:rPr>
            <w:sz w:val="22"/>
            <w:szCs w:val="22"/>
            <w:rPrChange w:id="3192" w:author="Chen Liao" w:date="2021-03-29T18:57:00Z">
              <w:rPr/>
            </w:rPrChange>
          </w:rPr>
          <w:t xml:space="preserve">initially </w:t>
        </w:r>
      </w:ins>
      <w:bookmarkStart w:id="3193" w:name="OLE_LINK58"/>
      <w:bookmarkStart w:id="3194" w:name="OLE_LINK59"/>
      <w:ins w:id="3195" w:author="Chen Liao" w:date="2021-03-18T20:51:00Z">
        <w:r w:rsidR="00D65919" w:rsidRPr="002B6EEC">
          <w:rPr>
            <w:sz w:val="22"/>
            <w:szCs w:val="22"/>
            <w:rPrChange w:id="3196" w:author="Chen Liao" w:date="2021-03-29T18:57:00Z">
              <w:rPr/>
            </w:rPrChange>
          </w:rPr>
          <w:t xml:space="preserve">before gradual increase </w:t>
        </w:r>
        <w:bookmarkEnd w:id="3193"/>
        <w:bookmarkEnd w:id="3194"/>
        <w:r w:rsidR="00D65919" w:rsidRPr="002B6EEC">
          <w:rPr>
            <w:sz w:val="22"/>
            <w:szCs w:val="22"/>
            <w:rPrChange w:id="3197" w:author="Chen Liao" w:date="2021-03-29T18:57:00Z">
              <w:rPr/>
            </w:rPrChange>
          </w:rPr>
          <w:t>(</w:t>
        </w:r>
        <w:r w:rsidR="00D65919" w:rsidRPr="002B6EEC">
          <w:rPr>
            <w:sz w:val="22"/>
            <w:szCs w:val="22"/>
            <w:highlight w:val="yellow"/>
            <w:rPrChange w:id="3198" w:author="Chen Liao" w:date="2021-03-29T18:57:00Z">
              <w:rPr>
                <w:highlight w:val="yellow"/>
              </w:rPr>
            </w:rPrChange>
          </w:rPr>
          <w:t>Fig. 2</w:t>
        </w:r>
      </w:ins>
      <w:ins w:id="3199" w:author="Chen Liao" w:date="2021-03-22T20:51:00Z">
        <w:r w:rsidR="00E11A04" w:rsidRPr="002B6EEC">
          <w:rPr>
            <w:sz w:val="22"/>
            <w:szCs w:val="22"/>
            <w:highlight w:val="yellow"/>
            <w:rPrChange w:id="3200" w:author="Chen Liao" w:date="2021-03-29T18:57:00Z">
              <w:rPr>
                <w:highlight w:val="yellow"/>
              </w:rPr>
            </w:rPrChange>
          </w:rPr>
          <w:t>B</w:t>
        </w:r>
      </w:ins>
      <w:ins w:id="3201" w:author="Chen Liao" w:date="2021-03-18T20:51:00Z">
        <w:r w:rsidR="00D65919" w:rsidRPr="002B6EEC">
          <w:rPr>
            <w:sz w:val="22"/>
            <w:szCs w:val="22"/>
            <w:rPrChange w:id="3202" w:author="Chen Liao" w:date="2021-03-29T18:57:00Z">
              <w:rPr/>
            </w:rPrChange>
          </w:rPr>
          <w:t>).</w:t>
        </w:r>
      </w:ins>
      <w:ins w:id="3203" w:author="Chen Liao" w:date="2021-03-27T08:38:00Z">
        <w:r w:rsidR="00615532" w:rsidRPr="002B6EEC">
          <w:rPr>
            <w:sz w:val="22"/>
            <w:szCs w:val="22"/>
            <w:rPrChange w:id="3204" w:author="Chen Liao" w:date="2021-03-29T18:57:00Z">
              <w:rPr/>
            </w:rPrChange>
          </w:rPr>
          <w:t xml:space="preserve"> </w:t>
        </w:r>
      </w:ins>
      <w:ins w:id="3205" w:author="Liao, Chen/Sloan Kettering Institute" w:date="2021-03-19T14:01:00Z">
        <w:del w:id="3206" w:author="Chen Liao" w:date="2021-03-19T21:12:00Z">
          <w:r w:rsidR="009573E7" w:rsidRPr="002B6EEC" w:rsidDel="00EA53DA">
            <w:rPr>
              <w:sz w:val="22"/>
              <w:szCs w:val="22"/>
              <w:rPrChange w:id="3207" w:author="Chen Liao" w:date="2021-03-29T18:57:00Z">
                <w:rPr/>
              </w:rPrChange>
            </w:rPr>
            <w:delText xml:space="preserve"> </w:delText>
          </w:r>
        </w:del>
      </w:ins>
      <w:ins w:id="3208" w:author="Liao, Chen/Sloan Kettering Institute" w:date="2021-03-19T14:14:00Z">
        <w:del w:id="3209" w:author="Chen Liao" w:date="2021-03-22T20:53:00Z">
          <w:r w:rsidR="00927F5A" w:rsidRPr="002B6EEC" w:rsidDel="00E11A04">
            <w:rPr>
              <w:sz w:val="22"/>
              <w:szCs w:val="22"/>
              <w:rPrChange w:id="3210" w:author="Chen Liao" w:date="2021-03-29T18:57:00Z">
                <w:rPr/>
              </w:rPrChange>
            </w:rPr>
            <w:delText xml:space="preserve">Similar to </w:delText>
          </w:r>
        </w:del>
      </w:ins>
      <w:ins w:id="3211" w:author="Liao, Chen/Sloan Kettering Institute" w:date="2021-03-19T14:15:00Z">
        <w:del w:id="3212" w:author="Chen Liao" w:date="2021-03-22T20:53:00Z">
          <w:r w:rsidR="00927F5A" w:rsidRPr="002B6EEC" w:rsidDel="00E11A04">
            <w:rPr>
              <w:sz w:val="22"/>
              <w:szCs w:val="22"/>
              <w:rPrChange w:id="3213" w:author="Chen Liao" w:date="2021-03-29T18:57:00Z">
                <w:rPr/>
              </w:rPrChange>
            </w:rPr>
            <w:delText xml:space="preserve">SCFA dynamics, the trends of biodiversity </w:delText>
          </w:r>
        </w:del>
      </w:ins>
      <w:ins w:id="3214" w:author="Liao, Chen/Sloan Kettering Institute" w:date="2021-03-19T14:18:00Z">
        <w:del w:id="3215" w:author="Chen Liao" w:date="2021-03-19T22:45:00Z">
          <w:r w:rsidR="00705B26" w:rsidRPr="002B6EEC" w:rsidDel="007507D8">
            <w:rPr>
              <w:sz w:val="22"/>
              <w:szCs w:val="22"/>
              <w:rPrChange w:id="3216" w:author="Chen Liao" w:date="2021-03-29T18:57:00Z">
                <w:rPr/>
              </w:rPrChange>
            </w:rPr>
            <w:delText xml:space="preserve">dynamics across four baseline microbiota conditions </w:delText>
          </w:r>
        </w:del>
        <w:del w:id="3217" w:author="Chen Liao" w:date="2021-03-22T20:53:00Z">
          <w:r w:rsidR="00705B26" w:rsidRPr="002B6EEC" w:rsidDel="00E11A04">
            <w:rPr>
              <w:sz w:val="22"/>
              <w:szCs w:val="22"/>
              <w:rPrChange w:id="3218" w:author="Chen Liao" w:date="2021-03-29T18:57:00Z">
                <w:rPr/>
              </w:rPrChange>
            </w:rPr>
            <w:delText>are</w:delText>
          </w:r>
        </w:del>
      </w:ins>
      <w:ins w:id="3219" w:author="Liao, Chen/Sloan Kettering Institute" w:date="2021-03-19T14:15:00Z">
        <w:del w:id="3220" w:author="Chen Liao" w:date="2021-03-22T20:53:00Z">
          <w:r w:rsidR="00927F5A" w:rsidRPr="002B6EEC" w:rsidDel="00E11A04">
            <w:rPr>
              <w:sz w:val="22"/>
              <w:szCs w:val="22"/>
              <w:rPrChange w:id="3221" w:author="Chen Liao" w:date="2021-03-29T18:57:00Z">
                <w:rPr/>
              </w:rPrChange>
            </w:rPr>
            <w:delText xml:space="preserve"> qualitatively consistant but</w:delText>
          </w:r>
        </w:del>
      </w:ins>
      <w:ins w:id="3222" w:author="Liao, Chen/Sloan Kettering Institute" w:date="2021-03-19T14:19:00Z">
        <w:del w:id="3223" w:author="Chen Liao" w:date="2021-03-22T20:53:00Z">
          <w:r w:rsidR="00705B26" w:rsidRPr="002B6EEC" w:rsidDel="00E11A04">
            <w:rPr>
              <w:sz w:val="22"/>
              <w:szCs w:val="22"/>
              <w:rPrChange w:id="3224" w:author="Chen Liao" w:date="2021-03-29T18:57:00Z">
                <w:rPr/>
              </w:rPrChange>
            </w:rPr>
            <w:delText xml:space="preserve"> quantitatively different</w:delText>
          </w:r>
        </w:del>
      </w:ins>
      <w:ins w:id="3225" w:author="Liao, Chen/Sloan Kettering Institute" w:date="2021-03-19T14:15:00Z">
        <w:del w:id="3226" w:author="Chen Liao" w:date="2021-03-22T20:53:00Z">
          <w:r w:rsidR="00927F5A" w:rsidRPr="002B6EEC" w:rsidDel="00E11A04">
            <w:rPr>
              <w:sz w:val="22"/>
              <w:szCs w:val="22"/>
              <w:rPrChange w:id="3227" w:author="Chen Liao" w:date="2021-03-29T18:57:00Z">
                <w:rPr/>
              </w:rPrChange>
            </w:rPr>
            <w:delText xml:space="preserve">. </w:delText>
          </w:r>
        </w:del>
      </w:ins>
      <w:ins w:id="3228" w:author="Chen Liao" w:date="2021-03-19T23:03:00Z">
        <w:r w:rsidR="0056120E" w:rsidRPr="002B6EEC">
          <w:rPr>
            <w:rStyle w:val="fontstyle01"/>
            <w:rFonts w:ascii="Times New Roman" w:hAnsi="Times New Roman"/>
            <w:sz w:val="22"/>
            <w:szCs w:val="22"/>
            <w:rPrChange w:id="3229" w:author="Chen Liao" w:date="2021-03-29T18:57:00Z">
              <w:rPr>
                <w:rStyle w:val="fontstyle01"/>
                <w:rFonts w:ascii="Times New Roman" w:hAnsi="Times New Roman"/>
                <w:sz w:val="24"/>
                <w:szCs w:val="24"/>
              </w:rPr>
            </w:rPrChange>
          </w:rPr>
          <w:t>Concordantl</w:t>
        </w:r>
      </w:ins>
      <w:ins w:id="3230" w:author="Chen Liao" w:date="2021-03-19T23:04:00Z">
        <w:r w:rsidR="0056120E" w:rsidRPr="002B6EEC">
          <w:rPr>
            <w:rStyle w:val="fontstyle01"/>
            <w:rFonts w:ascii="Times New Roman" w:hAnsi="Times New Roman"/>
            <w:sz w:val="22"/>
            <w:szCs w:val="22"/>
            <w:rPrChange w:id="3231" w:author="Chen Liao" w:date="2021-03-29T18:57:00Z">
              <w:rPr>
                <w:rStyle w:val="fontstyle01"/>
                <w:rFonts w:ascii="Times New Roman" w:hAnsi="Times New Roman"/>
                <w:sz w:val="24"/>
                <w:szCs w:val="24"/>
              </w:rPr>
            </w:rPrChange>
          </w:rPr>
          <w:t>y</w:t>
        </w:r>
      </w:ins>
      <w:ins w:id="3232" w:author="Chen Liao" w:date="2021-03-19T23:03:00Z">
        <w:r w:rsidR="00873F92" w:rsidRPr="002B6EEC">
          <w:rPr>
            <w:rStyle w:val="fontstyle01"/>
            <w:rFonts w:ascii="Times New Roman" w:hAnsi="Times New Roman"/>
            <w:sz w:val="22"/>
            <w:szCs w:val="22"/>
            <w:rPrChange w:id="3233" w:author="Chen Liao" w:date="2021-03-29T18:57:00Z">
              <w:rPr>
                <w:rStyle w:val="fontstyle01"/>
                <w:rFonts w:ascii="Times New Roman" w:hAnsi="Times New Roman"/>
                <w:sz w:val="24"/>
                <w:szCs w:val="24"/>
              </w:rPr>
            </w:rPrChange>
          </w:rPr>
          <w:t xml:space="preserve">, we observed </w:t>
        </w:r>
      </w:ins>
      <w:bookmarkStart w:id="3234" w:name="OLE_LINK107"/>
      <w:bookmarkStart w:id="3235" w:name="OLE_LINK108"/>
      <w:ins w:id="3236" w:author="Chen Liao" w:date="2021-03-28T20:31:00Z">
        <w:r w:rsidR="00CA019D" w:rsidRPr="002B6EEC">
          <w:rPr>
            <w:rStyle w:val="fontstyle01"/>
            <w:rFonts w:ascii="Times New Roman" w:hAnsi="Times New Roman"/>
            <w:sz w:val="22"/>
            <w:szCs w:val="22"/>
            <w:rPrChange w:id="3237" w:author="Chen Liao" w:date="2021-03-29T18:57:00Z">
              <w:rPr>
                <w:rStyle w:val="fontstyle01"/>
                <w:rFonts w:ascii="Times New Roman" w:hAnsi="Times New Roman"/>
                <w:sz w:val="24"/>
                <w:szCs w:val="24"/>
              </w:rPr>
            </w:rPrChange>
          </w:rPr>
          <w:t>rapid but</w:t>
        </w:r>
      </w:ins>
      <w:ins w:id="3238" w:author="Chen Liao" w:date="2021-03-19T23:04:00Z">
        <w:r w:rsidR="00EB369E" w:rsidRPr="002B6EEC">
          <w:rPr>
            <w:rStyle w:val="fontstyle01"/>
            <w:rFonts w:ascii="Times New Roman" w:hAnsi="Times New Roman"/>
            <w:sz w:val="22"/>
            <w:szCs w:val="22"/>
            <w:rPrChange w:id="3239" w:author="Chen Liao" w:date="2021-03-29T18:57:00Z">
              <w:rPr>
                <w:rStyle w:val="fontstyle01"/>
                <w:rFonts w:ascii="Times New Roman" w:hAnsi="Times New Roman"/>
                <w:sz w:val="24"/>
                <w:szCs w:val="24"/>
              </w:rPr>
            </w:rPrChange>
          </w:rPr>
          <w:t xml:space="preserve"> </w:t>
        </w:r>
      </w:ins>
      <w:ins w:id="3240" w:author="Chen Liao" w:date="2021-03-19T23:03:00Z">
        <w:r w:rsidR="00873F92" w:rsidRPr="002B6EEC">
          <w:rPr>
            <w:rStyle w:val="fontstyle01"/>
            <w:rFonts w:ascii="Times New Roman" w:hAnsi="Times New Roman"/>
            <w:sz w:val="22"/>
            <w:szCs w:val="22"/>
            <w:rPrChange w:id="3241" w:author="Chen Liao" w:date="2021-03-29T18:57:00Z">
              <w:rPr>
                <w:rStyle w:val="fontstyle01"/>
                <w:rFonts w:ascii="Times New Roman" w:hAnsi="Times New Roman"/>
                <w:sz w:val="24"/>
                <w:szCs w:val="24"/>
              </w:rPr>
            </w:rPrChange>
          </w:rPr>
          <w:t xml:space="preserve">non-monotonic </w:t>
        </w:r>
      </w:ins>
      <w:bookmarkStart w:id="3242" w:name="OLE_LINK109"/>
      <w:bookmarkStart w:id="3243" w:name="OLE_LINK110"/>
      <w:ins w:id="3244" w:author="Chen Liao" w:date="2021-03-28T20:37:00Z">
        <w:r w:rsidR="006308E6" w:rsidRPr="002B6EEC">
          <w:rPr>
            <w:rStyle w:val="fontstyle01"/>
            <w:rFonts w:ascii="Times New Roman" w:hAnsi="Times New Roman"/>
            <w:sz w:val="22"/>
            <w:szCs w:val="22"/>
            <w:rPrChange w:id="3245" w:author="Chen Liao" w:date="2021-03-29T18:57:00Z">
              <w:rPr>
                <w:rStyle w:val="fontstyle01"/>
                <w:rFonts w:ascii="Times New Roman" w:hAnsi="Times New Roman"/>
                <w:sz w:val="24"/>
                <w:szCs w:val="24"/>
              </w:rPr>
            </w:rPrChange>
          </w:rPr>
          <w:t xml:space="preserve">complex </w:t>
        </w:r>
      </w:ins>
      <w:ins w:id="3246" w:author="Chen Liao" w:date="2021-03-19T23:03:00Z">
        <w:r w:rsidR="00873F92" w:rsidRPr="002B6EEC">
          <w:rPr>
            <w:rStyle w:val="fontstyle01"/>
            <w:rFonts w:ascii="Times New Roman" w:hAnsi="Times New Roman"/>
            <w:sz w:val="22"/>
            <w:szCs w:val="22"/>
            <w:rPrChange w:id="3247" w:author="Chen Liao" w:date="2021-03-29T18:57:00Z">
              <w:rPr>
                <w:rStyle w:val="fontstyle01"/>
                <w:rFonts w:ascii="Times New Roman" w:hAnsi="Times New Roman"/>
                <w:sz w:val="24"/>
                <w:szCs w:val="24"/>
              </w:rPr>
            </w:rPrChange>
          </w:rPr>
          <w:t xml:space="preserve">changes </w:t>
        </w:r>
        <w:bookmarkEnd w:id="3234"/>
        <w:bookmarkEnd w:id="3235"/>
        <w:r w:rsidR="00873F92" w:rsidRPr="002B6EEC">
          <w:rPr>
            <w:rStyle w:val="fontstyle01"/>
            <w:rFonts w:ascii="Times New Roman" w:hAnsi="Times New Roman"/>
            <w:sz w:val="22"/>
            <w:szCs w:val="22"/>
            <w:rPrChange w:id="3248" w:author="Chen Liao" w:date="2021-03-29T18:57:00Z">
              <w:rPr>
                <w:rStyle w:val="fontstyle01"/>
                <w:rFonts w:ascii="Times New Roman" w:hAnsi="Times New Roman"/>
                <w:sz w:val="24"/>
                <w:szCs w:val="24"/>
              </w:rPr>
            </w:rPrChange>
          </w:rPr>
          <w:t xml:space="preserve">in the </w:t>
        </w:r>
        <w:bookmarkStart w:id="3249" w:name="OLE_LINK97"/>
        <w:bookmarkStart w:id="3250" w:name="OLE_LINK98"/>
        <w:r w:rsidR="00873F92" w:rsidRPr="002B6EEC">
          <w:rPr>
            <w:rStyle w:val="fontstyle01"/>
            <w:rFonts w:ascii="Times New Roman" w:hAnsi="Times New Roman"/>
            <w:sz w:val="22"/>
            <w:szCs w:val="22"/>
            <w:rPrChange w:id="3251" w:author="Chen Liao" w:date="2021-03-29T18:57:00Z">
              <w:rPr>
                <w:rStyle w:val="fontstyle01"/>
                <w:rFonts w:ascii="Times New Roman" w:hAnsi="Times New Roman"/>
                <w:sz w:val="24"/>
                <w:szCs w:val="24"/>
              </w:rPr>
            </w:rPrChange>
          </w:rPr>
          <w:t xml:space="preserve">relative abundance </w:t>
        </w:r>
      </w:ins>
      <w:bookmarkStart w:id="3252" w:name="OLE_LINK93"/>
      <w:bookmarkStart w:id="3253" w:name="OLE_LINK94"/>
      <w:ins w:id="3254" w:author="Chen Liao" w:date="2021-03-19T23:04:00Z">
        <w:r w:rsidR="00EB369E" w:rsidRPr="002B6EEC">
          <w:rPr>
            <w:rStyle w:val="fontstyle01"/>
            <w:rFonts w:ascii="Times New Roman" w:hAnsi="Times New Roman"/>
            <w:sz w:val="22"/>
            <w:szCs w:val="22"/>
            <w:rPrChange w:id="3255" w:author="Chen Liao" w:date="2021-03-29T18:57:00Z">
              <w:rPr>
                <w:rStyle w:val="fontstyle01"/>
                <w:rFonts w:ascii="Times New Roman" w:hAnsi="Times New Roman"/>
                <w:sz w:val="24"/>
                <w:szCs w:val="24"/>
              </w:rPr>
            </w:rPrChange>
          </w:rPr>
          <w:t xml:space="preserve">of </w:t>
        </w:r>
      </w:ins>
      <w:ins w:id="3256" w:author="Chen Liao" w:date="2021-03-19T23:09:00Z">
        <w:r w:rsidR="00E433FA" w:rsidRPr="002B6EEC">
          <w:rPr>
            <w:rStyle w:val="fontstyle01"/>
            <w:rFonts w:ascii="Times New Roman" w:hAnsi="Times New Roman"/>
            <w:sz w:val="22"/>
            <w:szCs w:val="22"/>
            <w:rPrChange w:id="3257" w:author="Chen Liao" w:date="2021-03-29T18:57:00Z">
              <w:rPr>
                <w:rStyle w:val="fontstyle01"/>
                <w:rFonts w:ascii="Times New Roman" w:hAnsi="Times New Roman"/>
                <w:sz w:val="24"/>
                <w:szCs w:val="24"/>
              </w:rPr>
            </w:rPrChange>
          </w:rPr>
          <w:t xml:space="preserve">several </w:t>
        </w:r>
      </w:ins>
      <w:ins w:id="3258" w:author="Chen Liao" w:date="2021-03-19T23:06:00Z">
        <w:r w:rsidR="0026542C" w:rsidRPr="002B6EEC">
          <w:rPr>
            <w:rStyle w:val="fontstyle01"/>
            <w:rFonts w:ascii="Times New Roman" w:hAnsi="Times New Roman"/>
            <w:sz w:val="22"/>
            <w:szCs w:val="22"/>
            <w:rPrChange w:id="3259" w:author="Chen Liao" w:date="2021-03-29T18:57:00Z">
              <w:rPr>
                <w:rStyle w:val="fontstyle01"/>
                <w:rFonts w:ascii="Times New Roman" w:hAnsi="Times New Roman"/>
                <w:sz w:val="24"/>
                <w:szCs w:val="24"/>
              </w:rPr>
            </w:rPrChange>
          </w:rPr>
          <w:t xml:space="preserve">dominant </w:t>
        </w:r>
      </w:ins>
      <w:ins w:id="3260" w:author="Chen Liao" w:date="2021-03-19T23:04:00Z">
        <w:r w:rsidR="00EB369E" w:rsidRPr="002B6EEC">
          <w:rPr>
            <w:rStyle w:val="fontstyle01"/>
            <w:rFonts w:ascii="Times New Roman" w:hAnsi="Times New Roman"/>
            <w:sz w:val="22"/>
            <w:szCs w:val="22"/>
            <w:rPrChange w:id="3261" w:author="Chen Liao" w:date="2021-03-29T18:57:00Z">
              <w:rPr>
                <w:rStyle w:val="fontstyle01"/>
                <w:rFonts w:ascii="Times New Roman" w:hAnsi="Times New Roman"/>
                <w:sz w:val="24"/>
                <w:szCs w:val="24"/>
              </w:rPr>
            </w:rPrChange>
          </w:rPr>
          <w:t>bacteria</w:t>
        </w:r>
      </w:ins>
      <w:ins w:id="3262" w:author="Chen Liao" w:date="2021-03-19T23:06:00Z">
        <w:r w:rsidR="0026542C" w:rsidRPr="002B6EEC">
          <w:rPr>
            <w:rStyle w:val="fontstyle01"/>
            <w:rFonts w:ascii="Times New Roman" w:hAnsi="Times New Roman"/>
            <w:sz w:val="22"/>
            <w:szCs w:val="22"/>
            <w:rPrChange w:id="3263" w:author="Chen Liao" w:date="2021-03-29T18:57:00Z">
              <w:rPr>
                <w:rStyle w:val="fontstyle01"/>
                <w:rFonts w:ascii="Times New Roman" w:hAnsi="Times New Roman"/>
                <w:sz w:val="24"/>
                <w:szCs w:val="24"/>
              </w:rPr>
            </w:rPrChange>
          </w:rPr>
          <w:t>l taxa</w:t>
        </w:r>
      </w:ins>
      <w:ins w:id="3264" w:author="Chen Liao" w:date="2021-03-19T23:04:00Z">
        <w:r w:rsidR="00EB369E" w:rsidRPr="002B6EEC">
          <w:rPr>
            <w:rStyle w:val="fontstyle01"/>
            <w:rFonts w:ascii="Times New Roman" w:hAnsi="Times New Roman"/>
            <w:sz w:val="22"/>
            <w:szCs w:val="22"/>
            <w:rPrChange w:id="3265" w:author="Chen Liao" w:date="2021-03-29T18:57:00Z">
              <w:rPr>
                <w:rStyle w:val="fontstyle01"/>
                <w:rFonts w:ascii="Times New Roman" w:hAnsi="Times New Roman"/>
                <w:sz w:val="24"/>
                <w:szCs w:val="24"/>
              </w:rPr>
            </w:rPrChange>
          </w:rPr>
          <w:t xml:space="preserve"> </w:t>
        </w:r>
      </w:ins>
      <w:bookmarkEnd w:id="3242"/>
      <w:bookmarkEnd w:id="3243"/>
      <w:bookmarkEnd w:id="3249"/>
      <w:bookmarkEnd w:id="3250"/>
      <w:bookmarkEnd w:id="3252"/>
      <w:bookmarkEnd w:id="3253"/>
      <w:ins w:id="3266" w:author="Chen Liao" w:date="2021-03-19T23:06:00Z">
        <w:r w:rsidR="004A3073" w:rsidRPr="002B6EEC">
          <w:rPr>
            <w:rStyle w:val="fontstyle01"/>
            <w:rFonts w:ascii="Times New Roman" w:hAnsi="Times New Roman"/>
            <w:sz w:val="22"/>
            <w:szCs w:val="22"/>
            <w:rPrChange w:id="3267" w:author="Chen Liao" w:date="2021-03-29T18:57:00Z">
              <w:rPr>
                <w:rStyle w:val="fontstyle01"/>
                <w:rFonts w:ascii="Times New Roman" w:hAnsi="Times New Roman"/>
                <w:sz w:val="24"/>
                <w:szCs w:val="24"/>
              </w:rPr>
            </w:rPrChange>
          </w:rPr>
          <w:t xml:space="preserve">such as </w:t>
        </w:r>
      </w:ins>
      <w:ins w:id="3268" w:author="Chen Liao" w:date="2021-03-19T23:03:00Z">
        <w:r w:rsidR="00873F92" w:rsidRPr="002B6EEC">
          <w:rPr>
            <w:rStyle w:val="fontstyle01"/>
            <w:rFonts w:ascii="Times New Roman" w:hAnsi="Times New Roman"/>
            <w:sz w:val="22"/>
            <w:szCs w:val="22"/>
            <w:rPrChange w:id="3269" w:author="Chen Liao" w:date="2021-03-29T18:57:00Z">
              <w:rPr>
                <w:rStyle w:val="fontstyle01"/>
                <w:rFonts w:ascii="Times New Roman" w:hAnsi="Times New Roman"/>
                <w:sz w:val="24"/>
                <w:szCs w:val="24"/>
              </w:rPr>
            </w:rPrChange>
          </w:rPr>
          <w:t>Bacteroides</w:t>
        </w:r>
      </w:ins>
      <w:ins w:id="3270" w:author="Chen Liao" w:date="2021-03-19T23:06:00Z">
        <w:r w:rsidR="004A3073" w:rsidRPr="002B6EEC">
          <w:rPr>
            <w:rStyle w:val="fontstyle01"/>
            <w:rFonts w:ascii="Times New Roman" w:hAnsi="Times New Roman"/>
            <w:sz w:val="22"/>
            <w:szCs w:val="22"/>
            <w:rPrChange w:id="3271" w:author="Chen Liao" w:date="2021-03-29T18:57:00Z">
              <w:rPr>
                <w:rStyle w:val="fontstyle01"/>
                <w:rFonts w:ascii="Times New Roman" w:hAnsi="Times New Roman"/>
                <w:sz w:val="24"/>
                <w:szCs w:val="24"/>
              </w:rPr>
            </w:rPrChange>
          </w:rPr>
          <w:t xml:space="preserve"> and</w:t>
        </w:r>
      </w:ins>
      <w:ins w:id="3272" w:author="Chen Liao" w:date="2021-03-19T23:03:00Z">
        <w:r w:rsidR="00873F92" w:rsidRPr="002B6EEC">
          <w:rPr>
            <w:rStyle w:val="fontstyle01"/>
            <w:rFonts w:ascii="Times New Roman" w:hAnsi="Times New Roman"/>
            <w:sz w:val="22"/>
            <w:szCs w:val="22"/>
            <w:rPrChange w:id="3273" w:author="Chen Liao" w:date="2021-03-29T18:57:00Z">
              <w:rPr>
                <w:rStyle w:val="fontstyle01"/>
                <w:rFonts w:ascii="Times New Roman" w:hAnsi="Times New Roman"/>
                <w:sz w:val="24"/>
                <w:szCs w:val="24"/>
              </w:rPr>
            </w:rPrChange>
          </w:rPr>
          <w:t xml:space="preserve"> unclassified </w:t>
        </w:r>
        <w:proofErr w:type="spellStart"/>
        <w:r w:rsidR="00873F92" w:rsidRPr="002B6EEC">
          <w:rPr>
            <w:rStyle w:val="fontstyle01"/>
            <w:rFonts w:ascii="Times New Roman" w:hAnsi="Times New Roman"/>
            <w:sz w:val="22"/>
            <w:szCs w:val="22"/>
            <w:rPrChange w:id="3274" w:author="Chen Liao" w:date="2021-03-29T18:57:00Z">
              <w:rPr>
                <w:rStyle w:val="fontstyle01"/>
                <w:rFonts w:ascii="Times New Roman" w:hAnsi="Times New Roman"/>
                <w:sz w:val="24"/>
                <w:szCs w:val="24"/>
              </w:rPr>
            </w:rPrChange>
          </w:rPr>
          <w:t>Muribaculaceae</w:t>
        </w:r>
      </w:ins>
      <w:proofErr w:type="spellEnd"/>
      <w:ins w:id="3275" w:author="Chen Liao" w:date="2021-03-19T23:06:00Z">
        <w:r w:rsidR="004A3073" w:rsidRPr="002B6EEC">
          <w:rPr>
            <w:rStyle w:val="fontstyle01"/>
            <w:rFonts w:ascii="Times New Roman" w:hAnsi="Times New Roman"/>
            <w:sz w:val="22"/>
            <w:szCs w:val="22"/>
            <w:rPrChange w:id="3276" w:author="Chen Liao" w:date="2021-03-29T18:57:00Z">
              <w:rPr>
                <w:rStyle w:val="fontstyle01"/>
                <w:rFonts w:ascii="Times New Roman" w:hAnsi="Times New Roman"/>
                <w:sz w:val="24"/>
                <w:szCs w:val="24"/>
              </w:rPr>
            </w:rPrChange>
          </w:rPr>
          <w:t xml:space="preserve"> (</w:t>
        </w:r>
        <w:r w:rsidR="004A3073" w:rsidRPr="002B6EEC">
          <w:rPr>
            <w:rStyle w:val="fontstyle01"/>
            <w:rFonts w:ascii="Times New Roman" w:hAnsi="Times New Roman"/>
            <w:sz w:val="22"/>
            <w:szCs w:val="22"/>
            <w:highlight w:val="yellow"/>
            <w:rPrChange w:id="3277" w:author="Chen Liao" w:date="2021-03-29T18:57:00Z">
              <w:rPr>
                <w:rStyle w:val="fontstyle01"/>
                <w:rFonts w:ascii="Times New Roman" w:hAnsi="Times New Roman"/>
                <w:sz w:val="24"/>
                <w:szCs w:val="24"/>
              </w:rPr>
            </w:rPrChange>
          </w:rPr>
          <w:t>Fig</w:t>
        </w:r>
      </w:ins>
      <w:ins w:id="3278" w:author="Chen Liao" w:date="2021-03-19T23:07:00Z">
        <w:r w:rsidR="004A3073" w:rsidRPr="002B6EEC">
          <w:rPr>
            <w:rStyle w:val="fontstyle01"/>
            <w:rFonts w:ascii="Times New Roman" w:hAnsi="Times New Roman"/>
            <w:sz w:val="22"/>
            <w:szCs w:val="22"/>
            <w:highlight w:val="yellow"/>
            <w:rPrChange w:id="3279" w:author="Chen Liao" w:date="2021-03-29T18:57:00Z">
              <w:rPr>
                <w:rStyle w:val="fontstyle01"/>
                <w:rFonts w:ascii="Times New Roman" w:hAnsi="Times New Roman"/>
                <w:sz w:val="24"/>
                <w:szCs w:val="24"/>
              </w:rPr>
            </w:rPrChange>
          </w:rPr>
          <w:t>. 2</w:t>
        </w:r>
      </w:ins>
      <w:ins w:id="3280" w:author="Chen Liao" w:date="2021-03-22T21:07:00Z">
        <w:r w:rsidR="00904F6A" w:rsidRPr="002B6EEC">
          <w:rPr>
            <w:rStyle w:val="fontstyle01"/>
            <w:rFonts w:ascii="Times New Roman" w:hAnsi="Times New Roman"/>
            <w:sz w:val="22"/>
            <w:szCs w:val="22"/>
            <w:highlight w:val="yellow"/>
            <w:rPrChange w:id="3281" w:author="Chen Liao" w:date="2021-03-29T18:57:00Z">
              <w:rPr>
                <w:rStyle w:val="fontstyle01"/>
                <w:rFonts w:ascii="Times New Roman" w:hAnsi="Times New Roman"/>
                <w:sz w:val="24"/>
                <w:szCs w:val="24"/>
              </w:rPr>
            </w:rPrChange>
          </w:rPr>
          <w:t>C</w:t>
        </w:r>
      </w:ins>
      <w:ins w:id="3282" w:author="Chen Liao" w:date="2021-03-19T23:06:00Z">
        <w:r w:rsidR="004A3073" w:rsidRPr="002B6EEC">
          <w:rPr>
            <w:rStyle w:val="fontstyle01"/>
            <w:rFonts w:ascii="Times New Roman" w:hAnsi="Times New Roman"/>
            <w:sz w:val="22"/>
            <w:szCs w:val="22"/>
            <w:rPrChange w:id="3283" w:author="Chen Liao" w:date="2021-03-29T18:57:00Z">
              <w:rPr>
                <w:rStyle w:val="fontstyle01"/>
                <w:rFonts w:ascii="Times New Roman" w:hAnsi="Times New Roman"/>
                <w:sz w:val="24"/>
                <w:szCs w:val="24"/>
              </w:rPr>
            </w:rPrChange>
          </w:rPr>
          <w:t>)</w:t>
        </w:r>
      </w:ins>
      <w:ins w:id="3284" w:author="Chen Liao" w:date="2021-03-19T23:03:00Z">
        <w:r w:rsidR="00873F92" w:rsidRPr="002B6EEC">
          <w:rPr>
            <w:rStyle w:val="fontstyle01"/>
            <w:rFonts w:ascii="Times New Roman" w:hAnsi="Times New Roman"/>
            <w:sz w:val="22"/>
            <w:szCs w:val="22"/>
            <w:rPrChange w:id="3285" w:author="Chen Liao" w:date="2021-03-29T18:57:00Z">
              <w:rPr>
                <w:rStyle w:val="fontstyle01"/>
                <w:rFonts w:ascii="Times New Roman" w:hAnsi="Times New Roman"/>
                <w:sz w:val="24"/>
                <w:szCs w:val="24"/>
              </w:rPr>
            </w:rPrChange>
          </w:rPr>
          <w:t xml:space="preserve">. </w:t>
        </w:r>
      </w:ins>
      <w:proofErr w:type="spellStart"/>
      <w:ins w:id="3286" w:author="Chen Liao" w:date="2021-03-22T20:59:00Z">
        <w:r w:rsidR="003D7945" w:rsidRPr="002B6EEC">
          <w:rPr>
            <w:sz w:val="22"/>
            <w:szCs w:val="22"/>
            <w:rPrChange w:id="3287" w:author="Chen Liao" w:date="2021-03-29T18:57:00Z">
              <w:rPr/>
            </w:rPrChange>
          </w:rPr>
          <w:t>Simil</w:t>
        </w:r>
        <w:proofErr w:type="spellEnd"/>
        <w:r w:rsidR="003D7945" w:rsidRPr="002B6EEC">
          <w:rPr>
            <w:sz w:val="22"/>
            <w:szCs w:val="22"/>
            <w:rPrChange w:id="3288" w:author="Chen Liao" w:date="2021-03-29T18:57:00Z">
              <w:rPr/>
            </w:rPrChange>
          </w:rPr>
          <w:t xml:space="preserve">ar to SCFA dynamics, the trends of biodiversity are qualitatively </w:t>
        </w:r>
        <w:proofErr w:type="spellStart"/>
        <w:r w:rsidR="003D7945" w:rsidRPr="002B6EEC">
          <w:rPr>
            <w:sz w:val="22"/>
            <w:szCs w:val="22"/>
            <w:rPrChange w:id="3289" w:author="Chen Liao" w:date="2021-03-29T18:57:00Z">
              <w:rPr/>
            </w:rPrChange>
          </w:rPr>
          <w:t>consistant</w:t>
        </w:r>
        <w:proofErr w:type="spellEnd"/>
        <w:r w:rsidR="003D7945" w:rsidRPr="002B6EEC">
          <w:rPr>
            <w:sz w:val="22"/>
            <w:szCs w:val="22"/>
            <w:rPrChange w:id="3290" w:author="Chen Liao" w:date="2021-03-29T18:57:00Z">
              <w:rPr/>
            </w:rPrChange>
          </w:rPr>
          <w:t xml:space="preserve"> but quantitatively different across the four</w:t>
        </w:r>
        <w:r w:rsidR="00396655" w:rsidRPr="002B6EEC">
          <w:rPr>
            <w:sz w:val="22"/>
            <w:szCs w:val="22"/>
            <w:rPrChange w:id="3291" w:author="Chen Liao" w:date="2021-03-29T18:57:00Z">
              <w:rPr/>
            </w:rPrChange>
          </w:rPr>
          <w:t xml:space="preserve"> baseline microbiota </w:t>
        </w:r>
      </w:ins>
      <w:ins w:id="3292" w:author="Chen Liao" w:date="2021-03-27T08:50:00Z">
        <w:r w:rsidR="00A00780" w:rsidRPr="002B6EEC">
          <w:rPr>
            <w:sz w:val="22"/>
            <w:szCs w:val="22"/>
            <w:rPrChange w:id="3293" w:author="Chen Liao" w:date="2021-03-29T18:57:00Z">
              <w:rPr/>
            </w:rPrChange>
          </w:rPr>
          <w:t>types</w:t>
        </w:r>
      </w:ins>
      <w:ins w:id="3294" w:author="Chen Liao" w:date="2021-03-22T20:59:00Z">
        <w:r w:rsidR="003D7945" w:rsidRPr="002B6EEC">
          <w:rPr>
            <w:sz w:val="22"/>
            <w:szCs w:val="22"/>
            <w:rPrChange w:id="3295" w:author="Chen Liao" w:date="2021-03-29T18:57:00Z">
              <w:rPr/>
            </w:rPrChange>
          </w:rPr>
          <w:t xml:space="preserve">. </w:t>
        </w:r>
      </w:ins>
      <w:ins w:id="3296" w:author="Liao, Chen/Sloan Kettering Institute" w:date="2021-03-19T14:02:00Z">
        <w:r w:rsidR="009573E7" w:rsidRPr="002B6EEC">
          <w:rPr>
            <w:sz w:val="22"/>
            <w:szCs w:val="22"/>
            <w:rPrChange w:id="3297" w:author="Chen Liao" w:date="2021-03-29T18:57:00Z">
              <w:rPr/>
            </w:rPrChange>
          </w:rPr>
          <w:t xml:space="preserve">We </w:t>
        </w:r>
      </w:ins>
      <w:ins w:id="3298" w:author="Liao, Chen/Sloan Kettering Institute" w:date="2021-03-19T14:03:00Z">
        <w:r w:rsidR="009573E7" w:rsidRPr="002B6EEC">
          <w:rPr>
            <w:sz w:val="22"/>
            <w:szCs w:val="22"/>
            <w:rPrChange w:id="3299" w:author="Chen Liao" w:date="2021-03-29T18:57:00Z">
              <w:rPr/>
            </w:rPrChange>
          </w:rPr>
          <w:t xml:space="preserve">further </w:t>
        </w:r>
      </w:ins>
      <w:ins w:id="3300" w:author="Liao, Chen/Sloan Kettering Institute" w:date="2021-03-19T14:02:00Z">
        <w:r w:rsidR="009573E7" w:rsidRPr="002B6EEC">
          <w:rPr>
            <w:sz w:val="22"/>
            <w:szCs w:val="22"/>
            <w:rPrChange w:id="3301" w:author="Chen Liao" w:date="2021-03-29T18:57:00Z">
              <w:rPr/>
            </w:rPrChange>
          </w:rPr>
          <w:t xml:space="preserve">showed that </w:t>
        </w:r>
      </w:ins>
      <w:ins w:id="3302" w:author="Liao, Chen/Sloan Kettering Institute" w:date="2021-03-19T14:03:00Z">
        <w:r w:rsidR="009573E7" w:rsidRPr="002B6EEC">
          <w:rPr>
            <w:sz w:val="22"/>
            <w:szCs w:val="22"/>
            <w:rPrChange w:id="3303" w:author="Chen Liao" w:date="2021-03-29T18:57:00Z">
              <w:rPr/>
            </w:rPrChange>
          </w:rPr>
          <w:t xml:space="preserve">the undershoot dynamics of biodiversity </w:t>
        </w:r>
        <w:del w:id="3304" w:author="Chen Liao" w:date="2021-03-27T09:31:00Z">
          <w:r w:rsidR="009573E7" w:rsidRPr="002B6EEC" w:rsidDel="00B4628D">
            <w:rPr>
              <w:sz w:val="22"/>
              <w:szCs w:val="22"/>
              <w:rPrChange w:id="3305" w:author="Chen Liao" w:date="2021-03-29T18:57:00Z">
                <w:rPr/>
              </w:rPrChange>
            </w:rPr>
            <w:delText xml:space="preserve">was largely </w:delText>
          </w:r>
        </w:del>
      </w:ins>
      <w:ins w:id="3306" w:author="Chen Liao" w:date="2021-03-27T09:31:00Z">
        <w:r w:rsidR="00B4628D" w:rsidRPr="002B6EEC">
          <w:rPr>
            <w:sz w:val="22"/>
            <w:szCs w:val="22"/>
            <w:rPrChange w:id="3307" w:author="Chen Liao" w:date="2021-03-29T18:57:00Z">
              <w:rPr/>
            </w:rPrChange>
          </w:rPr>
          <w:t xml:space="preserve">primarily </w:t>
        </w:r>
      </w:ins>
      <w:ins w:id="3308" w:author="Liao, Chen/Sloan Kettering Institute" w:date="2021-03-19T14:04:00Z">
        <w:del w:id="3309" w:author="Chen Liao" w:date="2021-03-27T09:31:00Z">
          <w:r w:rsidR="009573E7" w:rsidRPr="002B6EEC" w:rsidDel="00EE0F10">
            <w:rPr>
              <w:sz w:val="22"/>
              <w:szCs w:val="22"/>
              <w:rPrChange w:id="3310" w:author="Chen Liao" w:date="2021-03-29T18:57:00Z">
                <w:rPr/>
              </w:rPrChange>
            </w:rPr>
            <w:delText>caused by</w:delText>
          </w:r>
        </w:del>
      </w:ins>
      <w:ins w:id="3311" w:author="Chen Liao" w:date="2021-03-27T09:31:00Z">
        <w:r w:rsidR="00EE0F10" w:rsidRPr="002B6EEC">
          <w:rPr>
            <w:sz w:val="22"/>
            <w:szCs w:val="22"/>
            <w:rPrChange w:id="3312" w:author="Chen Liao" w:date="2021-03-29T18:57:00Z">
              <w:rPr/>
            </w:rPrChange>
          </w:rPr>
          <w:t>resulted from</w:t>
        </w:r>
      </w:ins>
      <w:ins w:id="3313" w:author="Liao, Chen/Sloan Kettering Institute" w:date="2021-03-19T14:04:00Z">
        <w:r w:rsidR="009573E7" w:rsidRPr="002B6EEC">
          <w:rPr>
            <w:sz w:val="22"/>
            <w:szCs w:val="22"/>
            <w:rPrChange w:id="3314" w:author="Chen Liao" w:date="2021-03-29T18:57:00Z">
              <w:rPr/>
            </w:rPrChange>
          </w:rPr>
          <w:t xml:space="preserve"> </w:t>
        </w:r>
      </w:ins>
      <w:ins w:id="3315" w:author="Liao, Chen/Sloan Kettering Institute" w:date="2021-03-19T14:05:00Z">
        <w:r w:rsidR="009573E7" w:rsidRPr="002B6EEC">
          <w:rPr>
            <w:sz w:val="22"/>
            <w:szCs w:val="22"/>
            <w:rPrChange w:id="3316" w:author="Chen Liao" w:date="2021-03-29T18:57:00Z">
              <w:rPr/>
            </w:rPrChange>
          </w:rPr>
          <w:t>changes in even</w:t>
        </w:r>
      </w:ins>
      <w:ins w:id="3317" w:author="Liao, Chen/Sloan Kettering Institute" w:date="2021-03-19T14:08:00Z">
        <w:r w:rsidR="009573E7" w:rsidRPr="002B6EEC">
          <w:rPr>
            <w:sz w:val="22"/>
            <w:szCs w:val="22"/>
            <w:rPrChange w:id="3318" w:author="Chen Liao" w:date="2021-03-29T18:57:00Z">
              <w:rPr/>
            </w:rPrChange>
          </w:rPr>
          <w:t>n</w:t>
        </w:r>
      </w:ins>
      <w:ins w:id="3319" w:author="Liao, Chen/Sloan Kettering Institute" w:date="2021-03-19T14:05:00Z">
        <w:r w:rsidR="009573E7" w:rsidRPr="002B6EEC">
          <w:rPr>
            <w:sz w:val="22"/>
            <w:szCs w:val="22"/>
            <w:rPrChange w:id="3320" w:author="Chen Liao" w:date="2021-03-29T18:57:00Z">
              <w:rPr/>
            </w:rPrChange>
          </w:rPr>
          <w:t>ess</w:t>
        </w:r>
      </w:ins>
      <w:ins w:id="3321" w:author="Liao, Chen/Sloan Kettering Institute" w:date="2021-03-19T14:06:00Z">
        <w:r w:rsidR="009573E7" w:rsidRPr="002B6EEC">
          <w:rPr>
            <w:sz w:val="22"/>
            <w:szCs w:val="22"/>
            <w:rPrChange w:id="3322" w:author="Chen Liao" w:date="2021-03-29T18:57:00Z">
              <w:rPr/>
            </w:rPrChange>
          </w:rPr>
          <w:t xml:space="preserve"> (</w:t>
        </w:r>
        <w:del w:id="3323" w:author="Chen Liao" w:date="2021-03-22T20:54:00Z">
          <w:r w:rsidR="009573E7" w:rsidRPr="002B6EEC" w:rsidDel="00E11A04">
            <w:rPr>
              <w:sz w:val="22"/>
              <w:szCs w:val="22"/>
              <w:highlight w:val="yellow"/>
              <w:rPrChange w:id="3324" w:author="Chen Liao" w:date="2021-03-29T18:57:00Z">
                <w:rPr/>
              </w:rPrChange>
            </w:rPr>
            <w:delText xml:space="preserve">Supplementary </w:delText>
          </w:r>
        </w:del>
        <w:r w:rsidR="009573E7" w:rsidRPr="002B6EEC">
          <w:rPr>
            <w:sz w:val="22"/>
            <w:szCs w:val="22"/>
            <w:highlight w:val="yellow"/>
            <w:rPrChange w:id="3325" w:author="Chen Liao" w:date="2021-03-29T18:57:00Z">
              <w:rPr/>
            </w:rPrChange>
          </w:rPr>
          <w:t xml:space="preserve">Fig. </w:t>
        </w:r>
      </w:ins>
      <w:ins w:id="3326" w:author="Chen Liao" w:date="2021-03-22T20:54:00Z">
        <w:r w:rsidR="00E11A04" w:rsidRPr="002B6EEC">
          <w:rPr>
            <w:sz w:val="22"/>
            <w:szCs w:val="22"/>
            <w:highlight w:val="yellow"/>
            <w:rPrChange w:id="3327" w:author="Chen Liao" w:date="2021-03-29T18:57:00Z">
              <w:rPr>
                <w:highlight w:val="yellow"/>
              </w:rPr>
            </w:rPrChange>
          </w:rPr>
          <w:t>S</w:t>
        </w:r>
      </w:ins>
      <w:ins w:id="3328" w:author="Liao, Chen/Sloan Kettering Institute" w:date="2021-03-19T14:06:00Z">
        <w:r w:rsidR="009573E7" w:rsidRPr="002B6EEC">
          <w:rPr>
            <w:sz w:val="22"/>
            <w:szCs w:val="22"/>
            <w:highlight w:val="yellow"/>
            <w:rPrChange w:id="3329" w:author="Chen Liao" w:date="2021-03-29T18:57:00Z">
              <w:rPr/>
            </w:rPrChange>
          </w:rPr>
          <w:t>3</w:t>
        </w:r>
      </w:ins>
      <w:ins w:id="3330" w:author="Chen Liao" w:date="2021-03-27T08:40:00Z">
        <w:r w:rsidR="00AB01A4" w:rsidRPr="002B6EEC">
          <w:rPr>
            <w:sz w:val="22"/>
            <w:szCs w:val="22"/>
            <w:highlight w:val="yellow"/>
            <w:rPrChange w:id="3331" w:author="Chen Liao" w:date="2021-03-29T18:57:00Z">
              <w:rPr>
                <w:highlight w:val="yellow"/>
              </w:rPr>
            </w:rPrChange>
          </w:rPr>
          <w:t>A</w:t>
        </w:r>
      </w:ins>
      <w:ins w:id="3332" w:author="Liao, Chen/Sloan Kettering Institute" w:date="2021-03-19T14:07:00Z">
        <w:del w:id="3333" w:author="Chen Liao" w:date="2021-03-27T08:35:00Z">
          <w:r w:rsidR="009573E7" w:rsidRPr="002B6EEC" w:rsidDel="00BE34CD">
            <w:rPr>
              <w:sz w:val="22"/>
              <w:szCs w:val="22"/>
              <w:highlight w:val="yellow"/>
              <w:rPrChange w:id="3334" w:author="Chen Liao" w:date="2021-03-29T18:57:00Z">
                <w:rPr/>
              </w:rPrChange>
            </w:rPr>
            <w:delText>A</w:delText>
          </w:r>
        </w:del>
      </w:ins>
      <w:ins w:id="3335" w:author="Liao, Chen/Sloan Kettering Institute" w:date="2021-03-19T14:06:00Z">
        <w:r w:rsidR="009573E7" w:rsidRPr="002B6EEC">
          <w:rPr>
            <w:sz w:val="22"/>
            <w:szCs w:val="22"/>
            <w:rPrChange w:id="3336" w:author="Chen Liao" w:date="2021-03-29T18:57:00Z">
              <w:rPr/>
            </w:rPrChange>
          </w:rPr>
          <w:t>)</w:t>
        </w:r>
      </w:ins>
      <w:ins w:id="3337" w:author="Liao, Chen/Sloan Kettering Institute" w:date="2021-03-19T14:05:00Z">
        <w:r w:rsidR="009573E7" w:rsidRPr="002B6EEC">
          <w:rPr>
            <w:sz w:val="22"/>
            <w:szCs w:val="22"/>
            <w:rPrChange w:id="3338" w:author="Chen Liao" w:date="2021-03-29T18:57:00Z">
              <w:rPr/>
            </w:rPrChange>
          </w:rPr>
          <w:t xml:space="preserve">, </w:t>
        </w:r>
        <w:del w:id="3339" w:author="Chen Liao" w:date="2021-03-27T08:50:00Z">
          <w:r w:rsidR="009573E7" w:rsidRPr="002B6EEC" w:rsidDel="00D743F3">
            <w:rPr>
              <w:sz w:val="22"/>
              <w:szCs w:val="22"/>
              <w:rPrChange w:id="3340" w:author="Chen Liao" w:date="2021-03-29T18:57:00Z">
                <w:rPr/>
              </w:rPrChange>
            </w:rPr>
            <w:delText>rather than</w:delText>
          </w:r>
        </w:del>
      </w:ins>
      <w:ins w:id="3341" w:author="Chen Liao" w:date="2021-03-27T08:50:00Z">
        <w:r w:rsidR="00D743F3" w:rsidRPr="002B6EEC">
          <w:rPr>
            <w:sz w:val="22"/>
            <w:szCs w:val="22"/>
            <w:rPrChange w:id="3342" w:author="Chen Liao" w:date="2021-03-29T18:57:00Z">
              <w:rPr/>
            </w:rPrChange>
          </w:rPr>
          <w:t>not</w:t>
        </w:r>
      </w:ins>
      <w:ins w:id="3343" w:author="Liao, Chen/Sloan Kettering Institute" w:date="2021-03-19T14:05:00Z">
        <w:r w:rsidR="009573E7" w:rsidRPr="002B6EEC">
          <w:rPr>
            <w:sz w:val="22"/>
            <w:szCs w:val="22"/>
            <w:rPrChange w:id="3344" w:author="Chen Liao" w:date="2021-03-29T18:57:00Z">
              <w:rPr/>
            </w:rPrChange>
          </w:rPr>
          <w:t xml:space="preserve"> richness</w:t>
        </w:r>
      </w:ins>
      <w:ins w:id="3345" w:author="Liao, Chen/Sloan Kettering Institute" w:date="2021-03-19T14:04:00Z">
        <w:r w:rsidR="009573E7" w:rsidRPr="002B6EEC">
          <w:rPr>
            <w:sz w:val="22"/>
            <w:szCs w:val="22"/>
            <w:rPrChange w:id="3346" w:author="Chen Liao" w:date="2021-03-29T18:57:00Z">
              <w:rPr/>
            </w:rPrChange>
          </w:rPr>
          <w:t xml:space="preserve"> </w:t>
        </w:r>
      </w:ins>
      <w:ins w:id="3347" w:author="Liao, Chen/Sloan Kettering Institute" w:date="2021-03-19T14:07:00Z">
        <w:r w:rsidR="009573E7" w:rsidRPr="002B6EEC">
          <w:rPr>
            <w:sz w:val="22"/>
            <w:szCs w:val="22"/>
            <w:rPrChange w:id="3348" w:author="Chen Liao" w:date="2021-03-29T18:57:00Z">
              <w:rPr/>
            </w:rPrChange>
          </w:rPr>
          <w:t>(</w:t>
        </w:r>
        <w:del w:id="3349" w:author="Chen Liao" w:date="2021-03-22T20:54:00Z">
          <w:r w:rsidR="009573E7" w:rsidRPr="002B6EEC" w:rsidDel="00E11A04">
            <w:rPr>
              <w:sz w:val="22"/>
              <w:szCs w:val="22"/>
              <w:highlight w:val="yellow"/>
              <w:rPrChange w:id="3350" w:author="Chen Liao" w:date="2021-03-29T18:57:00Z">
                <w:rPr>
                  <w:highlight w:val="yellow"/>
                </w:rPr>
              </w:rPrChange>
            </w:rPr>
            <w:delText xml:space="preserve">Supplementary </w:delText>
          </w:r>
        </w:del>
        <w:r w:rsidR="009573E7" w:rsidRPr="002B6EEC">
          <w:rPr>
            <w:sz w:val="22"/>
            <w:szCs w:val="22"/>
            <w:highlight w:val="yellow"/>
            <w:rPrChange w:id="3351" w:author="Chen Liao" w:date="2021-03-29T18:57:00Z">
              <w:rPr>
                <w:highlight w:val="yellow"/>
              </w:rPr>
            </w:rPrChange>
          </w:rPr>
          <w:t xml:space="preserve">Fig. </w:t>
        </w:r>
      </w:ins>
      <w:ins w:id="3352" w:author="Chen Liao" w:date="2021-03-22T20:54:00Z">
        <w:r w:rsidR="00E11A04" w:rsidRPr="002B6EEC">
          <w:rPr>
            <w:sz w:val="22"/>
            <w:szCs w:val="22"/>
            <w:highlight w:val="yellow"/>
            <w:rPrChange w:id="3353" w:author="Chen Liao" w:date="2021-03-29T18:57:00Z">
              <w:rPr>
                <w:highlight w:val="yellow"/>
              </w:rPr>
            </w:rPrChange>
          </w:rPr>
          <w:t>S</w:t>
        </w:r>
      </w:ins>
      <w:ins w:id="3354" w:author="Liao, Chen/Sloan Kettering Institute" w:date="2021-03-19T14:07:00Z">
        <w:r w:rsidR="009573E7" w:rsidRPr="002B6EEC">
          <w:rPr>
            <w:sz w:val="22"/>
            <w:szCs w:val="22"/>
            <w:highlight w:val="yellow"/>
            <w:rPrChange w:id="3355" w:author="Chen Liao" w:date="2021-03-29T18:57:00Z">
              <w:rPr>
                <w:highlight w:val="yellow"/>
              </w:rPr>
            </w:rPrChange>
          </w:rPr>
          <w:t>3</w:t>
        </w:r>
      </w:ins>
      <w:ins w:id="3356" w:author="Chen Liao" w:date="2021-03-27T08:40:00Z">
        <w:r w:rsidR="00AB01A4" w:rsidRPr="002B6EEC">
          <w:rPr>
            <w:sz w:val="22"/>
            <w:szCs w:val="22"/>
            <w:highlight w:val="yellow"/>
            <w:rPrChange w:id="3357" w:author="Chen Liao" w:date="2021-03-29T18:57:00Z">
              <w:rPr>
                <w:highlight w:val="yellow"/>
              </w:rPr>
            </w:rPrChange>
          </w:rPr>
          <w:t>B</w:t>
        </w:r>
      </w:ins>
      <w:ins w:id="3358" w:author="Liao, Chen/Sloan Kettering Institute" w:date="2021-03-19T14:07:00Z">
        <w:del w:id="3359" w:author="Chen Liao" w:date="2021-03-27T08:35:00Z">
          <w:r w:rsidR="009573E7" w:rsidRPr="002B6EEC" w:rsidDel="00BE34CD">
            <w:rPr>
              <w:sz w:val="22"/>
              <w:szCs w:val="22"/>
              <w:highlight w:val="yellow"/>
              <w:rPrChange w:id="3360" w:author="Chen Liao" w:date="2021-03-29T18:57:00Z">
                <w:rPr>
                  <w:highlight w:val="yellow"/>
                </w:rPr>
              </w:rPrChange>
            </w:rPr>
            <w:delText>B</w:delText>
          </w:r>
        </w:del>
        <w:r w:rsidR="009573E7" w:rsidRPr="002B6EEC">
          <w:rPr>
            <w:sz w:val="22"/>
            <w:szCs w:val="22"/>
            <w:rPrChange w:id="3361" w:author="Chen Liao" w:date="2021-03-29T18:57:00Z">
              <w:rPr/>
            </w:rPrChange>
          </w:rPr>
          <w:t xml:space="preserve">), suggesting </w:t>
        </w:r>
      </w:ins>
      <w:bookmarkStart w:id="3362" w:name="OLE_LINK99"/>
      <w:bookmarkStart w:id="3363" w:name="OLE_LINK100"/>
      <w:ins w:id="3364" w:author="Chen Liao" w:date="2021-03-27T08:47:00Z">
        <w:r w:rsidR="00904646" w:rsidRPr="002B6EEC">
          <w:rPr>
            <w:sz w:val="22"/>
            <w:szCs w:val="22"/>
            <w:rPrChange w:id="3365" w:author="Chen Liao" w:date="2021-03-29T18:57:00Z">
              <w:rPr/>
            </w:rPrChange>
          </w:rPr>
          <w:t xml:space="preserve">that the </w:t>
        </w:r>
      </w:ins>
      <w:ins w:id="3366" w:author="Chen Liao" w:date="2021-03-27T08:48:00Z">
        <w:r w:rsidR="00904646" w:rsidRPr="002B6EEC">
          <w:rPr>
            <w:sz w:val="22"/>
            <w:szCs w:val="22"/>
            <w:rPrChange w:id="3367" w:author="Chen Liao" w:date="2021-03-29T18:57:00Z">
              <w:rPr/>
            </w:rPrChange>
          </w:rPr>
          <w:t xml:space="preserve">decreased biodiversity was </w:t>
        </w:r>
      </w:ins>
      <w:ins w:id="3368" w:author="Chen Liao" w:date="2021-03-27T09:07:00Z">
        <w:r w:rsidR="008036F9" w:rsidRPr="002B6EEC">
          <w:rPr>
            <w:sz w:val="22"/>
            <w:szCs w:val="22"/>
            <w:rPrChange w:id="3369" w:author="Chen Liao" w:date="2021-03-29T18:57:00Z">
              <w:rPr/>
            </w:rPrChange>
          </w:rPr>
          <w:t xml:space="preserve">likely </w:t>
        </w:r>
      </w:ins>
      <w:ins w:id="3370" w:author="Chen Liao" w:date="2021-03-27T08:48:00Z">
        <w:r w:rsidR="00904646" w:rsidRPr="002B6EEC">
          <w:rPr>
            <w:sz w:val="22"/>
            <w:szCs w:val="22"/>
            <w:rPrChange w:id="3371" w:author="Chen Liao" w:date="2021-03-29T18:57:00Z">
              <w:rPr/>
            </w:rPrChange>
          </w:rPr>
          <w:t>caused by</w:t>
        </w:r>
      </w:ins>
      <w:ins w:id="3372" w:author="Chen Liao" w:date="2021-03-27T08:47:00Z">
        <w:r w:rsidR="00904646" w:rsidRPr="002B6EEC">
          <w:rPr>
            <w:sz w:val="22"/>
            <w:szCs w:val="22"/>
            <w:rPrChange w:id="3373" w:author="Chen Liao" w:date="2021-03-29T18:57:00Z">
              <w:rPr/>
            </w:rPrChange>
          </w:rPr>
          <w:t xml:space="preserve"> </w:t>
        </w:r>
      </w:ins>
      <w:ins w:id="3374" w:author="Chen Liao" w:date="2021-03-27T12:49:00Z">
        <w:r w:rsidR="000C7F13" w:rsidRPr="002B6EEC">
          <w:rPr>
            <w:sz w:val="22"/>
            <w:szCs w:val="22"/>
            <w:rPrChange w:id="3375" w:author="Chen Liao" w:date="2021-03-29T18:57:00Z">
              <w:rPr/>
            </w:rPrChange>
          </w:rPr>
          <w:t xml:space="preserve">an </w:t>
        </w:r>
      </w:ins>
      <w:ins w:id="3376" w:author="Liao, Chen/Sloan Kettering Institute" w:date="2021-03-19T14:13:00Z">
        <w:r w:rsidR="00333B1D" w:rsidRPr="002B6EEC">
          <w:rPr>
            <w:sz w:val="22"/>
            <w:szCs w:val="22"/>
            <w:rPrChange w:id="3377" w:author="Chen Liao" w:date="2021-03-29T18:57:00Z">
              <w:rPr/>
            </w:rPrChange>
          </w:rPr>
          <w:t xml:space="preserve">expansion </w:t>
        </w:r>
        <w:del w:id="3378" w:author="Chen Liao" w:date="2021-03-27T08:48:00Z">
          <w:r w:rsidR="00333B1D" w:rsidRPr="002B6EEC" w:rsidDel="00904646">
            <w:rPr>
              <w:sz w:val="22"/>
              <w:szCs w:val="22"/>
              <w:rPrChange w:id="3379" w:author="Chen Liao" w:date="2021-03-29T18:57:00Z">
                <w:rPr/>
              </w:rPrChange>
            </w:rPr>
            <w:delText xml:space="preserve">and </w:delText>
          </w:r>
        </w:del>
      </w:ins>
      <w:ins w:id="3380" w:author="Liao, Chen/Sloan Kettering Institute" w:date="2021-03-19T14:11:00Z">
        <w:del w:id="3381" w:author="Chen Liao" w:date="2021-03-27T08:48:00Z">
          <w:r w:rsidR="009573E7" w:rsidRPr="002B6EEC" w:rsidDel="00904646">
            <w:rPr>
              <w:sz w:val="22"/>
              <w:szCs w:val="22"/>
              <w:rPrChange w:id="3382" w:author="Chen Liao" w:date="2021-03-29T18:57:00Z">
                <w:rPr/>
              </w:rPrChange>
            </w:rPr>
            <w:delText>dominanc</w:delText>
          </w:r>
          <w:bookmarkEnd w:id="3362"/>
          <w:bookmarkEnd w:id="3363"/>
          <w:r w:rsidR="009573E7" w:rsidRPr="002B6EEC" w:rsidDel="00904646">
            <w:rPr>
              <w:sz w:val="22"/>
              <w:szCs w:val="22"/>
              <w:rPrChange w:id="3383" w:author="Chen Liao" w:date="2021-03-29T18:57:00Z">
                <w:rPr/>
              </w:rPrChange>
            </w:rPr>
            <w:delText xml:space="preserve">e </w:delText>
          </w:r>
        </w:del>
        <w:r w:rsidR="009573E7" w:rsidRPr="002B6EEC">
          <w:rPr>
            <w:sz w:val="22"/>
            <w:szCs w:val="22"/>
            <w:rPrChange w:id="3384" w:author="Chen Liao" w:date="2021-03-29T18:57:00Z">
              <w:rPr/>
            </w:rPrChange>
          </w:rPr>
          <w:t xml:space="preserve">of </w:t>
        </w:r>
        <w:del w:id="3385" w:author="Chen Liao" w:date="2021-03-27T08:42:00Z">
          <w:r w:rsidR="009573E7" w:rsidRPr="002B6EEC" w:rsidDel="00552F4D">
            <w:rPr>
              <w:sz w:val="22"/>
              <w:szCs w:val="22"/>
              <w:rPrChange w:id="3386" w:author="Chen Liao" w:date="2021-03-29T18:57:00Z">
                <w:rPr/>
              </w:rPrChange>
            </w:rPr>
            <w:delText xml:space="preserve">certain </w:delText>
          </w:r>
        </w:del>
      </w:ins>
      <w:ins w:id="3387" w:author="Liao, Chen/Sloan Kettering Institute" w:date="2021-03-19T14:12:00Z">
        <w:del w:id="3388" w:author="Chen Liao" w:date="2021-03-27T08:48:00Z">
          <w:r w:rsidR="009573E7" w:rsidRPr="002B6EEC" w:rsidDel="00904646">
            <w:rPr>
              <w:sz w:val="22"/>
              <w:szCs w:val="22"/>
              <w:rPrChange w:id="3389" w:author="Chen Liao" w:date="2021-03-29T18:57:00Z">
                <w:rPr/>
              </w:rPrChange>
            </w:rPr>
            <w:delText>inulin responders</w:delText>
          </w:r>
        </w:del>
      </w:ins>
      <w:ins w:id="3390" w:author="Chen Liao" w:date="2021-03-27T08:48:00Z">
        <w:r w:rsidR="00904646" w:rsidRPr="002B6EEC">
          <w:rPr>
            <w:sz w:val="22"/>
            <w:szCs w:val="22"/>
            <w:rPrChange w:id="3391" w:author="Chen Liao" w:date="2021-03-29T18:57:00Z">
              <w:rPr/>
            </w:rPrChange>
          </w:rPr>
          <w:t>re</w:t>
        </w:r>
        <w:r w:rsidR="0089373F" w:rsidRPr="002B6EEC">
          <w:rPr>
            <w:sz w:val="22"/>
            <w:szCs w:val="22"/>
            <w:rPrChange w:id="3392" w:author="Chen Liao" w:date="2021-03-29T18:57:00Z">
              <w:rPr/>
            </w:rPrChange>
          </w:rPr>
          <w:t>sident</w:t>
        </w:r>
        <w:r w:rsidR="00904646" w:rsidRPr="002B6EEC">
          <w:rPr>
            <w:sz w:val="22"/>
            <w:szCs w:val="22"/>
            <w:rPrChange w:id="3393" w:author="Chen Liao" w:date="2021-03-29T18:57:00Z">
              <w:rPr/>
            </w:rPrChange>
          </w:rPr>
          <w:t xml:space="preserve"> bacteria, rather than invaders.</w:t>
        </w:r>
      </w:ins>
      <w:ins w:id="3394" w:author="Liao, Chen/Sloan Kettering Institute" w:date="2021-03-19T14:14:00Z">
        <w:r w:rsidR="00333B1D" w:rsidRPr="002B6EEC">
          <w:rPr>
            <w:sz w:val="22"/>
            <w:szCs w:val="22"/>
            <w:rPrChange w:id="3395" w:author="Chen Liao" w:date="2021-03-29T18:57:00Z">
              <w:rPr/>
            </w:rPrChange>
          </w:rPr>
          <w:t xml:space="preserve"> </w:t>
        </w:r>
      </w:ins>
      <w:ins w:id="3396" w:author="Liao, Chen/Sloan Kettering Institute" w:date="2021-03-19T14:20:00Z">
        <w:del w:id="3397" w:author="Chen Liao" w:date="2021-03-19T22:24:00Z">
          <w:r w:rsidR="00705B26" w:rsidRPr="002B6EEC" w:rsidDel="00CA3898">
            <w:rPr>
              <w:sz w:val="22"/>
              <w:szCs w:val="22"/>
              <w:rPrChange w:id="3398" w:author="Chen Liao" w:date="2021-03-29T18:57:00Z">
                <w:rPr/>
              </w:rPrChange>
            </w:rPr>
            <w:delText>in</w:delText>
          </w:r>
        </w:del>
        <w:del w:id="3399" w:author="Chen Liao" w:date="2021-03-27T08:48:00Z">
          <w:r w:rsidR="00705B26" w:rsidRPr="002B6EEC" w:rsidDel="00904646">
            <w:rPr>
              <w:sz w:val="22"/>
              <w:szCs w:val="22"/>
              <w:rPrChange w:id="3400" w:author="Chen Liao" w:date="2021-03-29T18:57:00Z">
                <w:rPr/>
              </w:rPrChange>
            </w:rPr>
            <w:delText xml:space="preserve"> </w:delText>
          </w:r>
        </w:del>
        <w:del w:id="3401" w:author="Chen Liao" w:date="2021-03-22T20:54:00Z">
          <w:r w:rsidR="00705B26" w:rsidRPr="002B6EEC" w:rsidDel="00211D90">
            <w:rPr>
              <w:sz w:val="22"/>
              <w:szCs w:val="22"/>
              <w:rPrChange w:id="3402" w:author="Chen Liao" w:date="2021-03-29T18:57:00Z">
                <w:rPr/>
              </w:rPrChange>
            </w:rPr>
            <w:delText>baseline microbiota</w:delText>
          </w:r>
        </w:del>
        <w:del w:id="3403" w:author="Chen Liao" w:date="2021-03-19T22:24:00Z">
          <w:r w:rsidR="00705B26" w:rsidRPr="002B6EEC" w:rsidDel="00CA3898">
            <w:rPr>
              <w:sz w:val="22"/>
              <w:szCs w:val="22"/>
              <w:rPrChange w:id="3404" w:author="Chen Liao" w:date="2021-03-29T18:57:00Z">
                <w:rPr/>
              </w:rPrChange>
            </w:rPr>
            <w:delText xml:space="preserve"> </w:delText>
          </w:r>
        </w:del>
      </w:ins>
      <w:ins w:id="3405" w:author="Liao, Chen/Sloan Kettering Institute" w:date="2021-03-19T14:14:00Z">
        <w:del w:id="3406" w:author="Chen Liao" w:date="2021-03-19T22:24:00Z">
          <w:r w:rsidR="00333B1D" w:rsidRPr="002B6EEC" w:rsidDel="00CA3898">
            <w:rPr>
              <w:sz w:val="22"/>
              <w:szCs w:val="22"/>
              <w:rPrChange w:id="3407" w:author="Chen Liao" w:date="2021-03-29T18:57:00Z">
                <w:rPr/>
              </w:rPrChange>
            </w:rPr>
            <w:delText>due to ecological inequaility</w:delText>
          </w:r>
        </w:del>
      </w:ins>
      <w:ins w:id="3408" w:author="Liao, Chen/Sloan Kettering Institute" w:date="2021-03-19T14:12:00Z">
        <w:del w:id="3409" w:author="Chen Liao" w:date="2021-03-27T08:48:00Z">
          <w:r w:rsidR="009573E7" w:rsidRPr="002B6EEC" w:rsidDel="00904646">
            <w:rPr>
              <w:sz w:val="22"/>
              <w:szCs w:val="22"/>
              <w:rPrChange w:id="3410" w:author="Chen Liao" w:date="2021-03-29T18:57:00Z">
                <w:rPr/>
              </w:rPrChange>
            </w:rPr>
            <w:delText>.</w:delText>
          </w:r>
        </w:del>
      </w:ins>
      <w:ins w:id="3411" w:author="Liao, Chen/Sloan Kettering Institute" w:date="2021-03-19T14:39:00Z">
        <w:del w:id="3412" w:author="Chen Liao" w:date="2021-03-22T21:05:00Z">
          <w:r w:rsidR="00352F05" w:rsidRPr="002B6EEC" w:rsidDel="00C96014">
            <w:rPr>
              <w:sz w:val="22"/>
              <w:szCs w:val="22"/>
              <w:rPrChange w:id="3413" w:author="Chen Liao" w:date="2021-03-29T18:57:00Z">
                <w:rPr/>
              </w:rPrChange>
            </w:rPr>
            <w:delText xml:space="preserve"> </w:delText>
          </w:r>
        </w:del>
      </w:ins>
      <w:ins w:id="3414" w:author="Chen Liao" w:date="2021-03-19T23:24:00Z">
        <w:r w:rsidR="005A1FCA" w:rsidRPr="002B6EEC">
          <w:rPr>
            <w:sz w:val="22"/>
            <w:szCs w:val="22"/>
            <w:rPrChange w:id="3415" w:author="Chen Liao" w:date="2021-03-29T18:57:00Z">
              <w:rPr/>
            </w:rPrChange>
          </w:rPr>
          <w:t xml:space="preserve">Supporting </w:t>
        </w:r>
      </w:ins>
      <w:ins w:id="3416" w:author="Chen Liao" w:date="2021-03-22T20:55:00Z">
        <w:r w:rsidR="00211D90" w:rsidRPr="002B6EEC">
          <w:rPr>
            <w:sz w:val="22"/>
            <w:szCs w:val="22"/>
            <w:rPrChange w:id="3417" w:author="Chen Liao" w:date="2021-03-29T18:57:00Z">
              <w:rPr/>
            </w:rPrChange>
          </w:rPr>
          <w:t xml:space="preserve">these </w:t>
        </w:r>
      </w:ins>
      <w:ins w:id="3418" w:author="Chen Liao" w:date="2021-03-19T23:24:00Z">
        <w:r w:rsidR="005A1FCA" w:rsidRPr="002B6EEC">
          <w:rPr>
            <w:sz w:val="22"/>
            <w:szCs w:val="22"/>
            <w:rPrChange w:id="3419" w:author="Chen Liao" w:date="2021-03-29T18:57:00Z">
              <w:rPr/>
            </w:rPrChange>
          </w:rPr>
          <w:t>findings, metagenomic sequencing revealed that the initial (day 0), short (day 5)- and long (day 31)-term microbiomes have distinct gene family profiles and functions (</w:t>
        </w:r>
        <w:r w:rsidR="005A1FCA" w:rsidRPr="002B6EEC">
          <w:rPr>
            <w:sz w:val="22"/>
            <w:szCs w:val="22"/>
            <w:highlight w:val="yellow"/>
            <w:rPrChange w:id="3420" w:author="Chen Liao" w:date="2021-03-29T18:57:00Z">
              <w:rPr>
                <w:highlight w:val="yellow"/>
              </w:rPr>
            </w:rPrChange>
          </w:rPr>
          <w:t>Fig. 2</w:t>
        </w:r>
      </w:ins>
      <w:ins w:id="3421" w:author="Chen Liao" w:date="2021-03-22T21:07:00Z">
        <w:r w:rsidR="00904F6A" w:rsidRPr="002B6EEC">
          <w:rPr>
            <w:sz w:val="22"/>
            <w:szCs w:val="22"/>
            <w:highlight w:val="yellow"/>
            <w:rPrChange w:id="3422" w:author="Chen Liao" w:date="2021-03-29T18:57:00Z">
              <w:rPr/>
            </w:rPrChange>
          </w:rPr>
          <w:t>D</w:t>
        </w:r>
      </w:ins>
      <w:ins w:id="3423" w:author="Chen Liao" w:date="2021-03-19T23:24:00Z">
        <w:r w:rsidR="005A1FCA" w:rsidRPr="002B6EEC">
          <w:rPr>
            <w:sz w:val="22"/>
            <w:szCs w:val="22"/>
            <w:rPrChange w:id="3424" w:author="Chen Liao" w:date="2021-03-29T18:57:00Z">
              <w:rPr/>
            </w:rPrChange>
          </w:rPr>
          <w:t xml:space="preserve">). </w:t>
        </w:r>
      </w:ins>
      <w:commentRangeStart w:id="3425"/>
      <w:ins w:id="3426" w:author="Chen Liao" w:date="2021-03-28T20:32:00Z">
        <w:r w:rsidR="00CA019D" w:rsidRPr="002B6EEC">
          <w:rPr>
            <w:sz w:val="22"/>
            <w:szCs w:val="22"/>
            <w:rPrChange w:id="3427" w:author="Chen Liao" w:date="2021-03-29T18:57:00Z">
              <w:rPr/>
            </w:rPrChange>
          </w:rPr>
          <w:t xml:space="preserve">Our dynamics data </w:t>
        </w:r>
      </w:ins>
      <w:ins w:id="3428" w:author="Chen Liao" w:date="2021-03-28T20:33:00Z">
        <w:r w:rsidR="00CA019D" w:rsidRPr="002B6EEC">
          <w:rPr>
            <w:sz w:val="22"/>
            <w:szCs w:val="22"/>
            <w:rPrChange w:id="3429" w:author="Chen Liao" w:date="2021-03-29T18:57:00Z">
              <w:rPr/>
            </w:rPrChange>
          </w:rPr>
          <w:t xml:space="preserve">confirms </w:t>
        </w:r>
      </w:ins>
      <w:ins w:id="3430" w:author="Chen Liao" w:date="2021-03-28T20:34:00Z">
        <w:r w:rsidR="000D4D3D" w:rsidRPr="002B6EEC">
          <w:rPr>
            <w:sz w:val="22"/>
            <w:szCs w:val="22"/>
            <w:rPrChange w:id="3431" w:author="Chen Liao" w:date="2021-03-29T18:57:00Z">
              <w:rPr/>
            </w:rPrChange>
          </w:rPr>
          <w:t>previous</w:t>
        </w:r>
      </w:ins>
      <w:ins w:id="3432" w:author="Chen Liao" w:date="2021-03-28T20:33:00Z">
        <w:r w:rsidR="00CA019D" w:rsidRPr="002B6EEC">
          <w:rPr>
            <w:sz w:val="22"/>
            <w:szCs w:val="22"/>
            <w:rPrChange w:id="3433" w:author="Chen Liao" w:date="2021-03-29T18:57:00Z">
              <w:rPr/>
            </w:rPrChange>
          </w:rPr>
          <w:t xml:space="preserve"> </w:t>
        </w:r>
      </w:ins>
      <w:ins w:id="3434" w:author="Chen Liao" w:date="2021-03-28T20:40:00Z">
        <w:r w:rsidR="0020172B" w:rsidRPr="002B6EEC">
          <w:rPr>
            <w:sz w:val="22"/>
            <w:szCs w:val="22"/>
            <w:rPrChange w:id="3435" w:author="Chen Liao" w:date="2021-03-29T18:57:00Z">
              <w:rPr/>
            </w:rPrChange>
          </w:rPr>
          <w:t xml:space="preserve">studies </w:t>
        </w:r>
      </w:ins>
      <w:ins w:id="3436" w:author="Chen Liao" w:date="2021-03-28T20:33:00Z">
        <w:r w:rsidR="00CA019D" w:rsidRPr="002B6EEC">
          <w:rPr>
            <w:sz w:val="22"/>
            <w:szCs w:val="22"/>
            <w:rPrChange w:id="3437" w:author="Chen Liao" w:date="2021-03-29T18:57:00Z">
              <w:rPr/>
            </w:rPrChange>
          </w:rPr>
          <w:t xml:space="preserve">on the role of dietary fibers to </w:t>
        </w:r>
      </w:ins>
      <w:ins w:id="3438" w:author="Chen Liao" w:date="2021-03-28T20:32:00Z">
        <w:r w:rsidR="00CA019D" w:rsidRPr="002B6EEC">
          <w:rPr>
            <w:sz w:val="22"/>
            <w:szCs w:val="22"/>
            <w:rPrChange w:id="3439" w:author="Chen Liao" w:date="2021-03-29T18:57:00Z">
              <w:rPr/>
            </w:rPrChange>
          </w:rPr>
          <w:t xml:space="preserve">quickly alter gut microbiota diversity and composition on the timescale of a day </w:t>
        </w:r>
      </w:ins>
      <w:proofErr w:type="spellStart"/>
      <w:ins w:id="3440" w:author="Chen Liao" w:date="2021-03-28T20:34:00Z">
        <w:r w:rsidR="00607676" w:rsidRPr="002B6EEC">
          <w:rPr>
            <w:sz w:val="22"/>
            <w:szCs w:val="22"/>
            <w:rPrChange w:id="3441" w:author="Chen Liao" w:date="2021-03-29T18:57:00Z">
              <w:rPr/>
            </w:rPrChange>
          </w:rPr>
          <w:t>indepedent</w:t>
        </w:r>
      </w:ins>
      <w:proofErr w:type="spellEnd"/>
      <w:ins w:id="3442" w:author="Chen Liao" w:date="2021-03-28T20:32:00Z">
        <w:r w:rsidR="00CA019D" w:rsidRPr="002B6EEC">
          <w:rPr>
            <w:sz w:val="22"/>
            <w:szCs w:val="22"/>
            <w:rPrChange w:id="3443" w:author="Chen Liao" w:date="2021-03-29T18:57:00Z">
              <w:rPr/>
            </w:rPrChange>
          </w:rPr>
          <w:t xml:space="preserve"> of the baseline microbiota. </w:t>
        </w:r>
      </w:ins>
      <w:commentRangeEnd w:id="3425"/>
      <w:ins w:id="3444" w:author="Chen Liao" w:date="2021-03-28T20:33:00Z">
        <w:r w:rsidR="00CA019D" w:rsidRPr="002B6EEC">
          <w:rPr>
            <w:rStyle w:val="CommentReference"/>
            <w:sz w:val="15"/>
            <w:szCs w:val="15"/>
            <w:rPrChange w:id="3445" w:author="Chen Liao" w:date="2021-03-29T18:57:00Z">
              <w:rPr>
                <w:rStyle w:val="CommentReference"/>
              </w:rPr>
            </w:rPrChange>
          </w:rPr>
          <w:commentReference w:id="3425"/>
        </w:r>
      </w:ins>
    </w:p>
    <w:p w14:paraId="13520191" w14:textId="77777777" w:rsidR="00C85020" w:rsidRPr="002B6EEC" w:rsidRDefault="00C85020" w:rsidP="00235E3B">
      <w:pPr>
        <w:pStyle w:val="ListParagraph"/>
        <w:ind w:left="0"/>
        <w:jc w:val="both"/>
        <w:rPr>
          <w:ins w:id="3446" w:author="Chen Liao" w:date="2021-03-27T12:47:00Z"/>
          <w:sz w:val="22"/>
          <w:szCs w:val="22"/>
          <w:rPrChange w:id="3447" w:author="Chen Liao" w:date="2021-03-29T18:57:00Z">
            <w:rPr>
              <w:ins w:id="3448" w:author="Chen Liao" w:date="2021-03-27T12:47:00Z"/>
            </w:rPr>
          </w:rPrChange>
        </w:rPr>
      </w:pPr>
    </w:p>
    <w:p w14:paraId="0276B39F" w14:textId="7110D5A8" w:rsidR="00352F05" w:rsidRPr="002B6EEC" w:rsidDel="00E11A04" w:rsidRDefault="00352F05">
      <w:pPr>
        <w:pStyle w:val="ListParagraph"/>
        <w:ind w:left="0"/>
        <w:jc w:val="both"/>
        <w:rPr>
          <w:del w:id="3449" w:author="Liao, Chen/Sloan Kettering Institute" w:date="2021-03-19T14:39:00Z"/>
          <w:sz w:val="22"/>
          <w:szCs w:val="22"/>
          <w:rPrChange w:id="3450" w:author="Chen Liao" w:date="2021-03-29T18:57:00Z">
            <w:rPr>
              <w:del w:id="3451" w:author="Liao, Chen/Sloan Kettering Institute" w:date="2021-03-19T14:39:00Z"/>
            </w:rPr>
          </w:rPrChange>
        </w:rPr>
      </w:pPr>
      <w:moveToRangeStart w:id="3452" w:author="Liao, Chen/Sloan Kettering Institute" w:date="2021-03-19T14:39:00Z" w:name="move67057197"/>
      <w:moveTo w:id="3453" w:author="Liao, Chen/Sloan Kettering Institute" w:date="2021-03-19T14:39:00Z">
        <w:del w:id="3454" w:author="Chen Liao" w:date="2021-03-19T22:49:00Z">
          <w:r w:rsidRPr="002B6EEC" w:rsidDel="006B1BAF">
            <w:rPr>
              <w:sz w:val="22"/>
              <w:szCs w:val="22"/>
              <w:rPrChange w:id="3455" w:author="Chen Liao" w:date="2021-03-29T18:57:00Z">
                <w:rPr/>
              </w:rPrChange>
            </w:rPr>
            <w:delText>Finally</w:delText>
          </w:r>
        </w:del>
        <w:del w:id="3456" w:author="Chen Liao" w:date="2021-03-19T23:20:00Z">
          <w:r w:rsidRPr="002B6EEC" w:rsidDel="00832447">
            <w:rPr>
              <w:sz w:val="22"/>
              <w:szCs w:val="22"/>
              <w:rPrChange w:id="3457" w:author="Chen Liao" w:date="2021-03-29T18:57:00Z">
                <w:rPr/>
              </w:rPrChange>
            </w:rPr>
            <w:delText xml:space="preserve">, </w:delText>
          </w:r>
        </w:del>
        <w:del w:id="3458" w:author="Chen Liao" w:date="2021-03-19T22:54:00Z">
          <w:r w:rsidRPr="002B6EEC" w:rsidDel="006B1BAF">
            <w:rPr>
              <w:sz w:val="22"/>
              <w:szCs w:val="22"/>
              <w:rPrChange w:id="3459" w:author="Chen Liao" w:date="2021-03-29T18:57:00Z">
                <w:rPr/>
              </w:rPrChange>
            </w:rPr>
            <w:delText xml:space="preserve">the </w:delText>
          </w:r>
        </w:del>
        <w:del w:id="3460" w:author="Chen Liao" w:date="2021-03-19T23:20:00Z">
          <w:r w:rsidRPr="002B6EEC" w:rsidDel="00832447">
            <w:rPr>
              <w:sz w:val="22"/>
              <w:szCs w:val="22"/>
              <w:rPrChange w:id="3461" w:author="Chen Liao" w:date="2021-03-29T18:57:00Z">
                <w:rPr/>
              </w:rPrChange>
            </w:rPr>
            <w:delText>metagenomic</w:delText>
          </w:r>
        </w:del>
        <w:del w:id="3462" w:author="Chen Liao" w:date="2021-03-19T22:54:00Z">
          <w:r w:rsidRPr="002B6EEC" w:rsidDel="006B1BAF">
            <w:rPr>
              <w:sz w:val="22"/>
              <w:szCs w:val="22"/>
              <w:rPrChange w:id="3463" w:author="Chen Liao" w:date="2021-03-29T18:57:00Z">
                <w:rPr/>
              </w:rPrChange>
            </w:rPr>
            <w:delText>s</w:delText>
          </w:r>
        </w:del>
        <w:del w:id="3464" w:author="Chen Liao" w:date="2021-03-19T23:20:00Z">
          <w:r w:rsidRPr="002B6EEC" w:rsidDel="00832447">
            <w:rPr>
              <w:sz w:val="22"/>
              <w:szCs w:val="22"/>
              <w:rPrChange w:id="3465" w:author="Chen Liao" w:date="2021-03-29T18:57:00Z">
                <w:rPr/>
              </w:rPrChange>
            </w:rPr>
            <w:delText xml:space="preserve"> sequencing </w:delText>
          </w:r>
        </w:del>
        <w:del w:id="3466" w:author="Chen Liao" w:date="2021-03-19T22:55:00Z">
          <w:r w:rsidRPr="002B6EEC" w:rsidDel="006B1BAF">
            <w:rPr>
              <w:sz w:val="22"/>
              <w:szCs w:val="22"/>
              <w:rPrChange w:id="3467" w:author="Chen Liao" w:date="2021-03-29T18:57:00Z">
                <w:rPr/>
              </w:rPrChange>
            </w:rPr>
            <w:delText xml:space="preserve">also </w:delText>
          </w:r>
        </w:del>
        <w:del w:id="3468" w:author="Chen Liao" w:date="2021-03-19T23:20:00Z">
          <w:r w:rsidRPr="002B6EEC" w:rsidDel="00832447">
            <w:rPr>
              <w:sz w:val="22"/>
              <w:szCs w:val="22"/>
              <w:rPrChange w:id="3469" w:author="Chen Liao" w:date="2021-03-29T18:57:00Z">
                <w:rPr/>
              </w:rPrChange>
            </w:rPr>
            <w:delText xml:space="preserve">revealed that the </w:delText>
          </w:r>
        </w:del>
        <w:del w:id="3470" w:author="Chen Liao" w:date="2021-03-19T22:26:00Z">
          <w:r w:rsidRPr="002B6EEC" w:rsidDel="00BE321A">
            <w:rPr>
              <w:sz w:val="22"/>
              <w:szCs w:val="22"/>
              <w:rPrChange w:id="3471" w:author="Chen Liao" w:date="2021-03-29T18:57:00Z">
                <w:rPr/>
              </w:rPrChange>
            </w:rPr>
            <w:delText xml:space="preserve">microbiomes at </w:delText>
          </w:r>
        </w:del>
        <w:del w:id="3472" w:author="Chen Liao" w:date="2021-03-19T23:20:00Z">
          <w:r w:rsidRPr="002B6EEC" w:rsidDel="00832447">
            <w:rPr>
              <w:sz w:val="22"/>
              <w:szCs w:val="22"/>
              <w:rPrChange w:id="3473" w:author="Chen Liao" w:date="2021-03-29T18:57:00Z">
                <w:rPr/>
              </w:rPrChange>
            </w:rPr>
            <w:delText xml:space="preserve">initial (day 0), short (day 5)- and long (day 31)-term </w:delText>
          </w:r>
        </w:del>
        <w:del w:id="3474" w:author="Chen Liao" w:date="2021-03-19T22:27:00Z">
          <w:r w:rsidRPr="002B6EEC" w:rsidDel="00BE321A">
            <w:rPr>
              <w:sz w:val="22"/>
              <w:szCs w:val="22"/>
              <w:rPrChange w:id="3475" w:author="Chen Liao" w:date="2021-03-29T18:57:00Z">
                <w:rPr/>
              </w:rPrChange>
            </w:rPr>
            <w:delText>responses are</w:delText>
          </w:r>
        </w:del>
        <w:del w:id="3476" w:author="Chen Liao" w:date="2021-03-19T23:20:00Z">
          <w:r w:rsidRPr="002B6EEC" w:rsidDel="00832447">
            <w:rPr>
              <w:sz w:val="22"/>
              <w:szCs w:val="22"/>
              <w:rPrChange w:id="3477" w:author="Chen Liao" w:date="2021-03-29T18:57:00Z">
                <w:rPr/>
              </w:rPrChange>
            </w:rPr>
            <w:delText xml:space="preserve"> </w:delText>
          </w:r>
          <w:bookmarkStart w:id="3478" w:name="OLE_LINK105"/>
          <w:bookmarkStart w:id="3479" w:name="OLE_LINK106"/>
          <w:r w:rsidRPr="002B6EEC" w:rsidDel="00832447">
            <w:rPr>
              <w:sz w:val="22"/>
              <w:szCs w:val="22"/>
              <w:rPrChange w:id="3480" w:author="Chen Liao" w:date="2021-03-29T18:57:00Z">
                <w:rPr/>
              </w:rPrChange>
            </w:rPr>
            <w:delText>distinct</w:delText>
          </w:r>
        </w:del>
        <w:bookmarkEnd w:id="3478"/>
        <w:bookmarkEnd w:id="3479"/>
        <w:del w:id="3481" w:author="Chen Liao" w:date="2021-03-19T22:27:00Z">
          <w:r w:rsidRPr="002B6EEC" w:rsidDel="00BE321A">
            <w:rPr>
              <w:sz w:val="22"/>
              <w:szCs w:val="22"/>
              <w:rPrChange w:id="3482" w:author="Chen Liao" w:date="2021-03-29T18:57:00Z">
                <w:rPr/>
              </w:rPrChange>
            </w:rPr>
            <w:delText xml:space="preserve"> from each other </w:delText>
          </w:r>
        </w:del>
        <w:del w:id="3483" w:author="Chen Liao" w:date="2021-03-19T23:20:00Z">
          <w:r w:rsidRPr="002B6EEC" w:rsidDel="00832447">
            <w:rPr>
              <w:sz w:val="22"/>
              <w:szCs w:val="22"/>
              <w:rPrChange w:id="3484" w:author="Chen Liao" w:date="2021-03-29T18:57:00Z">
                <w:rPr/>
              </w:rPrChange>
            </w:rPr>
            <w:delText>(</w:delText>
          </w:r>
          <w:r w:rsidRPr="002B6EEC" w:rsidDel="00832447">
            <w:rPr>
              <w:sz w:val="22"/>
              <w:szCs w:val="22"/>
              <w:highlight w:val="yellow"/>
              <w:rPrChange w:id="3485" w:author="Chen Liao" w:date="2021-03-29T18:57:00Z">
                <w:rPr>
                  <w:highlight w:val="yellow"/>
                </w:rPr>
              </w:rPrChange>
            </w:rPr>
            <w:delText>Fig. 2C</w:delText>
          </w:r>
          <w:r w:rsidRPr="002B6EEC" w:rsidDel="00832447">
            <w:rPr>
              <w:sz w:val="22"/>
              <w:szCs w:val="22"/>
              <w:rPrChange w:id="3486" w:author="Chen Liao" w:date="2021-03-29T18:57:00Z">
                <w:rPr/>
              </w:rPrChange>
            </w:rPr>
            <w:delText>)</w:delText>
          </w:r>
        </w:del>
        <w:del w:id="3487" w:author="Chen Liao" w:date="2021-03-19T22:53:00Z">
          <w:r w:rsidRPr="002B6EEC" w:rsidDel="006B1BAF">
            <w:rPr>
              <w:sz w:val="22"/>
              <w:szCs w:val="22"/>
              <w:rPrChange w:id="3488" w:author="Chen Liao" w:date="2021-03-29T18:57:00Z">
                <w:rPr/>
              </w:rPrChange>
            </w:rPr>
            <w:delText xml:space="preserve">, </w:delText>
          </w:r>
          <w:bookmarkStart w:id="3489" w:name="OLE_LINK75"/>
          <w:bookmarkStart w:id="3490" w:name="OLE_LINK76"/>
          <w:r w:rsidRPr="002B6EEC" w:rsidDel="006B1BAF">
            <w:rPr>
              <w:sz w:val="22"/>
              <w:szCs w:val="22"/>
              <w:rPrChange w:id="3491" w:author="Chen Liao" w:date="2021-03-29T18:57:00Z">
                <w:rPr/>
              </w:rPrChange>
            </w:rPr>
            <w:delText>corrobating</w:delText>
          </w:r>
          <w:bookmarkEnd w:id="3489"/>
          <w:bookmarkEnd w:id="3490"/>
          <w:r w:rsidRPr="002B6EEC" w:rsidDel="006B1BAF">
            <w:rPr>
              <w:sz w:val="22"/>
              <w:szCs w:val="22"/>
              <w:rPrChange w:id="3492" w:author="Chen Liao" w:date="2021-03-29T18:57:00Z">
                <w:rPr/>
              </w:rPrChange>
            </w:rPr>
            <w:delText xml:space="preserve"> </w:delText>
          </w:r>
        </w:del>
        <w:bookmarkStart w:id="3493" w:name="OLE_LINK101"/>
        <w:bookmarkStart w:id="3494" w:name="OLE_LINK102"/>
        <w:del w:id="3495" w:author="Chen Liao" w:date="2021-03-19T22:56:00Z">
          <w:r w:rsidRPr="002B6EEC" w:rsidDel="006B1BAF">
            <w:rPr>
              <w:sz w:val="22"/>
              <w:szCs w:val="22"/>
              <w:rPrChange w:id="3496" w:author="Chen Liao" w:date="2021-03-29T18:57:00Z">
                <w:rPr/>
              </w:rPrChange>
            </w:rPr>
            <w:delText>functional transitions and adaptations</w:delText>
          </w:r>
          <w:bookmarkEnd w:id="3493"/>
          <w:bookmarkEnd w:id="3494"/>
          <w:r w:rsidRPr="002B6EEC" w:rsidDel="006B1BAF">
            <w:rPr>
              <w:sz w:val="22"/>
              <w:szCs w:val="22"/>
              <w:rPrChange w:id="3497" w:author="Chen Liao" w:date="2021-03-29T18:57:00Z">
                <w:rPr/>
              </w:rPrChange>
            </w:rPr>
            <w:delText xml:space="preserve"> </w:delText>
          </w:r>
        </w:del>
        <w:del w:id="3498" w:author="Chen Liao" w:date="2021-03-19T22:47:00Z">
          <w:r w:rsidRPr="002B6EEC" w:rsidDel="006B1BAF">
            <w:rPr>
              <w:sz w:val="22"/>
              <w:szCs w:val="22"/>
              <w:rPrChange w:id="3499" w:author="Chen Liao" w:date="2021-03-29T18:57:00Z">
                <w:rPr/>
              </w:rPrChange>
            </w:rPr>
            <w:delText>over time</w:delText>
          </w:r>
        </w:del>
        <w:del w:id="3500" w:author="Chen Liao" w:date="2021-03-19T23:20:00Z">
          <w:r w:rsidRPr="002B6EEC" w:rsidDel="00832447">
            <w:rPr>
              <w:sz w:val="22"/>
              <w:szCs w:val="22"/>
              <w:rPrChange w:id="3501" w:author="Chen Liao" w:date="2021-03-29T18:57:00Z">
                <w:rPr/>
              </w:rPrChange>
            </w:rPr>
            <w:delText>.</w:delText>
          </w:r>
        </w:del>
      </w:moveTo>
      <w:ins w:id="3502" w:author="Chen Liao" w:date="2021-03-27T12:50:00Z">
        <w:r w:rsidR="00BA4E55" w:rsidRPr="002B6EEC">
          <w:rPr>
            <w:sz w:val="22"/>
            <w:szCs w:val="22"/>
            <w:rPrChange w:id="3503" w:author="Chen Liao" w:date="2021-03-29T18:57:00Z">
              <w:rPr/>
            </w:rPrChange>
          </w:rPr>
          <w:t>O</w:t>
        </w:r>
      </w:ins>
      <w:ins w:id="3504" w:author="Chen Liao" w:date="2021-03-27T08:52:00Z">
        <w:r w:rsidR="00870EBC" w:rsidRPr="002B6EEC">
          <w:rPr>
            <w:sz w:val="22"/>
            <w:szCs w:val="22"/>
            <w:rPrChange w:id="3505" w:author="Chen Liao" w:date="2021-03-29T18:57:00Z">
              <w:rPr/>
            </w:rPrChange>
          </w:rPr>
          <w:t>n contrary</w:t>
        </w:r>
      </w:ins>
      <w:ins w:id="3506" w:author="Chen Liao" w:date="2021-03-27T08:51:00Z">
        <w:r w:rsidR="003B152D" w:rsidRPr="002B6EEC">
          <w:rPr>
            <w:sz w:val="22"/>
            <w:szCs w:val="22"/>
            <w:rPrChange w:id="3507" w:author="Chen Liao" w:date="2021-03-29T18:57:00Z">
              <w:rPr/>
            </w:rPrChange>
          </w:rPr>
          <w:t xml:space="preserve"> to inulin</w:t>
        </w:r>
      </w:ins>
      <w:ins w:id="3508" w:author="Chen Liao" w:date="2021-03-27T08:39:00Z">
        <w:r w:rsidR="00BF1969" w:rsidRPr="002B6EEC">
          <w:rPr>
            <w:sz w:val="22"/>
            <w:szCs w:val="22"/>
            <w:rPrChange w:id="3509" w:author="Chen Liao" w:date="2021-03-29T18:57:00Z">
              <w:rPr/>
            </w:rPrChange>
          </w:rPr>
          <w:t xml:space="preserve">, </w:t>
        </w:r>
      </w:ins>
      <w:ins w:id="3510" w:author="Chen Liao" w:date="2021-03-19T22:40:00Z">
        <w:r w:rsidR="00E723FB" w:rsidRPr="002B6EEC">
          <w:rPr>
            <w:sz w:val="22"/>
            <w:szCs w:val="22"/>
            <w:rPrChange w:id="3511" w:author="Chen Liao" w:date="2021-03-29T18:57:00Z">
              <w:rPr/>
            </w:rPrChange>
          </w:rPr>
          <w:t xml:space="preserve">no </w:t>
        </w:r>
      </w:ins>
      <w:ins w:id="3512" w:author="Chen Liao" w:date="2021-03-19T22:42:00Z">
        <w:r w:rsidR="00E723FB" w:rsidRPr="002B6EEC">
          <w:rPr>
            <w:sz w:val="22"/>
            <w:szCs w:val="22"/>
            <w:rPrChange w:id="3513" w:author="Chen Liao" w:date="2021-03-29T18:57:00Z">
              <w:rPr/>
            </w:rPrChange>
          </w:rPr>
          <w:t>consist</w:t>
        </w:r>
      </w:ins>
      <w:ins w:id="3514" w:author="Chen Liao" w:date="2021-03-19T22:43:00Z">
        <w:r w:rsidR="00E723FB" w:rsidRPr="002B6EEC">
          <w:rPr>
            <w:sz w:val="22"/>
            <w:szCs w:val="22"/>
            <w:rPrChange w:id="3515" w:author="Chen Liao" w:date="2021-03-29T18:57:00Z">
              <w:rPr/>
            </w:rPrChange>
          </w:rPr>
          <w:t>en</w:t>
        </w:r>
      </w:ins>
      <w:ins w:id="3516" w:author="Chen Liao" w:date="2021-03-19T22:42:00Z">
        <w:r w:rsidR="00E723FB" w:rsidRPr="002B6EEC">
          <w:rPr>
            <w:sz w:val="22"/>
            <w:szCs w:val="22"/>
            <w:rPrChange w:id="3517" w:author="Chen Liao" w:date="2021-03-29T18:57:00Z">
              <w:rPr/>
            </w:rPrChange>
          </w:rPr>
          <w:t>t</w:t>
        </w:r>
      </w:ins>
      <w:ins w:id="3518" w:author="Chen Liao" w:date="2021-03-19T22:43:00Z">
        <w:r w:rsidR="00E723FB" w:rsidRPr="002B6EEC">
          <w:rPr>
            <w:sz w:val="22"/>
            <w:szCs w:val="22"/>
            <w:rPrChange w:id="3519" w:author="Chen Liao" w:date="2021-03-29T18:57:00Z">
              <w:rPr/>
            </w:rPrChange>
          </w:rPr>
          <w:t xml:space="preserve"> </w:t>
        </w:r>
      </w:ins>
      <w:proofErr w:type="spellStart"/>
      <w:ins w:id="3520" w:author="Chen Liao" w:date="2021-03-27T08:40:00Z">
        <w:r w:rsidR="00BF1969" w:rsidRPr="002B6EEC">
          <w:rPr>
            <w:sz w:val="22"/>
            <w:szCs w:val="22"/>
            <w:rPrChange w:id="3521" w:author="Chen Liao" w:date="2021-03-29T18:57:00Z">
              <w:rPr/>
            </w:rPrChange>
          </w:rPr>
          <w:t>termporal</w:t>
        </w:r>
      </w:ins>
      <w:proofErr w:type="spellEnd"/>
      <w:ins w:id="3522" w:author="Chen Liao" w:date="2021-03-19T22:42:00Z">
        <w:r w:rsidR="00E723FB" w:rsidRPr="002B6EEC">
          <w:rPr>
            <w:sz w:val="22"/>
            <w:szCs w:val="22"/>
            <w:rPrChange w:id="3523" w:author="Chen Liao" w:date="2021-03-29T18:57:00Z">
              <w:rPr/>
            </w:rPrChange>
          </w:rPr>
          <w:t xml:space="preserve"> patterns of </w:t>
        </w:r>
      </w:ins>
      <w:ins w:id="3524" w:author="Chen Liao" w:date="2021-03-19T22:43:00Z">
        <w:r w:rsidR="00E723FB" w:rsidRPr="002B6EEC">
          <w:rPr>
            <w:sz w:val="22"/>
            <w:szCs w:val="22"/>
            <w:rPrChange w:id="3525" w:author="Chen Liao" w:date="2021-03-29T18:57:00Z">
              <w:rPr/>
            </w:rPrChange>
          </w:rPr>
          <w:t>SCFA</w:t>
        </w:r>
      </w:ins>
      <w:ins w:id="3526" w:author="Chen Liao" w:date="2021-03-22T20:55:00Z">
        <w:r w:rsidR="00211D90" w:rsidRPr="002B6EEC">
          <w:rPr>
            <w:sz w:val="22"/>
            <w:szCs w:val="22"/>
            <w:rPrChange w:id="3527" w:author="Chen Liao" w:date="2021-03-29T18:57:00Z">
              <w:rPr/>
            </w:rPrChange>
          </w:rPr>
          <w:t>s</w:t>
        </w:r>
      </w:ins>
      <w:ins w:id="3528" w:author="Chen Liao" w:date="2021-03-19T22:43:00Z">
        <w:r w:rsidR="00E723FB" w:rsidRPr="002B6EEC">
          <w:rPr>
            <w:sz w:val="22"/>
            <w:szCs w:val="22"/>
            <w:rPrChange w:id="3529" w:author="Chen Liao" w:date="2021-03-29T18:57:00Z">
              <w:rPr/>
            </w:rPrChange>
          </w:rPr>
          <w:t xml:space="preserve"> and gut microbiota </w:t>
        </w:r>
      </w:ins>
      <w:ins w:id="3530" w:author="Chen Liao" w:date="2021-03-22T20:55:00Z">
        <w:r w:rsidR="00211D90" w:rsidRPr="002B6EEC">
          <w:rPr>
            <w:sz w:val="22"/>
            <w:szCs w:val="22"/>
            <w:rPrChange w:id="3531" w:author="Chen Liao" w:date="2021-03-29T18:57:00Z">
              <w:rPr/>
            </w:rPrChange>
          </w:rPr>
          <w:t>biodiversity</w:t>
        </w:r>
      </w:ins>
      <w:ins w:id="3532" w:author="Chen Liao" w:date="2021-03-19T22:43:00Z">
        <w:r w:rsidR="00E723FB" w:rsidRPr="002B6EEC">
          <w:rPr>
            <w:sz w:val="22"/>
            <w:szCs w:val="22"/>
            <w:rPrChange w:id="3533" w:author="Chen Liao" w:date="2021-03-29T18:57:00Z">
              <w:rPr/>
            </w:rPrChange>
          </w:rPr>
          <w:t xml:space="preserve"> </w:t>
        </w:r>
      </w:ins>
      <w:ins w:id="3534" w:author="Chen Liao" w:date="2021-03-27T08:40:00Z">
        <w:r w:rsidR="00BF1969" w:rsidRPr="002B6EEC">
          <w:rPr>
            <w:sz w:val="22"/>
            <w:szCs w:val="22"/>
            <w:rPrChange w:id="3535" w:author="Chen Liao" w:date="2021-03-29T18:57:00Z">
              <w:rPr/>
            </w:rPrChange>
          </w:rPr>
          <w:t xml:space="preserve">were </w:t>
        </w:r>
      </w:ins>
      <w:ins w:id="3536" w:author="Chen Liao" w:date="2021-03-27T08:52:00Z">
        <w:r w:rsidR="00DF609B" w:rsidRPr="002B6EEC">
          <w:rPr>
            <w:sz w:val="22"/>
            <w:szCs w:val="22"/>
            <w:rPrChange w:id="3537" w:author="Chen Liao" w:date="2021-03-29T18:57:00Z">
              <w:rPr/>
            </w:rPrChange>
          </w:rPr>
          <w:t>found in</w:t>
        </w:r>
      </w:ins>
      <w:ins w:id="3538" w:author="Chen Liao" w:date="2021-03-19T22:43:00Z">
        <w:r w:rsidR="00E723FB" w:rsidRPr="002B6EEC">
          <w:rPr>
            <w:sz w:val="22"/>
            <w:szCs w:val="22"/>
            <w:rPrChange w:id="3539" w:author="Chen Liao" w:date="2021-03-29T18:57:00Z">
              <w:rPr/>
            </w:rPrChange>
          </w:rPr>
          <w:t xml:space="preserve"> </w:t>
        </w:r>
      </w:ins>
      <w:ins w:id="3540" w:author="Chen Liao" w:date="2021-03-27T08:54:00Z">
        <w:r w:rsidR="00EB12E9" w:rsidRPr="002B6EEC">
          <w:rPr>
            <w:sz w:val="22"/>
            <w:szCs w:val="22"/>
            <w:rPrChange w:id="3541" w:author="Chen Liao" w:date="2021-03-29T18:57:00Z">
              <w:rPr/>
            </w:rPrChange>
          </w:rPr>
          <w:t xml:space="preserve">the </w:t>
        </w:r>
      </w:ins>
      <w:ins w:id="3542" w:author="Chen Liao" w:date="2021-03-19T22:41:00Z">
        <w:r w:rsidR="00E723FB" w:rsidRPr="002B6EEC">
          <w:rPr>
            <w:sz w:val="22"/>
            <w:szCs w:val="22"/>
            <w:rPrChange w:id="3543" w:author="Chen Liao" w:date="2021-03-29T18:57:00Z">
              <w:rPr/>
            </w:rPrChange>
          </w:rPr>
          <w:t>resistant starch</w:t>
        </w:r>
      </w:ins>
      <w:ins w:id="3544" w:author="Chen Liao" w:date="2021-03-27T08:52:00Z">
        <w:r w:rsidR="00DF609B" w:rsidRPr="002B6EEC">
          <w:rPr>
            <w:sz w:val="22"/>
            <w:szCs w:val="22"/>
            <w:rPrChange w:id="3545" w:author="Chen Liao" w:date="2021-03-29T18:57:00Z">
              <w:rPr/>
            </w:rPrChange>
          </w:rPr>
          <w:t xml:space="preserve"> </w:t>
        </w:r>
      </w:ins>
      <w:ins w:id="3546" w:author="Chen Liao" w:date="2021-03-27T08:53:00Z">
        <w:r w:rsidR="00C17ECF" w:rsidRPr="002B6EEC">
          <w:rPr>
            <w:sz w:val="22"/>
            <w:szCs w:val="22"/>
            <w:rPrChange w:id="3547" w:author="Chen Liao" w:date="2021-03-29T18:57:00Z">
              <w:rPr/>
            </w:rPrChange>
          </w:rPr>
          <w:t>intervention</w:t>
        </w:r>
      </w:ins>
      <w:ins w:id="3548" w:author="Chen Liao" w:date="2021-03-27T08:41:00Z">
        <w:r w:rsidR="00565714" w:rsidRPr="002B6EEC">
          <w:rPr>
            <w:sz w:val="22"/>
            <w:szCs w:val="22"/>
            <w:rPrChange w:id="3549" w:author="Chen Liao" w:date="2021-03-29T18:57:00Z">
              <w:rPr/>
            </w:rPrChange>
          </w:rPr>
          <w:t xml:space="preserve"> (</w:t>
        </w:r>
        <w:r w:rsidR="00565714" w:rsidRPr="002B6EEC">
          <w:rPr>
            <w:sz w:val="22"/>
            <w:szCs w:val="22"/>
            <w:highlight w:val="yellow"/>
            <w:rPrChange w:id="3550" w:author="Chen Liao" w:date="2021-03-29T18:57:00Z">
              <w:rPr/>
            </w:rPrChange>
          </w:rPr>
          <w:t>Fig. 2</w:t>
        </w:r>
        <w:proofErr w:type="gramStart"/>
        <w:r w:rsidR="00565714" w:rsidRPr="002B6EEC">
          <w:rPr>
            <w:sz w:val="22"/>
            <w:szCs w:val="22"/>
            <w:highlight w:val="yellow"/>
            <w:rPrChange w:id="3551" w:author="Chen Liao" w:date="2021-03-29T18:57:00Z">
              <w:rPr/>
            </w:rPrChange>
          </w:rPr>
          <w:t>A,B</w:t>
        </w:r>
        <w:proofErr w:type="gramEnd"/>
        <w:r w:rsidR="00565714" w:rsidRPr="002B6EEC">
          <w:rPr>
            <w:sz w:val="22"/>
            <w:szCs w:val="22"/>
            <w:rPrChange w:id="3552" w:author="Chen Liao" w:date="2021-03-29T18:57:00Z">
              <w:rPr/>
            </w:rPrChange>
          </w:rPr>
          <w:t>)</w:t>
        </w:r>
      </w:ins>
      <w:ins w:id="3553" w:author="Chen Liao" w:date="2021-03-27T09:08:00Z">
        <w:r w:rsidR="00743D1A" w:rsidRPr="002B6EEC">
          <w:rPr>
            <w:sz w:val="22"/>
            <w:szCs w:val="22"/>
            <w:rPrChange w:id="3554" w:author="Chen Liao" w:date="2021-03-29T18:57:00Z">
              <w:rPr/>
            </w:rPrChange>
          </w:rPr>
          <w:t xml:space="preserve">. </w:t>
        </w:r>
      </w:ins>
      <w:ins w:id="3555" w:author="Chen Liao" w:date="2021-03-27T09:09:00Z">
        <w:r w:rsidR="00743D1A" w:rsidRPr="002B6EEC">
          <w:rPr>
            <w:sz w:val="22"/>
            <w:szCs w:val="22"/>
            <w:rPrChange w:id="3556" w:author="Chen Liao" w:date="2021-03-29T18:57:00Z">
              <w:rPr/>
            </w:rPrChange>
          </w:rPr>
          <w:t xml:space="preserve">The </w:t>
        </w:r>
      </w:ins>
      <w:ins w:id="3557" w:author="Chen Liao" w:date="2021-03-27T09:15:00Z">
        <w:r w:rsidR="0037196B" w:rsidRPr="002B6EEC">
          <w:rPr>
            <w:sz w:val="22"/>
            <w:szCs w:val="22"/>
            <w:rPrChange w:id="3558" w:author="Chen Liao" w:date="2021-03-29T18:57:00Z">
              <w:rPr/>
            </w:rPrChange>
          </w:rPr>
          <w:t xml:space="preserve">alterations in </w:t>
        </w:r>
      </w:ins>
      <w:ins w:id="3559" w:author="Chen Liao" w:date="2021-03-27T09:10:00Z">
        <w:r w:rsidR="00743D1A" w:rsidRPr="002B6EEC">
          <w:rPr>
            <w:sz w:val="22"/>
            <w:szCs w:val="22"/>
            <w:rPrChange w:id="3560" w:author="Chen Liao" w:date="2021-03-29T18:57:00Z">
              <w:rPr/>
            </w:rPrChange>
          </w:rPr>
          <w:t xml:space="preserve">gut </w:t>
        </w:r>
      </w:ins>
      <w:proofErr w:type="spellStart"/>
      <w:ins w:id="3561" w:author="Chen Liao" w:date="2021-03-27T08:41:00Z">
        <w:r w:rsidR="00565714" w:rsidRPr="002B6EEC">
          <w:rPr>
            <w:sz w:val="22"/>
            <w:szCs w:val="22"/>
            <w:rPrChange w:id="3562" w:author="Chen Liao" w:date="2021-03-29T18:57:00Z">
              <w:rPr/>
            </w:rPrChange>
          </w:rPr>
          <w:t>miocrobiota</w:t>
        </w:r>
        <w:proofErr w:type="spellEnd"/>
        <w:r w:rsidR="00565714" w:rsidRPr="002B6EEC">
          <w:rPr>
            <w:sz w:val="22"/>
            <w:szCs w:val="22"/>
            <w:rPrChange w:id="3563" w:author="Chen Liao" w:date="2021-03-29T18:57:00Z">
              <w:rPr/>
            </w:rPrChange>
          </w:rPr>
          <w:t xml:space="preserve"> composition </w:t>
        </w:r>
      </w:ins>
      <w:ins w:id="3564" w:author="Chen Liao" w:date="2021-03-27T09:14:00Z">
        <w:r w:rsidR="0037196B" w:rsidRPr="002B6EEC">
          <w:rPr>
            <w:sz w:val="22"/>
            <w:szCs w:val="22"/>
            <w:rPrChange w:id="3565" w:author="Chen Liao" w:date="2021-03-29T18:57:00Z">
              <w:rPr/>
            </w:rPrChange>
          </w:rPr>
          <w:t>w</w:t>
        </w:r>
      </w:ins>
      <w:ins w:id="3566" w:author="Chen Liao" w:date="2021-03-27T09:15:00Z">
        <w:r w:rsidR="0037196B" w:rsidRPr="002B6EEC">
          <w:rPr>
            <w:sz w:val="22"/>
            <w:szCs w:val="22"/>
            <w:rPrChange w:id="3567" w:author="Chen Liao" w:date="2021-03-29T18:57:00Z">
              <w:rPr/>
            </w:rPrChange>
          </w:rPr>
          <w:t>ere also</w:t>
        </w:r>
      </w:ins>
      <w:ins w:id="3568" w:author="Chen Liao" w:date="2021-03-27T09:14:00Z">
        <w:r w:rsidR="0037196B" w:rsidRPr="002B6EEC">
          <w:rPr>
            <w:sz w:val="22"/>
            <w:szCs w:val="22"/>
            <w:rPrChange w:id="3569" w:author="Chen Liao" w:date="2021-03-29T18:57:00Z">
              <w:rPr/>
            </w:rPrChange>
          </w:rPr>
          <w:t xml:space="preserve"> </w:t>
        </w:r>
      </w:ins>
      <w:ins w:id="3570" w:author="Chen Liao" w:date="2021-03-27T09:10:00Z">
        <w:r w:rsidR="00743D1A" w:rsidRPr="002B6EEC">
          <w:rPr>
            <w:sz w:val="22"/>
            <w:szCs w:val="22"/>
            <w:rPrChange w:id="3571" w:author="Chen Liao" w:date="2021-03-29T18:57:00Z">
              <w:rPr/>
            </w:rPrChange>
          </w:rPr>
          <w:t xml:space="preserve">milder, </w:t>
        </w:r>
      </w:ins>
      <w:ins w:id="3572" w:author="Chen Liao" w:date="2021-03-27T09:11:00Z">
        <w:r w:rsidR="00743D1A" w:rsidRPr="002B6EEC">
          <w:rPr>
            <w:sz w:val="22"/>
            <w:szCs w:val="22"/>
            <w:rPrChange w:id="3573" w:author="Chen Liao" w:date="2021-03-29T18:57:00Z">
              <w:rPr/>
            </w:rPrChange>
          </w:rPr>
          <w:t xml:space="preserve">despite </w:t>
        </w:r>
      </w:ins>
      <w:ins w:id="3574" w:author="Chen Liao" w:date="2021-03-27T09:15:00Z">
        <w:r w:rsidR="008E674A" w:rsidRPr="002B6EEC">
          <w:rPr>
            <w:sz w:val="22"/>
            <w:szCs w:val="22"/>
            <w:rPrChange w:id="3575" w:author="Chen Liao" w:date="2021-03-29T18:57:00Z">
              <w:rPr/>
            </w:rPrChange>
          </w:rPr>
          <w:t>the</w:t>
        </w:r>
      </w:ins>
      <w:ins w:id="3576" w:author="Chen Liao" w:date="2021-03-27T09:16:00Z">
        <w:r w:rsidR="008E674A" w:rsidRPr="002B6EEC">
          <w:rPr>
            <w:sz w:val="22"/>
            <w:szCs w:val="22"/>
            <w:rPrChange w:id="3577" w:author="Chen Liao" w:date="2021-03-29T18:57:00Z">
              <w:rPr/>
            </w:rPrChange>
          </w:rPr>
          <w:t xml:space="preserve"> </w:t>
        </w:r>
      </w:ins>
      <w:ins w:id="3578" w:author="Chen Liao" w:date="2021-03-27T09:17:00Z">
        <w:r w:rsidR="00E168F2" w:rsidRPr="002B6EEC">
          <w:rPr>
            <w:sz w:val="22"/>
            <w:szCs w:val="22"/>
            <w:rPrChange w:id="3579" w:author="Chen Liao" w:date="2021-03-29T18:57:00Z">
              <w:rPr/>
            </w:rPrChange>
          </w:rPr>
          <w:t>effects</w:t>
        </w:r>
      </w:ins>
      <w:ins w:id="3580" w:author="Chen Liao" w:date="2021-03-27T09:16:00Z">
        <w:r w:rsidR="008E674A" w:rsidRPr="002B6EEC">
          <w:rPr>
            <w:sz w:val="22"/>
            <w:szCs w:val="22"/>
            <w:rPrChange w:id="3581" w:author="Chen Liao" w:date="2021-03-29T18:57:00Z">
              <w:rPr/>
            </w:rPrChange>
          </w:rPr>
          <w:t xml:space="preserve"> </w:t>
        </w:r>
        <w:r w:rsidR="00DC35C3" w:rsidRPr="002B6EEC">
          <w:rPr>
            <w:sz w:val="22"/>
            <w:szCs w:val="22"/>
            <w:rPrChange w:id="3582" w:author="Chen Liao" w:date="2021-03-29T18:57:00Z">
              <w:rPr/>
            </w:rPrChange>
          </w:rPr>
          <w:t xml:space="preserve">are </w:t>
        </w:r>
      </w:ins>
      <w:ins w:id="3583" w:author="Chen Liao" w:date="2021-03-27T09:13:00Z">
        <w:r w:rsidR="00743D1A" w:rsidRPr="002B6EEC">
          <w:rPr>
            <w:sz w:val="22"/>
            <w:szCs w:val="22"/>
            <w:rPrChange w:id="3584" w:author="Chen Liao" w:date="2021-03-29T18:57:00Z">
              <w:rPr/>
            </w:rPrChange>
          </w:rPr>
          <w:t xml:space="preserve">more dramatic than </w:t>
        </w:r>
      </w:ins>
      <w:ins w:id="3585" w:author="Chen Liao" w:date="2021-03-27T08:41:00Z">
        <w:r w:rsidR="00565714" w:rsidRPr="002B6EEC">
          <w:rPr>
            <w:sz w:val="22"/>
            <w:szCs w:val="22"/>
            <w:rPrChange w:id="3586" w:author="Chen Liao" w:date="2021-03-29T18:57:00Z">
              <w:rPr/>
            </w:rPrChange>
          </w:rPr>
          <w:t>cellulose (</w:t>
        </w:r>
        <w:r w:rsidR="00565714" w:rsidRPr="002B6EEC">
          <w:rPr>
            <w:sz w:val="22"/>
            <w:szCs w:val="22"/>
            <w:highlight w:val="yellow"/>
            <w:rPrChange w:id="3587" w:author="Chen Liao" w:date="2021-03-29T18:57:00Z">
              <w:rPr/>
            </w:rPrChange>
          </w:rPr>
          <w:t xml:space="preserve">Fig. </w:t>
        </w:r>
        <w:r w:rsidR="007D6428" w:rsidRPr="002B6EEC">
          <w:rPr>
            <w:sz w:val="22"/>
            <w:szCs w:val="22"/>
            <w:highlight w:val="yellow"/>
            <w:rPrChange w:id="3588" w:author="Chen Liao" w:date="2021-03-29T18:57:00Z">
              <w:rPr/>
            </w:rPrChange>
          </w:rPr>
          <w:t>S</w:t>
        </w:r>
        <w:r w:rsidR="00565714" w:rsidRPr="002B6EEC">
          <w:rPr>
            <w:sz w:val="22"/>
            <w:szCs w:val="22"/>
            <w:highlight w:val="yellow"/>
            <w:rPrChange w:id="3589" w:author="Chen Liao" w:date="2021-03-29T18:57:00Z">
              <w:rPr/>
            </w:rPrChange>
          </w:rPr>
          <w:t>2C</w:t>
        </w:r>
        <w:r w:rsidR="00565714" w:rsidRPr="002B6EEC">
          <w:rPr>
            <w:sz w:val="22"/>
            <w:szCs w:val="22"/>
            <w:rPrChange w:id="3590" w:author="Chen Liao" w:date="2021-03-29T18:57:00Z">
              <w:rPr/>
            </w:rPrChange>
          </w:rPr>
          <w:t>)</w:t>
        </w:r>
      </w:ins>
      <w:ins w:id="3591" w:author="Chen Liao" w:date="2021-03-19T22:41:00Z">
        <w:r w:rsidR="00E723FB" w:rsidRPr="002B6EEC">
          <w:rPr>
            <w:sz w:val="22"/>
            <w:szCs w:val="22"/>
            <w:rPrChange w:id="3592" w:author="Chen Liao" w:date="2021-03-29T18:57:00Z">
              <w:rPr/>
            </w:rPrChange>
          </w:rPr>
          <w:t xml:space="preserve">. </w:t>
        </w:r>
      </w:ins>
    </w:p>
    <w:p w14:paraId="5B0FF923" w14:textId="77777777" w:rsidR="00E11A04" w:rsidRPr="002B6EEC" w:rsidRDefault="00E11A04" w:rsidP="00235E3B">
      <w:pPr>
        <w:pStyle w:val="ListParagraph"/>
        <w:ind w:left="0"/>
        <w:jc w:val="both"/>
        <w:rPr>
          <w:ins w:id="3593" w:author="Chen Liao" w:date="2021-03-22T20:53:00Z"/>
          <w:sz w:val="22"/>
          <w:szCs w:val="22"/>
          <w:rPrChange w:id="3594" w:author="Chen Liao" w:date="2021-03-29T18:57:00Z">
            <w:rPr>
              <w:ins w:id="3595" w:author="Chen Liao" w:date="2021-03-22T20:53:00Z"/>
            </w:rPr>
          </w:rPrChange>
        </w:rPr>
      </w:pPr>
    </w:p>
    <w:moveToRangeEnd w:id="3452"/>
    <w:p w14:paraId="56EADD8B" w14:textId="451D59F0" w:rsidR="00407B38" w:rsidRPr="002B6EEC" w:rsidDel="00126BC9" w:rsidRDefault="00407B38" w:rsidP="00235E3B">
      <w:pPr>
        <w:jc w:val="both"/>
        <w:rPr>
          <w:del w:id="3596" w:author="Liao, Chen/Sloan Kettering Institute" w:date="2021-03-19T14:04:00Z"/>
          <w:sz w:val="22"/>
          <w:szCs w:val="22"/>
          <w:rPrChange w:id="3597" w:author="Chen Liao" w:date="2021-03-29T18:57:00Z">
            <w:rPr>
              <w:del w:id="3598" w:author="Liao, Chen/Sloan Kettering Institute" w:date="2021-03-19T14:04:00Z"/>
            </w:rPr>
          </w:rPrChange>
        </w:rPr>
      </w:pPr>
    </w:p>
    <w:p w14:paraId="12102F8C" w14:textId="1CD43B7E" w:rsidR="00126BC9" w:rsidRPr="002B6EEC" w:rsidRDefault="00126BC9">
      <w:pPr>
        <w:pStyle w:val="ListParagraph"/>
        <w:ind w:left="0"/>
        <w:jc w:val="both"/>
        <w:rPr>
          <w:ins w:id="3599" w:author="Chen Liao" w:date="2021-03-27T10:10:00Z"/>
          <w:sz w:val="22"/>
          <w:szCs w:val="22"/>
          <w:rPrChange w:id="3600" w:author="Chen Liao" w:date="2021-03-29T18:57:00Z">
            <w:rPr>
              <w:ins w:id="3601" w:author="Chen Liao" w:date="2021-03-27T10:10:00Z"/>
            </w:rPr>
          </w:rPrChange>
        </w:rPr>
      </w:pPr>
    </w:p>
    <w:p w14:paraId="1B537903" w14:textId="77777777" w:rsidR="009573E7" w:rsidRPr="002B6EEC" w:rsidDel="00D87A75" w:rsidRDefault="009573E7">
      <w:pPr>
        <w:pStyle w:val="ListParagraph"/>
        <w:ind w:left="0"/>
        <w:jc w:val="both"/>
        <w:rPr>
          <w:ins w:id="3602" w:author="Liao, Chen/Sloan Kettering Institute" w:date="2021-03-19T14:04:00Z"/>
          <w:del w:id="3603" w:author="Chen Liao" w:date="2021-03-22T21:00:00Z"/>
          <w:sz w:val="22"/>
          <w:szCs w:val="22"/>
          <w:rPrChange w:id="3604" w:author="Chen Liao" w:date="2021-03-29T18:57:00Z">
            <w:rPr>
              <w:ins w:id="3605" w:author="Liao, Chen/Sloan Kettering Institute" w:date="2021-03-19T14:04:00Z"/>
              <w:del w:id="3606" w:author="Chen Liao" w:date="2021-03-22T21:00:00Z"/>
            </w:rPr>
          </w:rPrChange>
        </w:rPr>
      </w:pPr>
    </w:p>
    <w:p w14:paraId="7E837B59" w14:textId="77777777" w:rsidR="00407B38" w:rsidRPr="002B6EEC" w:rsidDel="00792EAB" w:rsidRDefault="00407B38">
      <w:pPr>
        <w:pStyle w:val="ListParagraph"/>
        <w:ind w:left="0"/>
        <w:jc w:val="both"/>
        <w:rPr>
          <w:ins w:id="3607" w:author="Chen Liao" w:date="2021-03-19T00:11:00Z"/>
          <w:del w:id="3608" w:author="Liao, Chen/Sloan Kettering Institute" w:date="2021-03-19T14:17:00Z"/>
          <w:sz w:val="22"/>
          <w:szCs w:val="22"/>
          <w:rPrChange w:id="3609" w:author="Chen Liao" w:date="2021-03-29T18:57:00Z">
            <w:rPr>
              <w:ins w:id="3610" w:author="Chen Liao" w:date="2021-03-19T00:11:00Z"/>
              <w:del w:id="3611" w:author="Liao, Chen/Sloan Kettering Institute" w:date="2021-03-19T14:17:00Z"/>
            </w:rPr>
          </w:rPrChange>
        </w:rPr>
      </w:pPr>
    </w:p>
    <w:p w14:paraId="33D09B5E" w14:textId="15CE82D0" w:rsidR="00407B38" w:rsidRPr="002B6EEC" w:rsidDel="00792EAB" w:rsidRDefault="00113299">
      <w:pPr>
        <w:pStyle w:val="ListParagraph"/>
        <w:ind w:left="0"/>
        <w:jc w:val="both"/>
        <w:rPr>
          <w:ins w:id="3612" w:author="Chen Liao" w:date="2021-03-19T00:11:00Z"/>
          <w:del w:id="3613" w:author="Liao, Chen/Sloan Kettering Institute" w:date="2021-03-19T14:17:00Z"/>
          <w:sz w:val="22"/>
          <w:szCs w:val="22"/>
          <w:rPrChange w:id="3614" w:author="Chen Liao" w:date="2021-03-29T18:57:00Z">
            <w:rPr>
              <w:ins w:id="3615" w:author="Chen Liao" w:date="2021-03-19T00:11:00Z"/>
              <w:del w:id="3616" w:author="Liao, Chen/Sloan Kettering Institute" w:date="2021-03-19T14:17:00Z"/>
            </w:rPr>
          </w:rPrChange>
        </w:rPr>
      </w:pPr>
      <w:ins w:id="3617" w:author="Chen Liao" w:date="2021-03-18T22:18:00Z">
        <w:del w:id="3618" w:author="Liao, Chen/Sloan Kettering Institute" w:date="2021-03-19T14:17:00Z">
          <w:r w:rsidRPr="002B6EEC" w:rsidDel="00792EAB">
            <w:rPr>
              <w:sz w:val="22"/>
              <w:szCs w:val="22"/>
              <w:rPrChange w:id="3619" w:author="Chen Liao" w:date="2021-03-29T18:57:00Z">
                <w:rPr/>
              </w:rPrChange>
            </w:rPr>
            <w:delText xml:space="preserve">The final diversity is near or a bit slower than the baseline level. </w:delText>
          </w:r>
        </w:del>
      </w:ins>
      <w:moveToRangeStart w:id="3620" w:author="Chen Liao" w:date="2021-03-18T21:06:00Z" w:name="move66994010"/>
      <w:moveTo w:id="3621" w:author="Chen Liao" w:date="2021-03-18T21:06:00Z">
        <w:del w:id="3622" w:author="Liao, Chen/Sloan Kettering Institute" w:date="2021-03-19T14:17:00Z">
          <w:r w:rsidR="00B018FD" w:rsidRPr="002B6EEC" w:rsidDel="00792EAB">
            <w:rPr>
              <w:color w:val="000000"/>
              <w:sz w:val="22"/>
              <w:szCs w:val="22"/>
              <w:rPrChange w:id="3623" w:author="Chen Liao" w:date="2021-03-29T18:57:00Z">
                <w:rPr>
                  <w:color w:val="000000"/>
                </w:rPr>
              </w:rPrChange>
            </w:rPr>
            <w:delText xml:space="preserve">Shannon index (a most commonly reported diversity measure that takes into account both richness and evenness) was employed for analyzing the effect of inulin intake on the alpha diversity of the gut microbiota. Results depicted a similar </w:delText>
          </w:r>
          <w:r w:rsidR="00B018FD" w:rsidRPr="002B6EEC" w:rsidDel="00792EAB">
            <w:rPr>
              <w:sz w:val="22"/>
              <w:szCs w:val="22"/>
              <w:rPrChange w:id="3624" w:author="Chen Liao" w:date="2021-03-29T18:57:00Z">
                <w:rPr/>
              </w:rPrChange>
            </w:rPr>
            <w:delText>biphasic</w:delText>
          </w:r>
          <w:r w:rsidR="00B018FD" w:rsidRPr="002B6EEC" w:rsidDel="00792EAB">
            <w:rPr>
              <w:color w:val="000000"/>
              <w:sz w:val="22"/>
              <w:szCs w:val="22"/>
              <w:rPrChange w:id="3625" w:author="Chen Liao" w:date="2021-03-29T18:57:00Z">
                <w:rPr>
                  <w:color w:val="000000"/>
                </w:rPr>
              </w:rPrChange>
            </w:rPr>
            <w:delText xml:space="preserve"> dynamic pattern among four vendors (</w:delText>
          </w:r>
          <w:r w:rsidR="00B018FD" w:rsidRPr="002B6EEC" w:rsidDel="00792EAB">
            <w:rPr>
              <w:b/>
              <w:bCs/>
              <w:color w:val="000000"/>
              <w:sz w:val="22"/>
              <w:szCs w:val="22"/>
              <w:rPrChange w:id="3626" w:author="Chen Liao" w:date="2021-03-29T18:57:00Z">
                <w:rPr>
                  <w:b/>
                  <w:bCs/>
                  <w:color w:val="000000"/>
                </w:rPr>
              </w:rPrChange>
            </w:rPr>
            <w:delText>Fig. 2B</w:delText>
          </w:r>
          <w:r w:rsidR="00B018FD" w:rsidRPr="002B6EEC" w:rsidDel="00792EAB">
            <w:rPr>
              <w:color w:val="000000"/>
              <w:sz w:val="22"/>
              <w:szCs w:val="22"/>
              <w:rPrChange w:id="3627" w:author="Chen Liao" w:date="2021-03-29T18:57:00Z">
                <w:rPr>
                  <w:color w:val="000000"/>
                </w:rPr>
              </w:rPrChange>
            </w:rPr>
            <w:delText xml:space="preserve">), wherein inulin appears to cause an initial decrease in the Shannon diversity, and thereafter </w:delText>
          </w:r>
          <w:r w:rsidR="00B018FD" w:rsidRPr="002B6EEC" w:rsidDel="00792EAB">
            <w:rPr>
              <w:sz w:val="22"/>
              <w:szCs w:val="22"/>
              <w:rPrChange w:id="3628" w:author="Chen Liao" w:date="2021-03-29T18:57:00Z">
                <w:rPr/>
              </w:rPrChange>
            </w:rPr>
            <w:delText xml:space="preserve">returned near its original baseline state for the remainder of the intervention. The magnitudes of these responses were different among vendors, with the initial decrease were considerably slight in Shanghai than in the other three vendors </w:delText>
          </w:r>
          <w:r w:rsidR="00B018FD" w:rsidRPr="002B6EEC" w:rsidDel="00792EAB">
            <w:rPr>
              <w:color w:val="000000"/>
              <w:sz w:val="22"/>
              <w:szCs w:val="22"/>
              <w:rPrChange w:id="3629" w:author="Chen Liao" w:date="2021-03-29T18:57:00Z">
                <w:rPr>
                  <w:color w:val="000000"/>
                </w:rPr>
              </w:rPrChange>
            </w:rPr>
            <w:delText>(</w:delText>
          </w:r>
          <w:r w:rsidR="00B018FD" w:rsidRPr="002B6EEC" w:rsidDel="00792EAB">
            <w:rPr>
              <w:b/>
              <w:bCs/>
              <w:color w:val="000000"/>
              <w:sz w:val="22"/>
              <w:szCs w:val="22"/>
              <w:rPrChange w:id="3630" w:author="Chen Liao" w:date="2021-03-29T18:57:00Z">
                <w:rPr>
                  <w:b/>
                  <w:bCs/>
                  <w:color w:val="000000"/>
                </w:rPr>
              </w:rPrChange>
            </w:rPr>
            <w:delText>Fig. 2B</w:delText>
          </w:r>
          <w:r w:rsidR="00B018FD" w:rsidRPr="002B6EEC" w:rsidDel="00792EAB">
            <w:rPr>
              <w:color w:val="000000"/>
              <w:sz w:val="22"/>
              <w:szCs w:val="22"/>
              <w:rPrChange w:id="3631" w:author="Chen Liao" w:date="2021-03-29T18:57:00Z">
                <w:rPr>
                  <w:color w:val="000000"/>
                </w:rPr>
              </w:rPrChange>
            </w:rPr>
            <w:delText>)</w:delText>
          </w:r>
          <w:r w:rsidR="00B018FD" w:rsidRPr="002B6EEC" w:rsidDel="00792EAB">
            <w:rPr>
              <w:sz w:val="22"/>
              <w:szCs w:val="22"/>
              <w:rPrChange w:id="3632" w:author="Chen Liao" w:date="2021-03-29T18:57:00Z">
                <w:rPr/>
              </w:rPrChange>
            </w:rPr>
            <w:delText xml:space="preserve">. </w:delText>
          </w:r>
        </w:del>
      </w:moveTo>
    </w:p>
    <w:p w14:paraId="466CA716" w14:textId="7C236B22" w:rsidR="00407B38" w:rsidRPr="002B6EEC" w:rsidDel="00333B1D" w:rsidRDefault="00407B38">
      <w:pPr>
        <w:pStyle w:val="ListParagraph"/>
        <w:ind w:left="0"/>
        <w:jc w:val="both"/>
        <w:rPr>
          <w:ins w:id="3633" w:author="Chen Liao" w:date="2021-03-19T00:11:00Z"/>
          <w:del w:id="3634" w:author="Liao, Chen/Sloan Kettering Institute" w:date="2021-03-19T14:12:00Z"/>
          <w:sz w:val="22"/>
          <w:szCs w:val="22"/>
          <w:rPrChange w:id="3635" w:author="Chen Liao" w:date="2021-03-29T18:57:00Z">
            <w:rPr>
              <w:ins w:id="3636" w:author="Chen Liao" w:date="2021-03-19T00:11:00Z"/>
              <w:del w:id="3637" w:author="Liao, Chen/Sloan Kettering Institute" w:date="2021-03-19T14:12:00Z"/>
            </w:rPr>
          </w:rPrChange>
        </w:rPr>
      </w:pPr>
    </w:p>
    <w:p w14:paraId="3F93785A" w14:textId="3B41A7E4" w:rsidR="00B018FD" w:rsidRPr="002B6EEC" w:rsidDel="00333B1D" w:rsidRDefault="00B018FD">
      <w:pPr>
        <w:pStyle w:val="ListParagraph"/>
        <w:ind w:left="0"/>
        <w:jc w:val="both"/>
        <w:rPr>
          <w:ins w:id="3638" w:author="Chen Liao" w:date="2021-03-18T21:42:00Z"/>
          <w:del w:id="3639" w:author="Liao, Chen/Sloan Kettering Institute" w:date="2021-03-19T14:12:00Z"/>
          <w:sz w:val="22"/>
          <w:szCs w:val="22"/>
          <w:rPrChange w:id="3640" w:author="Chen Liao" w:date="2021-03-29T18:57:00Z">
            <w:rPr>
              <w:ins w:id="3641" w:author="Chen Liao" w:date="2021-03-18T21:42:00Z"/>
              <w:del w:id="3642" w:author="Liao, Chen/Sloan Kettering Institute" w:date="2021-03-19T14:12:00Z"/>
            </w:rPr>
          </w:rPrChange>
        </w:rPr>
      </w:pPr>
      <w:moveTo w:id="3643" w:author="Chen Liao" w:date="2021-03-18T21:06:00Z">
        <w:del w:id="3644" w:author="Liao, Chen/Sloan Kettering Institute" w:date="2021-03-19T14:12:00Z">
          <w:r w:rsidRPr="002B6EEC" w:rsidDel="00333B1D">
            <w:rPr>
              <w:sz w:val="22"/>
              <w:szCs w:val="22"/>
              <w:rPrChange w:id="3645" w:author="Chen Liao" w:date="2021-03-29T18:57:00Z">
                <w:rPr/>
              </w:rPrChange>
            </w:rPr>
            <w:delText>A consistent dynamic in Pielou’s evenness score, but not in observed ASVs, was observed, suggested that this decrease in alpha diversity might be driven by an expansion of inulin-favored microbes (</w:delText>
          </w:r>
          <w:r w:rsidRPr="002B6EEC" w:rsidDel="00333B1D">
            <w:rPr>
              <w:b/>
              <w:bCs/>
              <w:sz w:val="22"/>
              <w:szCs w:val="22"/>
              <w:rPrChange w:id="3646" w:author="Chen Liao" w:date="2021-03-29T18:57:00Z">
                <w:rPr>
                  <w:b/>
                  <w:bCs/>
                </w:rPr>
              </w:rPrChange>
            </w:rPr>
            <w:delText>Fig. S3</w:delText>
          </w:r>
          <w:r w:rsidRPr="002B6EEC" w:rsidDel="00333B1D">
            <w:rPr>
              <w:sz w:val="22"/>
              <w:szCs w:val="22"/>
              <w:rPrChange w:id="3647" w:author="Chen Liao" w:date="2021-03-29T18:57:00Z">
                <w:rPr/>
              </w:rPrChange>
            </w:rPr>
            <w:delText xml:space="preserve">). </w:delText>
          </w:r>
        </w:del>
      </w:moveTo>
    </w:p>
    <w:p w14:paraId="221A9B2E" w14:textId="131DAA20" w:rsidR="006E1E13" w:rsidRPr="002B6EEC" w:rsidDel="006E1E13" w:rsidRDefault="002A1F9E">
      <w:pPr>
        <w:pStyle w:val="ListParagraph"/>
        <w:ind w:left="0"/>
        <w:jc w:val="both"/>
        <w:rPr>
          <w:del w:id="3648" w:author="Chen Liao" w:date="2021-03-18T21:46:00Z"/>
          <w:moveTo w:id="3649" w:author="Chen Liao" w:date="2021-03-18T21:06:00Z"/>
          <w:sz w:val="22"/>
          <w:szCs w:val="22"/>
          <w:rPrChange w:id="3650" w:author="Chen Liao" w:date="2021-03-29T18:57:00Z">
            <w:rPr>
              <w:del w:id="3651" w:author="Chen Liao" w:date="2021-03-18T21:46:00Z"/>
              <w:moveTo w:id="3652" w:author="Chen Liao" w:date="2021-03-18T21:06:00Z"/>
            </w:rPr>
          </w:rPrChange>
        </w:rPr>
        <w:pPrChange w:id="3653" w:author="Chen Liao" w:date="2021-03-24T10:44:00Z">
          <w:pPr>
            <w:pStyle w:val="ListParagraph"/>
            <w:ind w:left="0" w:firstLineChars="134" w:firstLine="322"/>
            <w:jc w:val="both"/>
          </w:pPr>
        </w:pPrChange>
      </w:pPr>
      <w:ins w:id="3654" w:author="Liao, Chen/Sloan Kettering Institute" w:date="2021-03-19T14:43:00Z">
        <w:del w:id="3655" w:author="Chen Liao" w:date="2021-03-19T20:14:00Z">
          <w:r w:rsidRPr="002B6EEC" w:rsidDel="000F5073">
            <w:rPr>
              <w:sz w:val="22"/>
              <w:szCs w:val="22"/>
              <w:rPrChange w:id="3656" w:author="Chen Liao" w:date="2021-03-29T18:57:00Z">
                <w:rPr/>
              </w:rPrChange>
            </w:rPr>
            <w:delText xml:space="preserve">The response time </w:delText>
          </w:r>
        </w:del>
      </w:ins>
      <w:ins w:id="3657" w:author="Liao, Chen/Sloan Kettering Institute" w:date="2021-03-19T14:27:00Z">
        <w:del w:id="3658" w:author="Chen Liao" w:date="2021-03-19T20:14:00Z">
          <w:r w:rsidR="00705B26" w:rsidRPr="002B6EEC" w:rsidDel="000F5073">
            <w:rPr>
              <w:sz w:val="22"/>
              <w:szCs w:val="22"/>
              <w:rPrChange w:id="3659" w:author="Chen Liao" w:date="2021-03-29T18:57:00Z">
                <w:rPr/>
              </w:rPrChange>
            </w:rPr>
            <w:delText>W</w:delText>
          </w:r>
        </w:del>
      </w:ins>
      <w:ins w:id="3660" w:author="Liao, Chen/Sloan Kettering Institute" w:date="2021-03-19T14:25:00Z">
        <w:del w:id="3661" w:author="Chen Liao" w:date="2021-03-19T20:14:00Z">
          <w:r w:rsidR="00705B26" w:rsidRPr="002B6EEC" w:rsidDel="000F5073">
            <w:rPr>
              <w:sz w:val="22"/>
              <w:szCs w:val="22"/>
              <w:rPrChange w:id="3662" w:author="Chen Liao" w:date="2021-03-29T18:57:00Z">
                <w:rPr/>
              </w:rPrChange>
            </w:rPr>
            <w:delText>e</w:delText>
          </w:r>
        </w:del>
      </w:ins>
      <w:ins w:id="3663" w:author="Liao, Chen/Sloan Kettering Institute" w:date="2021-03-19T14:41:00Z">
        <w:del w:id="3664" w:author="Chen Liao" w:date="2021-03-19T20:14:00Z">
          <w:r w:rsidRPr="002B6EEC" w:rsidDel="000F5073">
            <w:rPr>
              <w:sz w:val="22"/>
              <w:szCs w:val="22"/>
              <w:rPrChange w:id="3665" w:author="Chen Liao" w:date="2021-03-29T18:57:00Z">
                <w:rPr/>
              </w:rPrChange>
            </w:rPr>
            <w:delText xml:space="preserve"> thus</w:delText>
          </w:r>
        </w:del>
      </w:ins>
      <w:ins w:id="3666" w:author="Liao, Chen/Sloan Kettering Institute" w:date="2021-03-19T14:25:00Z">
        <w:del w:id="3667" w:author="Chen Liao" w:date="2021-03-19T20:14:00Z">
          <w:r w:rsidR="00705B26" w:rsidRPr="002B6EEC" w:rsidDel="000F5073">
            <w:rPr>
              <w:sz w:val="22"/>
              <w:szCs w:val="22"/>
              <w:rPrChange w:id="3668" w:author="Chen Liao" w:date="2021-03-29T18:57:00Z">
                <w:rPr/>
              </w:rPrChange>
            </w:rPr>
            <w:delText xml:space="preserve"> employed a</w:delText>
          </w:r>
        </w:del>
      </w:ins>
      <w:ins w:id="3669" w:author="Liao, Chen/Sloan Kettering Institute" w:date="2021-03-19T14:26:00Z">
        <w:del w:id="3670" w:author="Chen Liao" w:date="2021-03-19T20:14:00Z">
          <w:r w:rsidR="00705B26" w:rsidRPr="002B6EEC" w:rsidDel="000F5073">
            <w:rPr>
              <w:sz w:val="22"/>
              <w:szCs w:val="22"/>
              <w:rPrChange w:id="3671" w:author="Chen Liao" w:date="2021-03-29T18:57:00Z">
                <w:rPr/>
              </w:rPrChange>
            </w:rPr>
            <w:delText xml:space="preserve"> simple</w:delText>
          </w:r>
        </w:del>
      </w:ins>
      <w:ins w:id="3672" w:author="Liao, Chen/Sloan Kettering Institute" w:date="2021-03-19T14:25:00Z">
        <w:del w:id="3673" w:author="Chen Liao" w:date="2021-03-19T20:14:00Z">
          <w:r w:rsidR="00705B26" w:rsidRPr="002B6EEC" w:rsidDel="000F5073">
            <w:rPr>
              <w:sz w:val="22"/>
              <w:szCs w:val="22"/>
              <w:rPrChange w:id="3674" w:author="Chen Liao" w:date="2021-03-29T18:57:00Z">
                <w:rPr/>
              </w:rPrChange>
            </w:rPr>
            <w:delText xml:space="preserve"> harmonic oscillator model</w:delText>
          </w:r>
        </w:del>
      </w:ins>
      <w:ins w:id="3675" w:author="Liao, Chen/Sloan Kettering Institute" w:date="2021-03-19T14:26:00Z">
        <w:del w:id="3676" w:author="Chen Liao" w:date="2021-03-19T20:14:00Z">
          <w:r w:rsidR="00705B26" w:rsidRPr="002B6EEC" w:rsidDel="000F5073">
            <w:rPr>
              <w:sz w:val="22"/>
              <w:szCs w:val="22"/>
              <w:rPrChange w:id="3677" w:author="Chen Liao" w:date="2021-03-29T18:57:00Z">
                <w:rPr/>
              </w:rPrChange>
            </w:rPr>
            <w:delText xml:space="preserve">from physics to fit </w:delText>
          </w:r>
        </w:del>
      </w:ins>
      <w:ins w:id="3678" w:author="Liao, Chen/Sloan Kettering Institute" w:date="2021-03-19T14:27:00Z">
        <w:del w:id="3679" w:author="Chen Liao" w:date="2021-03-19T20:14:00Z">
          <w:r w:rsidR="00705B26" w:rsidRPr="002B6EEC" w:rsidDel="000F5073">
            <w:rPr>
              <w:sz w:val="22"/>
              <w:szCs w:val="22"/>
              <w:rPrChange w:id="3680" w:author="Chen Liao" w:date="2021-03-29T18:57:00Z">
                <w:rPr/>
              </w:rPrChange>
            </w:rPr>
            <w:delText xml:space="preserve">SCFA and biodiversity to quantify the timescales of the two phases. </w:delText>
          </w:r>
        </w:del>
      </w:ins>
      <w:ins w:id="3681" w:author="Liao, Chen/Sloan Kettering Institute" w:date="2021-03-19T14:33:00Z">
        <w:del w:id="3682" w:author="Chen Liao" w:date="2021-03-19T20:14:00Z">
          <w:r w:rsidR="00705B26" w:rsidRPr="002B6EEC" w:rsidDel="000F5073">
            <w:rPr>
              <w:sz w:val="22"/>
              <w:szCs w:val="22"/>
              <w:rPrChange w:id="3683" w:author="Chen Liao" w:date="2021-03-29T18:57:00Z">
                <w:rPr/>
              </w:rPrChange>
            </w:rPr>
            <w:delText>For both mesurements, t</w:delText>
          </w:r>
        </w:del>
      </w:ins>
      <w:ins w:id="3684" w:author="Liao, Chen/Sloan Kettering Institute" w:date="2021-03-19T14:31:00Z">
        <w:del w:id="3685" w:author="Chen Liao" w:date="2021-03-19T20:14:00Z">
          <w:r w:rsidR="00705B26" w:rsidRPr="002B6EEC" w:rsidDel="000F5073">
            <w:rPr>
              <w:sz w:val="22"/>
              <w:szCs w:val="22"/>
              <w:rPrChange w:id="3686" w:author="Chen Liao" w:date="2021-03-29T18:57:00Z">
                <w:rPr/>
              </w:rPrChange>
            </w:rPr>
            <w:delText>he model fitting</w:delText>
          </w:r>
        </w:del>
      </w:ins>
      <w:ins w:id="3687" w:author="Liao, Chen/Sloan Kettering Institute" w:date="2021-03-19T14:32:00Z">
        <w:del w:id="3688" w:author="Chen Liao" w:date="2021-03-19T20:14:00Z">
          <w:r w:rsidR="00705B26" w:rsidRPr="002B6EEC" w:rsidDel="000F5073">
            <w:rPr>
              <w:sz w:val="22"/>
              <w:szCs w:val="22"/>
              <w:rPrChange w:id="3689" w:author="Chen Liao" w:date="2021-03-29T18:57:00Z">
                <w:rPr/>
              </w:rPrChange>
            </w:rPr>
            <w:delText xml:space="preserve"> </w:delText>
          </w:r>
        </w:del>
      </w:ins>
      <w:ins w:id="3690" w:author="Liao, Chen/Sloan Kettering Institute" w:date="2021-03-19T14:39:00Z">
        <w:del w:id="3691" w:author="Chen Liao" w:date="2021-03-19T20:14:00Z">
          <w:r w:rsidR="004257E7" w:rsidRPr="002B6EEC" w:rsidDel="000F5073">
            <w:rPr>
              <w:sz w:val="22"/>
              <w:szCs w:val="22"/>
              <w:rPrChange w:id="3692" w:author="Chen Liao" w:date="2021-03-29T18:57:00Z">
                <w:rPr/>
              </w:rPrChange>
            </w:rPr>
            <w:delText>(</w:delText>
          </w:r>
          <w:r w:rsidR="004257E7" w:rsidRPr="002B6EEC" w:rsidDel="000F5073">
            <w:rPr>
              <w:sz w:val="22"/>
              <w:szCs w:val="22"/>
              <w:highlight w:val="yellow"/>
              <w:rPrChange w:id="3693" w:author="Chen Liao" w:date="2021-03-29T18:57:00Z">
                <w:rPr/>
              </w:rPrChange>
            </w:rPr>
            <w:delText>Supplementary Fig. 4</w:delText>
          </w:r>
          <w:r w:rsidR="004257E7" w:rsidRPr="002B6EEC" w:rsidDel="000F5073">
            <w:rPr>
              <w:sz w:val="22"/>
              <w:szCs w:val="22"/>
              <w:rPrChange w:id="3694" w:author="Chen Liao" w:date="2021-03-29T18:57:00Z">
                <w:rPr/>
              </w:rPrChange>
            </w:rPr>
            <w:delText xml:space="preserve">) </w:delText>
          </w:r>
        </w:del>
      </w:ins>
      <w:ins w:id="3695" w:author="Liao, Chen/Sloan Kettering Institute" w:date="2021-03-19T14:32:00Z">
        <w:del w:id="3696" w:author="Chen Liao" w:date="2021-03-19T20:14:00Z">
          <w:r w:rsidR="00705B26" w:rsidRPr="002B6EEC" w:rsidDel="000F5073">
            <w:rPr>
              <w:sz w:val="22"/>
              <w:szCs w:val="22"/>
              <w:rPrChange w:id="3697" w:author="Chen Liao" w:date="2021-03-29T18:57:00Z">
                <w:rPr/>
              </w:rPrChange>
            </w:rPr>
            <w:delText xml:space="preserve">is </w:delText>
          </w:r>
        </w:del>
      </w:ins>
      <w:ins w:id="3698" w:author="Liao, Chen/Sloan Kettering Institute" w:date="2021-03-19T14:33:00Z">
        <w:del w:id="3699" w:author="Chen Liao" w:date="2021-03-19T20:14:00Z">
          <w:r w:rsidR="00705B26" w:rsidRPr="002B6EEC" w:rsidDel="000F5073">
            <w:rPr>
              <w:sz w:val="22"/>
              <w:szCs w:val="22"/>
              <w:rPrChange w:id="3700" w:author="Chen Liao" w:date="2021-03-29T18:57:00Z">
                <w:rPr/>
              </w:rPrChange>
            </w:rPr>
            <w:delText xml:space="preserve">much </w:delText>
          </w:r>
        </w:del>
      </w:ins>
      <w:ins w:id="3701" w:author="Liao, Chen/Sloan Kettering Institute" w:date="2021-03-19T14:32:00Z">
        <w:del w:id="3702" w:author="Chen Liao" w:date="2021-03-19T20:14:00Z">
          <w:r w:rsidR="00705B26" w:rsidRPr="002B6EEC" w:rsidDel="000F5073">
            <w:rPr>
              <w:sz w:val="22"/>
              <w:szCs w:val="22"/>
              <w:rPrChange w:id="3703" w:author="Chen Liao" w:date="2021-03-29T18:57:00Z">
                <w:rPr/>
              </w:rPrChange>
            </w:rPr>
            <w:delText xml:space="preserve">better for inulin-induced dynamics than </w:delText>
          </w:r>
        </w:del>
      </w:ins>
      <w:ins w:id="3704" w:author="Liao, Chen/Sloan Kettering Institute" w:date="2021-03-19T14:33:00Z">
        <w:del w:id="3705" w:author="Chen Liao" w:date="2021-03-19T20:14:00Z">
          <w:r w:rsidR="00705B26" w:rsidRPr="002B6EEC" w:rsidDel="000F5073">
            <w:rPr>
              <w:sz w:val="22"/>
              <w:szCs w:val="22"/>
              <w:rPrChange w:id="3706" w:author="Chen Liao" w:date="2021-03-29T18:57:00Z">
                <w:rPr/>
              </w:rPrChange>
            </w:rPr>
            <w:delText>resistant starch (R</w:delText>
          </w:r>
          <w:r w:rsidR="00705B26" w:rsidRPr="002B6EEC" w:rsidDel="000F5073">
            <w:rPr>
              <w:sz w:val="22"/>
              <w:szCs w:val="22"/>
              <w:vertAlign w:val="superscript"/>
              <w:rPrChange w:id="3707" w:author="Chen Liao" w:date="2021-03-29T18:57:00Z">
                <w:rPr/>
              </w:rPrChange>
            </w:rPr>
            <w:delText>2</w:delText>
          </w:r>
          <w:r w:rsidR="00705B26" w:rsidRPr="002B6EEC" w:rsidDel="000F5073">
            <w:rPr>
              <w:sz w:val="22"/>
              <w:szCs w:val="22"/>
              <w:rPrChange w:id="3708" w:author="Chen Liao" w:date="2021-03-29T18:57:00Z">
                <w:rPr/>
              </w:rPrChange>
            </w:rPr>
            <w:delText>: 60% vs. 30%)</w:delText>
          </w:r>
        </w:del>
      </w:ins>
      <w:ins w:id="3709" w:author="Liao, Chen/Sloan Kettering Institute" w:date="2021-03-19T14:34:00Z">
        <w:del w:id="3710" w:author="Chen Liao" w:date="2021-03-19T20:14:00Z">
          <w:r w:rsidR="00705B26" w:rsidRPr="002B6EEC" w:rsidDel="000F5073">
            <w:rPr>
              <w:sz w:val="22"/>
              <w:szCs w:val="22"/>
              <w:rPrChange w:id="3711" w:author="Chen Liao" w:date="2021-03-29T18:57:00Z">
                <w:rPr/>
              </w:rPrChange>
            </w:rPr>
            <w:delText>, confirming a stronger biphasic phenonomena under inulin treatment.</w:delText>
          </w:r>
          <w:r w:rsidR="004257E7" w:rsidRPr="002B6EEC" w:rsidDel="000F5073">
            <w:rPr>
              <w:sz w:val="22"/>
              <w:szCs w:val="22"/>
              <w:rPrChange w:id="3712" w:author="Chen Liao" w:date="2021-03-29T18:57:00Z">
                <w:rPr/>
              </w:rPrChange>
            </w:rPr>
            <w:delText xml:space="preserve"> </w:delText>
          </w:r>
        </w:del>
      </w:ins>
      <w:ins w:id="3713" w:author="Liao, Chen/Sloan Kettering Institute" w:date="2021-03-19T14:35:00Z">
        <w:del w:id="3714" w:author="Chen Liao" w:date="2021-03-19T20:14:00Z">
          <w:r w:rsidR="004257E7" w:rsidRPr="002B6EEC" w:rsidDel="000F5073">
            <w:rPr>
              <w:sz w:val="22"/>
              <w:szCs w:val="22"/>
              <w:rPrChange w:id="3715" w:author="Chen Liao" w:date="2021-03-29T18:57:00Z">
                <w:rPr/>
              </w:rPrChange>
            </w:rPr>
            <w:delText xml:space="preserve">Despite the variance associated with baseline microbiota, the </w:delText>
          </w:r>
        </w:del>
      </w:ins>
      <w:ins w:id="3716" w:author="Liao, Chen/Sloan Kettering Institute" w:date="2021-03-19T14:36:00Z">
        <w:del w:id="3717" w:author="Chen Liao" w:date="2021-03-19T20:14:00Z">
          <w:r w:rsidR="004257E7" w:rsidRPr="002B6EEC" w:rsidDel="000F5073">
            <w:rPr>
              <w:sz w:val="22"/>
              <w:szCs w:val="22"/>
              <w:rPrChange w:id="3718" w:author="Chen Liao" w:date="2021-03-29T18:57:00Z">
                <w:rPr/>
              </w:rPrChange>
            </w:rPr>
            <w:delText xml:space="preserve">characteristic </w:delText>
          </w:r>
        </w:del>
      </w:ins>
      <w:ins w:id="3719" w:author="Liao, Chen/Sloan Kettering Institute" w:date="2021-03-19T14:37:00Z">
        <w:del w:id="3720" w:author="Chen Liao" w:date="2021-03-19T20:14:00Z">
          <w:r w:rsidR="004257E7" w:rsidRPr="002B6EEC" w:rsidDel="000F5073">
            <w:rPr>
              <w:sz w:val="22"/>
              <w:szCs w:val="22"/>
              <w:rPrChange w:id="3721" w:author="Chen Liao" w:date="2021-03-29T18:57:00Z">
                <w:rPr/>
              </w:rPrChange>
            </w:rPr>
            <w:delText>timescales</w:delText>
          </w:r>
        </w:del>
      </w:ins>
      <w:ins w:id="3722" w:author="Liao, Chen/Sloan Kettering Institute" w:date="2021-03-19T14:36:00Z">
        <w:del w:id="3723" w:author="Chen Liao" w:date="2021-03-19T20:14:00Z">
          <w:r w:rsidR="004257E7" w:rsidRPr="002B6EEC" w:rsidDel="000F5073">
            <w:rPr>
              <w:sz w:val="22"/>
              <w:szCs w:val="22"/>
              <w:rPrChange w:id="3724" w:author="Chen Liao" w:date="2021-03-29T18:57:00Z">
                <w:rPr/>
              </w:rPrChange>
            </w:rPr>
            <w:delText xml:space="preserve"> of the </w:delText>
          </w:r>
        </w:del>
      </w:ins>
      <w:ins w:id="3725" w:author="Liao, Chen/Sloan Kettering Institute" w:date="2021-03-19T14:35:00Z">
        <w:del w:id="3726" w:author="Chen Liao" w:date="2021-03-19T20:14:00Z">
          <w:r w:rsidR="004257E7" w:rsidRPr="002B6EEC" w:rsidDel="000F5073">
            <w:rPr>
              <w:sz w:val="22"/>
              <w:szCs w:val="22"/>
              <w:rPrChange w:id="3727" w:author="Chen Liao" w:date="2021-03-29T18:57:00Z">
                <w:rPr/>
              </w:rPrChange>
            </w:rPr>
            <w:delText xml:space="preserve">first (short-term response) </w:delText>
          </w:r>
        </w:del>
      </w:ins>
      <w:ins w:id="3728" w:author="Liao, Chen/Sloan Kettering Institute" w:date="2021-03-19T14:36:00Z">
        <w:del w:id="3729" w:author="Chen Liao" w:date="2021-03-19T20:14:00Z">
          <w:r w:rsidR="004257E7" w:rsidRPr="002B6EEC" w:rsidDel="000F5073">
            <w:rPr>
              <w:sz w:val="22"/>
              <w:szCs w:val="22"/>
              <w:rPrChange w:id="3730" w:author="Chen Liao" w:date="2021-03-29T18:57:00Z">
                <w:rPr/>
              </w:rPrChange>
            </w:rPr>
            <w:delText>and second phase</w:delText>
          </w:r>
        </w:del>
      </w:ins>
      <w:ins w:id="3731" w:author="Liao, Chen/Sloan Kettering Institute" w:date="2021-03-19T14:37:00Z">
        <w:del w:id="3732" w:author="Chen Liao" w:date="2021-03-19T20:14:00Z">
          <w:r w:rsidR="004257E7" w:rsidRPr="002B6EEC" w:rsidDel="000F5073">
            <w:rPr>
              <w:sz w:val="22"/>
              <w:szCs w:val="22"/>
              <w:rPrChange w:id="3733" w:author="Chen Liao" w:date="2021-03-29T18:57:00Z">
                <w:rPr/>
              </w:rPrChange>
            </w:rPr>
            <w:delText>s</w:delText>
          </w:r>
        </w:del>
      </w:ins>
      <w:ins w:id="3734" w:author="Liao, Chen/Sloan Kettering Institute" w:date="2021-03-19T14:36:00Z">
        <w:del w:id="3735" w:author="Chen Liao" w:date="2021-03-19T20:14:00Z">
          <w:r w:rsidR="004257E7" w:rsidRPr="002B6EEC" w:rsidDel="000F5073">
            <w:rPr>
              <w:sz w:val="22"/>
              <w:szCs w:val="22"/>
              <w:rPrChange w:id="3736" w:author="Chen Liao" w:date="2021-03-29T18:57:00Z">
                <w:rPr/>
              </w:rPrChange>
            </w:rPr>
            <w:delText xml:space="preserve"> (long-term responses) </w:delText>
          </w:r>
        </w:del>
      </w:ins>
      <w:ins w:id="3737" w:author="Liao, Chen/Sloan Kettering Institute" w:date="2021-03-19T14:37:00Z">
        <w:del w:id="3738" w:author="Chen Liao" w:date="2021-03-19T20:14:00Z">
          <w:r w:rsidR="004257E7" w:rsidRPr="002B6EEC" w:rsidDel="000F5073">
            <w:rPr>
              <w:sz w:val="22"/>
              <w:szCs w:val="22"/>
              <w:rPrChange w:id="3739" w:author="Chen Liao" w:date="2021-03-29T18:57:00Z">
                <w:rPr/>
              </w:rPrChange>
            </w:rPr>
            <w:delText>are X and X days</w:delText>
          </w:r>
        </w:del>
      </w:ins>
      <w:ins w:id="3740" w:author="Liao, Chen/Sloan Kettering Institute" w:date="2021-03-19T14:39:00Z">
        <w:del w:id="3741" w:author="Chen Liao" w:date="2021-03-19T20:14:00Z">
          <w:r w:rsidR="004257E7" w:rsidRPr="002B6EEC" w:rsidDel="000F5073">
            <w:rPr>
              <w:sz w:val="22"/>
              <w:szCs w:val="22"/>
              <w:rPrChange w:id="3742" w:author="Chen Liao" w:date="2021-03-29T18:57:00Z">
                <w:rPr/>
              </w:rPrChange>
            </w:rPr>
            <w:delText xml:space="preserve"> (</w:delText>
          </w:r>
          <w:r w:rsidR="004257E7" w:rsidRPr="002B6EEC" w:rsidDel="000F5073">
            <w:rPr>
              <w:sz w:val="22"/>
              <w:szCs w:val="22"/>
              <w:highlight w:val="yellow"/>
              <w:rPrChange w:id="3743" w:author="Chen Liao" w:date="2021-03-29T18:57:00Z">
                <w:rPr/>
              </w:rPrChange>
            </w:rPr>
            <w:delText>Supplementary Table X</w:delText>
          </w:r>
          <w:r w:rsidR="004257E7" w:rsidRPr="002B6EEC" w:rsidDel="000F5073">
            <w:rPr>
              <w:sz w:val="22"/>
              <w:szCs w:val="22"/>
              <w:rPrChange w:id="3744" w:author="Chen Liao" w:date="2021-03-29T18:57:00Z">
                <w:rPr/>
              </w:rPrChange>
            </w:rPr>
            <w:delText>)</w:delText>
          </w:r>
        </w:del>
      </w:ins>
      <w:ins w:id="3745" w:author="Liao, Chen/Sloan Kettering Institute" w:date="2021-03-19T14:37:00Z">
        <w:del w:id="3746" w:author="Chen Liao" w:date="2021-03-19T20:14:00Z">
          <w:r w:rsidR="004257E7" w:rsidRPr="002B6EEC" w:rsidDel="000F5073">
            <w:rPr>
              <w:sz w:val="22"/>
              <w:szCs w:val="22"/>
              <w:rPrChange w:id="3747" w:author="Chen Liao" w:date="2021-03-29T18:57:00Z">
                <w:rPr/>
              </w:rPrChange>
            </w:rPr>
            <w:delText>, respectively. Surprisingly, t</w:delText>
          </w:r>
        </w:del>
      </w:ins>
      <w:ins w:id="3748" w:author="Liao, Chen/Sloan Kettering Institute" w:date="2021-03-19T14:38:00Z">
        <w:del w:id="3749" w:author="Chen Liao" w:date="2021-03-19T20:14:00Z">
          <w:r w:rsidR="004257E7" w:rsidRPr="002B6EEC" w:rsidDel="000F5073">
            <w:rPr>
              <w:sz w:val="22"/>
              <w:szCs w:val="22"/>
              <w:rPrChange w:id="3750" w:author="Chen Liao" w:date="2021-03-29T18:57:00Z">
                <w:rPr/>
              </w:rPrChange>
            </w:rPr>
            <w:delText xml:space="preserve"> which measures the , is close to 1 for a lot of cassees, singrmentation </w:delText>
          </w:r>
        </w:del>
      </w:ins>
    </w:p>
    <w:p w14:paraId="177CDA9B" w14:textId="77777777" w:rsidR="00B018FD" w:rsidRPr="002B6EEC" w:rsidDel="006E1E13" w:rsidRDefault="00B018FD">
      <w:pPr>
        <w:jc w:val="both"/>
        <w:rPr>
          <w:del w:id="3751" w:author="Chen Liao" w:date="2021-03-18T21:46:00Z"/>
          <w:moveTo w:id="3752" w:author="Chen Liao" w:date="2021-03-18T21:06:00Z"/>
          <w:sz w:val="22"/>
          <w:szCs w:val="22"/>
          <w:rPrChange w:id="3753" w:author="Chen Liao" w:date="2021-03-29T18:57:00Z">
            <w:rPr>
              <w:del w:id="3754" w:author="Chen Liao" w:date="2021-03-18T21:46:00Z"/>
              <w:moveTo w:id="3755" w:author="Chen Liao" w:date="2021-03-18T21:06:00Z"/>
            </w:rPr>
          </w:rPrChange>
        </w:rPr>
      </w:pPr>
    </w:p>
    <w:p w14:paraId="3D1C7D78" w14:textId="7B3DE2BA" w:rsidR="00052290" w:rsidRPr="002B6EEC" w:rsidDel="000F5073" w:rsidRDefault="00052290">
      <w:pPr>
        <w:pStyle w:val="ListParagraph"/>
        <w:ind w:left="0"/>
        <w:jc w:val="both"/>
        <w:rPr>
          <w:del w:id="3756" w:author="Chen Liao" w:date="2021-03-19T20:14:00Z"/>
          <w:moveFrom w:id="3757" w:author="Liao, Chen/Sloan Kettering Institute" w:date="2021-03-19T14:39:00Z"/>
          <w:sz w:val="22"/>
          <w:szCs w:val="22"/>
          <w:rPrChange w:id="3758" w:author="Chen Liao" w:date="2021-03-29T18:57:00Z">
            <w:rPr>
              <w:del w:id="3759" w:author="Chen Liao" w:date="2021-03-19T20:14:00Z"/>
              <w:moveFrom w:id="3760" w:author="Liao, Chen/Sloan Kettering Institute" w:date="2021-03-19T14:39:00Z"/>
            </w:rPr>
          </w:rPrChange>
        </w:rPr>
        <w:pPrChange w:id="3761" w:author="Chen Liao" w:date="2021-03-24T10:44:00Z">
          <w:pPr>
            <w:jc w:val="both"/>
          </w:pPr>
        </w:pPrChange>
      </w:pPr>
      <w:moveFromRangeStart w:id="3762" w:author="Liao, Chen/Sloan Kettering Institute" w:date="2021-03-19T14:39:00Z" w:name="move67057197"/>
      <w:moveToRangeEnd w:id="3620"/>
    </w:p>
    <w:moveFromRangeEnd w:id="3762"/>
    <w:p w14:paraId="22E36101" w14:textId="162F73BD" w:rsidR="005105BE" w:rsidRPr="002B6EEC" w:rsidDel="000F5073" w:rsidRDefault="005105BE">
      <w:pPr>
        <w:pStyle w:val="ListParagraph"/>
        <w:ind w:left="0"/>
        <w:jc w:val="both"/>
        <w:rPr>
          <w:ins w:id="3763" w:author="Liao, Chen/Sloan Kettering Institute" w:date="2021-03-19T14:39:00Z"/>
          <w:del w:id="3764" w:author="Chen Liao" w:date="2021-03-19T20:14:00Z"/>
          <w:sz w:val="22"/>
          <w:szCs w:val="22"/>
          <w:rPrChange w:id="3765" w:author="Chen Liao" w:date="2021-03-29T18:57:00Z">
            <w:rPr>
              <w:ins w:id="3766" w:author="Liao, Chen/Sloan Kettering Institute" w:date="2021-03-19T14:39:00Z"/>
              <w:del w:id="3767" w:author="Chen Liao" w:date="2021-03-19T20:14:00Z"/>
            </w:rPr>
          </w:rPrChange>
        </w:rPr>
      </w:pPr>
    </w:p>
    <w:p w14:paraId="5A251D4A" w14:textId="6200365B" w:rsidR="00E21C42" w:rsidRPr="002B6EEC" w:rsidRDefault="008C5EAB" w:rsidP="0056716A">
      <w:pPr>
        <w:jc w:val="both"/>
        <w:rPr>
          <w:ins w:id="3768" w:author="Chen Liao" w:date="2021-03-27T12:56:00Z"/>
          <w:sz w:val="22"/>
          <w:szCs w:val="22"/>
          <w:rPrChange w:id="3769" w:author="Chen Liao" w:date="2021-03-29T18:57:00Z">
            <w:rPr>
              <w:ins w:id="3770" w:author="Chen Liao" w:date="2021-03-27T12:56:00Z"/>
            </w:rPr>
          </w:rPrChange>
        </w:rPr>
      </w:pPr>
      <w:bookmarkStart w:id="3771" w:name="OLE_LINK62"/>
      <w:bookmarkStart w:id="3772" w:name="OLE_LINK63"/>
      <w:bookmarkStart w:id="3773" w:name="OLE_LINK77"/>
      <w:bookmarkStart w:id="3774" w:name="OLE_LINK78"/>
      <w:bookmarkStart w:id="3775" w:name="OLE_LINK81"/>
      <w:bookmarkStart w:id="3776" w:name="OLE_LINK79"/>
      <w:bookmarkStart w:id="3777" w:name="OLE_LINK80"/>
      <w:proofErr w:type="spellStart"/>
      <w:ins w:id="3778" w:author="Chen Liao" w:date="2021-03-27T09:20:00Z">
        <w:r w:rsidRPr="002B6EEC">
          <w:rPr>
            <w:b/>
            <w:bCs/>
            <w:color w:val="000000" w:themeColor="text1"/>
            <w:sz w:val="22"/>
            <w:szCs w:val="22"/>
            <w:rPrChange w:id="3779" w:author="Chen Liao" w:date="2021-03-29T18:57:00Z">
              <w:rPr>
                <w:b/>
                <w:bCs/>
                <w:color w:val="000000" w:themeColor="text1"/>
              </w:rPr>
            </w:rPrChange>
          </w:rPr>
          <w:t>Stablization</w:t>
        </w:r>
        <w:proofErr w:type="spellEnd"/>
        <w:r w:rsidRPr="002B6EEC">
          <w:rPr>
            <w:b/>
            <w:bCs/>
            <w:color w:val="000000" w:themeColor="text1"/>
            <w:sz w:val="22"/>
            <w:szCs w:val="22"/>
            <w:rPrChange w:id="3780" w:author="Chen Liao" w:date="2021-03-29T18:57:00Z">
              <w:rPr>
                <w:b/>
                <w:bCs/>
                <w:color w:val="000000" w:themeColor="text1"/>
              </w:rPr>
            </w:rPrChange>
          </w:rPr>
          <w:t xml:space="preserve"> of </w:t>
        </w:r>
      </w:ins>
      <w:ins w:id="3781" w:author="Chen Liao" w:date="2021-03-22T21:39:00Z">
        <w:r w:rsidR="00694621" w:rsidRPr="002B6EEC">
          <w:rPr>
            <w:b/>
            <w:bCs/>
            <w:color w:val="000000" w:themeColor="text1"/>
            <w:sz w:val="22"/>
            <w:szCs w:val="22"/>
            <w:rPrChange w:id="3782" w:author="Chen Liao" w:date="2021-03-29T18:57:00Z">
              <w:rPr>
                <w:b/>
                <w:bCs/>
                <w:color w:val="000000" w:themeColor="text1"/>
              </w:rPr>
            </w:rPrChange>
          </w:rPr>
          <w:t>gut</w:t>
        </w:r>
      </w:ins>
      <w:ins w:id="3783" w:author="Chen Liao" w:date="2021-03-22T21:22:00Z">
        <w:r w:rsidR="00B64920" w:rsidRPr="002B6EEC">
          <w:rPr>
            <w:b/>
            <w:bCs/>
            <w:color w:val="000000" w:themeColor="text1"/>
            <w:sz w:val="22"/>
            <w:szCs w:val="22"/>
            <w:rPrChange w:id="3784" w:author="Chen Liao" w:date="2021-03-29T18:57:00Z">
              <w:rPr>
                <w:b/>
                <w:bCs/>
                <w:color w:val="000000" w:themeColor="text1"/>
              </w:rPr>
            </w:rPrChange>
          </w:rPr>
          <w:t xml:space="preserve"> </w:t>
        </w:r>
      </w:ins>
      <w:ins w:id="3785" w:author="Chen Liao" w:date="2021-03-19T20:36:00Z">
        <w:r w:rsidR="002125DC" w:rsidRPr="002B6EEC">
          <w:rPr>
            <w:b/>
            <w:bCs/>
            <w:color w:val="000000" w:themeColor="text1"/>
            <w:sz w:val="22"/>
            <w:szCs w:val="22"/>
            <w:rPrChange w:id="3786" w:author="Chen Liao" w:date="2021-03-29T18:57:00Z">
              <w:rPr>
                <w:b/>
                <w:bCs/>
                <w:color w:val="000000" w:themeColor="text1"/>
              </w:rPr>
            </w:rPrChange>
          </w:rPr>
          <w:t>mic</w:t>
        </w:r>
      </w:ins>
      <w:ins w:id="3787" w:author="Chen Liao" w:date="2021-03-19T20:37:00Z">
        <w:r w:rsidR="002125DC" w:rsidRPr="002B6EEC">
          <w:rPr>
            <w:b/>
            <w:bCs/>
            <w:color w:val="000000" w:themeColor="text1"/>
            <w:sz w:val="22"/>
            <w:szCs w:val="22"/>
            <w:rPrChange w:id="3788" w:author="Chen Liao" w:date="2021-03-29T18:57:00Z">
              <w:rPr>
                <w:b/>
                <w:bCs/>
                <w:color w:val="000000" w:themeColor="text1"/>
              </w:rPr>
            </w:rPrChange>
          </w:rPr>
          <w:t>robiota</w:t>
        </w:r>
      </w:ins>
      <w:ins w:id="3789" w:author="Chen Liao" w:date="2021-03-19T20:23:00Z">
        <w:r w:rsidR="001E08AE" w:rsidRPr="002B6EEC">
          <w:rPr>
            <w:b/>
            <w:bCs/>
            <w:color w:val="000000" w:themeColor="text1"/>
            <w:sz w:val="22"/>
            <w:szCs w:val="22"/>
            <w:rPrChange w:id="3790" w:author="Chen Liao" w:date="2021-03-29T18:57:00Z">
              <w:rPr>
                <w:b/>
                <w:bCs/>
                <w:color w:val="000000" w:themeColor="text1"/>
              </w:rPr>
            </w:rPrChange>
          </w:rPr>
          <w:t xml:space="preserve"> </w:t>
        </w:r>
      </w:ins>
      <w:ins w:id="3791" w:author="Chen Liao" w:date="2021-03-19T20:41:00Z">
        <w:r w:rsidR="00206F84" w:rsidRPr="002B6EEC">
          <w:rPr>
            <w:rFonts w:hint="eastAsia"/>
            <w:b/>
            <w:bCs/>
            <w:color w:val="000000" w:themeColor="text1"/>
            <w:sz w:val="22"/>
            <w:szCs w:val="22"/>
            <w:rPrChange w:id="3792" w:author="Chen Liao" w:date="2021-03-29T18:57:00Z">
              <w:rPr>
                <w:rFonts w:hint="eastAsia"/>
                <w:b/>
                <w:bCs/>
                <w:color w:val="000000" w:themeColor="text1"/>
              </w:rPr>
            </w:rPrChange>
          </w:rPr>
          <w:t>composition</w:t>
        </w:r>
      </w:ins>
      <w:bookmarkEnd w:id="3771"/>
      <w:bookmarkEnd w:id="3772"/>
      <w:bookmarkEnd w:id="3773"/>
      <w:bookmarkEnd w:id="3774"/>
      <w:bookmarkEnd w:id="3775"/>
      <w:bookmarkEnd w:id="3776"/>
      <w:bookmarkEnd w:id="3777"/>
      <w:ins w:id="3793" w:author="Chen Liao" w:date="2021-03-27T09:21:00Z">
        <w:r w:rsidRPr="002B6EEC">
          <w:rPr>
            <w:b/>
            <w:bCs/>
            <w:color w:val="000000" w:themeColor="text1"/>
            <w:sz w:val="22"/>
            <w:szCs w:val="22"/>
            <w:rPrChange w:id="3794" w:author="Chen Liao" w:date="2021-03-29T18:57:00Z">
              <w:rPr>
                <w:b/>
                <w:bCs/>
                <w:color w:val="000000" w:themeColor="text1"/>
              </w:rPr>
            </w:rPrChange>
          </w:rPr>
          <w:t xml:space="preserve"> under sustained </w:t>
        </w:r>
      </w:ins>
      <w:ins w:id="3795" w:author="Chen Liao" w:date="2021-03-27T09:25:00Z">
        <w:r w:rsidR="00E81E20" w:rsidRPr="002B6EEC">
          <w:rPr>
            <w:b/>
            <w:bCs/>
            <w:color w:val="000000" w:themeColor="text1"/>
            <w:sz w:val="22"/>
            <w:szCs w:val="22"/>
            <w:rPrChange w:id="3796" w:author="Chen Liao" w:date="2021-03-29T18:57:00Z">
              <w:rPr>
                <w:b/>
                <w:bCs/>
                <w:color w:val="000000" w:themeColor="text1"/>
              </w:rPr>
            </w:rPrChange>
          </w:rPr>
          <w:t>stimulation</w:t>
        </w:r>
      </w:ins>
      <w:ins w:id="3797" w:author="Chen Liao" w:date="2021-03-19T20:37:00Z">
        <w:r w:rsidR="002125DC" w:rsidRPr="002B6EEC">
          <w:rPr>
            <w:b/>
            <w:bCs/>
            <w:color w:val="000000" w:themeColor="text1"/>
            <w:sz w:val="22"/>
            <w:szCs w:val="22"/>
            <w:rPrChange w:id="3798" w:author="Chen Liao" w:date="2021-03-29T18:57:00Z">
              <w:rPr>
                <w:b/>
                <w:bCs/>
                <w:color w:val="000000" w:themeColor="text1"/>
              </w:rPr>
            </w:rPrChange>
          </w:rPr>
          <w:t>.</w:t>
        </w:r>
        <w:r w:rsidR="00206F84" w:rsidRPr="002B6EEC">
          <w:rPr>
            <w:color w:val="000000" w:themeColor="text1"/>
            <w:sz w:val="22"/>
            <w:szCs w:val="22"/>
            <w:rPrChange w:id="3799" w:author="Chen Liao" w:date="2021-03-29T18:57:00Z">
              <w:rPr>
                <w:color w:val="000000" w:themeColor="text1"/>
              </w:rPr>
            </w:rPrChange>
          </w:rPr>
          <w:t xml:space="preserve"> </w:t>
        </w:r>
      </w:ins>
      <w:ins w:id="3800" w:author="Chen Liao" w:date="2021-03-27T12:51:00Z">
        <w:r w:rsidR="00755C06" w:rsidRPr="002B6EEC">
          <w:rPr>
            <w:color w:val="000000" w:themeColor="text1"/>
            <w:sz w:val="22"/>
            <w:szCs w:val="22"/>
            <w:rPrChange w:id="3801" w:author="Chen Liao" w:date="2021-03-29T18:57:00Z">
              <w:rPr>
                <w:color w:val="000000" w:themeColor="text1"/>
              </w:rPr>
            </w:rPrChange>
          </w:rPr>
          <w:t xml:space="preserve">Other than the </w:t>
        </w:r>
      </w:ins>
      <w:ins w:id="3802" w:author="Chen Liao" w:date="2021-03-27T12:56:00Z">
        <w:r w:rsidR="00756B5C" w:rsidRPr="002B6EEC">
          <w:rPr>
            <w:color w:val="000000" w:themeColor="text1"/>
            <w:sz w:val="22"/>
            <w:szCs w:val="22"/>
            <w:rPrChange w:id="3803" w:author="Chen Liao" w:date="2021-03-29T18:57:00Z">
              <w:rPr>
                <w:color w:val="000000" w:themeColor="text1"/>
              </w:rPr>
            </w:rPrChange>
          </w:rPr>
          <w:t>phase-dependenc</w:t>
        </w:r>
      </w:ins>
      <w:ins w:id="3804" w:author="Chen Liao" w:date="2021-03-27T12:57:00Z">
        <w:r w:rsidR="00790BA2" w:rsidRPr="002B6EEC">
          <w:rPr>
            <w:color w:val="000000" w:themeColor="text1"/>
            <w:sz w:val="22"/>
            <w:szCs w:val="22"/>
            <w:rPrChange w:id="3805" w:author="Chen Liao" w:date="2021-03-29T18:57:00Z">
              <w:rPr>
                <w:color w:val="000000" w:themeColor="text1"/>
              </w:rPr>
            </w:rPrChange>
          </w:rPr>
          <w:t>y</w:t>
        </w:r>
      </w:ins>
      <w:ins w:id="3806" w:author="Chen Liao" w:date="2021-03-27T12:51:00Z">
        <w:r w:rsidR="00755C06" w:rsidRPr="002B6EEC">
          <w:rPr>
            <w:color w:val="000000" w:themeColor="text1"/>
            <w:sz w:val="22"/>
            <w:szCs w:val="22"/>
            <w:rPrChange w:id="3807" w:author="Chen Liao" w:date="2021-03-29T18:57:00Z">
              <w:rPr>
                <w:color w:val="000000" w:themeColor="text1"/>
              </w:rPr>
            </w:rPrChange>
          </w:rPr>
          <w:t xml:space="preserve"> of </w:t>
        </w:r>
      </w:ins>
      <w:ins w:id="3808" w:author="Chen Liao" w:date="2021-03-27T12:52:00Z">
        <w:r w:rsidR="00755C06" w:rsidRPr="002B6EEC">
          <w:rPr>
            <w:color w:val="000000" w:themeColor="text1"/>
            <w:sz w:val="22"/>
            <w:szCs w:val="22"/>
            <w:rPrChange w:id="3809" w:author="Chen Liao" w:date="2021-03-29T18:57:00Z">
              <w:rPr>
                <w:color w:val="000000" w:themeColor="text1"/>
              </w:rPr>
            </w:rPrChange>
          </w:rPr>
          <w:t>inulin-</w:t>
        </w:r>
      </w:ins>
      <w:ins w:id="3810" w:author="Chen Liao" w:date="2021-03-27T12:57:00Z">
        <w:r w:rsidR="00B34860" w:rsidRPr="002B6EEC">
          <w:rPr>
            <w:color w:val="000000" w:themeColor="text1"/>
            <w:sz w:val="22"/>
            <w:szCs w:val="22"/>
            <w:rPrChange w:id="3811" w:author="Chen Liao" w:date="2021-03-29T18:57:00Z">
              <w:rPr>
                <w:color w:val="000000" w:themeColor="text1"/>
              </w:rPr>
            </w:rPrChange>
          </w:rPr>
          <w:t>mediated</w:t>
        </w:r>
      </w:ins>
      <w:ins w:id="3812" w:author="Chen Liao" w:date="2021-03-27T12:52:00Z">
        <w:r w:rsidR="00755C06" w:rsidRPr="002B6EEC">
          <w:rPr>
            <w:color w:val="000000" w:themeColor="text1"/>
            <w:sz w:val="22"/>
            <w:szCs w:val="22"/>
            <w:rPrChange w:id="3813" w:author="Chen Liao" w:date="2021-03-29T18:57:00Z">
              <w:rPr>
                <w:color w:val="000000" w:themeColor="text1"/>
              </w:rPr>
            </w:rPrChange>
          </w:rPr>
          <w:t xml:space="preserve"> responses, w</w:t>
        </w:r>
      </w:ins>
      <w:ins w:id="3814" w:author="Chen Liao" w:date="2021-03-27T09:31:00Z">
        <w:r w:rsidR="00310BEE" w:rsidRPr="002B6EEC">
          <w:rPr>
            <w:color w:val="000000" w:themeColor="text1"/>
            <w:sz w:val="22"/>
            <w:szCs w:val="22"/>
            <w:rPrChange w:id="3815" w:author="Chen Liao" w:date="2021-03-29T18:57:00Z">
              <w:rPr>
                <w:color w:val="000000" w:themeColor="text1"/>
              </w:rPr>
            </w:rPrChange>
          </w:rPr>
          <w:t>e also</w:t>
        </w:r>
      </w:ins>
      <w:ins w:id="3816" w:author="Chen Liao" w:date="2021-03-27T09:32:00Z">
        <w:r w:rsidR="00310BEE" w:rsidRPr="002B6EEC">
          <w:rPr>
            <w:color w:val="000000" w:themeColor="text1"/>
            <w:sz w:val="22"/>
            <w:szCs w:val="22"/>
            <w:rPrChange w:id="3817" w:author="Chen Liao" w:date="2021-03-29T18:57:00Z">
              <w:rPr>
                <w:color w:val="000000" w:themeColor="text1"/>
              </w:rPr>
            </w:rPrChange>
          </w:rPr>
          <w:t xml:space="preserve"> found </w:t>
        </w:r>
      </w:ins>
      <w:ins w:id="3818" w:author="Chen Liao" w:date="2021-03-27T09:34:00Z">
        <w:r w:rsidR="00BD4A9D" w:rsidRPr="002B6EEC">
          <w:rPr>
            <w:color w:val="000000" w:themeColor="text1"/>
            <w:sz w:val="22"/>
            <w:szCs w:val="22"/>
            <w:rPrChange w:id="3819" w:author="Chen Liao" w:date="2021-03-29T18:57:00Z">
              <w:rPr>
                <w:color w:val="000000" w:themeColor="text1"/>
              </w:rPr>
            </w:rPrChange>
          </w:rPr>
          <w:t>strong tendency of gut mi</w:t>
        </w:r>
      </w:ins>
      <w:ins w:id="3820" w:author="Chen Liao" w:date="2021-03-27T12:52:00Z">
        <w:r w:rsidR="003C3CC9" w:rsidRPr="002B6EEC">
          <w:rPr>
            <w:color w:val="000000" w:themeColor="text1"/>
            <w:sz w:val="22"/>
            <w:szCs w:val="22"/>
            <w:rPrChange w:id="3821" w:author="Chen Liao" w:date="2021-03-29T18:57:00Z">
              <w:rPr>
                <w:color w:val="000000" w:themeColor="text1"/>
              </w:rPr>
            </w:rPrChange>
          </w:rPr>
          <w:t>cro</w:t>
        </w:r>
      </w:ins>
      <w:ins w:id="3822" w:author="Chen Liao" w:date="2021-03-27T09:34:00Z">
        <w:r w:rsidR="00BD4A9D" w:rsidRPr="002B6EEC">
          <w:rPr>
            <w:color w:val="000000" w:themeColor="text1"/>
            <w:sz w:val="22"/>
            <w:szCs w:val="22"/>
            <w:rPrChange w:id="3823" w:author="Chen Liao" w:date="2021-03-29T18:57:00Z">
              <w:rPr>
                <w:color w:val="000000" w:themeColor="text1"/>
              </w:rPr>
            </w:rPrChange>
          </w:rPr>
          <w:t xml:space="preserve">biota composition to stabilize under </w:t>
        </w:r>
      </w:ins>
      <w:ins w:id="3824" w:author="Chen Liao" w:date="2021-03-27T09:32:00Z">
        <w:r w:rsidR="00310BEE" w:rsidRPr="002B6EEC">
          <w:rPr>
            <w:color w:val="000000" w:themeColor="text1"/>
            <w:sz w:val="22"/>
            <w:szCs w:val="22"/>
            <w:rPrChange w:id="3825" w:author="Chen Liao" w:date="2021-03-29T18:57:00Z">
              <w:rPr>
                <w:color w:val="000000" w:themeColor="text1"/>
              </w:rPr>
            </w:rPrChange>
          </w:rPr>
          <w:t xml:space="preserve">sustained </w:t>
        </w:r>
      </w:ins>
      <w:ins w:id="3826" w:author="Chen Liao" w:date="2021-03-27T09:35:00Z">
        <w:r w:rsidR="00BD4A9D" w:rsidRPr="002B6EEC">
          <w:rPr>
            <w:color w:val="000000" w:themeColor="text1"/>
            <w:sz w:val="22"/>
            <w:szCs w:val="22"/>
            <w:rPrChange w:id="3827" w:author="Chen Liao" w:date="2021-03-29T18:57:00Z">
              <w:rPr>
                <w:color w:val="000000" w:themeColor="text1"/>
              </w:rPr>
            </w:rPrChange>
          </w:rPr>
          <w:t xml:space="preserve">stimulation of </w:t>
        </w:r>
      </w:ins>
      <w:ins w:id="3828" w:author="Chen Liao" w:date="2021-03-27T09:32:00Z">
        <w:r w:rsidR="00310BEE" w:rsidRPr="002B6EEC">
          <w:rPr>
            <w:color w:val="000000" w:themeColor="text1"/>
            <w:sz w:val="22"/>
            <w:szCs w:val="22"/>
            <w:rPrChange w:id="3829" w:author="Chen Liao" w:date="2021-03-29T18:57:00Z">
              <w:rPr>
                <w:color w:val="000000" w:themeColor="text1"/>
              </w:rPr>
            </w:rPrChange>
          </w:rPr>
          <w:t>inulin</w:t>
        </w:r>
      </w:ins>
      <w:ins w:id="3830" w:author="Chen Liao" w:date="2021-03-27T09:35:00Z">
        <w:r w:rsidR="00061E25" w:rsidRPr="002B6EEC">
          <w:rPr>
            <w:color w:val="000000" w:themeColor="text1"/>
            <w:sz w:val="22"/>
            <w:szCs w:val="22"/>
            <w:rPrChange w:id="3831" w:author="Chen Liao" w:date="2021-03-29T18:57:00Z">
              <w:rPr>
                <w:color w:val="000000" w:themeColor="text1"/>
              </w:rPr>
            </w:rPrChange>
          </w:rPr>
          <w:t xml:space="preserve"> (</w:t>
        </w:r>
        <w:r w:rsidR="00061E25" w:rsidRPr="002B6EEC">
          <w:rPr>
            <w:color w:val="000000" w:themeColor="text1"/>
            <w:sz w:val="22"/>
            <w:szCs w:val="22"/>
            <w:highlight w:val="yellow"/>
            <w:rPrChange w:id="3832" w:author="Chen Liao" w:date="2021-03-29T18:57:00Z">
              <w:rPr>
                <w:color w:val="000000" w:themeColor="text1"/>
              </w:rPr>
            </w:rPrChange>
          </w:rPr>
          <w:t xml:space="preserve">Fig. </w:t>
        </w:r>
      </w:ins>
      <w:ins w:id="3833" w:author="Chen Liao" w:date="2021-03-27T09:36:00Z">
        <w:r w:rsidR="00061E25" w:rsidRPr="002B6EEC">
          <w:rPr>
            <w:color w:val="000000" w:themeColor="text1"/>
            <w:sz w:val="22"/>
            <w:szCs w:val="22"/>
            <w:highlight w:val="yellow"/>
            <w:rPrChange w:id="3834" w:author="Chen Liao" w:date="2021-03-29T18:57:00Z">
              <w:rPr>
                <w:color w:val="000000" w:themeColor="text1"/>
              </w:rPr>
            </w:rPrChange>
          </w:rPr>
          <w:t>2F</w:t>
        </w:r>
        <w:r w:rsidR="00061E25" w:rsidRPr="002B6EEC">
          <w:rPr>
            <w:color w:val="000000" w:themeColor="text1"/>
            <w:sz w:val="22"/>
            <w:szCs w:val="22"/>
            <w:rPrChange w:id="3835" w:author="Chen Liao" w:date="2021-03-29T18:57:00Z">
              <w:rPr>
                <w:color w:val="000000" w:themeColor="text1"/>
              </w:rPr>
            </w:rPrChange>
          </w:rPr>
          <w:t>)</w:t>
        </w:r>
      </w:ins>
      <w:ins w:id="3836" w:author="Chen Liao" w:date="2021-03-27T09:35:00Z">
        <w:r w:rsidR="00061E25" w:rsidRPr="002B6EEC">
          <w:rPr>
            <w:color w:val="000000" w:themeColor="text1"/>
            <w:sz w:val="22"/>
            <w:szCs w:val="22"/>
            <w:rPrChange w:id="3837" w:author="Chen Liao" w:date="2021-03-29T18:57:00Z">
              <w:rPr>
                <w:color w:val="000000" w:themeColor="text1"/>
              </w:rPr>
            </w:rPrChange>
          </w:rPr>
          <w:t xml:space="preserve"> </w:t>
        </w:r>
      </w:ins>
      <w:ins w:id="3838" w:author="Chen Liao" w:date="2021-03-27T09:32:00Z">
        <w:r w:rsidR="00310BEE" w:rsidRPr="002B6EEC">
          <w:rPr>
            <w:color w:val="000000" w:themeColor="text1"/>
            <w:sz w:val="22"/>
            <w:szCs w:val="22"/>
            <w:rPrChange w:id="3839" w:author="Chen Liao" w:date="2021-03-29T18:57:00Z">
              <w:rPr>
                <w:color w:val="000000" w:themeColor="text1"/>
              </w:rPr>
            </w:rPrChange>
          </w:rPr>
          <w:t>and</w:t>
        </w:r>
      </w:ins>
      <w:ins w:id="3840" w:author="Chen Liao" w:date="2021-03-27T09:35:00Z">
        <w:r w:rsidR="00061E25" w:rsidRPr="002B6EEC">
          <w:rPr>
            <w:color w:val="000000" w:themeColor="text1"/>
            <w:sz w:val="22"/>
            <w:szCs w:val="22"/>
            <w:rPrChange w:id="3841" w:author="Chen Liao" w:date="2021-03-29T18:57:00Z">
              <w:rPr>
                <w:color w:val="000000" w:themeColor="text1"/>
              </w:rPr>
            </w:rPrChange>
          </w:rPr>
          <w:t>,</w:t>
        </w:r>
      </w:ins>
      <w:ins w:id="3842" w:author="Chen Liao" w:date="2021-03-27T09:32:00Z">
        <w:r w:rsidR="00310BEE" w:rsidRPr="002B6EEC">
          <w:rPr>
            <w:color w:val="000000" w:themeColor="text1"/>
            <w:sz w:val="22"/>
            <w:szCs w:val="22"/>
            <w:rPrChange w:id="3843" w:author="Chen Liao" w:date="2021-03-29T18:57:00Z">
              <w:rPr>
                <w:color w:val="000000" w:themeColor="text1"/>
              </w:rPr>
            </w:rPrChange>
          </w:rPr>
          <w:t xml:space="preserve"> to lesser degree</w:t>
        </w:r>
      </w:ins>
      <w:ins w:id="3844" w:author="Chen Liao" w:date="2021-03-27T09:35:00Z">
        <w:r w:rsidR="00061E25" w:rsidRPr="002B6EEC">
          <w:rPr>
            <w:color w:val="000000" w:themeColor="text1"/>
            <w:sz w:val="22"/>
            <w:szCs w:val="22"/>
            <w:rPrChange w:id="3845" w:author="Chen Liao" w:date="2021-03-29T18:57:00Z">
              <w:rPr>
                <w:color w:val="000000" w:themeColor="text1"/>
              </w:rPr>
            </w:rPrChange>
          </w:rPr>
          <w:t xml:space="preserve">, </w:t>
        </w:r>
      </w:ins>
      <w:ins w:id="3846" w:author="Chen Liao" w:date="2021-03-27T09:32:00Z">
        <w:r w:rsidR="00310BEE" w:rsidRPr="002B6EEC">
          <w:rPr>
            <w:color w:val="000000" w:themeColor="text1"/>
            <w:sz w:val="22"/>
            <w:szCs w:val="22"/>
            <w:rPrChange w:id="3847" w:author="Chen Liao" w:date="2021-03-29T18:57:00Z">
              <w:rPr>
                <w:color w:val="000000" w:themeColor="text1"/>
              </w:rPr>
            </w:rPrChange>
          </w:rPr>
          <w:t>resistant starch</w:t>
        </w:r>
      </w:ins>
      <w:ins w:id="3848" w:author="Chen Liao" w:date="2021-03-27T09:36:00Z">
        <w:r w:rsidR="00061E25" w:rsidRPr="002B6EEC">
          <w:rPr>
            <w:color w:val="000000" w:themeColor="text1"/>
            <w:sz w:val="22"/>
            <w:szCs w:val="22"/>
            <w:rPrChange w:id="3849" w:author="Chen Liao" w:date="2021-03-29T18:57:00Z">
              <w:rPr>
                <w:color w:val="000000" w:themeColor="text1"/>
              </w:rPr>
            </w:rPrChange>
          </w:rPr>
          <w:t xml:space="preserve"> (</w:t>
        </w:r>
        <w:r w:rsidR="00061E25" w:rsidRPr="002B6EEC">
          <w:rPr>
            <w:color w:val="000000" w:themeColor="text1"/>
            <w:sz w:val="22"/>
            <w:szCs w:val="22"/>
            <w:highlight w:val="yellow"/>
            <w:rPrChange w:id="3850" w:author="Chen Liao" w:date="2021-03-29T18:57:00Z">
              <w:rPr>
                <w:color w:val="000000" w:themeColor="text1"/>
              </w:rPr>
            </w:rPrChange>
          </w:rPr>
          <w:t>Fig. S</w:t>
        </w:r>
      </w:ins>
      <w:ins w:id="3851" w:author="Chen Liao" w:date="2021-03-27T10:28:00Z">
        <w:r w:rsidR="00ED6ED0" w:rsidRPr="002B6EEC">
          <w:rPr>
            <w:color w:val="000000" w:themeColor="text1"/>
            <w:sz w:val="22"/>
            <w:szCs w:val="22"/>
            <w:highlight w:val="yellow"/>
            <w:rPrChange w:id="3852" w:author="Chen Liao" w:date="2021-03-29T18:57:00Z">
              <w:rPr>
                <w:color w:val="000000" w:themeColor="text1"/>
                <w:highlight w:val="yellow"/>
              </w:rPr>
            </w:rPrChange>
          </w:rPr>
          <w:t>4</w:t>
        </w:r>
      </w:ins>
      <w:ins w:id="3853" w:author="Chen Liao" w:date="2021-03-27T10:34:00Z">
        <w:r w:rsidR="00B358D4" w:rsidRPr="002B6EEC">
          <w:rPr>
            <w:color w:val="000000" w:themeColor="text1"/>
            <w:sz w:val="22"/>
            <w:szCs w:val="22"/>
            <w:highlight w:val="yellow"/>
            <w:rPrChange w:id="3854" w:author="Chen Liao" w:date="2021-03-29T18:57:00Z">
              <w:rPr>
                <w:color w:val="000000" w:themeColor="text1"/>
              </w:rPr>
            </w:rPrChange>
          </w:rPr>
          <w:t>A</w:t>
        </w:r>
      </w:ins>
      <w:ins w:id="3855" w:author="Chen Liao" w:date="2021-03-27T09:36:00Z">
        <w:r w:rsidR="00061E25" w:rsidRPr="002B6EEC">
          <w:rPr>
            <w:color w:val="000000" w:themeColor="text1"/>
            <w:sz w:val="22"/>
            <w:szCs w:val="22"/>
            <w:rPrChange w:id="3856" w:author="Chen Liao" w:date="2021-03-29T18:57:00Z">
              <w:rPr>
                <w:color w:val="000000" w:themeColor="text1"/>
              </w:rPr>
            </w:rPrChange>
          </w:rPr>
          <w:t>)</w:t>
        </w:r>
      </w:ins>
      <w:ins w:id="3857" w:author="Chen Liao" w:date="2021-03-27T09:32:00Z">
        <w:r w:rsidR="00310BEE" w:rsidRPr="002B6EEC">
          <w:rPr>
            <w:color w:val="000000" w:themeColor="text1"/>
            <w:sz w:val="22"/>
            <w:szCs w:val="22"/>
            <w:rPrChange w:id="3858" w:author="Chen Liao" w:date="2021-03-29T18:57:00Z">
              <w:rPr>
                <w:color w:val="000000" w:themeColor="text1"/>
              </w:rPr>
            </w:rPrChange>
          </w:rPr>
          <w:t xml:space="preserve">. </w:t>
        </w:r>
      </w:ins>
      <w:ins w:id="3859" w:author="Chen Liao" w:date="2021-03-27T09:36:00Z">
        <w:r w:rsidR="0056716A" w:rsidRPr="002B6EEC">
          <w:rPr>
            <w:rStyle w:val="fontstyle01"/>
            <w:rFonts w:ascii="Times New Roman" w:hAnsi="Times New Roman"/>
            <w:sz w:val="22"/>
            <w:szCs w:val="22"/>
            <w:rPrChange w:id="3860" w:author="Chen Liao" w:date="2021-03-29T18:57:00Z">
              <w:rPr>
                <w:rStyle w:val="fontstyle01"/>
                <w:rFonts w:ascii="Times New Roman" w:hAnsi="Times New Roman"/>
                <w:sz w:val="24"/>
                <w:szCs w:val="24"/>
              </w:rPr>
            </w:rPrChange>
          </w:rPr>
          <w:t xml:space="preserve">Regardless of the </w:t>
        </w:r>
      </w:ins>
      <w:ins w:id="3861" w:author="Chen Liao" w:date="2021-03-27T09:59:00Z">
        <w:r w:rsidR="006B44B0" w:rsidRPr="002B6EEC">
          <w:rPr>
            <w:rStyle w:val="fontstyle01"/>
            <w:rFonts w:ascii="Times New Roman" w:hAnsi="Times New Roman"/>
            <w:sz w:val="22"/>
            <w:szCs w:val="22"/>
            <w:rPrChange w:id="3862" w:author="Chen Liao" w:date="2021-03-29T18:57:00Z">
              <w:rPr>
                <w:rStyle w:val="fontstyle01"/>
                <w:rFonts w:ascii="Times New Roman" w:hAnsi="Times New Roman"/>
                <w:sz w:val="24"/>
                <w:szCs w:val="24"/>
              </w:rPr>
            </w:rPrChange>
          </w:rPr>
          <w:t>baseline microbiota type</w:t>
        </w:r>
      </w:ins>
      <w:ins w:id="3863" w:author="Chen Liao" w:date="2021-03-27T09:36:00Z">
        <w:r w:rsidR="0056716A" w:rsidRPr="002B6EEC">
          <w:rPr>
            <w:rStyle w:val="fontstyle01"/>
            <w:rFonts w:ascii="Times New Roman" w:hAnsi="Times New Roman"/>
            <w:sz w:val="22"/>
            <w:szCs w:val="22"/>
            <w:rPrChange w:id="3864" w:author="Chen Liao" w:date="2021-03-29T18:57:00Z">
              <w:rPr>
                <w:rStyle w:val="fontstyle01"/>
                <w:rFonts w:ascii="Times New Roman" w:hAnsi="Times New Roman"/>
                <w:sz w:val="24"/>
                <w:szCs w:val="24"/>
              </w:rPr>
            </w:rPrChange>
          </w:rPr>
          <w:t>, the steady-state compositions are distinct from their baseline</w:t>
        </w:r>
      </w:ins>
      <w:ins w:id="3865" w:author="Chen Liao" w:date="2021-03-27T10:04:00Z">
        <w:r w:rsidR="009312AA" w:rsidRPr="002B6EEC">
          <w:rPr>
            <w:rStyle w:val="fontstyle01"/>
            <w:rFonts w:ascii="Times New Roman" w:hAnsi="Times New Roman"/>
            <w:sz w:val="22"/>
            <w:szCs w:val="22"/>
            <w:rPrChange w:id="3866" w:author="Chen Liao" w:date="2021-03-29T18:57:00Z">
              <w:rPr>
                <w:rStyle w:val="fontstyle01"/>
                <w:rFonts w:ascii="Times New Roman" w:hAnsi="Times New Roman"/>
                <w:sz w:val="24"/>
                <w:szCs w:val="24"/>
              </w:rPr>
            </w:rPrChange>
          </w:rPr>
          <w:t xml:space="preserve">s </w:t>
        </w:r>
      </w:ins>
      <w:ins w:id="3867" w:author="Chen Liao" w:date="2021-03-27T09:36:00Z">
        <w:r w:rsidR="0056716A" w:rsidRPr="002B6EEC">
          <w:rPr>
            <w:rStyle w:val="fontstyle01"/>
            <w:rFonts w:ascii="Times New Roman" w:hAnsi="Times New Roman"/>
            <w:sz w:val="22"/>
            <w:szCs w:val="22"/>
            <w:rPrChange w:id="3868" w:author="Chen Liao" w:date="2021-03-29T18:57:00Z">
              <w:rPr>
                <w:rStyle w:val="fontstyle01"/>
                <w:rFonts w:ascii="Times New Roman" w:hAnsi="Times New Roman"/>
                <w:sz w:val="24"/>
                <w:szCs w:val="24"/>
              </w:rPr>
            </w:rPrChange>
          </w:rPr>
          <w:t xml:space="preserve">for both fibers and thus represent </w:t>
        </w:r>
        <w:bookmarkStart w:id="3869" w:name="OLE_LINK117"/>
        <w:bookmarkStart w:id="3870" w:name="OLE_LINK118"/>
        <w:r w:rsidR="0056716A" w:rsidRPr="002B6EEC">
          <w:rPr>
            <w:rStyle w:val="fontstyle01"/>
            <w:rFonts w:ascii="Times New Roman" w:hAnsi="Times New Roman"/>
            <w:sz w:val="22"/>
            <w:szCs w:val="22"/>
            <w:rPrChange w:id="3871" w:author="Chen Liao" w:date="2021-03-29T18:57:00Z">
              <w:rPr>
                <w:rStyle w:val="fontstyle01"/>
                <w:rFonts w:ascii="Times New Roman" w:hAnsi="Times New Roman"/>
                <w:sz w:val="24"/>
                <w:szCs w:val="24"/>
              </w:rPr>
            </w:rPrChange>
          </w:rPr>
          <w:t xml:space="preserve">new equilibria sustained by </w:t>
        </w:r>
        <w:bookmarkEnd w:id="3869"/>
        <w:bookmarkEnd w:id="3870"/>
        <w:r w:rsidR="0056716A" w:rsidRPr="002B6EEC">
          <w:rPr>
            <w:rStyle w:val="fontstyle01"/>
            <w:rFonts w:ascii="Times New Roman" w:hAnsi="Times New Roman"/>
            <w:sz w:val="22"/>
            <w:szCs w:val="22"/>
            <w:rPrChange w:id="3872" w:author="Chen Liao" w:date="2021-03-29T18:57:00Z">
              <w:rPr>
                <w:rStyle w:val="fontstyle01"/>
                <w:rFonts w:ascii="Times New Roman" w:hAnsi="Times New Roman"/>
                <w:sz w:val="24"/>
                <w:szCs w:val="24"/>
              </w:rPr>
            </w:rPrChange>
          </w:rPr>
          <w:t xml:space="preserve">dietary fiber intake. </w:t>
        </w:r>
        <w:proofErr w:type="spellStart"/>
        <w:r w:rsidR="0056716A" w:rsidRPr="002B6EEC">
          <w:rPr>
            <w:rStyle w:val="fontstyle01"/>
            <w:rFonts w:ascii="Times New Roman" w:hAnsi="Times New Roman"/>
            <w:sz w:val="22"/>
            <w:szCs w:val="22"/>
            <w:rPrChange w:id="3873" w:author="Chen Liao" w:date="2021-03-29T18:57:00Z">
              <w:rPr>
                <w:rStyle w:val="fontstyle01"/>
                <w:rFonts w:ascii="Times New Roman" w:hAnsi="Times New Roman"/>
                <w:sz w:val="24"/>
                <w:szCs w:val="24"/>
              </w:rPr>
            </w:rPrChange>
          </w:rPr>
          <w:t>Specificially</w:t>
        </w:r>
        <w:proofErr w:type="spellEnd"/>
        <w:r w:rsidR="0056716A" w:rsidRPr="002B6EEC">
          <w:rPr>
            <w:rStyle w:val="fontstyle01"/>
            <w:rFonts w:ascii="Times New Roman" w:hAnsi="Times New Roman"/>
            <w:sz w:val="22"/>
            <w:szCs w:val="22"/>
            <w:rPrChange w:id="3874" w:author="Chen Liao" w:date="2021-03-29T18:57:00Z">
              <w:rPr>
                <w:rStyle w:val="fontstyle01"/>
                <w:rFonts w:ascii="Times New Roman" w:hAnsi="Times New Roman"/>
                <w:sz w:val="24"/>
                <w:szCs w:val="24"/>
              </w:rPr>
            </w:rPrChange>
          </w:rPr>
          <w:t xml:space="preserve">, the gut microbiota in </w:t>
        </w:r>
        <w:proofErr w:type="spellStart"/>
        <w:r w:rsidR="0056716A" w:rsidRPr="002B6EEC">
          <w:rPr>
            <w:rStyle w:val="fontstyle01"/>
            <w:rFonts w:ascii="Times New Roman" w:hAnsi="Times New Roman"/>
            <w:sz w:val="22"/>
            <w:szCs w:val="22"/>
            <w:rPrChange w:id="3875" w:author="Chen Liao" w:date="2021-03-29T18:57:00Z">
              <w:rPr>
                <w:rStyle w:val="fontstyle01"/>
                <w:rFonts w:ascii="Times New Roman" w:hAnsi="Times New Roman"/>
                <w:sz w:val="24"/>
                <w:szCs w:val="24"/>
              </w:rPr>
            </w:rPrChange>
          </w:rPr>
          <w:t>Gunagdong</w:t>
        </w:r>
        <w:proofErr w:type="spellEnd"/>
        <w:r w:rsidR="0056716A" w:rsidRPr="002B6EEC">
          <w:rPr>
            <w:rStyle w:val="fontstyle01"/>
            <w:rFonts w:ascii="Times New Roman" w:hAnsi="Times New Roman"/>
            <w:sz w:val="22"/>
            <w:szCs w:val="22"/>
            <w:rPrChange w:id="3876" w:author="Chen Liao" w:date="2021-03-29T18:57:00Z">
              <w:rPr>
                <w:rStyle w:val="fontstyle01"/>
                <w:rFonts w:ascii="Times New Roman" w:hAnsi="Times New Roman"/>
                <w:sz w:val="24"/>
                <w:szCs w:val="24"/>
              </w:rPr>
            </w:rPrChange>
          </w:rPr>
          <w:t xml:space="preserve"> mice </w:t>
        </w:r>
      </w:ins>
      <w:ins w:id="3877" w:author="Chen Liao" w:date="2021-03-27T10:06:00Z">
        <w:r w:rsidR="00DA1A5C" w:rsidRPr="002B6EEC">
          <w:rPr>
            <w:rStyle w:val="fontstyle01"/>
            <w:rFonts w:ascii="Times New Roman" w:hAnsi="Times New Roman"/>
            <w:sz w:val="22"/>
            <w:szCs w:val="22"/>
            <w:rPrChange w:id="3878" w:author="Chen Liao" w:date="2021-03-29T18:57:00Z">
              <w:rPr>
                <w:rStyle w:val="fontstyle01"/>
                <w:rFonts w:ascii="Times New Roman" w:hAnsi="Times New Roman"/>
                <w:sz w:val="24"/>
                <w:szCs w:val="24"/>
              </w:rPr>
            </w:rPrChange>
          </w:rPr>
          <w:t xml:space="preserve">was highly </w:t>
        </w:r>
      </w:ins>
      <w:ins w:id="3879" w:author="Chen Liao" w:date="2021-03-27T10:02:00Z">
        <w:r w:rsidR="00B6638C" w:rsidRPr="002B6EEC">
          <w:rPr>
            <w:rStyle w:val="fontstyle01"/>
            <w:rFonts w:ascii="Times New Roman" w:hAnsi="Times New Roman"/>
            <w:sz w:val="22"/>
            <w:szCs w:val="22"/>
            <w:rPrChange w:id="3880" w:author="Chen Liao" w:date="2021-03-29T18:57:00Z">
              <w:rPr>
                <w:rStyle w:val="fontstyle01"/>
                <w:rFonts w:ascii="Times New Roman" w:hAnsi="Times New Roman"/>
                <w:sz w:val="24"/>
                <w:szCs w:val="24"/>
              </w:rPr>
            </w:rPrChange>
          </w:rPr>
          <w:t xml:space="preserve">resilient to inulin intervention and </w:t>
        </w:r>
      </w:ins>
      <w:ins w:id="3881" w:author="Chen Liao" w:date="2021-03-27T09:36:00Z">
        <w:r w:rsidR="0056716A" w:rsidRPr="002B6EEC">
          <w:rPr>
            <w:rStyle w:val="fontstyle01"/>
            <w:rFonts w:ascii="Times New Roman" w:hAnsi="Times New Roman"/>
            <w:sz w:val="22"/>
            <w:szCs w:val="22"/>
            <w:rPrChange w:id="3882" w:author="Chen Liao" w:date="2021-03-29T18:57:00Z">
              <w:rPr>
                <w:rStyle w:val="fontstyle01"/>
                <w:rFonts w:ascii="Times New Roman" w:hAnsi="Times New Roman"/>
                <w:sz w:val="24"/>
                <w:szCs w:val="24"/>
              </w:rPr>
            </w:rPrChange>
          </w:rPr>
          <w:t xml:space="preserve">almost returned to its </w:t>
        </w:r>
      </w:ins>
      <w:ins w:id="3883" w:author="Chen Liao" w:date="2021-03-27T10:02:00Z">
        <w:r w:rsidR="008D48B0" w:rsidRPr="002B6EEC">
          <w:rPr>
            <w:rStyle w:val="fontstyle01"/>
            <w:rFonts w:ascii="Times New Roman" w:hAnsi="Times New Roman"/>
            <w:sz w:val="22"/>
            <w:szCs w:val="22"/>
            <w:rPrChange w:id="3884" w:author="Chen Liao" w:date="2021-03-29T18:57:00Z">
              <w:rPr>
                <w:rStyle w:val="fontstyle01"/>
                <w:rFonts w:ascii="Times New Roman" w:hAnsi="Times New Roman"/>
                <w:sz w:val="24"/>
                <w:szCs w:val="24"/>
              </w:rPr>
            </w:rPrChange>
          </w:rPr>
          <w:t xml:space="preserve">baseline </w:t>
        </w:r>
      </w:ins>
      <w:ins w:id="3885" w:author="Chen Liao" w:date="2021-03-27T09:36:00Z">
        <w:r w:rsidR="0056716A" w:rsidRPr="002B6EEC">
          <w:rPr>
            <w:rStyle w:val="fontstyle01"/>
            <w:rFonts w:ascii="Times New Roman" w:hAnsi="Times New Roman"/>
            <w:sz w:val="22"/>
            <w:szCs w:val="22"/>
            <w:rPrChange w:id="3886" w:author="Chen Liao" w:date="2021-03-29T18:57:00Z">
              <w:rPr>
                <w:rStyle w:val="fontstyle01"/>
                <w:rFonts w:ascii="Times New Roman" w:hAnsi="Times New Roman"/>
                <w:sz w:val="24"/>
                <w:szCs w:val="24"/>
              </w:rPr>
            </w:rPrChange>
          </w:rPr>
          <w:t>composition</w:t>
        </w:r>
      </w:ins>
      <w:ins w:id="3887" w:author="Chen Liao" w:date="2021-03-27T10:02:00Z">
        <w:r w:rsidR="00B6638C" w:rsidRPr="002B6EEC">
          <w:rPr>
            <w:rStyle w:val="fontstyle01"/>
            <w:rFonts w:ascii="Times New Roman" w:hAnsi="Times New Roman"/>
            <w:sz w:val="22"/>
            <w:szCs w:val="22"/>
            <w:rPrChange w:id="3888" w:author="Chen Liao" w:date="2021-03-29T18:57:00Z">
              <w:rPr>
                <w:rStyle w:val="fontstyle01"/>
                <w:rFonts w:ascii="Times New Roman" w:hAnsi="Times New Roman"/>
                <w:sz w:val="24"/>
                <w:szCs w:val="24"/>
              </w:rPr>
            </w:rPrChange>
          </w:rPr>
          <w:t xml:space="preserve"> at</w:t>
        </w:r>
      </w:ins>
      <w:ins w:id="3889" w:author="Chen Liao" w:date="2021-03-27T10:04:00Z">
        <w:r w:rsidR="00DA1A5C" w:rsidRPr="002B6EEC">
          <w:rPr>
            <w:rStyle w:val="fontstyle01"/>
            <w:rFonts w:ascii="Times New Roman" w:hAnsi="Times New Roman"/>
            <w:sz w:val="22"/>
            <w:szCs w:val="22"/>
            <w:rPrChange w:id="3890" w:author="Chen Liao" w:date="2021-03-29T18:57:00Z">
              <w:rPr>
                <w:rStyle w:val="fontstyle01"/>
                <w:rFonts w:ascii="Times New Roman" w:hAnsi="Times New Roman"/>
                <w:sz w:val="24"/>
                <w:szCs w:val="24"/>
              </w:rPr>
            </w:rPrChange>
          </w:rPr>
          <w:t xml:space="preserve"> day 31</w:t>
        </w:r>
      </w:ins>
      <w:ins w:id="3891" w:author="Chen Liao" w:date="2021-03-27T09:36:00Z">
        <w:r w:rsidR="0056716A" w:rsidRPr="002B6EEC">
          <w:rPr>
            <w:rStyle w:val="fontstyle01"/>
            <w:rFonts w:ascii="Times New Roman" w:hAnsi="Times New Roman"/>
            <w:sz w:val="22"/>
            <w:szCs w:val="22"/>
            <w:rPrChange w:id="3892" w:author="Chen Liao" w:date="2021-03-29T18:57:00Z">
              <w:rPr>
                <w:rStyle w:val="fontstyle01"/>
                <w:rFonts w:ascii="Times New Roman" w:hAnsi="Times New Roman"/>
                <w:sz w:val="24"/>
                <w:szCs w:val="24"/>
              </w:rPr>
            </w:rPrChange>
          </w:rPr>
          <w:t xml:space="preserve">. </w:t>
        </w:r>
      </w:ins>
      <w:ins w:id="3893" w:author="Chen Liao" w:date="2021-03-27T12:56:00Z">
        <w:r w:rsidR="003C3CC9" w:rsidRPr="002B6EEC">
          <w:rPr>
            <w:rStyle w:val="fontstyle01"/>
            <w:rFonts w:ascii="Times New Roman" w:hAnsi="Times New Roman"/>
            <w:sz w:val="22"/>
            <w:szCs w:val="22"/>
            <w:rPrChange w:id="3894" w:author="Chen Liao" w:date="2021-03-29T18:57:00Z">
              <w:rPr>
                <w:rStyle w:val="fontstyle01"/>
                <w:rFonts w:ascii="Times New Roman" w:hAnsi="Times New Roman"/>
                <w:sz w:val="24"/>
                <w:szCs w:val="24"/>
              </w:rPr>
            </w:rPrChange>
          </w:rPr>
          <w:t xml:space="preserve">In addition, </w:t>
        </w:r>
      </w:ins>
      <w:ins w:id="3895" w:author="Chen Liao" w:date="2021-03-27T09:54:00Z">
        <w:r w:rsidR="00533003" w:rsidRPr="002B6EEC">
          <w:rPr>
            <w:rStyle w:val="fontstyle01"/>
            <w:rFonts w:ascii="Times New Roman" w:hAnsi="Times New Roman"/>
            <w:sz w:val="22"/>
            <w:szCs w:val="22"/>
            <w:rPrChange w:id="3896" w:author="Chen Liao" w:date="2021-03-29T18:57:00Z">
              <w:rPr>
                <w:rStyle w:val="fontstyle01"/>
                <w:rFonts w:ascii="Times New Roman" w:hAnsi="Times New Roman"/>
                <w:sz w:val="24"/>
                <w:szCs w:val="24"/>
              </w:rPr>
            </w:rPrChange>
          </w:rPr>
          <w:t>inulin</w:t>
        </w:r>
      </w:ins>
      <w:ins w:id="3897" w:author="Chen Liao" w:date="2021-03-27T10:08:00Z">
        <w:r w:rsidR="00AC0E36" w:rsidRPr="002B6EEC">
          <w:rPr>
            <w:rStyle w:val="fontstyle01"/>
            <w:rFonts w:ascii="Times New Roman" w:hAnsi="Times New Roman"/>
            <w:sz w:val="22"/>
            <w:szCs w:val="22"/>
            <w:rPrChange w:id="3898" w:author="Chen Liao" w:date="2021-03-29T18:57:00Z">
              <w:rPr>
                <w:rStyle w:val="fontstyle01"/>
                <w:rFonts w:ascii="Times New Roman" w:hAnsi="Times New Roman"/>
                <w:sz w:val="24"/>
                <w:szCs w:val="24"/>
              </w:rPr>
            </w:rPrChange>
          </w:rPr>
          <w:t xml:space="preserve">, as well as resistant starch and even cellulose, </w:t>
        </w:r>
      </w:ins>
      <w:ins w:id="3899" w:author="Chen Liao" w:date="2021-03-27T09:56:00Z">
        <w:r w:rsidR="00533003" w:rsidRPr="002B6EEC">
          <w:rPr>
            <w:rStyle w:val="fontstyle01"/>
            <w:rFonts w:ascii="Times New Roman" w:hAnsi="Times New Roman"/>
            <w:sz w:val="22"/>
            <w:szCs w:val="22"/>
            <w:rPrChange w:id="3900" w:author="Chen Liao" w:date="2021-03-29T18:57:00Z">
              <w:rPr>
                <w:rStyle w:val="fontstyle01"/>
                <w:rFonts w:ascii="Times New Roman" w:hAnsi="Times New Roman"/>
                <w:sz w:val="24"/>
                <w:szCs w:val="24"/>
              </w:rPr>
            </w:rPrChange>
          </w:rPr>
          <w:t xml:space="preserve">reduced </w:t>
        </w:r>
      </w:ins>
      <w:ins w:id="3901" w:author="Chen Liao" w:date="2021-03-27T09:54:00Z">
        <w:r w:rsidR="00533003" w:rsidRPr="002B6EEC">
          <w:rPr>
            <w:rStyle w:val="fontstyle01"/>
            <w:rFonts w:ascii="Times New Roman" w:hAnsi="Times New Roman"/>
            <w:sz w:val="22"/>
            <w:szCs w:val="22"/>
            <w:rPrChange w:id="3902" w:author="Chen Liao" w:date="2021-03-29T18:57:00Z">
              <w:rPr>
                <w:rStyle w:val="fontstyle01"/>
                <w:rFonts w:ascii="Times New Roman" w:hAnsi="Times New Roman"/>
                <w:sz w:val="24"/>
                <w:szCs w:val="24"/>
              </w:rPr>
            </w:rPrChange>
          </w:rPr>
          <w:t>baseline microbiota differences by ~35% at day 31</w:t>
        </w:r>
      </w:ins>
      <w:ins w:id="3903" w:author="Chen Liao" w:date="2021-03-27T10:16:00Z">
        <w:r w:rsidR="003951B2" w:rsidRPr="002B6EEC">
          <w:rPr>
            <w:rStyle w:val="fontstyle01"/>
            <w:rFonts w:ascii="Times New Roman" w:hAnsi="Times New Roman"/>
            <w:sz w:val="22"/>
            <w:szCs w:val="22"/>
            <w:rPrChange w:id="3904" w:author="Chen Liao" w:date="2021-03-29T18:57:00Z">
              <w:rPr>
                <w:rStyle w:val="fontstyle01"/>
                <w:rFonts w:ascii="Times New Roman" w:hAnsi="Times New Roman"/>
                <w:sz w:val="24"/>
                <w:szCs w:val="24"/>
              </w:rPr>
            </w:rPrChange>
          </w:rPr>
          <w:t xml:space="preserve"> (</w:t>
        </w:r>
        <w:r w:rsidR="003951B2" w:rsidRPr="002B6EEC">
          <w:rPr>
            <w:rStyle w:val="fontstyle01"/>
            <w:rFonts w:ascii="Times New Roman" w:hAnsi="Times New Roman"/>
            <w:sz w:val="22"/>
            <w:szCs w:val="22"/>
            <w:highlight w:val="yellow"/>
            <w:rPrChange w:id="3905" w:author="Chen Liao" w:date="2021-03-29T18:57:00Z">
              <w:rPr>
                <w:rStyle w:val="fontstyle01"/>
                <w:rFonts w:ascii="Times New Roman" w:hAnsi="Times New Roman"/>
                <w:sz w:val="24"/>
                <w:szCs w:val="24"/>
              </w:rPr>
            </w:rPrChange>
          </w:rPr>
          <w:t>Fig. S</w:t>
        </w:r>
      </w:ins>
      <w:ins w:id="3906" w:author="Chen Liao" w:date="2021-03-27T10:34:00Z">
        <w:r w:rsidR="00B358D4" w:rsidRPr="002B6EEC">
          <w:rPr>
            <w:rStyle w:val="fontstyle01"/>
            <w:rFonts w:ascii="Times New Roman" w:hAnsi="Times New Roman"/>
            <w:sz w:val="22"/>
            <w:szCs w:val="22"/>
            <w:highlight w:val="yellow"/>
            <w:rPrChange w:id="3907" w:author="Chen Liao" w:date="2021-03-29T18:57:00Z">
              <w:rPr>
                <w:rStyle w:val="fontstyle01"/>
                <w:rFonts w:ascii="Times New Roman" w:hAnsi="Times New Roman"/>
                <w:sz w:val="24"/>
                <w:szCs w:val="24"/>
              </w:rPr>
            </w:rPrChange>
          </w:rPr>
          <w:t>4B</w:t>
        </w:r>
      </w:ins>
      <w:ins w:id="3908" w:author="Chen Liao" w:date="2021-03-27T10:16:00Z">
        <w:r w:rsidR="003951B2" w:rsidRPr="002B6EEC">
          <w:rPr>
            <w:rStyle w:val="fontstyle01"/>
            <w:rFonts w:ascii="Times New Roman" w:hAnsi="Times New Roman"/>
            <w:sz w:val="22"/>
            <w:szCs w:val="22"/>
            <w:rPrChange w:id="3909" w:author="Chen Liao" w:date="2021-03-29T18:57:00Z">
              <w:rPr>
                <w:rStyle w:val="fontstyle01"/>
                <w:rFonts w:ascii="Times New Roman" w:hAnsi="Times New Roman"/>
                <w:sz w:val="24"/>
                <w:szCs w:val="24"/>
              </w:rPr>
            </w:rPrChange>
          </w:rPr>
          <w:t>)</w:t>
        </w:r>
      </w:ins>
      <w:ins w:id="3910" w:author="Chen Liao" w:date="2021-03-27T10:08:00Z">
        <w:r w:rsidR="00AC0E36" w:rsidRPr="002B6EEC">
          <w:rPr>
            <w:rStyle w:val="fontstyle01"/>
            <w:rFonts w:ascii="Times New Roman" w:hAnsi="Times New Roman"/>
            <w:sz w:val="22"/>
            <w:szCs w:val="22"/>
            <w:rPrChange w:id="3911" w:author="Chen Liao" w:date="2021-03-29T18:57:00Z">
              <w:rPr>
                <w:rStyle w:val="fontstyle01"/>
                <w:rFonts w:ascii="Times New Roman" w:hAnsi="Times New Roman"/>
                <w:sz w:val="24"/>
                <w:szCs w:val="24"/>
              </w:rPr>
            </w:rPrChange>
          </w:rPr>
          <w:t xml:space="preserve">, suggesting that </w:t>
        </w:r>
      </w:ins>
      <w:ins w:id="3912" w:author="Chen Liao" w:date="2021-03-27T10:11:00Z">
        <w:r w:rsidR="00AF542F" w:rsidRPr="002B6EEC">
          <w:rPr>
            <w:rStyle w:val="fontstyle01"/>
            <w:rFonts w:ascii="Times New Roman" w:hAnsi="Times New Roman"/>
            <w:sz w:val="22"/>
            <w:szCs w:val="22"/>
            <w:rPrChange w:id="3913" w:author="Chen Liao" w:date="2021-03-29T18:57:00Z">
              <w:rPr>
                <w:rStyle w:val="fontstyle01"/>
                <w:rFonts w:ascii="Times New Roman" w:hAnsi="Times New Roman"/>
                <w:sz w:val="24"/>
                <w:szCs w:val="24"/>
              </w:rPr>
            </w:rPrChange>
          </w:rPr>
          <w:t xml:space="preserve">long-term </w:t>
        </w:r>
      </w:ins>
      <w:ins w:id="3914" w:author="Chen Liao" w:date="2021-03-27T10:08:00Z">
        <w:r w:rsidR="00AC0E36" w:rsidRPr="002B6EEC">
          <w:rPr>
            <w:color w:val="000000" w:themeColor="text1"/>
            <w:sz w:val="22"/>
            <w:szCs w:val="22"/>
            <w:rPrChange w:id="3915" w:author="Chen Liao" w:date="2021-03-29T18:57:00Z">
              <w:rPr>
                <w:color w:val="000000" w:themeColor="text1"/>
              </w:rPr>
            </w:rPrChange>
          </w:rPr>
          <w:t>dietary fiber</w:t>
        </w:r>
      </w:ins>
      <w:ins w:id="3916" w:author="Chen Liao" w:date="2021-03-27T10:12:00Z">
        <w:r w:rsidR="00AF542F" w:rsidRPr="002B6EEC">
          <w:rPr>
            <w:color w:val="000000" w:themeColor="text1"/>
            <w:sz w:val="22"/>
            <w:szCs w:val="22"/>
            <w:rPrChange w:id="3917" w:author="Chen Liao" w:date="2021-03-29T18:57:00Z">
              <w:rPr>
                <w:color w:val="000000" w:themeColor="text1"/>
              </w:rPr>
            </w:rPrChange>
          </w:rPr>
          <w:t xml:space="preserve"> intervention</w:t>
        </w:r>
      </w:ins>
      <w:ins w:id="3918" w:author="Chen Liao" w:date="2021-03-27T10:08:00Z">
        <w:r w:rsidR="00AC0E36" w:rsidRPr="002B6EEC">
          <w:rPr>
            <w:color w:val="000000" w:themeColor="text1"/>
            <w:sz w:val="22"/>
            <w:szCs w:val="22"/>
            <w:rPrChange w:id="3919" w:author="Chen Liao" w:date="2021-03-29T18:57:00Z">
              <w:rPr>
                <w:color w:val="000000" w:themeColor="text1"/>
              </w:rPr>
            </w:rPrChange>
          </w:rPr>
          <w:t xml:space="preserve"> promotes adaptative convergence of baseline microbiota towards similar composition</w:t>
        </w:r>
      </w:ins>
      <w:ins w:id="3920" w:author="Chen Liao" w:date="2021-03-27T09:54:00Z">
        <w:r w:rsidR="00533003" w:rsidRPr="002B6EEC">
          <w:rPr>
            <w:rStyle w:val="fontstyle01"/>
            <w:rFonts w:ascii="Times New Roman" w:hAnsi="Times New Roman"/>
            <w:sz w:val="22"/>
            <w:szCs w:val="22"/>
            <w:rPrChange w:id="3921" w:author="Chen Liao" w:date="2021-03-29T18:57:00Z">
              <w:rPr>
                <w:rStyle w:val="fontstyle01"/>
                <w:rFonts w:ascii="Times New Roman" w:hAnsi="Times New Roman"/>
                <w:sz w:val="24"/>
                <w:szCs w:val="24"/>
              </w:rPr>
            </w:rPrChange>
          </w:rPr>
          <w:t xml:space="preserve">. </w:t>
        </w:r>
      </w:ins>
      <w:ins w:id="3922" w:author="Chen Liao" w:date="2021-03-27T09:57:00Z">
        <w:r w:rsidR="006B44B0" w:rsidRPr="002B6EEC">
          <w:rPr>
            <w:rStyle w:val="fontstyle01"/>
            <w:rFonts w:ascii="Times New Roman" w:hAnsi="Times New Roman"/>
            <w:sz w:val="22"/>
            <w:szCs w:val="22"/>
            <w:rPrChange w:id="3923" w:author="Chen Liao" w:date="2021-03-29T18:57:00Z">
              <w:rPr>
                <w:rStyle w:val="fontstyle01"/>
                <w:rFonts w:ascii="Times New Roman" w:hAnsi="Times New Roman"/>
                <w:sz w:val="24"/>
                <w:szCs w:val="24"/>
              </w:rPr>
            </w:rPrChange>
          </w:rPr>
          <w:t>T</w:t>
        </w:r>
      </w:ins>
      <w:ins w:id="3924" w:author="Chen Liao" w:date="2021-03-27T09:58:00Z">
        <w:r w:rsidR="006B44B0" w:rsidRPr="002B6EEC">
          <w:rPr>
            <w:rStyle w:val="fontstyle01"/>
            <w:rFonts w:ascii="Times New Roman" w:hAnsi="Times New Roman"/>
            <w:sz w:val="22"/>
            <w:szCs w:val="22"/>
            <w:rPrChange w:id="3925" w:author="Chen Liao" w:date="2021-03-29T18:57:00Z">
              <w:rPr>
                <w:rStyle w:val="fontstyle01"/>
                <w:rFonts w:ascii="Times New Roman" w:hAnsi="Times New Roman"/>
                <w:sz w:val="24"/>
                <w:szCs w:val="24"/>
              </w:rPr>
            </w:rPrChange>
          </w:rPr>
          <w:t xml:space="preserve">he adaptation </w:t>
        </w:r>
      </w:ins>
      <w:ins w:id="3926" w:author="Chen Liao" w:date="2021-03-27T10:13:00Z">
        <w:r w:rsidR="00FF44CC" w:rsidRPr="002B6EEC">
          <w:rPr>
            <w:rStyle w:val="fontstyle01"/>
            <w:rFonts w:ascii="Times New Roman" w:hAnsi="Times New Roman"/>
            <w:sz w:val="22"/>
            <w:szCs w:val="22"/>
            <w:rPrChange w:id="3927" w:author="Chen Liao" w:date="2021-03-29T18:57:00Z">
              <w:rPr>
                <w:rStyle w:val="fontstyle01"/>
                <w:rFonts w:ascii="Times New Roman" w:hAnsi="Times New Roman"/>
                <w:sz w:val="24"/>
                <w:szCs w:val="24"/>
              </w:rPr>
            </w:rPrChange>
          </w:rPr>
          <w:t xml:space="preserve">is </w:t>
        </w:r>
      </w:ins>
      <w:ins w:id="3928" w:author="Chen Liao" w:date="2021-03-27T09:59:00Z">
        <w:r w:rsidR="006B44B0" w:rsidRPr="002B6EEC">
          <w:rPr>
            <w:rStyle w:val="fontstyle01"/>
            <w:rFonts w:ascii="Times New Roman" w:hAnsi="Times New Roman"/>
            <w:sz w:val="22"/>
            <w:szCs w:val="22"/>
            <w:rPrChange w:id="3929" w:author="Chen Liao" w:date="2021-03-29T18:57:00Z">
              <w:rPr>
                <w:rStyle w:val="fontstyle01"/>
                <w:rFonts w:ascii="Times New Roman" w:hAnsi="Times New Roman"/>
                <w:sz w:val="24"/>
                <w:szCs w:val="24"/>
              </w:rPr>
            </w:rPrChange>
          </w:rPr>
          <w:t xml:space="preserve">also </w:t>
        </w:r>
      </w:ins>
      <w:ins w:id="3930" w:author="Chen Liao" w:date="2021-03-27T09:57:00Z">
        <w:r w:rsidR="006B44B0" w:rsidRPr="002B6EEC">
          <w:rPr>
            <w:rStyle w:val="fontstyle01"/>
            <w:rFonts w:ascii="Times New Roman" w:hAnsi="Times New Roman"/>
            <w:sz w:val="22"/>
            <w:szCs w:val="22"/>
            <w:rPrChange w:id="3931" w:author="Chen Liao" w:date="2021-03-29T18:57:00Z">
              <w:rPr>
                <w:rStyle w:val="fontstyle01"/>
                <w:rFonts w:ascii="Times New Roman" w:hAnsi="Times New Roman"/>
                <w:sz w:val="24"/>
                <w:szCs w:val="24"/>
              </w:rPr>
            </w:rPrChange>
          </w:rPr>
          <w:t xml:space="preserve">evident in the dynamics of </w:t>
        </w:r>
      </w:ins>
      <w:ins w:id="3932" w:author="Chen Liao" w:date="2021-03-27T10:08:00Z">
        <w:r w:rsidR="00AC0E36" w:rsidRPr="002B6EEC">
          <w:rPr>
            <w:rStyle w:val="fontstyle01"/>
            <w:rFonts w:ascii="Times New Roman" w:hAnsi="Times New Roman"/>
            <w:sz w:val="22"/>
            <w:szCs w:val="22"/>
            <w:rPrChange w:id="3933" w:author="Chen Liao" w:date="2021-03-29T18:57:00Z">
              <w:rPr>
                <w:rStyle w:val="fontstyle01"/>
                <w:rFonts w:ascii="Times New Roman" w:hAnsi="Times New Roman"/>
                <w:sz w:val="24"/>
                <w:szCs w:val="24"/>
              </w:rPr>
            </w:rPrChange>
          </w:rPr>
          <w:t>the</w:t>
        </w:r>
      </w:ins>
      <w:ins w:id="3934" w:author="Chen Liao" w:date="2021-03-27T09:57:00Z">
        <w:r w:rsidR="006B44B0" w:rsidRPr="002B6EEC">
          <w:rPr>
            <w:rStyle w:val="fontstyle01"/>
            <w:rFonts w:ascii="Times New Roman" w:hAnsi="Times New Roman"/>
            <w:sz w:val="22"/>
            <w:szCs w:val="22"/>
            <w:rPrChange w:id="3935" w:author="Chen Liao" w:date="2021-03-29T18:57:00Z">
              <w:rPr>
                <w:rStyle w:val="fontstyle01"/>
                <w:rFonts w:ascii="Times New Roman" w:hAnsi="Times New Roman"/>
                <w:sz w:val="24"/>
                <w:szCs w:val="24"/>
              </w:rPr>
            </w:rPrChange>
          </w:rPr>
          <w:t xml:space="preserve"> dominant </w:t>
        </w:r>
      </w:ins>
      <w:ins w:id="3936" w:author="Chen Liao" w:date="2021-03-27T12:58:00Z">
        <w:r w:rsidR="003262F3" w:rsidRPr="002B6EEC">
          <w:rPr>
            <w:rStyle w:val="fontstyle01"/>
            <w:rFonts w:ascii="Times New Roman" w:hAnsi="Times New Roman"/>
            <w:sz w:val="22"/>
            <w:szCs w:val="22"/>
            <w:rPrChange w:id="3937" w:author="Chen Liao" w:date="2021-03-29T18:57:00Z">
              <w:rPr>
                <w:rStyle w:val="fontstyle01"/>
                <w:rFonts w:ascii="Times New Roman" w:hAnsi="Times New Roman"/>
                <w:sz w:val="24"/>
                <w:szCs w:val="24"/>
              </w:rPr>
            </w:rPrChange>
          </w:rPr>
          <w:t xml:space="preserve">bacterial </w:t>
        </w:r>
      </w:ins>
      <w:ins w:id="3938" w:author="Chen Liao" w:date="2021-03-27T09:57:00Z">
        <w:r w:rsidR="006B44B0" w:rsidRPr="002B6EEC">
          <w:rPr>
            <w:rStyle w:val="fontstyle01"/>
            <w:rFonts w:ascii="Times New Roman" w:hAnsi="Times New Roman"/>
            <w:sz w:val="22"/>
            <w:szCs w:val="22"/>
            <w:rPrChange w:id="3939" w:author="Chen Liao" w:date="2021-03-29T18:57:00Z">
              <w:rPr>
                <w:rStyle w:val="fontstyle01"/>
                <w:rFonts w:ascii="Times New Roman" w:hAnsi="Times New Roman"/>
                <w:sz w:val="24"/>
                <w:szCs w:val="24"/>
              </w:rPr>
            </w:rPrChange>
          </w:rPr>
          <w:t>taxa. For example, the relative abundance of the unclassified</w:t>
        </w:r>
        <w:r w:rsidR="006B44B0" w:rsidRPr="002B6EEC">
          <w:rPr>
            <w:sz w:val="22"/>
            <w:szCs w:val="22"/>
            <w:rPrChange w:id="3940" w:author="Chen Liao" w:date="2021-03-29T18:57:00Z">
              <w:rPr/>
            </w:rPrChange>
          </w:rPr>
          <w:t xml:space="preserve"> </w:t>
        </w:r>
        <w:proofErr w:type="spellStart"/>
        <w:r w:rsidR="006B44B0" w:rsidRPr="002B6EEC">
          <w:rPr>
            <w:sz w:val="22"/>
            <w:szCs w:val="22"/>
            <w:rPrChange w:id="3941" w:author="Chen Liao" w:date="2021-03-29T18:57:00Z">
              <w:rPr/>
            </w:rPrChange>
          </w:rPr>
          <w:t>Muribaculaceae</w:t>
        </w:r>
        <w:proofErr w:type="spellEnd"/>
        <w:r w:rsidR="006B44B0" w:rsidRPr="002B6EEC">
          <w:rPr>
            <w:sz w:val="22"/>
            <w:szCs w:val="22"/>
            <w:rPrChange w:id="3942" w:author="Chen Liao" w:date="2021-03-29T18:57:00Z">
              <w:rPr/>
            </w:rPrChange>
          </w:rPr>
          <w:t xml:space="preserve"> in the Shanghai mice was initially much lower at day 0 but finally reached similar levels as in the mice from the other three vendors at day 3</w:t>
        </w:r>
      </w:ins>
      <w:ins w:id="3943" w:author="Chen Liao" w:date="2021-03-27T10:10:00Z">
        <w:r w:rsidR="00126BC9" w:rsidRPr="002B6EEC">
          <w:rPr>
            <w:sz w:val="22"/>
            <w:szCs w:val="22"/>
            <w:rPrChange w:id="3944" w:author="Chen Liao" w:date="2021-03-29T18:57:00Z">
              <w:rPr/>
            </w:rPrChange>
          </w:rPr>
          <w:t>1.</w:t>
        </w:r>
      </w:ins>
    </w:p>
    <w:p w14:paraId="550A77C0" w14:textId="77777777" w:rsidR="00752B6C" w:rsidRPr="002B6EEC" w:rsidRDefault="00752B6C" w:rsidP="0056716A">
      <w:pPr>
        <w:jc w:val="both"/>
        <w:rPr>
          <w:ins w:id="3945" w:author="Chen Liao" w:date="2021-03-27T12:47:00Z"/>
          <w:sz w:val="22"/>
          <w:szCs w:val="22"/>
          <w:rPrChange w:id="3946" w:author="Chen Liao" w:date="2021-03-29T18:57:00Z">
            <w:rPr>
              <w:ins w:id="3947" w:author="Chen Liao" w:date="2021-03-27T12:47:00Z"/>
            </w:rPr>
          </w:rPrChange>
        </w:rPr>
      </w:pPr>
    </w:p>
    <w:p w14:paraId="456290DC" w14:textId="4C68CD96" w:rsidR="00730EE6" w:rsidRPr="002B6EEC" w:rsidDel="00730EE6" w:rsidRDefault="0056716A" w:rsidP="0056716A">
      <w:pPr>
        <w:jc w:val="both"/>
        <w:rPr>
          <w:del w:id="3948" w:author="Chen Liao" w:date="2021-03-24T23:17:00Z"/>
          <w:moveTo w:id="3949" w:author="Chen Liao" w:date="2021-03-24T23:12:00Z"/>
          <w:rStyle w:val="fontstyle01"/>
          <w:rFonts w:ascii="Times New Roman" w:hAnsi="Times New Roman"/>
          <w:color w:val="auto"/>
          <w:sz w:val="22"/>
          <w:szCs w:val="22"/>
          <w:rPrChange w:id="3950" w:author="Chen Liao" w:date="2021-03-29T18:57:00Z">
            <w:rPr>
              <w:del w:id="3951" w:author="Chen Liao" w:date="2021-03-24T23:17:00Z"/>
              <w:moveTo w:id="3952" w:author="Chen Liao" w:date="2021-03-24T23:12:00Z"/>
              <w:color w:val="2A2A2A"/>
              <w:shd w:val="clear" w:color="auto" w:fill="FFFFFF"/>
            </w:rPr>
          </w:rPrChange>
        </w:rPr>
        <w:pPrChange w:id="3953" w:author="Chen Liao" w:date="2021-03-27T09:36:00Z">
          <w:pPr>
            <w:jc w:val="both"/>
          </w:pPr>
        </w:pPrChange>
      </w:pPr>
      <w:ins w:id="3954" w:author="Chen Liao" w:date="2021-03-27T09:36:00Z">
        <w:r w:rsidRPr="002B6EEC">
          <w:rPr>
            <w:rStyle w:val="fontstyle01"/>
            <w:rFonts w:ascii="Times New Roman" w:hAnsi="Times New Roman"/>
            <w:sz w:val="22"/>
            <w:szCs w:val="22"/>
            <w:rPrChange w:id="3955" w:author="Chen Liao" w:date="2021-03-29T18:57:00Z">
              <w:rPr>
                <w:rStyle w:val="fontstyle01"/>
                <w:rFonts w:ascii="Times New Roman" w:hAnsi="Times New Roman"/>
                <w:sz w:val="24"/>
                <w:szCs w:val="24"/>
              </w:rPr>
            </w:rPrChange>
          </w:rPr>
          <w:t xml:space="preserve">To quantify the rate of </w:t>
        </w:r>
      </w:ins>
      <w:ins w:id="3956" w:author="Chen Liao" w:date="2021-03-27T10:45:00Z">
        <w:r w:rsidR="00F269D2" w:rsidRPr="002B6EEC">
          <w:rPr>
            <w:rStyle w:val="fontstyle01"/>
            <w:rFonts w:ascii="Times New Roman" w:hAnsi="Times New Roman"/>
            <w:sz w:val="22"/>
            <w:szCs w:val="22"/>
            <w:rPrChange w:id="3957" w:author="Chen Liao" w:date="2021-03-29T18:57:00Z">
              <w:rPr>
                <w:rStyle w:val="fontstyle01"/>
                <w:rFonts w:ascii="Times New Roman" w:hAnsi="Times New Roman"/>
                <w:sz w:val="24"/>
                <w:szCs w:val="24"/>
              </w:rPr>
            </w:rPrChange>
          </w:rPr>
          <w:t>stabilization</w:t>
        </w:r>
      </w:ins>
      <w:ins w:id="3958" w:author="Chen Liao" w:date="2021-03-27T09:36:00Z">
        <w:r w:rsidRPr="002B6EEC">
          <w:rPr>
            <w:rStyle w:val="fontstyle01"/>
            <w:rFonts w:ascii="Times New Roman" w:hAnsi="Times New Roman"/>
            <w:sz w:val="22"/>
            <w:szCs w:val="22"/>
            <w:rPrChange w:id="3959" w:author="Chen Liao" w:date="2021-03-29T18:57:00Z">
              <w:rPr>
                <w:rStyle w:val="fontstyle01"/>
                <w:rFonts w:ascii="Times New Roman" w:hAnsi="Times New Roman"/>
                <w:sz w:val="24"/>
                <w:szCs w:val="24"/>
              </w:rPr>
            </w:rPrChange>
          </w:rPr>
          <w:t xml:space="preserve">, we fit the harmonic oscillator model from physics to </w:t>
        </w:r>
      </w:ins>
      <w:ins w:id="3960" w:author="Chen Liao" w:date="2021-03-27T10:17:00Z">
        <w:r w:rsidR="00723412" w:rsidRPr="002B6EEC">
          <w:rPr>
            <w:rStyle w:val="fontstyle01"/>
            <w:rFonts w:ascii="Times New Roman" w:hAnsi="Times New Roman"/>
            <w:sz w:val="22"/>
            <w:szCs w:val="22"/>
            <w:rPrChange w:id="3961" w:author="Chen Liao" w:date="2021-03-29T18:57:00Z">
              <w:rPr>
                <w:rStyle w:val="fontstyle01"/>
                <w:rFonts w:ascii="Times New Roman" w:hAnsi="Times New Roman"/>
                <w:sz w:val="24"/>
                <w:szCs w:val="24"/>
              </w:rPr>
            </w:rPrChange>
          </w:rPr>
          <w:t xml:space="preserve">time series </w:t>
        </w:r>
        <w:r w:rsidR="006B1EA2" w:rsidRPr="002B6EEC">
          <w:rPr>
            <w:rStyle w:val="fontstyle01"/>
            <w:rFonts w:ascii="Times New Roman" w:hAnsi="Times New Roman"/>
            <w:sz w:val="22"/>
            <w:szCs w:val="22"/>
            <w:rPrChange w:id="3962" w:author="Chen Liao" w:date="2021-03-29T18:57:00Z">
              <w:rPr>
                <w:rStyle w:val="fontstyle01"/>
                <w:rFonts w:ascii="Times New Roman" w:hAnsi="Times New Roman"/>
                <w:sz w:val="24"/>
                <w:szCs w:val="24"/>
              </w:rPr>
            </w:rPrChange>
          </w:rPr>
          <w:t xml:space="preserve">of </w:t>
        </w:r>
      </w:ins>
      <w:ins w:id="3963" w:author="Chen Liao" w:date="2021-03-27T09:36:00Z">
        <w:r w:rsidRPr="002B6EEC">
          <w:rPr>
            <w:rStyle w:val="fontstyle01"/>
            <w:rFonts w:ascii="Times New Roman" w:hAnsi="Times New Roman"/>
            <w:sz w:val="22"/>
            <w:szCs w:val="22"/>
            <w:rPrChange w:id="3964" w:author="Chen Liao" w:date="2021-03-29T18:57:00Z">
              <w:rPr>
                <w:rStyle w:val="fontstyle01"/>
                <w:rFonts w:ascii="Times New Roman" w:hAnsi="Times New Roman"/>
                <w:sz w:val="24"/>
                <w:szCs w:val="24"/>
              </w:rPr>
            </w:rPrChange>
          </w:rPr>
          <w:t>biodiversity</w:t>
        </w:r>
      </w:ins>
      <w:ins w:id="3965" w:author="Chen Liao" w:date="2021-03-27T09:37:00Z">
        <w:r w:rsidR="00D8739E" w:rsidRPr="002B6EEC">
          <w:rPr>
            <w:rStyle w:val="fontstyle01"/>
            <w:rFonts w:ascii="Times New Roman" w:hAnsi="Times New Roman"/>
            <w:sz w:val="22"/>
            <w:szCs w:val="22"/>
            <w:rPrChange w:id="3966" w:author="Chen Liao" w:date="2021-03-29T18:57:00Z">
              <w:rPr>
                <w:rStyle w:val="fontstyle01"/>
                <w:rFonts w:ascii="Times New Roman" w:hAnsi="Times New Roman"/>
                <w:sz w:val="24"/>
                <w:szCs w:val="24"/>
              </w:rPr>
            </w:rPrChange>
          </w:rPr>
          <w:t xml:space="preserve"> </w:t>
        </w:r>
      </w:ins>
      <w:ins w:id="3967" w:author="Chen Liao" w:date="2021-03-27T09:36:00Z">
        <w:r w:rsidRPr="002B6EEC">
          <w:rPr>
            <w:rStyle w:val="fontstyle01"/>
            <w:rFonts w:ascii="Times New Roman" w:hAnsi="Times New Roman"/>
            <w:sz w:val="22"/>
            <w:szCs w:val="22"/>
            <w:rPrChange w:id="3968" w:author="Chen Liao" w:date="2021-03-29T18:57:00Z">
              <w:rPr>
                <w:rStyle w:val="fontstyle01"/>
                <w:rFonts w:ascii="Times New Roman" w:hAnsi="Times New Roman"/>
                <w:sz w:val="24"/>
                <w:szCs w:val="24"/>
              </w:rPr>
            </w:rPrChange>
          </w:rPr>
          <w:t xml:space="preserve">and calculated damping ratio—a </w:t>
        </w:r>
        <w:proofErr w:type="spellStart"/>
        <w:r w:rsidRPr="002B6EEC">
          <w:rPr>
            <w:rStyle w:val="fontstyle01"/>
            <w:rFonts w:ascii="Times New Roman" w:hAnsi="Times New Roman"/>
            <w:sz w:val="22"/>
            <w:szCs w:val="22"/>
            <w:rPrChange w:id="3969" w:author="Chen Liao" w:date="2021-03-29T18:57:00Z">
              <w:rPr>
                <w:rStyle w:val="fontstyle01"/>
                <w:rFonts w:ascii="Times New Roman" w:hAnsi="Times New Roman"/>
                <w:sz w:val="24"/>
                <w:szCs w:val="24"/>
              </w:rPr>
            </w:rPrChange>
          </w:rPr>
          <w:t>dimensioness</w:t>
        </w:r>
        <w:proofErr w:type="spellEnd"/>
        <w:r w:rsidRPr="002B6EEC">
          <w:rPr>
            <w:rStyle w:val="fontstyle01"/>
            <w:rFonts w:ascii="Times New Roman" w:hAnsi="Times New Roman"/>
            <w:sz w:val="22"/>
            <w:szCs w:val="22"/>
            <w:rPrChange w:id="3970" w:author="Chen Liao" w:date="2021-03-29T18:57:00Z">
              <w:rPr>
                <w:rStyle w:val="fontstyle01"/>
                <w:rFonts w:ascii="Times New Roman" w:hAnsi="Times New Roman"/>
                <w:sz w:val="24"/>
                <w:szCs w:val="24"/>
              </w:rPr>
            </w:rPrChange>
          </w:rPr>
          <w:t xml:space="preserve"> measure of whether and how dynamical system</w:t>
        </w:r>
      </w:ins>
      <w:ins w:id="3971" w:author="Chen Liao" w:date="2021-03-27T12:59:00Z">
        <w:r w:rsidR="0029687E" w:rsidRPr="002B6EEC">
          <w:rPr>
            <w:rStyle w:val="fontstyle01"/>
            <w:rFonts w:ascii="Times New Roman" w:hAnsi="Times New Roman"/>
            <w:sz w:val="22"/>
            <w:szCs w:val="22"/>
            <w:rPrChange w:id="3972" w:author="Chen Liao" w:date="2021-03-29T18:57:00Z">
              <w:rPr>
                <w:rStyle w:val="fontstyle01"/>
                <w:rFonts w:ascii="Times New Roman" w:hAnsi="Times New Roman"/>
                <w:sz w:val="24"/>
                <w:szCs w:val="24"/>
              </w:rPr>
            </w:rPrChange>
          </w:rPr>
          <w:t>s</w:t>
        </w:r>
      </w:ins>
      <w:ins w:id="3973" w:author="Chen Liao" w:date="2021-03-27T09:36:00Z">
        <w:r w:rsidRPr="002B6EEC">
          <w:rPr>
            <w:rStyle w:val="fontstyle01"/>
            <w:rFonts w:ascii="Times New Roman" w:hAnsi="Times New Roman"/>
            <w:sz w:val="22"/>
            <w:szCs w:val="22"/>
            <w:rPrChange w:id="3974" w:author="Chen Liao" w:date="2021-03-29T18:57:00Z">
              <w:rPr>
                <w:rStyle w:val="fontstyle01"/>
                <w:rFonts w:ascii="Times New Roman" w:hAnsi="Times New Roman"/>
                <w:sz w:val="24"/>
                <w:szCs w:val="24"/>
              </w:rPr>
            </w:rPrChange>
          </w:rPr>
          <w:t xml:space="preserve"> approach</w:t>
        </w:r>
      </w:ins>
      <w:ins w:id="3975" w:author="Chen Liao" w:date="2021-03-27T12:59:00Z">
        <w:r w:rsidR="0029687E" w:rsidRPr="002B6EEC">
          <w:rPr>
            <w:rStyle w:val="fontstyle01"/>
            <w:rFonts w:ascii="Times New Roman" w:hAnsi="Times New Roman"/>
            <w:sz w:val="22"/>
            <w:szCs w:val="22"/>
            <w:rPrChange w:id="3976" w:author="Chen Liao" w:date="2021-03-29T18:57:00Z">
              <w:rPr>
                <w:rStyle w:val="fontstyle01"/>
                <w:rFonts w:ascii="Times New Roman" w:hAnsi="Times New Roman"/>
                <w:sz w:val="24"/>
                <w:szCs w:val="24"/>
              </w:rPr>
            </w:rPrChange>
          </w:rPr>
          <w:t xml:space="preserve"> </w:t>
        </w:r>
      </w:ins>
      <w:ins w:id="3977" w:author="Chen Liao" w:date="2021-03-27T09:37:00Z">
        <w:r w:rsidR="00D8739E" w:rsidRPr="002B6EEC">
          <w:rPr>
            <w:rStyle w:val="fontstyle01"/>
            <w:rFonts w:ascii="Times New Roman" w:hAnsi="Times New Roman"/>
            <w:sz w:val="22"/>
            <w:szCs w:val="22"/>
            <w:rPrChange w:id="3978" w:author="Chen Liao" w:date="2021-03-29T18:57:00Z">
              <w:rPr>
                <w:rStyle w:val="fontstyle01"/>
                <w:rFonts w:ascii="Times New Roman" w:hAnsi="Times New Roman"/>
                <w:sz w:val="24"/>
                <w:szCs w:val="24"/>
              </w:rPr>
            </w:rPrChange>
          </w:rPr>
          <w:t xml:space="preserve">new </w:t>
        </w:r>
      </w:ins>
      <w:ins w:id="3979" w:author="Chen Liao" w:date="2021-03-27T09:36:00Z">
        <w:r w:rsidRPr="002B6EEC">
          <w:rPr>
            <w:rStyle w:val="fontstyle01"/>
            <w:rFonts w:ascii="Times New Roman" w:hAnsi="Times New Roman"/>
            <w:sz w:val="22"/>
            <w:szCs w:val="22"/>
            <w:rPrChange w:id="3980" w:author="Chen Liao" w:date="2021-03-29T18:57:00Z">
              <w:rPr>
                <w:rStyle w:val="fontstyle01"/>
                <w:rFonts w:ascii="Times New Roman" w:hAnsi="Times New Roman"/>
                <w:sz w:val="24"/>
                <w:szCs w:val="24"/>
              </w:rPr>
            </w:rPrChange>
          </w:rPr>
          <w:t>steady states u</w:t>
        </w:r>
      </w:ins>
      <w:ins w:id="3981" w:author="Chen Liao" w:date="2021-03-27T12:59:00Z">
        <w:r w:rsidR="0029687E" w:rsidRPr="002B6EEC">
          <w:rPr>
            <w:rStyle w:val="fontstyle01"/>
            <w:rFonts w:ascii="Times New Roman" w:hAnsi="Times New Roman"/>
            <w:sz w:val="22"/>
            <w:szCs w:val="22"/>
            <w:rPrChange w:id="3982" w:author="Chen Liao" w:date="2021-03-29T18:57:00Z">
              <w:rPr>
                <w:rStyle w:val="fontstyle01"/>
                <w:rFonts w:ascii="Times New Roman" w:hAnsi="Times New Roman"/>
                <w:sz w:val="24"/>
                <w:szCs w:val="24"/>
              </w:rPr>
            </w:rPrChange>
          </w:rPr>
          <w:t xml:space="preserve">pon </w:t>
        </w:r>
      </w:ins>
      <w:ins w:id="3983" w:author="Chen Liao" w:date="2021-03-27T09:36:00Z">
        <w:r w:rsidRPr="002B6EEC">
          <w:rPr>
            <w:rStyle w:val="fontstyle01"/>
            <w:rFonts w:ascii="Times New Roman" w:hAnsi="Times New Roman"/>
            <w:sz w:val="22"/>
            <w:szCs w:val="22"/>
            <w:rPrChange w:id="3984" w:author="Chen Liao" w:date="2021-03-29T18:57:00Z">
              <w:rPr>
                <w:rStyle w:val="fontstyle01"/>
                <w:rFonts w:ascii="Times New Roman" w:hAnsi="Times New Roman"/>
                <w:sz w:val="24"/>
                <w:szCs w:val="24"/>
              </w:rPr>
            </w:rPrChange>
          </w:rPr>
          <w:t>perturbations—from the best-fit parameters (</w:t>
        </w:r>
        <w:r w:rsidRPr="002B6EEC">
          <w:rPr>
            <w:rStyle w:val="fontstyle01"/>
            <w:rFonts w:ascii="Times New Roman" w:hAnsi="Times New Roman"/>
            <w:sz w:val="22"/>
            <w:szCs w:val="22"/>
            <w:highlight w:val="yellow"/>
            <w:rPrChange w:id="3985" w:author="Chen Liao" w:date="2021-03-29T18:57:00Z">
              <w:rPr>
                <w:rStyle w:val="fontstyle01"/>
                <w:rFonts w:ascii="Times New Roman" w:hAnsi="Times New Roman"/>
                <w:sz w:val="24"/>
                <w:szCs w:val="24"/>
                <w:highlight w:val="yellow"/>
              </w:rPr>
            </w:rPrChange>
          </w:rPr>
          <w:t>see Methods</w:t>
        </w:r>
      </w:ins>
      <w:ins w:id="3986" w:author="Chen Liao" w:date="2021-03-27T10:44:00Z">
        <w:r w:rsidR="00E42E03" w:rsidRPr="002B6EEC">
          <w:rPr>
            <w:rStyle w:val="fontstyle01"/>
            <w:rFonts w:ascii="Times New Roman" w:hAnsi="Times New Roman"/>
            <w:sz w:val="22"/>
            <w:szCs w:val="22"/>
            <w:highlight w:val="yellow"/>
            <w:rPrChange w:id="3987" w:author="Chen Liao" w:date="2021-03-29T18:57:00Z">
              <w:rPr>
                <w:rStyle w:val="fontstyle01"/>
                <w:rFonts w:ascii="Times New Roman" w:hAnsi="Times New Roman"/>
                <w:sz w:val="24"/>
                <w:szCs w:val="24"/>
              </w:rPr>
            </w:rPrChange>
          </w:rPr>
          <w:t>, Table S1</w:t>
        </w:r>
      </w:ins>
      <w:ins w:id="3988" w:author="Chen Liao" w:date="2021-03-27T09:36:00Z">
        <w:r w:rsidRPr="002B6EEC">
          <w:rPr>
            <w:rStyle w:val="fontstyle01"/>
            <w:rFonts w:ascii="Times New Roman" w:hAnsi="Times New Roman"/>
            <w:sz w:val="22"/>
            <w:szCs w:val="22"/>
            <w:rPrChange w:id="3989" w:author="Chen Liao" w:date="2021-03-29T18:57:00Z">
              <w:rPr>
                <w:rStyle w:val="fontstyle01"/>
                <w:rFonts w:ascii="Times New Roman" w:hAnsi="Times New Roman"/>
                <w:sz w:val="24"/>
                <w:szCs w:val="24"/>
              </w:rPr>
            </w:rPrChange>
          </w:rPr>
          <w:t xml:space="preserve">). The model fits the data </w:t>
        </w:r>
        <w:proofErr w:type="spellStart"/>
        <w:r w:rsidRPr="002B6EEC">
          <w:rPr>
            <w:rStyle w:val="fontstyle01"/>
            <w:rFonts w:ascii="Times New Roman" w:hAnsi="Times New Roman"/>
            <w:sz w:val="22"/>
            <w:szCs w:val="22"/>
            <w:rPrChange w:id="3990" w:author="Chen Liao" w:date="2021-03-29T18:57:00Z">
              <w:rPr>
                <w:rStyle w:val="fontstyle01"/>
                <w:rFonts w:ascii="Times New Roman" w:hAnsi="Times New Roman"/>
                <w:sz w:val="24"/>
                <w:szCs w:val="24"/>
              </w:rPr>
            </w:rPrChange>
          </w:rPr>
          <w:t>reasonally</w:t>
        </w:r>
        <w:proofErr w:type="spellEnd"/>
        <w:r w:rsidRPr="002B6EEC">
          <w:rPr>
            <w:rStyle w:val="fontstyle01"/>
            <w:rFonts w:ascii="Times New Roman" w:hAnsi="Times New Roman"/>
            <w:sz w:val="22"/>
            <w:szCs w:val="22"/>
            <w:rPrChange w:id="3991" w:author="Chen Liao" w:date="2021-03-29T18:57:00Z">
              <w:rPr>
                <w:rStyle w:val="fontstyle01"/>
                <w:rFonts w:ascii="Times New Roman" w:hAnsi="Times New Roman"/>
                <w:sz w:val="24"/>
                <w:szCs w:val="24"/>
              </w:rPr>
            </w:rPrChange>
          </w:rPr>
          <w:t xml:space="preserve"> well </w:t>
        </w:r>
      </w:ins>
      <w:ins w:id="3992" w:author="Chen Liao" w:date="2021-03-27T10:46:00Z">
        <w:r w:rsidR="00624467" w:rsidRPr="002B6EEC">
          <w:rPr>
            <w:rStyle w:val="fontstyle01"/>
            <w:rFonts w:ascii="Times New Roman" w:hAnsi="Times New Roman"/>
            <w:sz w:val="22"/>
            <w:szCs w:val="22"/>
            <w:rPrChange w:id="3993" w:author="Chen Liao" w:date="2021-03-29T18:57:00Z">
              <w:rPr>
                <w:rStyle w:val="fontstyle01"/>
                <w:rFonts w:ascii="Times New Roman" w:hAnsi="Times New Roman"/>
                <w:sz w:val="24"/>
                <w:szCs w:val="24"/>
              </w:rPr>
            </w:rPrChange>
          </w:rPr>
          <w:t xml:space="preserve">with </w:t>
        </w:r>
      </w:ins>
      <w:ins w:id="3994" w:author="Chen Liao" w:date="2021-03-27T09:36:00Z">
        <w:r w:rsidRPr="002B6EEC">
          <w:rPr>
            <w:rStyle w:val="fontstyle01"/>
            <w:rFonts w:ascii="Times New Roman" w:hAnsi="Times New Roman"/>
            <w:sz w:val="22"/>
            <w:szCs w:val="22"/>
            <w:rPrChange w:id="3995" w:author="Chen Liao" w:date="2021-03-29T18:57:00Z">
              <w:rPr>
                <w:rStyle w:val="fontstyle01"/>
                <w:rFonts w:ascii="Times New Roman" w:hAnsi="Times New Roman"/>
                <w:sz w:val="24"/>
                <w:szCs w:val="24"/>
              </w:rPr>
            </w:rPrChange>
          </w:rPr>
          <w:t>mean R</w:t>
        </w:r>
        <w:r w:rsidRPr="002B6EEC">
          <w:rPr>
            <w:rStyle w:val="fontstyle01"/>
            <w:rFonts w:ascii="Times New Roman" w:hAnsi="Times New Roman"/>
            <w:sz w:val="22"/>
            <w:szCs w:val="22"/>
            <w:vertAlign w:val="superscript"/>
            <w:rPrChange w:id="3996" w:author="Chen Liao" w:date="2021-03-29T18:57:00Z">
              <w:rPr>
                <w:rStyle w:val="fontstyle01"/>
                <w:rFonts w:ascii="Times New Roman" w:hAnsi="Times New Roman"/>
                <w:sz w:val="24"/>
                <w:szCs w:val="24"/>
                <w:vertAlign w:val="superscript"/>
              </w:rPr>
            </w:rPrChange>
          </w:rPr>
          <w:t>2</w:t>
        </w:r>
        <w:r w:rsidRPr="002B6EEC">
          <w:rPr>
            <w:rStyle w:val="fontstyle01"/>
            <w:rFonts w:ascii="Times New Roman" w:hAnsi="Times New Roman"/>
            <w:sz w:val="22"/>
            <w:szCs w:val="22"/>
            <w:rPrChange w:id="3997" w:author="Chen Liao" w:date="2021-03-29T18:57:00Z">
              <w:rPr>
                <w:rStyle w:val="fontstyle01"/>
                <w:rFonts w:ascii="Times New Roman" w:hAnsi="Times New Roman"/>
                <w:sz w:val="24"/>
                <w:szCs w:val="24"/>
              </w:rPr>
            </w:rPrChange>
          </w:rPr>
          <w:t xml:space="preserve"> of </w:t>
        </w:r>
      </w:ins>
      <w:ins w:id="3998" w:author="Chen Liao" w:date="2021-03-27T10:38:00Z">
        <w:r w:rsidR="00552959" w:rsidRPr="002B6EEC">
          <w:rPr>
            <w:rStyle w:val="fontstyle01"/>
            <w:rFonts w:ascii="Times New Roman" w:hAnsi="Times New Roman"/>
            <w:sz w:val="22"/>
            <w:szCs w:val="22"/>
            <w:rPrChange w:id="3999" w:author="Chen Liao" w:date="2021-03-29T18:57:00Z">
              <w:rPr>
                <w:rStyle w:val="fontstyle01"/>
                <w:rFonts w:ascii="Times New Roman" w:hAnsi="Times New Roman"/>
                <w:sz w:val="24"/>
                <w:szCs w:val="24"/>
              </w:rPr>
            </w:rPrChange>
          </w:rPr>
          <w:t>73</w:t>
        </w:r>
      </w:ins>
      <w:ins w:id="4000" w:author="Chen Liao" w:date="2021-03-27T09:36:00Z">
        <w:r w:rsidRPr="002B6EEC">
          <w:rPr>
            <w:rStyle w:val="fontstyle01"/>
            <w:rFonts w:ascii="Times New Roman" w:hAnsi="Times New Roman"/>
            <w:sz w:val="22"/>
            <w:szCs w:val="22"/>
            <w:rPrChange w:id="4001" w:author="Chen Liao" w:date="2021-03-29T18:57:00Z">
              <w:rPr>
                <w:rStyle w:val="fontstyle01"/>
                <w:rFonts w:ascii="Times New Roman" w:hAnsi="Times New Roman"/>
                <w:sz w:val="24"/>
                <w:szCs w:val="24"/>
              </w:rPr>
            </w:rPrChange>
          </w:rPr>
          <w:t>%</w:t>
        </w:r>
      </w:ins>
      <w:ins w:id="4002" w:author="Chen Liao" w:date="2021-03-27T12:25:00Z">
        <w:r w:rsidR="001E6972" w:rsidRPr="002B6EEC">
          <w:rPr>
            <w:rStyle w:val="fontstyle01"/>
            <w:rFonts w:ascii="Times New Roman" w:hAnsi="Times New Roman"/>
            <w:sz w:val="22"/>
            <w:szCs w:val="22"/>
            <w:rPrChange w:id="4003" w:author="Chen Liao" w:date="2021-03-29T18:57:00Z">
              <w:rPr>
                <w:rStyle w:val="fontstyle01"/>
                <w:rFonts w:ascii="Times New Roman" w:hAnsi="Times New Roman"/>
                <w:sz w:val="24"/>
                <w:szCs w:val="24"/>
              </w:rPr>
            </w:rPrChange>
          </w:rPr>
          <w:t xml:space="preserve"> and 61</w:t>
        </w:r>
      </w:ins>
      <w:ins w:id="4004" w:author="Chen Liao" w:date="2021-03-27T12:26:00Z">
        <w:r w:rsidR="001E6972" w:rsidRPr="002B6EEC">
          <w:rPr>
            <w:rStyle w:val="fontstyle01"/>
            <w:rFonts w:ascii="Times New Roman" w:hAnsi="Times New Roman"/>
            <w:sz w:val="22"/>
            <w:szCs w:val="22"/>
            <w:rPrChange w:id="4005" w:author="Chen Liao" w:date="2021-03-29T18:57:00Z">
              <w:rPr>
                <w:rStyle w:val="fontstyle01"/>
                <w:rFonts w:ascii="Times New Roman" w:hAnsi="Times New Roman"/>
                <w:sz w:val="24"/>
                <w:szCs w:val="24"/>
              </w:rPr>
            </w:rPrChange>
          </w:rPr>
          <w:t xml:space="preserve">% </w:t>
        </w:r>
      </w:ins>
      <w:ins w:id="4006" w:author="Chen Liao" w:date="2021-03-27T12:25:00Z">
        <w:r w:rsidR="001E6972" w:rsidRPr="002B6EEC">
          <w:rPr>
            <w:rStyle w:val="fontstyle01"/>
            <w:rFonts w:ascii="Times New Roman" w:hAnsi="Times New Roman"/>
            <w:sz w:val="22"/>
            <w:szCs w:val="22"/>
            <w:rPrChange w:id="4007" w:author="Chen Liao" w:date="2021-03-29T18:57:00Z">
              <w:rPr>
                <w:rStyle w:val="fontstyle01"/>
                <w:rFonts w:ascii="Times New Roman" w:hAnsi="Times New Roman"/>
                <w:sz w:val="24"/>
                <w:szCs w:val="24"/>
              </w:rPr>
            </w:rPrChange>
          </w:rPr>
          <w:t xml:space="preserve">for inulin </w:t>
        </w:r>
      </w:ins>
      <w:ins w:id="4008" w:author="Chen Liao" w:date="2021-03-27T12:26:00Z">
        <w:r w:rsidR="001E6972" w:rsidRPr="002B6EEC">
          <w:rPr>
            <w:rStyle w:val="fontstyle01"/>
            <w:rFonts w:ascii="Times New Roman" w:hAnsi="Times New Roman"/>
            <w:sz w:val="22"/>
            <w:szCs w:val="22"/>
            <w:rPrChange w:id="4009" w:author="Chen Liao" w:date="2021-03-29T18:57:00Z">
              <w:rPr>
                <w:rStyle w:val="fontstyle01"/>
                <w:rFonts w:ascii="Times New Roman" w:hAnsi="Times New Roman"/>
                <w:sz w:val="24"/>
                <w:szCs w:val="24"/>
              </w:rPr>
            </w:rPrChange>
          </w:rPr>
          <w:t>and resistant starch respectively</w:t>
        </w:r>
      </w:ins>
      <w:ins w:id="4010" w:author="Chen Liao" w:date="2021-03-27T09:36:00Z">
        <w:r w:rsidRPr="002B6EEC">
          <w:rPr>
            <w:rStyle w:val="fontstyle01"/>
            <w:rFonts w:ascii="Times New Roman" w:hAnsi="Times New Roman"/>
            <w:sz w:val="22"/>
            <w:szCs w:val="22"/>
            <w:rPrChange w:id="4011" w:author="Chen Liao" w:date="2021-03-29T18:57:00Z">
              <w:rPr>
                <w:rStyle w:val="fontstyle01"/>
                <w:rFonts w:ascii="Times New Roman" w:hAnsi="Times New Roman"/>
                <w:sz w:val="24"/>
                <w:szCs w:val="24"/>
              </w:rPr>
            </w:rPrChange>
          </w:rPr>
          <w:t xml:space="preserve">. </w:t>
        </w:r>
      </w:ins>
      <w:ins w:id="4012" w:author="Chen Liao" w:date="2021-03-27T10:46:00Z">
        <w:r w:rsidR="00A00511" w:rsidRPr="002B6EEC">
          <w:rPr>
            <w:rStyle w:val="fontstyle01"/>
            <w:rFonts w:ascii="Times New Roman" w:hAnsi="Times New Roman"/>
            <w:sz w:val="22"/>
            <w:szCs w:val="22"/>
            <w:rPrChange w:id="4013" w:author="Chen Liao" w:date="2021-03-29T18:57:00Z">
              <w:rPr>
                <w:rStyle w:val="fontstyle01"/>
                <w:rFonts w:ascii="Times New Roman" w:hAnsi="Times New Roman"/>
                <w:sz w:val="24"/>
                <w:szCs w:val="24"/>
              </w:rPr>
            </w:rPrChange>
          </w:rPr>
          <w:t xml:space="preserve">The </w:t>
        </w:r>
      </w:ins>
      <w:ins w:id="4014" w:author="Chen Liao" w:date="2021-03-27T09:36:00Z">
        <w:r w:rsidRPr="002B6EEC">
          <w:rPr>
            <w:rStyle w:val="fontstyle01"/>
            <w:rFonts w:ascii="Times New Roman" w:hAnsi="Times New Roman"/>
            <w:sz w:val="22"/>
            <w:szCs w:val="22"/>
            <w:rPrChange w:id="4015" w:author="Chen Liao" w:date="2021-03-29T18:57:00Z">
              <w:rPr>
                <w:rStyle w:val="fontstyle01"/>
                <w:rFonts w:ascii="Times New Roman" w:hAnsi="Times New Roman"/>
                <w:sz w:val="24"/>
                <w:szCs w:val="24"/>
              </w:rPr>
            </w:rPrChange>
          </w:rPr>
          <w:t xml:space="preserve">damping ratios are </w:t>
        </w:r>
      </w:ins>
      <w:ins w:id="4016" w:author="Chen Liao" w:date="2021-03-27T10:47:00Z">
        <w:r w:rsidR="00A00511" w:rsidRPr="002B6EEC">
          <w:rPr>
            <w:rStyle w:val="fontstyle01"/>
            <w:rFonts w:ascii="Times New Roman" w:hAnsi="Times New Roman"/>
            <w:sz w:val="22"/>
            <w:szCs w:val="22"/>
            <w:rPrChange w:id="4017" w:author="Chen Liao" w:date="2021-03-29T18:57:00Z">
              <w:rPr>
                <w:rStyle w:val="fontstyle01"/>
                <w:rFonts w:ascii="Times New Roman" w:hAnsi="Times New Roman"/>
                <w:sz w:val="24"/>
                <w:szCs w:val="24"/>
              </w:rPr>
            </w:rPrChange>
          </w:rPr>
          <w:t xml:space="preserve">all </w:t>
        </w:r>
      </w:ins>
      <w:ins w:id="4018" w:author="Chen Liao" w:date="2021-03-27T09:36:00Z">
        <w:r w:rsidRPr="002B6EEC">
          <w:rPr>
            <w:rStyle w:val="fontstyle01"/>
            <w:rFonts w:ascii="Times New Roman" w:hAnsi="Times New Roman"/>
            <w:sz w:val="22"/>
            <w:szCs w:val="22"/>
            <w:rPrChange w:id="4019" w:author="Chen Liao" w:date="2021-03-29T18:57:00Z">
              <w:rPr>
                <w:rStyle w:val="fontstyle01"/>
                <w:rFonts w:ascii="Times New Roman" w:hAnsi="Times New Roman"/>
                <w:sz w:val="24"/>
                <w:szCs w:val="24"/>
              </w:rPr>
            </w:rPrChange>
          </w:rPr>
          <w:t xml:space="preserve">equal or greater than 1, meaning that their responses were critically or overdamped and no oscillations were involved in the </w:t>
        </w:r>
      </w:ins>
      <w:ins w:id="4020" w:author="Chen Liao" w:date="2021-03-27T12:26:00Z">
        <w:r w:rsidR="00A8252B" w:rsidRPr="002B6EEC">
          <w:rPr>
            <w:rStyle w:val="fontstyle01"/>
            <w:rFonts w:ascii="Times New Roman" w:hAnsi="Times New Roman"/>
            <w:sz w:val="22"/>
            <w:szCs w:val="22"/>
            <w:rPrChange w:id="4021" w:author="Chen Liao" w:date="2021-03-29T18:57:00Z">
              <w:rPr>
                <w:rStyle w:val="fontstyle01"/>
                <w:rFonts w:ascii="Times New Roman" w:hAnsi="Times New Roman"/>
                <w:sz w:val="24"/>
                <w:szCs w:val="24"/>
              </w:rPr>
            </w:rPrChange>
          </w:rPr>
          <w:t>adaptive</w:t>
        </w:r>
      </w:ins>
      <w:ins w:id="4022" w:author="Chen Liao" w:date="2021-03-27T09:39:00Z">
        <w:r w:rsidR="00587F96" w:rsidRPr="002B6EEC">
          <w:rPr>
            <w:rStyle w:val="fontstyle01"/>
            <w:rFonts w:ascii="Times New Roman" w:hAnsi="Times New Roman"/>
            <w:sz w:val="22"/>
            <w:szCs w:val="22"/>
            <w:rPrChange w:id="4023" w:author="Chen Liao" w:date="2021-03-29T18:57:00Z">
              <w:rPr>
                <w:rStyle w:val="fontstyle01"/>
                <w:rFonts w:ascii="Times New Roman" w:hAnsi="Times New Roman"/>
                <w:sz w:val="24"/>
                <w:szCs w:val="24"/>
              </w:rPr>
            </w:rPrChange>
          </w:rPr>
          <w:t xml:space="preserve"> </w:t>
        </w:r>
      </w:ins>
      <w:ins w:id="4024" w:author="Chen Liao" w:date="2021-03-27T09:36:00Z">
        <w:r w:rsidRPr="002B6EEC">
          <w:rPr>
            <w:rStyle w:val="fontstyle01"/>
            <w:rFonts w:ascii="Times New Roman" w:hAnsi="Times New Roman"/>
            <w:sz w:val="22"/>
            <w:szCs w:val="22"/>
            <w:rPrChange w:id="4025" w:author="Chen Liao" w:date="2021-03-29T18:57:00Z">
              <w:rPr>
                <w:rStyle w:val="fontstyle01"/>
                <w:rFonts w:ascii="Times New Roman" w:hAnsi="Times New Roman"/>
                <w:sz w:val="24"/>
                <w:szCs w:val="24"/>
              </w:rPr>
            </w:rPrChange>
          </w:rPr>
          <w:t>responses. The oscillation-free property is critical for ecosystems to maintain dynamic stability and integrity during adaptation. Although the damping ratio varie</w:t>
        </w:r>
      </w:ins>
      <w:ins w:id="4026" w:author="Chen Liao" w:date="2021-03-27T12:35:00Z">
        <w:r w:rsidR="00106A30" w:rsidRPr="002B6EEC">
          <w:rPr>
            <w:rStyle w:val="fontstyle01"/>
            <w:rFonts w:ascii="Times New Roman" w:hAnsi="Times New Roman"/>
            <w:sz w:val="22"/>
            <w:szCs w:val="22"/>
            <w:rPrChange w:id="4027" w:author="Chen Liao" w:date="2021-03-29T18:57:00Z">
              <w:rPr>
                <w:rStyle w:val="fontstyle01"/>
                <w:rFonts w:ascii="Times New Roman" w:hAnsi="Times New Roman"/>
                <w:sz w:val="24"/>
                <w:szCs w:val="24"/>
              </w:rPr>
            </w:rPrChange>
          </w:rPr>
          <w:t xml:space="preserve">s </w:t>
        </w:r>
      </w:ins>
      <w:ins w:id="4028" w:author="Chen Liao" w:date="2021-03-27T09:36:00Z">
        <w:r w:rsidRPr="002B6EEC">
          <w:rPr>
            <w:rStyle w:val="fontstyle01"/>
            <w:rFonts w:ascii="Times New Roman" w:hAnsi="Times New Roman"/>
            <w:sz w:val="22"/>
            <w:szCs w:val="22"/>
            <w:rPrChange w:id="4029" w:author="Chen Liao" w:date="2021-03-29T18:57:00Z">
              <w:rPr>
                <w:rStyle w:val="fontstyle01"/>
                <w:rFonts w:ascii="Times New Roman" w:hAnsi="Times New Roman"/>
                <w:sz w:val="24"/>
                <w:szCs w:val="24"/>
              </w:rPr>
            </w:rPrChange>
          </w:rPr>
          <w:t xml:space="preserve">among </w:t>
        </w:r>
        <w:r w:rsidRPr="002B6EEC">
          <w:rPr>
            <w:rStyle w:val="fontstyle01"/>
            <w:rFonts w:ascii="Times New Roman" w:hAnsi="Times New Roman" w:hint="eastAsia"/>
            <w:sz w:val="22"/>
            <w:szCs w:val="22"/>
            <w:rPrChange w:id="4030" w:author="Chen Liao" w:date="2021-03-29T18:57:00Z">
              <w:rPr>
                <w:rStyle w:val="fontstyle01"/>
                <w:rFonts w:ascii="Times New Roman" w:hAnsi="Times New Roman" w:hint="eastAsia"/>
                <w:sz w:val="24"/>
                <w:szCs w:val="24"/>
              </w:rPr>
            </w:rPrChange>
          </w:rPr>
          <w:t>individual</w:t>
        </w:r>
        <w:r w:rsidRPr="002B6EEC">
          <w:rPr>
            <w:rStyle w:val="fontstyle01"/>
            <w:rFonts w:ascii="Times New Roman" w:hAnsi="Times New Roman"/>
            <w:sz w:val="22"/>
            <w:szCs w:val="22"/>
            <w:rPrChange w:id="4031" w:author="Chen Liao" w:date="2021-03-29T18:57:00Z">
              <w:rPr>
                <w:rStyle w:val="fontstyle01"/>
                <w:rFonts w:ascii="Times New Roman" w:hAnsi="Times New Roman"/>
                <w:sz w:val="24"/>
                <w:szCs w:val="24"/>
              </w:rPr>
            </w:rPrChange>
          </w:rPr>
          <w:t xml:space="preserve"> mice</w:t>
        </w:r>
      </w:ins>
      <w:ins w:id="4032" w:author="Chen Liao" w:date="2021-03-27T12:30:00Z">
        <w:r w:rsidR="00CB56E9" w:rsidRPr="002B6EEC">
          <w:rPr>
            <w:rStyle w:val="fontstyle01"/>
            <w:rFonts w:ascii="Times New Roman" w:hAnsi="Times New Roman"/>
            <w:sz w:val="22"/>
            <w:szCs w:val="22"/>
            <w:rPrChange w:id="4033" w:author="Chen Liao" w:date="2021-03-29T18:57:00Z">
              <w:rPr>
                <w:rStyle w:val="fontstyle01"/>
                <w:rFonts w:ascii="Times New Roman" w:hAnsi="Times New Roman"/>
                <w:sz w:val="24"/>
                <w:szCs w:val="24"/>
              </w:rPr>
            </w:rPrChange>
          </w:rPr>
          <w:t xml:space="preserve"> and treatment</w:t>
        </w:r>
      </w:ins>
      <w:ins w:id="4034" w:author="Chen Liao" w:date="2021-03-27T09:36:00Z">
        <w:r w:rsidRPr="002B6EEC">
          <w:rPr>
            <w:rStyle w:val="fontstyle01"/>
            <w:rFonts w:ascii="Times New Roman" w:hAnsi="Times New Roman"/>
            <w:sz w:val="22"/>
            <w:szCs w:val="22"/>
            <w:rPrChange w:id="4035" w:author="Chen Liao" w:date="2021-03-29T18:57:00Z">
              <w:rPr>
                <w:rStyle w:val="fontstyle01"/>
                <w:rFonts w:ascii="Times New Roman" w:hAnsi="Times New Roman"/>
                <w:sz w:val="24"/>
                <w:szCs w:val="24"/>
              </w:rPr>
            </w:rPrChange>
          </w:rPr>
          <w:t xml:space="preserve">, the </w:t>
        </w:r>
      </w:ins>
      <w:ins w:id="4036" w:author="Chen Liao" w:date="2021-03-27T12:36:00Z">
        <w:r w:rsidR="00106A30" w:rsidRPr="002B6EEC">
          <w:rPr>
            <w:rStyle w:val="fontstyle01"/>
            <w:rFonts w:ascii="Times New Roman" w:hAnsi="Times New Roman"/>
            <w:sz w:val="22"/>
            <w:szCs w:val="22"/>
            <w:rPrChange w:id="4037" w:author="Chen Liao" w:date="2021-03-29T18:57:00Z">
              <w:rPr>
                <w:rStyle w:val="fontstyle01"/>
                <w:rFonts w:ascii="Times New Roman" w:hAnsi="Times New Roman"/>
                <w:sz w:val="24"/>
                <w:szCs w:val="24"/>
              </w:rPr>
            </w:rPrChange>
          </w:rPr>
          <w:t>dynamical responses</w:t>
        </w:r>
      </w:ins>
      <w:ins w:id="4038" w:author="Chen Liao" w:date="2021-03-27T09:36:00Z">
        <w:r w:rsidRPr="002B6EEC">
          <w:rPr>
            <w:rStyle w:val="fontstyle01"/>
            <w:rFonts w:ascii="Times New Roman" w:hAnsi="Times New Roman"/>
            <w:sz w:val="22"/>
            <w:szCs w:val="22"/>
            <w:rPrChange w:id="4039" w:author="Chen Liao" w:date="2021-03-29T18:57:00Z">
              <w:rPr>
                <w:rStyle w:val="fontstyle01"/>
                <w:rFonts w:ascii="Times New Roman" w:hAnsi="Times New Roman"/>
                <w:sz w:val="24"/>
                <w:szCs w:val="24"/>
              </w:rPr>
            </w:rPrChange>
          </w:rPr>
          <w:t xml:space="preserve"> of </w:t>
        </w:r>
      </w:ins>
      <w:ins w:id="4040" w:author="Chen Liao" w:date="2021-03-27T12:34:00Z">
        <w:r w:rsidR="00BF24B4" w:rsidRPr="002B6EEC">
          <w:rPr>
            <w:rStyle w:val="fontstyle01"/>
            <w:rFonts w:ascii="Times New Roman" w:hAnsi="Times New Roman"/>
            <w:sz w:val="22"/>
            <w:szCs w:val="22"/>
            <w:rPrChange w:id="4041" w:author="Chen Liao" w:date="2021-03-29T18:57:00Z">
              <w:rPr>
                <w:rStyle w:val="fontstyle01"/>
                <w:rFonts w:ascii="Times New Roman" w:hAnsi="Times New Roman"/>
                <w:sz w:val="24"/>
                <w:szCs w:val="24"/>
              </w:rPr>
            </w:rPrChange>
          </w:rPr>
          <w:t>42%</w:t>
        </w:r>
      </w:ins>
      <w:ins w:id="4042" w:author="Chen Liao" w:date="2021-03-27T10:36:00Z">
        <w:r w:rsidR="00F155A3" w:rsidRPr="002B6EEC">
          <w:rPr>
            <w:rStyle w:val="fontstyle01"/>
            <w:rFonts w:ascii="Times New Roman" w:hAnsi="Times New Roman"/>
            <w:sz w:val="22"/>
            <w:szCs w:val="22"/>
            <w:rPrChange w:id="4043" w:author="Chen Liao" w:date="2021-03-29T18:57:00Z">
              <w:rPr>
                <w:rStyle w:val="fontstyle01"/>
                <w:rFonts w:ascii="Times New Roman" w:hAnsi="Times New Roman"/>
                <w:sz w:val="24"/>
                <w:szCs w:val="24"/>
              </w:rPr>
            </w:rPrChange>
          </w:rPr>
          <w:t xml:space="preserve"> of</w:t>
        </w:r>
        <w:r w:rsidR="00B00181" w:rsidRPr="002B6EEC">
          <w:rPr>
            <w:rStyle w:val="fontstyle01"/>
            <w:rFonts w:ascii="Times New Roman" w:hAnsi="Times New Roman"/>
            <w:sz w:val="22"/>
            <w:szCs w:val="22"/>
            <w:rPrChange w:id="4044" w:author="Chen Liao" w:date="2021-03-29T18:57:00Z">
              <w:rPr>
                <w:rStyle w:val="fontstyle01"/>
                <w:rFonts w:ascii="Times New Roman" w:hAnsi="Times New Roman"/>
                <w:sz w:val="24"/>
                <w:szCs w:val="24"/>
              </w:rPr>
            </w:rPrChange>
          </w:rPr>
          <w:t xml:space="preserve"> our</w:t>
        </w:r>
      </w:ins>
      <w:ins w:id="4045" w:author="Chen Liao" w:date="2021-03-27T09:36:00Z">
        <w:r w:rsidRPr="002B6EEC">
          <w:rPr>
            <w:rStyle w:val="fontstyle01"/>
            <w:rFonts w:ascii="Times New Roman" w:hAnsi="Times New Roman"/>
            <w:sz w:val="22"/>
            <w:szCs w:val="22"/>
            <w:rPrChange w:id="4046" w:author="Chen Liao" w:date="2021-03-29T18:57:00Z">
              <w:rPr>
                <w:rStyle w:val="fontstyle01"/>
                <w:rFonts w:ascii="Times New Roman" w:hAnsi="Times New Roman"/>
                <w:sz w:val="24"/>
                <w:szCs w:val="24"/>
              </w:rPr>
            </w:rPrChange>
          </w:rPr>
          <w:t xml:space="preserve"> mice</w:t>
        </w:r>
      </w:ins>
      <w:ins w:id="4047" w:author="Chen Liao" w:date="2021-03-27T12:34:00Z">
        <w:r w:rsidR="00950044" w:rsidRPr="002B6EEC">
          <w:rPr>
            <w:rStyle w:val="fontstyle01"/>
            <w:rFonts w:ascii="Times New Roman" w:hAnsi="Times New Roman"/>
            <w:sz w:val="22"/>
            <w:szCs w:val="22"/>
            <w:rPrChange w:id="4048" w:author="Chen Liao" w:date="2021-03-29T18:57:00Z">
              <w:rPr>
                <w:rStyle w:val="fontstyle01"/>
                <w:rFonts w:ascii="Times New Roman" w:hAnsi="Times New Roman"/>
                <w:sz w:val="24"/>
                <w:szCs w:val="24"/>
              </w:rPr>
            </w:rPrChange>
          </w:rPr>
          <w:t xml:space="preserve"> </w:t>
        </w:r>
        <w:r w:rsidR="00950044" w:rsidRPr="002B6EEC">
          <w:rPr>
            <w:rStyle w:val="fontstyle01"/>
            <w:rFonts w:ascii="Times New Roman" w:hAnsi="Times New Roman"/>
            <w:sz w:val="22"/>
            <w:szCs w:val="22"/>
            <w:rPrChange w:id="4049" w:author="Chen Liao" w:date="2021-03-29T18:57:00Z">
              <w:rPr>
                <w:rStyle w:val="fontstyle01"/>
                <w:rFonts w:ascii="Times New Roman" w:hAnsi="Times New Roman"/>
                <w:sz w:val="24"/>
                <w:szCs w:val="24"/>
              </w:rPr>
            </w:rPrChange>
          </w:rPr>
          <w:lastRenderedPageBreak/>
          <w:t xml:space="preserve">were </w:t>
        </w:r>
      </w:ins>
      <w:ins w:id="4050" w:author="Chen Liao" w:date="2021-03-27T09:36:00Z">
        <w:r w:rsidRPr="002B6EEC">
          <w:rPr>
            <w:rStyle w:val="fontstyle01"/>
            <w:rFonts w:ascii="Times New Roman" w:hAnsi="Times New Roman"/>
            <w:sz w:val="22"/>
            <w:szCs w:val="22"/>
            <w:rPrChange w:id="4051" w:author="Chen Liao" w:date="2021-03-29T18:57:00Z">
              <w:rPr>
                <w:rStyle w:val="fontstyle01"/>
                <w:rFonts w:ascii="Times New Roman" w:hAnsi="Times New Roman"/>
                <w:sz w:val="24"/>
                <w:szCs w:val="24"/>
              </w:rPr>
            </w:rPrChange>
          </w:rPr>
          <w:t>critical damping</w:t>
        </w:r>
      </w:ins>
      <w:ins w:id="4052" w:author="Chen Liao" w:date="2021-03-27T12:29:00Z">
        <w:r w:rsidR="00CE087D" w:rsidRPr="002B6EEC">
          <w:rPr>
            <w:rStyle w:val="fontstyle01"/>
            <w:rFonts w:ascii="Times New Roman" w:hAnsi="Times New Roman"/>
            <w:sz w:val="22"/>
            <w:szCs w:val="22"/>
            <w:rPrChange w:id="4053" w:author="Chen Liao" w:date="2021-03-29T18:57:00Z">
              <w:rPr>
                <w:rStyle w:val="fontstyle01"/>
                <w:rFonts w:ascii="Times New Roman" w:hAnsi="Times New Roman"/>
                <w:sz w:val="24"/>
                <w:szCs w:val="24"/>
              </w:rPr>
            </w:rPrChange>
          </w:rPr>
          <w:t xml:space="preserve"> </w:t>
        </w:r>
      </w:ins>
      <w:ins w:id="4054" w:author="Chen Liao" w:date="2021-03-27T09:36:00Z">
        <w:r w:rsidRPr="002B6EEC">
          <w:rPr>
            <w:rStyle w:val="fontstyle01"/>
            <w:rFonts w:ascii="Times New Roman" w:hAnsi="Times New Roman"/>
            <w:sz w:val="22"/>
            <w:szCs w:val="22"/>
            <w:rPrChange w:id="4055" w:author="Chen Liao" w:date="2021-03-29T18:57:00Z">
              <w:rPr>
                <w:rStyle w:val="fontstyle01"/>
                <w:rFonts w:ascii="Times New Roman" w:hAnsi="Times New Roman"/>
                <w:sz w:val="24"/>
                <w:szCs w:val="24"/>
              </w:rPr>
            </w:rPrChange>
          </w:rPr>
          <w:t xml:space="preserve">which leads to the fastest </w:t>
        </w:r>
      </w:ins>
      <w:ins w:id="4056" w:author="Chen Liao" w:date="2021-03-27T12:37:00Z">
        <w:r w:rsidR="00106A30" w:rsidRPr="002B6EEC">
          <w:rPr>
            <w:rStyle w:val="fontstyle01"/>
            <w:rFonts w:ascii="Times New Roman" w:hAnsi="Times New Roman"/>
            <w:sz w:val="22"/>
            <w:szCs w:val="22"/>
            <w:rPrChange w:id="4057" w:author="Chen Liao" w:date="2021-03-29T18:57:00Z">
              <w:rPr>
                <w:rStyle w:val="fontstyle01"/>
                <w:rFonts w:ascii="Times New Roman" w:hAnsi="Times New Roman"/>
                <w:sz w:val="24"/>
                <w:szCs w:val="24"/>
              </w:rPr>
            </w:rPrChange>
          </w:rPr>
          <w:t>non-</w:t>
        </w:r>
      </w:ins>
      <w:ins w:id="4058" w:author="Chen Liao" w:date="2021-03-27T10:18:00Z">
        <w:r w:rsidR="005B776C" w:rsidRPr="002B6EEC">
          <w:rPr>
            <w:rStyle w:val="fontstyle01"/>
            <w:rFonts w:ascii="Times New Roman" w:hAnsi="Times New Roman"/>
            <w:sz w:val="22"/>
            <w:szCs w:val="22"/>
            <w:rPrChange w:id="4059" w:author="Chen Liao" w:date="2021-03-29T18:57:00Z">
              <w:rPr>
                <w:rStyle w:val="fontstyle01"/>
                <w:rFonts w:ascii="Times New Roman" w:hAnsi="Times New Roman"/>
                <w:sz w:val="24"/>
                <w:szCs w:val="24"/>
              </w:rPr>
            </w:rPrChange>
          </w:rPr>
          <w:t>oscillat</w:t>
        </w:r>
      </w:ins>
      <w:ins w:id="4060" w:author="Chen Liao" w:date="2021-03-27T12:46:00Z">
        <w:r w:rsidR="003C7325" w:rsidRPr="002B6EEC">
          <w:rPr>
            <w:rStyle w:val="fontstyle01"/>
            <w:rFonts w:ascii="Times New Roman" w:hAnsi="Times New Roman"/>
            <w:sz w:val="22"/>
            <w:szCs w:val="22"/>
            <w:rPrChange w:id="4061" w:author="Chen Liao" w:date="2021-03-29T18:57:00Z">
              <w:rPr>
                <w:rStyle w:val="fontstyle01"/>
                <w:rFonts w:ascii="Times New Roman" w:hAnsi="Times New Roman"/>
                <w:sz w:val="24"/>
                <w:szCs w:val="24"/>
              </w:rPr>
            </w:rPrChange>
          </w:rPr>
          <w:t>ory</w:t>
        </w:r>
      </w:ins>
      <w:ins w:id="4062" w:author="Chen Liao" w:date="2021-03-27T10:18:00Z">
        <w:r w:rsidR="005B776C" w:rsidRPr="002B6EEC">
          <w:rPr>
            <w:rStyle w:val="fontstyle01"/>
            <w:rFonts w:ascii="Times New Roman" w:hAnsi="Times New Roman"/>
            <w:sz w:val="22"/>
            <w:szCs w:val="22"/>
            <w:rPrChange w:id="4063" w:author="Chen Liao" w:date="2021-03-29T18:57:00Z">
              <w:rPr>
                <w:rStyle w:val="fontstyle01"/>
                <w:rFonts w:ascii="Times New Roman" w:hAnsi="Times New Roman"/>
                <w:sz w:val="24"/>
                <w:szCs w:val="24"/>
              </w:rPr>
            </w:rPrChange>
          </w:rPr>
          <w:t xml:space="preserve"> </w:t>
        </w:r>
      </w:ins>
      <w:ins w:id="4064" w:author="Chen Liao" w:date="2021-03-27T09:36:00Z">
        <w:r w:rsidRPr="002B6EEC">
          <w:rPr>
            <w:rStyle w:val="fontstyle01"/>
            <w:rFonts w:ascii="Times New Roman" w:hAnsi="Times New Roman"/>
            <w:sz w:val="22"/>
            <w:szCs w:val="22"/>
            <w:rPrChange w:id="4065" w:author="Chen Liao" w:date="2021-03-29T18:57:00Z">
              <w:rPr>
                <w:rStyle w:val="fontstyle01"/>
                <w:rFonts w:ascii="Times New Roman" w:hAnsi="Times New Roman"/>
                <w:sz w:val="24"/>
                <w:szCs w:val="24"/>
              </w:rPr>
            </w:rPrChange>
          </w:rPr>
          <w:t>convergence towards stationary equilibri</w:t>
        </w:r>
        <w:r w:rsidRPr="002B6EEC">
          <w:rPr>
            <w:rStyle w:val="fontstyle01"/>
            <w:rFonts w:ascii="Times New Roman" w:hAnsi="Times New Roman" w:hint="eastAsia"/>
            <w:sz w:val="22"/>
            <w:szCs w:val="22"/>
            <w:rPrChange w:id="4066" w:author="Chen Liao" w:date="2021-03-29T18:57:00Z">
              <w:rPr>
                <w:rStyle w:val="fontstyle01"/>
                <w:rFonts w:ascii="Times New Roman" w:hAnsi="Times New Roman" w:hint="eastAsia"/>
                <w:sz w:val="24"/>
                <w:szCs w:val="24"/>
              </w:rPr>
            </w:rPrChange>
          </w:rPr>
          <w:t>a</w:t>
        </w:r>
        <w:r w:rsidRPr="002B6EEC">
          <w:rPr>
            <w:rStyle w:val="fontstyle01"/>
            <w:rFonts w:ascii="Times New Roman" w:hAnsi="Times New Roman"/>
            <w:sz w:val="22"/>
            <w:szCs w:val="22"/>
            <w:rPrChange w:id="4067" w:author="Chen Liao" w:date="2021-03-29T18:57:00Z">
              <w:rPr>
                <w:rStyle w:val="fontstyle01"/>
                <w:rFonts w:ascii="Times New Roman" w:hAnsi="Times New Roman"/>
                <w:sz w:val="24"/>
                <w:szCs w:val="24"/>
              </w:rPr>
            </w:rPrChange>
          </w:rPr>
          <w:t>.</w:t>
        </w:r>
      </w:ins>
      <w:ins w:id="4068" w:author="Chen Liao" w:date="2021-03-27T12:46:00Z">
        <w:r w:rsidR="003C7325" w:rsidRPr="002B6EEC">
          <w:rPr>
            <w:rStyle w:val="fontstyle01"/>
            <w:rFonts w:ascii="Times New Roman" w:hAnsi="Times New Roman"/>
            <w:sz w:val="22"/>
            <w:szCs w:val="22"/>
            <w:rPrChange w:id="4069" w:author="Chen Liao" w:date="2021-03-29T18:57:00Z">
              <w:rPr>
                <w:rStyle w:val="fontstyle01"/>
                <w:rFonts w:ascii="Times New Roman" w:hAnsi="Times New Roman"/>
                <w:sz w:val="24"/>
                <w:szCs w:val="24"/>
              </w:rPr>
            </w:rPrChange>
          </w:rPr>
          <w:t xml:space="preserve"> I</w:t>
        </w:r>
      </w:ins>
      <w:ins w:id="4070" w:author="Chen Liao" w:date="2021-03-27T09:36:00Z">
        <w:r w:rsidRPr="002B6EEC">
          <w:rPr>
            <w:rStyle w:val="fontstyle01"/>
            <w:rFonts w:ascii="Times New Roman" w:hAnsi="Times New Roman"/>
            <w:sz w:val="22"/>
            <w:szCs w:val="22"/>
            <w:rPrChange w:id="4071" w:author="Chen Liao" w:date="2021-03-29T18:57:00Z">
              <w:rPr>
                <w:rStyle w:val="fontstyle01"/>
                <w:rFonts w:ascii="Times New Roman" w:hAnsi="Times New Roman"/>
                <w:sz w:val="24"/>
                <w:szCs w:val="24"/>
              </w:rPr>
            </w:rPrChange>
          </w:rPr>
          <w:t xml:space="preserve">nterestingly, the critical damping behavior was also found in </w:t>
        </w:r>
        <w:commentRangeStart w:id="4072"/>
        <w:r w:rsidRPr="002B6EEC">
          <w:rPr>
            <w:rStyle w:val="fontstyle01"/>
            <w:rFonts w:ascii="Times New Roman" w:hAnsi="Times New Roman"/>
            <w:sz w:val="22"/>
            <w:szCs w:val="22"/>
            <w:rPrChange w:id="4073" w:author="Chen Liao" w:date="2021-03-29T18:57:00Z">
              <w:rPr>
                <w:rStyle w:val="fontstyle01"/>
                <w:rFonts w:ascii="Times New Roman" w:hAnsi="Times New Roman"/>
                <w:sz w:val="24"/>
                <w:szCs w:val="24"/>
              </w:rPr>
            </w:rPrChange>
          </w:rPr>
          <w:t xml:space="preserve">human gut </w:t>
        </w:r>
        <w:proofErr w:type="spellStart"/>
        <w:r w:rsidRPr="002B6EEC">
          <w:rPr>
            <w:rStyle w:val="fontstyle01"/>
            <w:rFonts w:ascii="Times New Roman" w:hAnsi="Times New Roman"/>
            <w:sz w:val="22"/>
            <w:szCs w:val="22"/>
            <w:rPrChange w:id="4074" w:author="Chen Liao" w:date="2021-03-29T18:57:00Z">
              <w:rPr>
                <w:rStyle w:val="fontstyle01"/>
                <w:rFonts w:ascii="Times New Roman" w:hAnsi="Times New Roman"/>
                <w:sz w:val="24"/>
                <w:szCs w:val="24"/>
              </w:rPr>
            </w:rPrChange>
          </w:rPr>
          <w:t>microboime</w:t>
        </w:r>
        <w:proofErr w:type="spellEnd"/>
        <w:r w:rsidRPr="002B6EEC">
          <w:rPr>
            <w:rStyle w:val="fontstyle01"/>
            <w:rFonts w:ascii="Times New Roman" w:hAnsi="Times New Roman"/>
            <w:sz w:val="22"/>
            <w:szCs w:val="22"/>
            <w:rPrChange w:id="4075" w:author="Chen Liao" w:date="2021-03-29T18:57:00Z">
              <w:rPr>
                <w:rStyle w:val="fontstyle01"/>
                <w:rFonts w:ascii="Times New Roman" w:hAnsi="Times New Roman"/>
                <w:sz w:val="24"/>
                <w:szCs w:val="24"/>
              </w:rPr>
            </w:rPrChange>
          </w:rPr>
          <w:t xml:space="preserve"> recovery after transient antibiotic exposure</w:t>
        </w:r>
        <w:commentRangeEnd w:id="4072"/>
        <w:r w:rsidRPr="002B6EEC">
          <w:rPr>
            <w:rStyle w:val="CommentReference"/>
            <w:sz w:val="15"/>
            <w:szCs w:val="15"/>
            <w:rPrChange w:id="4076" w:author="Chen Liao" w:date="2021-03-29T18:57:00Z">
              <w:rPr>
                <w:rStyle w:val="CommentReference"/>
              </w:rPr>
            </w:rPrChange>
          </w:rPr>
          <w:commentReference w:id="4072"/>
        </w:r>
      </w:ins>
      <w:bookmarkStart w:id="4077" w:name="OLE_LINK86"/>
      <w:bookmarkStart w:id="4078" w:name="OLE_LINK87"/>
      <w:bookmarkStart w:id="4079" w:name="OLE_LINK88"/>
      <w:bookmarkStart w:id="4080" w:name="OLE_LINK89"/>
      <w:bookmarkStart w:id="4081" w:name="OLE_LINK90"/>
      <w:ins w:id="4082" w:author="Chen Liao" w:date="2021-03-27T12:46:00Z">
        <w:r w:rsidR="003C7325" w:rsidRPr="002B6EEC">
          <w:rPr>
            <w:rStyle w:val="fontstyle01"/>
            <w:rFonts w:ascii="Times New Roman" w:hAnsi="Times New Roman"/>
            <w:sz w:val="22"/>
            <w:szCs w:val="22"/>
            <w:rPrChange w:id="4083" w:author="Chen Liao" w:date="2021-03-29T18:57:00Z">
              <w:rPr>
                <w:rStyle w:val="fontstyle01"/>
                <w:rFonts w:ascii="Times New Roman" w:hAnsi="Times New Roman"/>
                <w:sz w:val="24"/>
                <w:szCs w:val="24"/>
              </w:rPr>
            </w:rPrChange>
          </w:rPr>
          <w:t>.</w:t>
        </w:r>
      </w:ins>
      <w:moveToRangeStart w:id="4084" w:author="Chen Liao" w:date="2021-03-24T23:12:00Z" w:name="move67519989"/>
      <w:moveTo w:id="4085" w:author="Chen Liao" w:date="2021-03-24T23:12:00Z">
        <w:del w:id="4086" w:author="Chen Liao" w:date="2021-03-24T23:13:00Z">
          <w:r w:rsidR="00730EE6" w:rsidRPr="002B6EEC" w:rsidDel="00730EE6">
            <w:rPr>
              <w:rStyle w:val="fontstyle01"/>
              <w:rFonts w:ascii="Times New Roman" w:hAnsi="Times New Roman"/>
              <w:sz w:val="22"/>
              <w:szCs w:val="22"/>
              <w:rPrChange w:id="4087" w:author="Chen Liao" w:date="2021-03-29T18:57:00Z">
                <w:rPr>
                  <w:shd w:val="clear" w:color="auto" w:fill="FFFFFF"/>
                </w:rPr>
              </w:rPrChange>
            </w:rPr>
            <w:delText>Dietary fiber has been recently proposed</w:delText>
          </w:r>
          <w:r w:rsidR="00730EE6" w:rsidRPr="002B6EEC" w:rsidDel="00730EE6">
            <w:rPr>
              <w:rStyle w:val="fontstyle01"/>
              <w:rFonts w:ascii="Times New Roman" w:hAnsi="Times New Roman"/>
              <w:sz w:val="22"/>
              <w:szCs w:val="22"/>
              <w:rPrChange w:id="4088" w:author="Chen Liao" w:date="2021-03-29T18:57:00Z">
                <w:rPr>
                  <w:color w:val="2A2A2A"/>
                  <w:shd w:val="clear" w:color="auto" w:fill="FFFFFF"/>
                </w:rPr>
              </w:rPrChange>
            </w:rPr>
            <w:delText xml:space="preserve"> </w:delText>
          </w:r>
          <w:r w:rsidR="00730EE6" w:rsidRPr="002B6EEC" w:rsidDel="00730EE6">
            <w:rPr>
              <w:rStyle w:val="fontstyle01"/>
              <w:rFonts w:ascii="Times New Roman" w:hAnsi="Times New Roman"/>
              <w:sz w:val="22"/>
              <w:szCs w:val="22"/>
              <w:rPrChange w:id="4089" w:author="Chen Liao" w:date="2021-03-29T18:57:00Z">
                <w:rPr>
                  <w:color w:val="000000"/>
                  <w:shd w:val="clear" w:color="auto" w:fill="FFFFFF"/>
                </w:rPr>
              </w:rPrChange>
            </w:rPr>
            <w:delText>could shift the microbiota to a different stable state, which may serve as a </w:delText>
          </w:r>
          <w:r w:rsidR="00730EE6" w:rsidRPr="002B6EEC" w:rsidDel="00730EE6">
            <w:rPr>
              <w:rStyle w:val="fontstyle01"/>
              <w:rFonts w:ascii="Times New Roman" w:hAnsi="Times New Roman"/>
              <w:sz w:val="22"/>
              <w:szCs w:val="22"/>
              <w:rPrChange w:id="4090" w:author="Chen Liao" w:date="2021-03-29T18:57:00Z">
                <w:rPr>
                  <w:color w:val="2A2A2A"/>
                  <w:shd w:val="clear" w:color="auto" w:fill="FFFFFF"/>
                </w:rPr>
              </w:rPrChange>
            </w:rPr>
            <w:delText xml:space="preserve">promising strategy to promote host health </w:delText>
          </w:r>
          <w:r w:rsidR="00730EE6" w:rsidRPr="002B6EEC" w:rsidDel="00730EE6">
            <w:rPr>
              <w:rStyle w:val="fontstyle01"/>
              <w:rFonts w:ascii="Times New Roman" w:hAnsi="Times New Roman"/>
              <w:sz w:val="22"/>
              <w:szCs w:val="22"/>
              <w:rPrChange w:id="4091" w:author="Chen Liao" w:date="2021-03-29T18:57:00Z">
                <w:rPr>
                  <w:color w:val="2A2A2A"/>
                  <w:shd w:val="clear" w:color="auto" w:fill="FFFFFF"/>
                </w:rPr>
              </w:rPrChange>
            </w:rPr>
            <w:fldChar w:fldCharType="begin"/>
          </w:r>
          <w:r w:rsidR="00730EE6" w:rsidRPr="002B6EEC" w:rsidDel="00730EE6">
            <w:rPr>
              <w:rStyle w:val="fontstyle01"/>
              <w:rFonts w:ascii="Times New Roman" w:hAnsi="Times New Roman"/>
              <w:sz w:val="22"/>
              <w:szCs w:val="22"/>
              <w:rPrChange w:id="4092" w:author="Chen Liao" w:date="2021-03-29T18:57:00Z">
                <w:rPr>
                  <w:color w:val="2A2A2A"/>
                  <w:shd w:val="clear" w:color="auto" w:fill="FFFFFF"/>
                </w:rPr>
              </w:rPrChange>
            </w:rPr>
            <w:delInstrText xml:space="preserve"> ADDIN NE.Ref.{925BC680-4974-4978-B662-AABC5F745BBD}</w:delInstrText>
          </w:r>
          <w:r w:rsidR="00730EE6" w:rsidRPr="002B6EEC" w:rsidDel="00730EE6">
            <w:rPr>
              <w:rStyle w:val="fontstyle01"/>
              <w:rFonts w:ascii="Times New Roman" w:hAnsi="Times New Roman"/>
              <w:sz w:val="22"/>
              <w:szCs w:val="22"/>
              <w:rPrChange w:id="4093" w:author="Chen Liao" w:date="2021-03-29T18:57:00Z">
                <w:rPr>
                  <w:color w:val="2A2A2A"/>
                  <w:shd w:val="clear" w:color="auto" w:fill="FFFFFF"/>
                </w:rPr>
              </w:rPrChange>
            </w:rPr>
            <w:fldChar w:fldCharType="separate"/>
          </w:r>
          <w:r w:rsidR="00730EE6" w:rsidRPr="002B6EEC" w:rsidDel="00730EE6">
            <w:rPr>
              <w:rStyle w:val="fontstyle01"/>
              <w:rFonts w:ascii="Times New Roman" w:hAnsi="Times New Roman"/>
              <w:sz w:val="22"/>
              <w:szCs w:val="22"/>
              <w:rPrChange w:id="4094" w:author="Chen Liao" w:date="2021-03-29T18:57:00Z">
                <w:rPr>
                  <w:color w:val="080000"/>
                </w:rPr>
              </w:rPrChange>
            </w:rPr>
            <w:delText>[31]</w:delText>
          </w:r>
          <w:r w:rsidR="00730EE6" w:rsidRPr="002B6EEC" w:rsidDel="00730EE6">
            <w:rPr>
              <w:rStyle w:val="fontstyle01"/>
              <w:rFonts w:ascii="Times New Roman" w:hAnsi="Times New Roman"/>
              <w:sz w:val="22"/>
              <w:szCs w:val="22"/>
              <w:rPrChange w:id="4095" w:author="Chen Liao" w:date="2021-03-29T18:57:00Z">
                <w:rPr>
                  <w:color w:val="2A2A2A"/>
                  <w:shd w:val="clear" w:color="auto" w:fill="FFFFFF"/>
                </w:rPr>
              </w:rPrChange>
            </w:rPr>
            <w:fldChar w:fldCharType="end"/>
          </w:r>
          <w:r w:rsidR="00730EE6" w:rsidRPr="002B6EEC" w:rsidDel="00730EE6">
            <w:rPr>
              <w:rStyle w:val="fontstyle01"/>
              <w:rFonts w:ascii="Times New Roman" w:hAnsi="Times New Roman"/>
              <w:sz w:val="22"/>
              <w:szCs w:val="22"/>
              <w:rPrChange w:id="4096" w:author="Chen Liao" w:date="2021-03-29T18:57:00Z">
                <w:rPr>
                  <w:color w:val="2A2A2A"/>
                  <w:shd w:val="clear" w:color="auto" w:fill="FFFFFF"/>
                </w:rPr>
              </w:rPrChange>
            </w:rPr>
            <w:delText xml:space="preserve">. Here, we found that whether or not the gut microbiota could be successfully induced to a new steady state was baseline-dependent. </w:delText>
          </w:r>
        </w:del>
        <w:del w:id="4097" w:author="Chen Liao" w:date="2021-03-24T23:14:00Z">
          <w:r w:rsidR="00730EE6" w:rsidRPr="002B6EEC" w:rsidDel="00730EE6">
            <w:rPr>
              <w:rStyle w:val="fontstyle01"/>
              <w:rFonts w:ascii="Times New Roman" w:hAnsi="Times New Roman"/>
              <w:sz w:val="22"/>
              <w:szCs w:val="22"/>
              <w:rPrChange w:id="4098" w:author="Chen Liao" w:date="2021-03-29T18:57:00Z">
                <w:rPr>
                  <w:color w:val="2A2A2A"/>
                  <w:shd w:val="clear" w:color="auto" w:fill="FFFFFF"/>
                </w:rPr>
              </w:rPrChange>
            </w:rPr>
            <w:delText xml:space="preserve">As the published dataset </w:delText>
          </w:r>
          <w:r w:rsidR="00730EE6" w:rsidRPr="002B6EEC" w:rsidDel="00730EE6">
            <w:rPr>
              <w:rStyle w:val="fontstyle01"/>
              <w:rFonts w:ascii="Times New Roman" w:hAnsi="Times New Roman"/>
              <w:sz w:val="22"/>
              <w:szCs w:val="22"/>
              <w:rPrChange w:id="4099" w:author="Chen Liao" w:date="2021-03-29T18:57:00Z">
                <w:rPr>
                  <w:color w:val="2A2A2A"/>
                  <w:shd w:val="clear" w:color="auto" w:fill="FFFFFF"/>
                </w:rPr>
              </w:rPrChange>
            </w:rPr>
            <w:fldChar w:fldCharType="begin"/>
          </w:r>
          <w:r w:rsidR="00730EE6" w:rsidRPr="002B6EEC" w:rsidDel="00730EE6">
            <w:rPr>
              <w:rStyle w:val="fontstyle01"/>
              <w:rFonts w:ascii="Times New Roman" w:hAnsi="Times New Roman"/>
              <w:sz w:val="22"/>
              <w:szCs w:val="22"/>
              <w:rPrChange w:id="4100" w:author="Chen Liao" w:date="2021-03-29T18:57:00Z">
                <w:rPr>
                  <w:color w:val="2A2A2A"/>
                  <w:shd w:val="clear" w:color="auto" w:fill="FFFFFF"/>
                </w:rPr>
              </w:rPrChange>
            </w:rPr>
            <w:delInstrText xml:space="preserve"> ADDIN NE.Ref.{B9052BBE-D4C1-4717-B59A-A704BC176ABE}</w:delInstrText>
          </w:r>
          <w:r w:rsidR="00730EE6" w:rsidRPr="002B6EEC" w:rsidDel="00730EE6">
            <w:rPr>
              <w:rStyle w:val="fontstyle01"/>
              <w:rFonts w:ascii="Times New Roman" w:hAnsi="Times New Roman"/>
              <w:sz w:val="22"/>
              <w:szCs w:val="22"/>
              <w:rPrChange w:id="4101" w:author="Chen Liao" w:date="2021-03-29T18:57:00Z">
                <w:rPr>
                  <w:color w:val="2A2A2A"/>
                  <w:shd w:val="clear" w:color="auto" w:fill="FFFFFF"/>
                </w:rPr>
              </w:rPrChange>
            </w:rPr>
            <w:fldChar w:fldCharType="separate"/>
          </w:r>
          <w:r w:rsidR="00730EE6" w:rsidRPr="002B6EEC" w:rsidDel="00730EE6">
            <w:rPr>
              <w:rStyle w:val="fontstyle01"/>
              <w:rFonts w:ascii="Times New Roman" w:hAnsi="Times New Roman"/>
              <w:sz w:val="22"/>
              <w:szCs w:val="22"/>
              <w:rPrChange w:id="4102" w:author="Chen Liao" w:date="2021-03-29T18:57:00Z">
                <w:rPr>
                  <w:color w:val="080000"/>
                </w:rPr>
              </w:rPrChange>
            </w:rPr>
            <w:delText>[22]</w:delText>
          </w:r>
          <w:r w:rsidR="00730EE6" w:rsidRPr="002B6EEC" w:rsidDel="00730EE6">
            <w:rPr>
              <w:rStyle w:val="fontstyle01"/>
              <w:rFonts w:ascii="Times New Roman" w:hAnsi="Times New Roman"/>
              <w:sz w:val="22"/>
              <w:szCs w:val="22"/>
              <w:rPrChange w:id="4103" w:author="Chen Liao" w:date="2021-03-29T18:57:00Z">
                <w:rPr>
                  <w:color w:val="2A2A2A"/>
                  <w:shd w:val="clear" w:color="auto" w:fill="FFFFFF"/>
                </w:rPr>
              </w:rPrChange>
            </w:rPr>
            <w:fldChar w:fldCharType="end"/>
          </w:r>
          <w:r w:rsidR="00730EE6" w:rsidRPr="002B6EEC" w:rsidDel="00730EE6">
            <w:rPr>
              <w:rStyle w:val="fontstyle01"/>
              <w:rFonts w:ascii="Times New Roman" w:hAnsi="Times New Roman"/>
              <w:sz w:val="22"/>
              <w:szCs w:val="22"/>
              <w:rPrChange w:id="4104" w:author="Chen Liao" w:date="2021-03-29T18:57:00Z">
                <w:rPr>
                  <w:color w:val="2A2A2A"/>
                  <w:shd w:val="clear" w:color="auto" w:fill="FFFFFF"/>
                </w:rPr>
              </w:rPrChange>
            </w:rPr>
            <w:delText>, mice</w:delText>
          </w:r>
        </w:del>
        <w:del w:id="4105" w:author="Chen Liao" w:date="2021-03-27T09:36:00Z">
          <w:r w:rsidR="00730EE6" w:rsidRPr="002B6EEC" w:rsidDel="0056716A">
            <w:rPr>
              <w:rStyle w:val="fontstyle01"/>
              <w:rFonts w:ascii="Times New Roman" w:hAnsi="Times New Roman"/>
              <w:sz w:val="22"/>
              <w:szCs w:val="22"/>
              <w:rPrChange w:id="4106" w:author="Chen Liao" w:date="2021-03-29T18:57:00Z">
                <w:rPr>
                  <w:color w:val="2A2A2A"/>
                  <w:shd w:val="clear" w:color="auto" w:fill="FFFFFF"/>
                </w:rPr>
              </w:rPrChange>
            </w:rPr>
            <w:delText xml:space="preserve"> </w:delText>
          </w:r>
        </w:del>
        <w:del w:id="4107" w:author="Chen Liao" w:date="2021-03-24T23:15:00Z">
          <w:r w:rsidR="00730EE6" w:rsidRPr="002B6EEC" w:rsidDel="00730EE6">
            <w:rPr>
              <w:rStyle w:val="fontstyle01"/>
              <w:rFonts w:ascii="Times New Roman" w:hAnsi="Times New Roman"/>
              <w:sz w:val="22"/>
              <w:szCs w:val="22"/>
              <w:rPrChange w:id="4108" w:author="Chen Liao" w:date="2021-03-29T18:57:00Z">
                <w:rPr>
                  <w:color w:val="2A2A2A"/>
                  <w:shd w:val="clear" w:color="auto" w:fill="FFFFFF"/>
                </w:rPr>
              </w:rPrChange>
            </w:rPr>
            <w:delText xml:space="preserve">from Beijing, Hunan, and Shanghai achieved to a new stable state, while mice in Guangdong </w:delText>
          </w:r>
          <w:r w:rsidR="00730EE6" w:rsidRPr="002B6EEC" w:rsidDel="00730EE6">
            <w:rPr>
              <w:rStyle w:val="fontstyle01"/>
              <w:rFonts w:ascii="Times New Roman" w:hAnsi="Times New Roman"/>
              <w:sz w:val="22"/>
              <w:szCs w:val="22"/>
              <w:rPrChange w:id="4109" w:author="Chen Liao" w:date="2021-03-29T18:57:00Z">
                <w:rPr>
                  <w:color w:val="000000"/>
                </w:rPr>
              </w:rPrChange>
            </w:rPr>
            <w:delText xml:space="preserve">returned near its original initial state. </w:delText>
          </w:r>
        </w:del>
        <w:del w:id="4110" w:author="Chen Liao" w:date="2021-03-24T23:16:00Z">
          <w:r w:rsidR="00730EE6" w:rsidRPr="002B6EEC" w:rsidDel="00730EE6">
            <w:rPr>
              <w:rStyle w:val="fontstyle01"/>
              <w:rFonts w:ascii="Times New Roman" w:hAnsi="Times New Roman"/>
              <w:sz w:val="22"/>
              <w:szCs w:val="22"/>
              <w:rPrChange w:id="4111" w:author="Chen Liao" w:date="2021-03-29T18:57:00Z">
                <w:rPr>
                  <w:color w:val="000000"/>
                </w:rPr>
              </w:rPrChange>
            </w:rPr>
            <w:delText>T</w:delText>
          </w:r>
        </w:del>
        <w:del w:id="4112" w:author="Chen Liao" w:date="2021-03-24T23:17:00Z">
          <w:r w:rsidR="00730EE6" w:rsidRPr="002B6EEC" w:rsidDel="00730EE6">
            <w:rPr>
              <w:rStyle w:val="fontstyle01"/>
              <w:rFonts w:ascii="Times New Roman" w:hAnsi="Times New Roman"/>
              <w:sz w:val="22"/>
              <w:szCs w:val="22"/>
              <w:rPrChange w:id="4113" w:author="Chen Liao" w:date="2021-03-29T18:57:00Z">
                <w:rPr>
                  <w:color w:val="000000"/>
                </w:rPr>
              </w:rPrChange>
            </w:rPr>
            <w:delText xml:space="preserve">his </w:delText>
          </w:r>
          <w:r w:rsidR="00730EE6" w:rsidRPr="002B6EEC" w:rsidDel="00730EE6">
            <w:rPr>
              <w:rStyle w:val="fontstyle01"/>
              <w:rFonts w:ascii="Times New Roman" w:hAnsi="Times New Roman"/>
              <w:sz w:val="22"/>
              <w:szCs w:val="22"/>
              <w:rPrChange w:id="4114" w:author="Chen Liao" w:date="2021-03-29T18:57:00Z">
                <w:rPr>
                  <w:color w:val="2A2A2A"/>
                  <w:shd w:val="clear" w:color="auto" w:fill="FFFFFF"/>
                </w:rPr>
              </w:rPrChange>
            </w:rPr>
            <w:delText>return t</w:delText>
          </w:r>
          <w:r w:rsidR="00730EE6" w:rsidRPr="002B6EEC" w:rsidDel="00730EE6">
            <w:rPr>
              <w:rStyle w:val="fontstyle01"/>
              <w:rFonts w:ascii="Times New Roman" w:hAnsi="Times New Roman"/>
              <w:sz w:val="22"/>
              <w:szCs w:val="22"/>
              <w:rPrChange w:id="4115" w:author="Chen Liao" w:date="2021-03-29T18:57:00Z">
                <w:rPr>
                  <w:shd w:val="clear" w:color="auto" w:fill="FFFFFF"/>
                </w:rPr>
              </w:rPrChange>
            </w:rPr>
            <w:delText>rend reflects that</w:delText>
          </w:r>
          <w:r w:rsidR="00730EE6" w:rsidRPr="002B6EEC" w:rsidDel="00730EE6">
            <w:rPr>
              <w:rStyle w:val="fontstyle01"/>
              <w:rFonts w:ascii="Times New Roman" w:hAnsi="Times New Roman"/>
              <w:sz w:val="22"/>
              <w:szCs w:val="22"/>
              <w:rPrChange w:id="4116" w:author="Chen Liao" w:date="2021-03-29T18:57:00Z">
                <w:rPr>
                  <w:color w:val="2A2A2A"/>
                  <w:shd w:val="clear" w:color="auto" w:fill="FFFFFF"/>
                </w:rPr>
              </w:rPrChange>
            </w:rPr>
            <w:delText xml:space="preserve"> the gut microbiome of Guangdong mice may harbor higher resilience that </w:delText>
          </w:r>
          <w:r w:rsidR="00730EE6" w:rsidRPr="002B6EEC" w:rsidDel="00730EE6">
            <w:rPr>
              <w:rStyle w:val="fontstyle01"/>
              <w:rFonts w:ascii="Times New Roman" w:hAnsi="Times New Roman"/>
              <w:sz w:val="22"/>
              <w:szCs w:val="22"/>
              <w:rPrChange w:id="4117" w:author="Chen Liao" w:date="2021-03-29T18:57:00Z">
                <w:rPr>
                  <w:shd w:val="clear" w:color="auto" w:fill="FFFFFF"/>
                </w:rPr>
              </w:rPrChange>
            </w:rPr>
            <w:delText>resilient to temporal changes by dietary fiber, meaning that homeostatic reactions restore the original community composition, as recently shown in the ca</w:delText>
          </w:r>
          <w:r w:rsidR="00730EE6" w:rsidRPr="002B6EEC" w:rsidDel="00730EE6">
            <w:rPr>
              <w:rStyle w:val="fontstyle01"/>
              <w:rFonts w:ascii="Times New Roman" w:hAnsi="Times New Roman"/>
              <w:sz w:val="22"/>
              <w:szCs w:val="22"/>
              <w:rPrChange w:id="4118" w:author="Chen Liao" w:date="2021-03-29T18:57:00Z">
                <w:rPr>
                  <w:color w:val="2A2A2A"/>
                  <w:shd w:val="clear" w:color="auto" w:fill="FFFFFF"/>
                </w:rPr>
              </w:rPrChange>
            </w:rPr>
            <w:delText xml:space="preserve">se of bread and other dietary </w:delText>
          </w:r>
          <w:r w:rsidR="00730EE6" w:rsidRPr="002B6EEC" w:rsidDel="00730EE6">
            <w:rPr>
              <w:rStyle w:val="fontstyle01"/>
              <w:rFonts w:ascii="Times New Roman" w:hAnsi="Times New Roman"/>
              <w:sz w:val="22"/>
              <w:szCs w:val="22"/>
              <w:rPrChange w:id="4119" w:author="Chen Liao" w:date="2021-03-29T18:57:00Z">
                <w:rPr>
                  <w:shd w:val="clear" w:color="auto" w:fill="FFFFFF"/>
                </w:rPr>
              </w:rPrChange>
            </w:rPr>
            <w:delText>regimes</w:delText>
          </w:r>
          <w:r w:rsidR="00730EE6" w:rsidRPr="002B6EEC" w:rsidDel="00730EE6">
            <w:rPr>
              <w:rStyle w:val="fontstyle01"/>
              <w:rFonts w:ascii="Times New Roman" w:hAnsi="Times New Roman"/>
              <w:sz w:val="22"/>
              <w:szCs w:val="22"/>
              <w:rPrChange w:id="4120" w:author="Chen Liao" w:date="2021-03-29T18:57:00Z">
                <w:rPr>
                  <w:color w:val="2A2A2A"/>
                  <w:shd w:val="clear" w:color="auto" w:fill="FFFFFF"/>
                </w:rPr>
              </w:rPrChange>
            </w:rPr>
            <w:delText xml:space="preserve"> </w:delText>
          </w:r>
          <w:r w:rsidR="00730EE6" w:rsidRPr="002B6EEC" w:rsidDel="00730EE6">
            <w:rPr>
              <w:rStyle w:val="fontstyle01"/>
              <w:rFonts w:ascii="Times New Roman" w:hAnsi="Times New Roman"/>
              <w:sz w:val="22"/>
              <w:szCs w:val="22"/>
              <w:rPrChange w:id="4121" w:author="Chen Liao" w:date="2021-03-29T18:57:00Z">
                <w:rPr>
                  <w:color w:val="2A2A2A"/>
                  <w:shd w:val="clear" w:color="auto" w:fill="FFFFFF"/>
                </w:rPr>
              </w:rPrChange>
            </w:rPr>
            <w:fldChar w:fldCharType="begin"/>
          </w:r>
          <w:r w:rsidR="00730EE6" w:rsidRPr="002B6EEC" w:rsidDel="00730EE6">
            <w:rPr>
              <w:rStyle w:val="fontstyle01"/>
              <w:rFonts w:ascii="Times New Roman" w:hAnsi="Times New Roman"/>
              <w:sz w:val="22"/>
              <w:szCs w:val="22"/>
              <w:rPrChange w:id="4122" w:author="Chen Liao" w:date="2021-03-29T18:57:00Z">
                <w:rPr>
                  <w:color w:val="2A2A2A"/>
                  <w:shd w:val="clear" w:color="auto" w:fill="FFFFFF"/>
                </w:rPr>
              </w:rPrChange>
            </w:rPr>
            <w:delInstrText xml:space="preserve"> ADDIN NE.Ref.{626A6A79-54E9-40DE-981E-CACE1A6B0AD2}</w:delInstrText>
          </w:r>
          <w:r w:rsidR="00730EE6" w:rsidRPr="002B6EEC" w:rsidDel="00730EE6">
            <w:rPr>
              <w:rStyle w:val="fontstyle01"/>
              <w:rFonts w:ascii="Times New Roman" w:hAnsi="Times New Roman"/>
              <w:sz w:val="22"/>
              <w:szCs w:val="22"/>
              <w:rPrChange w:id="4123" w:author="Chen Liao" w:date="2021-03-29T18:57:00Z">
                <w:rPr>
                  <w:color w:val="2A2A2A"/>
                  <w:shd w:val="clear" w:color="auto" w:fill="FFFFFF"/>
                </w:rPr>
              </w:rPrChange>
            </w:rPr>
            <w:fldChar w:fldCharType="separate"/>
          </w:r>
          <w:r w:rsidR="00730EE6" w:rsidRPr="002B6EEC" w:rsidDel="00730EE6">
            <w:rPr>
              <w:rStyle w:val="fontstyle01"/>
              <w:rFonts w:ascii="Times New Roman" w:hAnsi="Times New Roman"/>
              <w:sz w:val="22"/>
              <w:szCs w:val="22"/>
              <w:rPrChange w:id="4124" w:author="Chen Liao" w:date="2021-03-29T18:57:00Z">
                <w:rPr>
                  <w:color w:val="080000"/>
                </w:rPr>
              </w:rPrChange>
            </w:rPr>
            <w:delText>[32, 33]</w:delText>
          </w:r>
          <w:r w:rsidR="00730EE6" w:rsidRPr="002B6EEC" w:rsidDel="00730EE6">
            <w:rPr>
              <w:rStyle w:val="fontstyle01"/>
              <w:rFonts w:ascii="Times New Roman" w:hAnsi="Times New Roman"/>
              <w:sz w:val="22"/>
              <w:szCs w:val="22"/>
              <w:rPrChange w:id="4125" w:author="Chen Liao" w:date="2021-03-29T18:57:00Z">
                <w:rPr>
                  <w:color w:val="2A2A2A"/>
                  <w:shd w:val="clear" w:color="auto" w:fill="FFFFFF"/>
                </w:rPr>
              </w:rPrChange>
            </w:rPr>
            <w:fldChar w:fldCharType="end"/>
          </w:r>
          <w:r w:rsidR="00730EE6" w:rsidRPr="002B6EEC" w:rsidDel="00730EE6">
            <w:rPr>
              <w:rStyle w:val="fontstyle01"/>
              <w:rFonts w:ascii="Times New Roman" w:hAnsi="Times New Roman"/>
              <w:sz w:val="22"/>
              <w:szCs w:val="22"/>
              <w:rPrChange w:id="4126" w:author="Chen Liao" w:date="2021-03-29T18:57:00Z">
                <w:rPr>
                  <w:color w:val="2A2A2A"/>
                  <w:shd w:val="clear" w:color="auto" w:fill="FFFFFF"/>
                </w:rPr>
              </w:rPrChange>
            </w:rPr>
            <w:delText>.</w:delText>
          </w:r>
        </w:del>
      </w:moveTo>
    </w:p>
    <w:bookmarkEnd w:id="4077"/>
    <w:bookmarkEnd w:id="4078"/>
    <w:bookmarkEnd w:id="4079"/>
    <w:moveToRangeEnd w:id="4084"/>
    <w:p w14:paraId="1E587B99" w14:textId="1287355E" w:rsidR="00E673AA" w:rsidRPr="002B6EEC" w:rsidRDefault="00E673AA" w:rsidP="0056716A">
      <w:pPr>
        <w:jc w:val="both"/>
        <w:rPr>
          <w:ins w:id="4127" w:author="Chen Liao" w:date="2021-03-19T20:59:00Z"/>
          <w:rStyle w:val="fontstyle01"/>
          <w:rFonts w:ascii="Times New Roman" w:hAnsi="Times New Roman"/>
          <w:sz w:val="22"/>
          <w:szCs w:val="22"/>
          <w:rPrChange w:id="4128" w:author="Chen Liao" w:date="2021-03-29T18:57:00Z">
            <w:rPr>
              <w:ins w:id="4129" w:author="Chen Liao" w:date="2021-03-19T20:59:00Z"/>
              <w:rStyle w:val="fontstyle01"/>
              <w:rFonts w:ascii="Times New Roman" w:hAnsi="Times New Roman"/>
              <w:sz w:val="24"/>
              <w:szCs w:val="24"/>
            </w:rPr>
          </w:rPrChange>
        </w:rPr>
        <w:pPrChange w:id="4130" w:author="Chen Liao" w:date="2021-03-27T09:36:00Z">
          <w:pPr>
            <w:jc w:val="both"/>
          </w:pPr>
        </w:pPrChange>
      </w:pPr>
    </w:p>
    <w:bookmarkEnd w:id="4080"/>
    <w:bookmarkEnd w:id="4081"/>
    <w:p w14:paraId="19C27993" w14:textId="0C4A45A4" w:rsidR="00EF05F5" w:rsidRPr="002B6EEC" w:rsidRDefault="00EF05F5" w:rsidP="009F7C82">
      <w:pPr>
        <w:jc w:val="both"/>
        <w:rPr>
          <w:ins w:id="4131" w:author="Chen Liao" w:date="2021-03-19T20:14:00Z"/>
          <w:rStyle w:val="fontstyle01"/>
          <w:rFonts w:ascii="Times New Roman" w:hAnsi="Times New Roman"/>
          <w:sz w:val="22"/>
          <w:szCs w:val="22"/>
          <w:rPrChange w:id="4132" w:author="Chen Liao" w:date="2021-03-29T18:57:00Z">
            <w:rPr>
              <w:ins w:id="4133" w:author="Chen Liao" w:date="2021-03-19T20:14:00Z"/>
              <w:rStyle w:val="fontstyle01"/>
              <w:rFonts w:ascii="Times New Roman" w:hAnsi="Times New Roman"/>
              <w:b/>
              <w:bCs/>
              <w:sz w:val="24"/>
              <w:szCs w:val="24"/>
            </w:rPr>
          </w:rPrChange>
        </w:rPr>
        <w:pPrChange w:id="4134" w:author="Chen Liao" w:date="2021-03-27T09:43:00Z">
          <w:pPr>
            <w:jc w:val="both"/>
          </w:pPr>
        </w:pPrChange>
      </w:pPr>
    </w:p>
    <w:p w14:paraId="6216A91C" w14:textId="794179F7" w:rsidR="00206F84" w:rsidRPr="002B6EEC" w:rsidDel="000B3BC8" w:rsidRDefault="00206F84" w:rsidP="009F7C82">
      <w:pPr>
        <w:jc w:val="both"/>
        <w:rPr>
          <w:del w:id="4135" w:author="Chen Liao" w:date="2021-03-20T00:33:00Z"/>
          <w:moveTo w:id="4136" w:author="Chen Liao" w:date="2021-03-19T20:37:00Z"/>
          <w:rStyle w:val="fontstyle01"/>
          <w:rFonts w:ascii="Times New Roman" w:hAnsi="Times New Roman"/>
          <w:color w:val="000000" w:themeColor="text1"/>
          <w:sz w:val="22"/>
          <w:szCs w:val="22"/>
          <w:rPrChange w:id="4137" w:author="Chen Liao" w:date="2021-03-29T18:57:00Z">
            <w:rPr>
              <w:del w:id="4138" w:author="Chen Liao" w:date="2021-03-20T00:33:00Z"/>
              <w:moveTo w:id="4139" w:author="Chen Liao" w:date="2021-03-19T20:37:00Z"/>
              <w:color w:val="000000"/>
            </w:rPr>
          </w:rPrChange>
        </w:rPr>
        <w:pPrChange w:id="4140" w:author="Chen Liao" w:date="2021-03-27T09:43:00Z">
          <w:pPr>
            <w:pStyle w:val="ListParagraph"/>
            <w:ind w:left="0" w:firstLineChars="118" w:firstLine="236"/>
            <w:jc w:val="both"/>
          </w:pPr>
        </w:pPrChange>
      </w:pPr>
      <w:moveToRangeStart w:id="4141" w:author="Chen Liao" w:date="2021-03-19T20:37:00Z" w:name="move67078690"/>
      <w:moveTo w:id="4142" w:author="Chen Liao" w:date="2021-03-19T20:37:00Z">
        <w:del w:id="4143" w:author="Chen Liao" w:date="2021-03-19T21:05:00Z">
          <w:r w:rsidRPr="002B6EEC" w:rsidDel="00EA53DA">
            <w:rPr>
              <w:rStyle w:val="fontstyle01"/>
              <w:rFonts w:ascii="Times New Roman" w:hAnsi="Times New Roman"/>
              <w:color w:val="000000" w:themeColor="text1"/>
              <w:sz w:val="22"/>
              <w:szCs w:val="22"/>
              <w:rPrChange w:id="4144" w:author="Chen Liao" w:date="2021-03-29T18:57:00Z">
                <w:rPr>
                  <w:rFonts w:ascii="MinionPro-Regular" w:hAnsi="MinionPro-Regular"/>
                  <w:color w:val="000000"/>
                  <w:sz w:val="20"/>
                  <w:szCs w:val="20"/>
                </w:rPr>
              </w:rPrChange>
            </w:rPr>
            <w:delText xml:space="preserve">To further determine the biphasic shift of gut microbiota during the experiment, we tracked the dynamics in beta diversity. </w:delText>
          </w:r>
        </w:del>
        <w:del w:id="4145" w:author="Chen Liao" w:date="2021-03-19T22:13:00Z">
          <w:r w:rsidRPr="002B6EEC" w:rsidDel="002409E4">
            <w:rPr>
              <w:rStyle w:val="fontstyle01"/>
              <w:rFonts w:ascii="Times New Roman" w:hAnsi="Times New Roman"/>
              <w:color w:val="000000" w:themeColor="text1"/>
              <w:sz w:val="22"/>
              <w:szCs w:val="22"/>
              <w:rPrChange w:id="4146" w:author="Chen Liao" w:date="2021-03-29T18:57:00Z">
                <w:rPr/>
              </w:rPrChange>
            </w:rPr>
            <w:delText xml:space="preserve">We assessed how an individual gut microbiome community differed from the baseline (day 0) over time </w:delText>
          </w:r>
          <w:r w:rsidRPr="002B6EEC" w:rsidDel="002409E4">
            <w:rPr>
              <w:rStyle w:val="fontstyle01"/>
              <w:rFonts w:ascii="Times New Roman" w:hAnsi="Times New Roman"/>
              <w:color w:val="000000" w:themeColor="text1"/>
              <w:sz w:val="22"/>
              <w:szCs w:val="22"/>
              <w:rPrChange w:id="4147" w:author="Chen Liao" w:date="2021-03-29T18:57:00Z">
                <w:rPr>
                  <w:color w:val="000000"/>
                </w:rPr>
              </w:rPrChange>
            </w:rPr>
            <w:delText>(</w:delText>
          </w:r>
          <w:r w:rsidRPr="002B6EEC" w:rsidDel="002409E4">
            <w:rPr>
              <w:rStyle w:val="fontstyle01"/>
              <w:rFonts w:ascii="Times New Roman" w:hAnsi="Times New Roman"/>
              <w:color w:val="000000" w:themeColor="text1"/>
              <w:sz w:val="22"/>
              <w:szCs w:val="22"/>
              <w:rPrChange w:id="4148" w:author="Chen Liao" w:date="2021-03-29T18:57:00Z">
                <w:rPr>
                  <w:b/>
                  <w:bCs/>
                  <w:color w:val="000000"/>
                </w:rPr>
              </w:rPrChange>
            </w:rPr>
            <w:delText>Fig. 2E</w:delText>
          </w:r>
          <w:r w:rsidRPr="002B6EEC" w:rsidDel="002409E4">
            <w:rPr>
              <w:rStyle w:val="fontstyle01"/>
              <w:rFonts w:ascii="Times New Roman" w:hAnsi="Times New Roman"/>
              <w:color w:val="000000" w:themeColor="text1"/>
              <w:sz w:val="22"/>
              <w:szCs w:val="22"/>
              <w:rPrChange w:id="4149" w:author="Chen Liao" w:date="2021-03-29T18:57:00Z">
                <w:rPr>
                  <w:color w:val="000000"/>
                </w:rPr>
              </w:rPrChange>
            </w:rPr>
            <w:delText>)</w:delText>
          </w:r>
          <w:r w:rsidRPr="002B6EEC" w:rsidDel="002409E4">
            <w:rPr>
              <w:rStyle w:val="fontstyle01"/>
              <w:rFonts w:ascii="Times New Roman" w:hAnsi="Times New Roman"/>
              <w:color w:val="000000" w:themeColor="text1"/>
              <w:sz w:val="22"/>
              <w:szCs w:val="22"/>
              <w:rPrChange w:id="4150" w:author="Chen Liao" w:date="2021-03-29T18:57:00Z">
                <w:rPr/>
              </w:rPrChange>
            </w:rPr>
            <w:delText xml:space="preserve">. The community structure in inulin mice showed a dramatic shift in the first few days, which thereafter gradually </w:delText>
          </w:r>
          <w:r w:rsidRPr="002B6EEC" w:rsidDel="002409E4">
            <w:rPr>
              <w:rStyle w:val="fontstyle01"/>
              <w:rFonts w:ascii="Times New Roman" w:hAnsi="Times New Roman"/>
              <w:color w:val="000000" w:themeColor="text1"/>
              <w:sz w:val="22"/>
              <w:szCs w:val="22"/>
              <w:rPrChange w:id="4151" w:author="Chen Liao" w:date="2021-03-29T18:57:00Z">
                <w:rPr>
                  <w:color w:val="000000"/>
                  <w:shd w:val="clear" w:color="auto" w:fill="FFFFFF"/>
                </w:rPr>
              </w:rPrChange>
            </w:rPr>
            <w:delText>achieved</w:delText>
          </w:r>
          <w:r w:rsidRPr="002B6EEC" w:rsidDel="002409E4">
            <w:rPr>
              <w:rStyle w:val="fontstyle01"/>
              <w:rFonts w:ascii="Times New Roman" w:hAnsi="Times New Roman"/>
              <w:color w:val="000000" w:themeColor="text1"/>
              <w:sz w:val="22"/>
              <w:szCs w:val="22"/>
              <w:rPrChange w:id="4152" w:author="Chen Liao" w:date="2021-03-29T18:57:00Z">
                <w:rPr/>
              </w:rPrChange>
            </w:rPr>
            <w:delText xml:space="preserve"> </w:delText>
          </w:r>
          <w:r w:rsidRPr="002B6EEC" w:rsidDel="002409E4">
            <w:rPr>
              <w:rStyle w:val="fontstyle01"/>
              <w:rFonts w:ascii="Times New Roman" w:hAnsi="Times New Roman"/>
              <w:color w:val="000000" w:themeColor="text1"/>
              <w:sz w:val="22"/>
              <w:szCs w:val="22"/>
              <w:rPrChange w:id="4153" w:author="Chen Liao" w:date="2021-03-29T18:57:00Z">
                <w:rPr>
                  <w:color w:val="000000"/>
                  <w:shd w:val="clear" w:color="auto" w:fill="FFFFFF"/>
                </w:rPr>
              </w:rPrChange>
            </w:rPr>
            <w:delText>a final state of ecological homeostasis of the gut microbiota</w:delText>
          </w:r>
          <w:r w:rsidRPr="002B6EEC" w:rsidDel="002409E4">
            <w:rPr>
              <w:rStyle w:val="fontstyle01"/>
              <w:rFonts w:ascii="Times New Roman" w:hAnsi="Times New Roman"/>
              <w:color w:val="000000" w:themeColor="text1"/>
              <w:sz w:val="22"/>
              <w:szCs w:val="22"/>
              <w:rPrChange w:id="4154" w:author="Chen Liao" w:date="2021-03-29T18:57:00Z">
                <w:rPr>
                  <w:color w:val="000000"/>
                </w:rPr>
              </w:rPrChange>
            </w:rPr>
            <w:delText xml:space="preserve">. The occurrence day of these final state was individualized, ranging from around day 5 for Beijing and Hunan, around day 25 for Guangdong, and around day 19 for Shanghai. </w:delText>
          </w:r>
        </w:del>
        <w:del w:id="4155" w:author="Chen Liao" w:date="2021-03-19T21:41:00Z">
          <w:r w:rsidRPr="002B6EEC" w:rsidDel="00900AA5">
            <w:rPr>
              <w:rStyle w:val="fontstyle01"/>
              <w:rFonts w:ascii="Times New Roman" w:hAnsi="Times New Roman"/>
              <w:color w:val="000000" w:themeColor="text1"/>
              <w:sz w:val="22"/>
              <w:szCs w:val="22"/>
              <w:rPrChange w:id="4156" w:author="Chen Liao" w:date="2021-03-29T18:57:00Z">
                <w:rPr>
                  <w:color w:val="000000"/>
                </w:rPr>
              </w:rPrChange>
            </w:rPr>
            <w:delText xml:space="preserve">Notably, after inulin intervention for 31 days, the final state in Guangdong seemed to return to its original initial state. In contrast, the other three vendors achieved a new state that distinct from the initial states, respectively. </w:delText>
          </w:r>
        </w:del>
        <w:del w:id="4157" w:author="Chen Liao" w:date="2021-03-27T09:51:00Z">
          <w:r w:rsidRPr="002B6EEC" w:rsidDel="00786288">
            <w:rPr>
              <w:rStyle w:val="fontstyle01"/>
              <w:rFonts w:ascii="Times New Roman" w:hAnsi="Times New Roman"/>
              <w:color w:val="000000" w:themeColor="text1"/>
              <w:sz w:val="22"/>
              <w:szCs w:val="22"/>
              <w:rPrChange w:id="4158" w:author="Chen Liao" w:date="2021-03-29T18:57:00Z">
                <w:rPr>
                  <w:color w:val="000000"/>
                </w:rPr>
              </w:rPrChange>
            </w:rPr>
            <w:delText xml:space="preserve">To </w:delText>
          </w:r>
        </w:del>
        <w:bookmarkStart w:id="4159" w:name="OLE_LINK123"/>
        <w:bookmarkStart w:id="4160" w:name="OLE_LINK124"/>
        <w:del w:id="4161" w:author="Chen Liao" w:date="2021-03-20T00:30:00Z">
          <w:r w:rsidRPr="002B6EEC" w:rsidDel="000B3BC8">
            <w:rPr>
              <w:rStyle w:val="fontstyle01"/>
              <w:rFonts w:ascii="Times New Roman" w:hAnsi="Times New Roman"/>
              <w:color w:val="000000" w:themeColor="text1"/>
              <w:sz w:val="22"/>
              <w:szCs w:val="22"/>
              <w:rPrChange w:id="4162" w:author="Chen Liao" w:date="2021-03-29T18:57:00Z">
                <w:rPr>
                  <w:color w:val="000000"/>
                </w:rPr>
              </w:rPrChange>
            </w:rPr>
            <w:delText>access the robustness and reproduceable of</w:delText>
          </w:r>
        </w:del>
        <w:del w:id="4163" w:author="Chen Liao" w:date="2021-03-20T09:47:00Z">
          <w:r w:rsidRPr="002B6EEC" w:rsidDel="001F66D2">
            <w:rPr>
              <w:rStyle w:val="fontstyle01"/>
              <w:rFonts w:ascii="Times New Roman" w:hAnsi="Times New Roman"/>
              <w:color w:val="000000" w:themeColor="text1"/>
              <w:sz w:val="22"/>
              <w:szCs w:val="22"/>
              <w:rPrChange w:id="4164" w:author="Chen Liao" w:date="2021-03-29T18:57:00Z">
                <w:rPr>
                  <w:color w:val="000000"/>
                </w:rPr>
              </w:rPrChange>
            </w:rPr>
            <w:delText xml:space="preserve"> </w:delText>
          </w:r>
        </w:del>
        <w:del w:id="4165" w:author="Chen Liao" w:date="2021-03-20T00:29:00Z">
          <w:r w:rsidRPr="002B6EEC" w:rsidDel="000B3BC8">
            <w:rPr>
              <w:rStyle w:val="fontstyle01"/>
              <w:rFonts w:ascii="Times New Roman" w:hAnsi="Times New Roman"/>
              <w:color w:val="000000" w:themeColor="text1"/>
              <w:sz w:val="22"/>
              <w:szCs w:val="22"/>
              <w:rPrChange w:id="4166" w:author="Chen Liao" w:date="2021-03-29T18:57:00Z">
                <w:rPr>
                  <w:color w:val="000000"/>
                </w:rPr>
              </w:rPrChange>
            </w:rPr>
            <w:delText>these</w:delText>
          </w:r>
        </w:del>
        <w:del w:id="4167" w:author="Chen Liao" w:date="2021-03-27T09:51:00Z">
          <w:r w:rsidRPr="002B6EEC" w:rsidDel="00786288">
            <w:rPr>
              <w:rStyle w:val="fontstyle01"/>
              <w:rFonts w:ascii="Times New Roman" w:hAnsi="Times New Roman"/>
              <w:color w:val="000000" w:themeColor="text1"/>
              <w:sz w:val="22"/>
              <w:szCs w:val="22"/>
              <w:rPrChange w:id="4168" w:author="Chen Liao" w:date="2021-03-29T18:57:00Z">
                <w:rPr>
                  <w:color w:val="000000"/>
                </w:rPr>
              </w:rPrChange>
            </w:rPr>
            <w:delText xml:space="preserve"> findings</w:delText>
          </w:r>
          <w:bookmarkEnd w:id="4159"/>
          <w:bookmarkEnd w:id="4160"/>
          <w:r w:rsidRPr="002B6EEC" w:rsidDel="00786288">
            <w:rPr>
              <w:rStyle w:val="fontstyle01"/>
              <w:rFonts w:ascii="Times New Roman" w:hAnsi="Times New Roman"/>
              <w:color w:val="000000" w:themeColor="text1"/>
              <w:sz w:val="22"/>
              <w:szCs w:val="22"/>
              <w:rPrChange w:id="4169" w:author="Chen Liao" w:date="2021-03-29T18:57:00Z">
                <w:rPr>
                  <w:color w:val="000000"/>
                </w:rPr>
              </w:rPrChange>
            </w:rPr>
            <w:delText>, we re</w:delText>
          </w:r>
        </w:del>
        <w:del w:id="4170" w:author="Chen Liao" w:date="2021-03-20T00:32:00Z">
          <w:r w:rsidRPr="002B6EEC" w:rsidDel="000B3BC8">
            <w:rPr>
              <w:rStyle w:val="fontstyle01"/>
              <w:rFonts w:ascii="Times New Roman" w:hAnsi="Times New Roman"/>
              <w:color w:val="000000" w:themeColor="text1"/>
              <w:sz w:val="22"/>
              <w:szCs w:val="22"/>
              <w:rPrChange w:id="4171" w:author="Chen Liao" w:date="2021-03-29T18:57:00Z">
                <w:rPr>
                  <w:color w:val="000000"/>
                </w:rPr>
              </w:rPrChange>
            </w:rPr>
            <w:delText>-</w:delText>
          </w:r>
        </w:del>
        <w:del w:id="4172" w:author="Chen Liao" w:date="2021-03-27T09:51:00Z">
          <w:r w:rsidRPr="002B6EEC" w:rsidDel="00786288">
            <w:rPr>
              <w:rStyle w:val="fontstyle01"/>
              <w:rFonts w:ascii="Times New Roman" w:hAnsi="Times New Roman"/>
              <w:color w:val="000000" w:themeColor="text1"/>
              <w:sz w:val="22"/>
              <w:szCs w:val="22"/>
              <w:rPrChange w:id="4173" w:author="Chen Liao" w:date="2021-03-29T18:57:00Z">
                <w:rPr>
                  <w:color w:val="000000"/>
                </w:rPr>
              </w:rPrChange>
            </w:rPr>
            <w:delText xml:space="preserve">analyzed the raw data from a recent longitudinal study </w:delText>
          </w:r>
        </w:del>
        <w:del w:id="4174" w:author="Chen Liao" w:date="2021-03-20T08:04:00Z">
          <w:r w:rsidRPr="002B6EEC" w:rsidDel="000324D5">
            <w:rPr>
              <w:rStyle w:val="fontstyle01"/>
              <w:rFonts w:ascii="Times New Roman" w:hAnsi="Times New Roman" w:hint="eastAsia"/>
              <w:color w:val="000000" w:themeColor="text1"/>
              <w:sz w:val="22"/>
              <w:szCs w:val="22"/>
              <w:rPrChange w:id="4175" w:author="Chen Liao" w:date="2021-03-29T18:57:00Z">
                <w:rPr>
                  <w:rFonts w:hint="eastAsia"/>
                  <w:color w:val="000000"/>
                </w:rPr>
              </w:rPrChange>
            </w:rPr>
            <w:fldChar w:fldCharType="begin"/>
          </w:r>
          <w:r w:rsidRPr="002B6EEC" w:rsidDel="000324D5">
            <w:rPr>
              <w:rStyle w:val="fontstyle01"/>
              <w:rFonts w:ascii="Times New Roman" w:hAnsi="Times New Roman"/>
              <w:color w:val="000000" w:themeColor="text1"/>
              <w:sz w:val="22"/>
              <w:szCs w:val="22"/>
              <w:rPrChange w:id="4176" w:author="Chen Liao" w:date="2021-03-29T18:57:00Z">
                <w:rPr>
                  <w:color w:val="000000"/>
                </w:rPr>
              </w:rPrChange>
            </w:rPr>
            <w:delInstrText xml:space="preserve"> ADDIN NE.Ref.{B23831F5-7F3E-438E-BD26-1590A8CC3805}</w:delInstrText>
          </w:r>
          <w:r w:rsidRPr="002B6EEC" w:rsidDel="000324D5">
            <w:rPr>
              <w:rStyle w:val="fontstyle01"/>
              <w:rFonts w:ascii="Times New Roman" w:hAnsi="Times New Roman" w:hint="eastAsia"/>
              <w:color w:val="000000" w:themeColor="text1"/>
              <w:sz w:val="22"/>
              <w:szCs w:val="22"/>
              <w:rPrChange w:id="4177" w:author="Chen Liao" w:date="2021-03-29T18:57:00Z">
                <w:rPr>
                  <w:rFonts w:hint="eastAsia"/>
                  <w:color w:val="000000"/>
                </w:rPr>
              </w:rPrChange>
            </w:rPr>
            <w:fldChar w:fldCharType="separate"/>
          </w:r>
          <w:r w:rsidRPr="002B6EEC" w:rsidDel="000324D5">
            <w:rPr>
              <w:rStyle w:val="fontstyle01"/>
              <w:rFonts w:ascii="Times New Roman" w:hAnsi="Times New Roman"/>
              <w:color w:val="000000" w:themeColor="text1"/>
              <w:sz w:val="22"/>
              <w:szCs w:val="22"/>
              <w:rPrChange w:id="4178" w:author="Chen Liao" w:date="2021-03-29T18:57:00Z">
                <w:rPr>
                  <w:rFonts w:eastAsia="TimesNewRomanPSMT"/>
                  <w:color w:val="080000"/>
                </w:rPr>
              </w:rPrChange>
            </w:rPr>
            <w:delText>[22]</w:delText>
          </w:r>
          <w:r w:rsidRPr="002B6EEC" w:rsidDel="000324D5">
            <w:rPr>
              <w:rStyle w:val="fontstyle01"/>
              <w:rFonts w:ascii="Times New Roman" w:hAnsi="Times New Roman" w:hint="eastAsia"/>
              <w:color w:val="000000" w:themeColor="text1"/>
              <w:sz w:val="22"/>
              <w:szCs w:val="22"/>
              <w:rPrChange w:id="4179" w:author="Chen Liao" w:date="2021-03-29T18:57:00Z">
                <w:rPr>
                  <w:rFonts w:hint="eastAsia"/>
                  <w:color w:val="000000"/>
                </w:rPr>
              </w:rPrChange>
            </w:rPr>
            <w:fldChar w:fldCharType="end"/>
          </w:r>
          <w:r w:rsidRPr="002B6EEC" w:rsidDel="000324D5">
            <w:rPr>
              <w:rStyle w:val="fontstyle01"/>
              <w:rFonts w:ascii="Times New Roman" w:hAnsi="Times New Roman"/>
              <w:color w:val="000000" w:themeColor="text1"/>
              <w:sz w:val="22"/>
              <w:szCs w:val="22"/>
              <w:rPrChange w:id="4180" w:author="Chen Liao" w:date="2021-03-29T18:57:00Z">
                <w:rPr>
                  <w:color w:val="000000"/>
                </w:rPr>
              </w:rPrChange>
            </w:rPr>
            <w:delText>. This study</w:delText>
          </w:r>
        </w:del>
        <w:del w:id="4181" w:author="Chen Liao" w:date="2021-03-27T09:51:00Z">
          <w:r w:rsidRPr="002B6EEC" w:rsidDel="00786288">
            <w:rPr>
              <w:rStyle w:val="fontstyle01"/>
              <w:rFonts w:ascii="Times New Roman" w:hAnsi="Times New Roman"/>
              <w:color w:val="000000" w:themeColor="text1"/>
              <w:sz w:val="22"/>
              <w:szCs w:val="22"/>
              <w:rPrChange w:id="4182" w:author="Chen Liao" w:date="2021-03-29T18:57:00Z">
                <w:rPr>
                  <w:color w:val="000000"/>
                </w:rPr>
              </w:rPrChange>
            </w:rPr>
            <w:delText xml:space="preserve"> </w:delText>
          </w:r>
        </w:del>
        <w:del w:id="4183" w:author="Chen Liao" w:date="2021-03-20T08:04:00Z">
          <w:r w:rsidRPr="002B6EEC" w:rsidDel="000324D5">
            <w:rPr>
              <w:rStyle w:val="fontstyle01"/>
              <w:rFonts w:ascii="Times New Roman" w:hAnsi="Times New Roman"/>
              <w:color w:val="000000" w:themeColor="text1"/>
              <w:sz w:val="22"/>
              <w:szCs w:val="22"/>
              <w:rPrChange w:id="4184" w:author="Chen Liao" w:date="2021-03-29T18:57:00Z">
                <w:rPr>
                  <w:color w:val="000000"/>
                </w:rPr>
              </w:rPrChange>
            </w:rPr>
            <w:delText xml:space="preserve">tracked the </w:delText>
          </w:r>
          <w:bookmarkStart w:id="4185" w:name="OLE_LINK131"/>
          <w:bookmarkStart w:id="4186" w:name="OLE_LINK132"/>
          <w:r w:rsidRPr="002B6EEC" w:rsidDel="000324D5">
            <w:rPr>
              <w:rStyle w:val="fontstyle01"/>
              <w:rFonts w:ascii="Times New Roman" w:hAnsi="Times New Roman"/>
              <w:color w:val="000000" w:themeColor="text1"/>
              <w:sz w:val="22"/>
              <w:szCs w:val="22"/>
              <w:rPrChange w:id="4187" w:author="Chen Liao" w:date="2021-03-29T18:57:00Z">
                <w:rPr>
                  <w:color w:val="000000"/>
                </w:rPr>
              </w:rPrChange>
            </w:rPr>
            <w:delText xml:space="preserve">16S rRNA gene </w:delText>
          </w:r>
        </w:del>
        <w:del w:id="4188" w:author="Chen Liao" w:date="2021-03-27T09:51:00Z">
          <w:r w:rsidRPr="002B6EEC" w:rsidDel="00786288">
            <w:rPr>
              <w:rStyle w:val="fontstyle01"/>
              <w:rFonts w:ascii="Times New Roman" w:hAnsi="Times New Roman"/>
              <w:color w:val="000000" w:themeColor="text1"/>
              <w:sz w:val="22"/>
              <w:szCs w:val="22"/>
              <w:rPrChange w:id="4189" w:author="Chen Liao" w:date="2021-03-29T18:57:00Z">
                <w:rPr>
                  <w:color w:val="000000"/>
                </w:rPr>
              </w:rPrChange>
            </w:rPr>
            <w:delText xml:space="preserve">microbiota compositions </w:delText>
          </w:r>
          <w:bookmarkEnd w:id="4185"/>
          <w:bookmarkEnd w:id="4186"/>
          <w:r w:rsidRPr="002B6EEC" w:rsidDel="00786288">
            <w:rPr>
              <w:rStyle w:val="fontstyle01"/>
              <w:rFonts w:ascii="Times New Roman" w:hAnsi="Times New Roman"/>
              <w:color w:val="000000" w:themeColor="text1"/>
              <w:sz w:val="22"/>
              <w:szCs w:val="22"/>
              <w:rPrChange w:id="4190" w:author="Chen Liao" w:date="2021-03-29T18:57:00Z">
                <w:rPr>
                  <w:color w:val="000000"/>
                </w:rPr>
              </w:rPrChange>
            </w:rPr>
            <w:delText xml:space="preserve">of mice </w:delText>
          </w:r>
          <w:bookmarkStart w:id="4191" w:name="OLE_LINK133"/>
          <w:bookmarkStart w:id="4192" w:name="OLE_LINK134"/>
          <w:r w:rsidRPr="002B6EEC" w:rsidDel="00786288">
            <w:rPr>
              <w:rStyle w:val="fontstyle01"/>
              <w:rFonts w:ascii="Times New Roman" w:hAnsi="Times New Roman"/>
              <w:color w:val="000000" w:themeColor="text1"/>
              <w:sz w:val="22"/>
              <w:szCs w:val="22"/>
              <w:rPrChange w:id="4193" w:author="Chen Liao" w:date="2021-03-29T18:57:00Z">
                <w:rPr>
                  <w:color w:val="000000"/>
                </w:rPr>
              </w:rPrChange>
            </w:rPr>
            <w:delText>after inulin intervention</w:delText>
          </w:r>
        </w:del>
        <w:bookmarkEnd w:id="4191"/>
        <w:bookmarkEnd w:id="4192"/>
        <w:del w:id="4194" w:author="Chen Liao" w:date="2021-03-20T08:04:00Z">
          <w:r w:rsidRPr="002B6EEC" w:rsidDel="000324D5">
            <w:rPr>
              <w:rStyle w:val="fontstyle01"/>
              <w:rFonts w:ascii="Times New Roman" w:hAnsi="Times New Roman"/>
              <w:color w:val="000000" w:themeColor="text1"/>
              <w:sz w:val="22"/>
              <w:szCs w:val="22"/>
              <w:rPrChange w:id="4195" w:author="Chen Liao" w:date="2021-03-29T18:57:00Z">
                <w:rPr>
                  <w:color w:val="000000"/>
                </w:rPr>
              </w:rPrChange>
            </w:rPr>
            <w:delText xml:space="preserve"> sampled from day 0 to day 14</w:delText>
          </w:r>
        </w:del>
        <w:del w:id="4196" w:author="Chen Liao" w:date="2021-03-27T09:51:00Z">
          <w:r w:rsidRPr="002B6EEC" w:rsidDel="00786288">
            <w:rPr>
              <w:rStyle w:val="fontstyle01"/>
              <w:rFonts w:ascii="Times New Roman" w:hAnsi="Times New Roman"/>
              <w:color w:val="000000" w:themeColor="text1"/>
              <w:sz w:val="22"/>
              <w:szCs w:val="22"/>
              <w:rPrChange w:id="4197" w:author="Chen Liao" w:date="2021-03-29T18:57:00Z">
                <w:rPr>
                  <w:color w:val="000000"/>
                </w:rPr>
              </w:rPrChange>
            </w:rPr>
            <w:delText xml:space="preserve">. </w:delText>
          </w:r>
        </w:del>
        <w:del w:id="4198" w:author="Chen Liao" w:date="2021-03-20T00:33:00Z">
          <w:r w:rsidRPr="002B6EEC" w:rsidDel="000B3BC8">
            <w:rPr>
              <w:rStyle w:val="fontstyle01"/>
              <w:rFonts w:ascii="Times New Roman" w:hAnsi="Times New Roman"/>
              <w:color w:val="000000" w:themeColor="text1"/>
              <w:sz w:val="22"/>
              <w:szCs w:val="22"/>
              <w:rPrChange w:id="4199" w:author="Chen Liao" w:date="2021-03-29T18:57:00Z">
                <w:rPr/>
              </w:rPrChange>
            </w:rPr>
            <w:delText>Indeed</w:delText>
          </w:r>
        </w:del>
        <w:del w:id="4200" w:author="Chen Liao" w:date="2021-03-20T08:09:00Z">
          <w:r w:rsidRPr="002B6EEC" w:rsidDel="008D199C">
            <w:rPr>
              <w:rStyle w:val="fontstyle01"/>
              <w:rFonts w:ascii="Times New Roman" w:hAnsi="Times New Roman"/>
              <w:color w:val="000000" w:themeColor="text1"/>
              <w:sz w:val="22"/>
              <w:szCs w:val="22"/>
              <w:rPrChange w:id="4201" w:author="Chen Liao" w:date="2021-03-29T18:57:00Z">
                <w:rPr/>
              </w:rPrChange>
            </w:rPr>
            <w:delText xml:space="preserve">, we found similar results in the mice: after initial shifts of response, the gut microbiome </w:delText>
          </w:r>
          <w:r w:rsidRPr="002B6EEC" w:rsidDel="008D199C">
            <w:rPr>
              <w:rStyle w:val="fontstyle01"/>
              <w:rFonts w:ascii="Times New Roman" w:hAnsi="Times New Roman"/>
              <w:color w:val="000000" w:themeColor="text1"/>
              <w:sz w:val="22"/>
              <w:szCs w:val="22"/>
              <w:rPrChange w:id="4202" w:author="Chen Liao" w:date="2021-03-29T18:57:00Z">
                <w:rPr>
                  <w:color w:val="000000"/>
                  <w:shd w:val="clear" w:color="auto" w:fill="FFFFFF"/>
                </w:rPr>
              </w:rPrChange>
            </w:rPr>
            <w:delText>achieved</w:delText>
          </w:r>
          <w:r w:rsidRPr="002B6EEC" w:rsidDel="008D199C">
            <w:rPr>
              <w:rStyle w:val="fontstyle01"/>
              <w:rFonts w:ascii="Times New Roman" w:hAnsi="Times New Roman"/>
              <w:color w:val="000000" w:themeColor="text1"/>
              <w:sz w:val="22"/>
              <w:szCs w:val="22"/>
              <w:rPrChange w:id="4203" w:author="Chen Liao" w:date="2021-03-29T18:57:00Z">
                <w:rPr/>
              </w:rPrChange>
            </w:rPr>
            <w:delText xml:space="preserve"> </w:delText>
          </w:r>
          <w:r w:rsidRPr="002B6EEC" w:rsidDel="008D199C">
            <w:rPr>
              <w:rStyle w:val="fontstyle01"/>
              <w:rFonts w:ascii="Times New Roman" w:hAnsi="Times New Roman"/>
              <w:color w:val="000000" w:themeColor="text1"/>
              <w:sz w:val="22"/>
              <w:szCs w:val="22"/>
              <w:rPrChange w:id="4204" w:author="Chen Liao" w:date="2021-03-29T18:57:00Z">
                <w:rPr>
                  <w:color w:val="000000"/>
                  <w:shd w:val="clear" w:color="auto" w:fill="FFFFFF"/>
                </w:rPr>
              </w:rPrChange>
            </w:rPr>
            <w:delText>a final state of ecological homeostasis of the gut microbiota</w:delText>
          </w:r>
        </w:del>
        <w:del w:id="4205" w:author="Chen Liao" w:date="2021-03-27T09:51:00Z">
          <w:r w:rsidRPr="002B6EEC" w:rsidDel="00786288">
            <w:rPr>
              <w:rStyle w:val="fontstyle01"/>
              <w:rFonts w:ascii="Times New Roman" w:hAnsi="Times New Roman"/>
              <w:color w:val="000000" w:themeColor="text1"/>
              <w:sz w:val="22"/>
              <w:szCs w:val="22"/>
              <w:rPrChange w:id="4206" w:author="Chen Liao" w:date="2021-03-29T18:57:00Z">
                <w:rPr>
                  <w:color w:val="000000"/>
                </w:rPr>
              </w:rPrChange>
            </w:rPr>
            <w:delText xml:space="preserve"> </w:delText>
          </w:r>
        </w:del>
        <w:del w:id="4207" w:author="Chen Liao" w:date="2021-03-20T00:33:00Z">
          <w:r w:rsidRPr="002B6EEC" w:rsidDel="000B3BC8">
            <w:rPr>
              <w:rStyle w:val="fontstyle01"/>
              <w:rFonts w:ascii="Times New Roman" w:hAnsi="Times New Roman"/>
              <w:color w:val="000000" w:themeColor="text1"/>
              <w:sz w:val="22"/>
              <w:szCs w:val="22"/>
              <w:rPrChange w:id="4208" w:author="Chen Liao" w:date="2021-03-29T18:57:00Z">
                <w:rPr>
                  <w:color w:val="000000"/>
                </w:rPr>
              </w:rPrChange>
            </w:rPr>
            <w:delText>(</w:delText>
          </w:r>
          <w:r w:rsidRPr="002B6EEC" w:rsidDel="000B3BC8">
            <w:rPr>
              <w:rStyle w:val="fontstyle01"/>
              <w:rFonts w:ascii="Times New Roman" w:hAnsi="Times New Roman"/>
              <w:color w:val="000000" w:themeColor="text1"/>
              <w:sz w:val="22"/>
              <w:szCs w:val="22"/>
              <w:rPrChange w:id="4209" w:author="Chen Liao" w:date="2021-03-29T18:57:00Z">
                <w:rPr>
                  <w:b/>
                  <w:bCs/>
                  <w:color w:val="000000"/>
                </w:rPr>
              </w:rPrChange>
            </w:rPr>
            <w:delText>Fig. S5</w:delText>
          </w:r>
          <w:r w:rsidRPr="002B6EEC" w:rsidDel="000B3BC8">
            <w:rPr>
              <w:rStyle w:val="fontstyle01"/>
              <w:rFonts w:ascii="Times New Roman" w:hAnsi="Times New Roman"/>
              <w:color w:val="000000" w:themeColor="text1"/>
              <w:sz w:val="22"/>
              <w:szCs w:val="22"/>
              <w:rPrChange w:id="4210" w:author="Chen Liao" w:date="2021-03-29T18:57:00Z">
                <w:rPr>
                  <w:color w:val="000000"/>
                </w:rPr>
              </w:rPrChange>
            </w:rPr>
            <w:delText xml:space="preserve">). </w:delText>
          </w:r>
        </w:del>
      </w:moveTo>
    </w:p>
    <w:p w14:paraId="1A628997" w14:textId="17B12359" w:rsidR="00206F84" w:rsidRPr="002B6EEC" w:rsidDel="00150A54" w:rsidRDefault="00206F84" w:rsidP="009F7C82">
      <w:pPr>
        <w:jc w:val="both"/>
        <w:rPr>
          <w:del w:id="4211" w:author="Chen Liao" w:date="2021-03-19T22:17:00Z"/>
          <w:moveTo w:id="4212" w:author="Chen Liao" w:date="2021-03-19T20:37:00Z"/>
          <w:rStyle w:val="fontstyle01"/>
          <w:rFonts w:ascii="Times New Roman" w:hAnsi="Times New Roman"/>
          <w:color w:val="000000" w:themeColor="text1"/>
          <w:sz w:val="22"/>
          <w:szCs w:val="22"/>
          <w:rPrChange w:id="4213" w:author="Chen Liao" w:date="2021-03-29T18:57:00Z">
            <w:rPr>
              <w:del w:id="4214" w:author="Chen Liao" w:date="2021-03-19T22:17:00Z"/>
              <w:moveTo w:id="4215" w:author="Chen Liao" w:date="2021-03-19T20:37:00Z"/>
              <w:color w:val="000000"/>
            </w:rPr>
          </w:rPrChange>
        </w:rPr>
        <w:pPrChange w:id="4216" w:author="Chen Liao" w:date="2021-03-27T09:43:00Z">
          <w:pPr>
            <w:pStyle w:val="ListParagraph"/>
            <w:ind w:left="0"/>
            <w:jc w:val="both"/>
          </w:pPr>
        </w:pPrChange>
      </w:pPr>
    </w:p>
    <w:bookmarkEnd w:id="2799"/>
    <w:bookmarkEnd w:id="2800"/>
    <w:moveToRangeEnd w:id="4141"/>
    <w:p w14:paraId="090647BA" w14:textId="31C227EC" w:rsidR="00052290" w:rsidRPr="002B6EEC" w:rsidDel="005105BE" w:rsidRDefault="00052290" w:rsidP="009F7C82">
      <w:pPr>
        <w:jc w:val="both"/>
        <w:rPr>
          <w:del w:id="4217" w:author="Chen Liao" w:date="2021-03-18T20:58:00Z"/>
          <w:rStyle w:val="fontstyle01"/>
          <w:rFonts w:ascii="Times New Roman" w:hAnsi="Times New Roman"/>
          <w:sz w:val="22"/>
          <w:szCs w:val="22"/>
          <w:rPrChange w:id="4218" w:author="Chen Liao" w:date="2021-03-29T18:57:00Z">
            <w:rPr>
              <w:del w:id="4219" w:author="Chen Liao" w:date="2021-03-18T20:58:00Z"/>
            </w:rPr>
          </w:rPrChange>
        </w:rPr>
        <w:pPrChange w:id="4220" w:author="Chen Liao" w:date="2021-03-27T09:43:00Z">
          <w:pPr>
            <w:jc w:val="both"/>
          </w:pPr>
        </w:pPrChange>
      </w:pPr>
      <w:del w:id="4221" w:author="Chen Liao" w:date="2021-03-18T18:58:00Z">
        <w:r w:rsidRPr="002B6EEC" w:rsidDel="00935A18">
          <w:rPr>
            <w:rStyle w:val="fontstyle01"/>
            <w:rFonts w:ascii="Times New Roman" w:hAnsi="Times New Roman"/>
            <w:sz w:val="22"/>
            <w:szCs w:val="22"/>
            <w:rPrChange w:id="4222" w:author="Chen Liao" w:date="2021-03-29T18:57:00Z">
              <w:rPr>
                <w:rStyle w:val="fontstyle01"/>
                <w:rFonts w:ascii="Times New Roman" w:hAnsi="Times New Roman"/>
                <w:sz w:val="21"/>
                <w:szCs w:val="21"/>
              </w:rPr>
            </w:rPrChange>
          </w:rPr>
          <w:delText xml:space="preserve">Inulin feeding led to similar or slightly higher body weight compared to the cellulose group </w:delText>
        </w:r>
        <w:r w:rsidRPr="002B6EEC" w:rsidDel="00935A18">
          <w:rPr>
            <w:rStyle w:val="fontstyle01"/>
            <w:rFonts w:ascii="Times New Roman" w:hAnsi="Times New Roman"/>
            <w:sz w:val="22"/>
            <w:szCs w:val="22"/>
            <w:rPrChange w:id="4223" w:author="Chen Liao" w:date="2021-03-29T18:57:00Z">
              <w:rPr>
                <w:color w:val="131413"/>
              </w:rPr>
            </w:rPrChange>
          </w:rPr>
          <w:delText>(</w:delText>
        </w:r>
        <w:r w:rsidRPr="002B6EEC" w:rsidDel="00935A18">
          <w:rPr>
            <w:rStyle w:val="fontstyle01"/>
            <w:rFonts w:ascii="Times New Roman" w:hAnsi="Times New Roman"/>
            <w:sz w:val="22"/>
            <w:szCs w:val="22"/>
            <w:rPrChange w:id="4224" w:author="Chen Liao" w:date="2021-03-29T18:57:00Z">
              <w:rPr>
                <w:b/>
                <w:bCs/>
                <w:color w:val="2A2A2A"/>
                <w:shd w:val="clear" w:color="auto" w:fill="FFFFFF"/>
              </w:rPr>
            </w:rPrChange>
          </w:rPr>
          <w:delText>Supplemen</w:delText>
        </w:r>
        <w:r w:rsidRPr="002B6EEC" w:rsidDel="00935A18">
          <w:rPr>
            <w:rStyle w:val="fontstyle01"/>
            <w:rFonts w:ascii="Times New Roman" w:hAnsi="Times New Roman"/>
            <w:sz w:val="22"/>
            <w:szCs w:val="22"/>
            <w:rPrChange w:id="4225" w:author="Chen Liao" w:date="2021-03-29T18:57:00Z">
              <w:rPr>
                <w:b/>
                <w:bCs/>
                <w:shd w:val="clear" w:color="auto" w:fill="FFFFFF"/>
              </w:rPr>
            </w:rPrChange>
          </w:rPr>
          <w:delText>tary Fig 1</w:delText>
        </w:r>
        <w:r w:rsidR="006F0A17" w:rsidRPr="002B6EEC" w:rsidDel="00935A18">
          <w:rPr>
            <w:rStyle w:val="fontstyle01"/>
            <w:rFonts w:ascii="Times New Roman" w:hAnsi="Times New Roman"/>
            <w:sz w:val="22"/>
            <w:szCs w:val="22"/>
            <w:rPrChange w:id="4226" w:author="Chen Liao" w:date="2021-03-29T18:57:00Z">
              <w:rPr>
                <w:b/>
                <w:bCs/>
                <w:shd w:val="clear" w:color="auto" w:fill="FFFFFF"/>
              </w:rPr>
            </w:rPrChange>
          </w:rPr>
          <w:delText>A</w:delText>
        </w:r>
        <w:r w:rsidRPr="002B6EEC" w:rsidDel="00935A18">
          <w:rPr>
            <w:rStyle w:val="fontstyle01"/>
            <w:rFonts w:ascii="Times New Roman" w:hAnsi="Times New Roman"/>
            <w:sz w:val="22"/>
            <w:szCs w:val="22"/>
            <w:rPrChange w:id="4227" w:author="Chen Liao" w:date="2021-03-29T18:57:00Z">
              <w:rPr>
                <w:color w:val="131413"/>
              </w:rPr>
            </w:rPrChange>
          </w:rPr>
          <w:delText>)</w:delText>
        </w:r>
        <w:r w:rsidRPr="002B6EEC" w:rsidDel="00935A18">
          <w:rPr>
            <w:rStyle w:val="fontstyle01"/>
            <w:rFonts w:ascii="Times New Roman" w:hAnsi="Times New Roman"/>
            <w:sz w:val="22"/>
            <w:szCs w:val="22"/>
            <w:rPrChange w:id="4228" w:author="Chen Liao" w:date="2021-03-29T18:57:00Z">
              <w:rPr/>
            </w:rPrChange>
          </w:rPr>
          <w:delText>.</w:delText>
        </w:r>
        <w:r w:rsidRPr="002B6EEC" w:rsidDel="00935A18">
          <w:rPr>
            <w:rStyle w:val="fontstyle01"/>
            <w:rFonts w:ascii="Times New Roman" w:hAnsi="Times New Roman"/>
            <w:sz w:val="22"/>
            <w:szCs w:val="22"/>
            <w:rPrChange w:id="4229" w:author="Chen Liao" w:date="2021-03-29T18:57:00Z">
              <w:rPr>
                <w:color w:val="000000"/>
              </w:rPr>
            </w:rPrChange>
          </w:rPr>
          <w:delText xml:space="preserve"> </w:delText>
        </w:r>
      </w:del>
      <w:del w:id="4230" w:author="Chen Liao" w:date="2021-03-18T19:00:00Z">
        <w:r w:rsidRPr="002B6EEC" w:rsidDel="00935A18">
          <w:rPr>
            <w:rStyle w:val="fontstyle01"/>
            <w:rFonts w:ascii="Times New Roman" w:hAnsi="Times New Roman"/>
            <w:sz w:val="22"/>
            <w:szCs w:val="22"/>
            <w:rPrChange w:id="4231" w:author="Chen Liao" w:date="2021-03-29T18:57:00Z">
              <w:rPr>
                <w:color w:val="131413"/>
              </w:rPr>
            </w:rPrChange>
          </w:rPr>
          <w:delText>Although the inulin-based diet had a significant effect (</w:delText>
        </w:r>
        <w:r w:rsidRPr="002B6EEC" w:rsidDel="00935A18">
          <w:rPr>
            <w:rStyle w:val="fontstyle01"/>
            <w:rFonts w:ascii="Times New Roman" w:hAnsi="Times New Roman"/>
            <w:sz w:val="22"/>
            <w:szCs w:val="22"/>
            <w:rPrChange w:id="4232" w:author="Chen Liao" w:date="2021-03-29T18:57:00Z">
              <w:rPr>
                <w:i/>
                <w:iCs/>
                <w:color w:val="131413"/>
              </w:rPr>
            </w:rPrChange>
          </w:rPr>
          <w:delText>P</w:delText>
        </w:r>
        <w:r w:rsidRPr="002B6EEC" w:rsidDel="00935A18">
          <w:rPr>
            <w:rStyle w:val="fontstyle01"/>
            <w:rFonts w:ascii="Times New Roman" w:hAnsi="Times New Roman"/>
            <w:sz w:val="22"/>
            <w:szCs w:val="22"/>
            <w:rPrChange w:id="4233" w:author="Chen Liao" w:date="2021-03-29T18:57:00Z">
              <w:rPr>
                <w:color w:val="131413"/>
              </w:rPr>
            </w:rPrChange>
          </w:rPr>
          <w:delText xml:space="preserve"> &lt; 0.01) on the food intake in three vendors, extremely small differences (less than 1g/cage*day) indicated that the effect is negligible (</w:delText>
        </w:r>
        <w:r w:rsidRPr="002B6EEC" w:rsidDel="00935A18">
          <w:rPr>
            <w:rStyle w:val="fontstyle01"/>
            <w:rFonts w:ascii="Times New Roman" w:hAnsi="Times New Roman"/>
            <w:sz w:val="22"/>
            <w:szCs w:val="22"/>
            <w:rPrChange w:id="4234" w:author="Chen Liao" w:date="2021-03-29T18:57:00Z">
              <w:rPr>
                <w:b/>
                <w:bCs/>
                <w:color w:val="2A2A2A"/>
                <w:shd w:val="clear" w:color="auto" w:fill="FFFFFF"/>
              </w:rPr>
            </w:rPrChange>
          </w:rPr>
          <w:delText>Supplemen</w:delText>
        </w:r>
        <w:r w:rsidRPr="002B6EEC" w:rsidDel="00935A18">
          <w:rPr>
            <w:rStyle w:val="fontstyle01"/>
            <w:rFonts w:ascii="Times New Roman" w:hAnsi="Times New Roman"/>
            <w:sz w:val="22"/>
            <w:szCs w:val="22"/>
            <w:rPrChange w:id="4235" w:author="Chen Liao" w:date="2021-03-29T18:57:00Z">
              <w:rPr>
                <w:b/>
                <w:bCs/>
                <w:shd w:val="clear" w:color="auto" w:fill="FFFFFF"/>
              </w:rPr>
            </w:rPrChange>
          </w:rPr>
          <w:delText>tary Fig 1</w:delText>
        </w:r>
        <w:r w:rsidR="00175AFF" w:rsidRPr="002B6EEC" w:rsidDel="00935A18">
          <w:rPr>
            <w:rStyle w:val="fontstyle01"/>
            <w:rFonts w:ascii="Times New Roman" w:hAnsi="Times New Roman"/>
            <w:sz w:val="22"/>
            <w:szCs w:val="22"/>
            <w:rPrChange w:id="4236" w:author="Chen Liao" w:date="2021-03-29T18:57:00Z">
              <w:rPr>
                <w:b/>
                <w:bCs/>
                <w:shd w:val="clear" w:color="auto" w:fill="FFFFFF"/>
              </w:rPr>
            </w:rPrChange>
          </w:rPr>
          <w:delText>B-C</w:delText>
        </w:r>
        <w:r w:rsidRPr="002B6EEC" w:rsidDel="00935A18">
          <w:rPr>
            <w:rStyle w:val="fontstyle01"/>
            <w:rFonts w:ascii="Times New Roman" w:hAnsi="Times New Roman"/>
            <w:sz w:val="22"/>
            <w:szCs w:val="22"/>
            <w:rPrChange w:id="4237" w:author="Chen Liao" w:date="2021-03-29T18:57:00Z">
              <w:rPr>
                <w:color w:val="131413"/>
              </w:rPr>
            </w:rPrChange>
          </w:rPr>
          <w:delText>).</w:delText>
        </w:r>
        <w:r w:rsidRPr="002B6EEC" w:rsidDel="00935A18">
          <w:rPr>
            <w:rStyle w:val="fontstyle01"/>
            <w:rFonts w:ascii="Times New Roman" w:hAnsi="Times New Roman"/>
            <w:sz w:val="22"/>
            <w:szCs w:val="22"/>
            <w:rPrChange w:id="4238" w:author="Chen Liao" w:date="2021-03-29T18:57:00Z">
              <w:rPr/>
            </w:rPrChange>
          </w:rPr>
          <w:delText xml:space="preserve"> </w:delText>
        </w:r>
      </w:del>
      <w:bookmarkStart w:id="4239" w:name="OLE_LINK5"/>
      <w:bookmarkStart w:id="4240" w:name="OLE_LINK6"/>
      <w:bookmarkStart w:id="4241" w:name="OLE_LINK7"/>
      <w:bookmarkStart w:id="4242" w:name="OLE_LINK8"/>
      <w:del w:id="4243" w:author="Chen Liao" w:date="2021-03-18T19:22:00Z">
        <w:r w:rsidRPr="002B6EEC" w:rsidDel="00B1402B">
          <w:rPr>
            <w:rStyle w:val="fontstyle01"/>
            <w:rFonts w:ascii="Times New Roman" w:hAnsi="Times New Roman"/>
            <w:sz w:val="22"/>
            <w:szCs w:val="22"/>
            <w:rPrChange w:id="4244" w:author="Chen Liao" w:date="2021-03-29T18:57:00Z">
              <w:rPr/>
            </w:rPrChange>
          </w:rPr>
          <w:delText xml:space="preserve">However, the </w:delText>
        </w:r>
        <w:r w:rsidRPr="002B6EEC" w:rsidDel="00B1402B">
          <w:rPr>
            <w:rStyle w:val="fontstyle01"/>
            <w:rFonts w:ascii="Times New Roman" w:hAnsi="Times New Roman"/>
            <w:sz w:val="22"/>
            <w:szCs w:val="22"/>
            <w:rPrChange w:id="4245" w:author="Chen Liao" w:date="2021-03-29T18:57:00Z">
              <w:rPr>
                <w:color w:val="000000"/>
              </w:rPr>
            </w:rPrChange>
          </w:rPr>
          <w:delText>48-h fecal output</w:delText>
        </w:r>
        <w:r w:rsidRPr="002B6EEC" w:rsidDel="00B1402B">
          <w:rPr>
            <w:rStyle w:val="fontstyle01"/>
            <w:rFonts w:ascii="Times New Roman" w:hAnsi="Times New Roman"/>
            <w:sz w:val="22"/>
            <w:szCs w:val="22"/>
            <w:rPrChange w:id="4246" w:author="Chen Liao" w:date="2021-03-29T18:57:00Z">
              <w:rPr/>
            </w:rPrChange>
          </w:rPr>
          <w:delText xml:space="preserve"> was significantly decreased in the inulin group than in the cellulose groups</w:delText>
        </w:r>
        <w:bookmarkEnd w:id="4239"/>
        <w:bookmarkEnd w:id="4240"/>
        <w:r w:rsidRPr="002B6EEC" w:rsidDel="00B1402B">
          <w:rPr>
            <w:rStyle w:val="fontstyle01"/>
            <w:rFonts w:ascii="Times New Roman" w:hAnsi="Times New Roman"/>
            <w:sz w:val="22"/>
            <w:szCs w:val="22"/>
            <w:rPrChange w:id="4247" w:author="Chen Liao" w:date="2021-03-29T18:57:00Z">
              <w:rPr/>
            </w:rPrChange>
          </w:rPr>
          <w:delText xml:space="preserve"> (</w:delText>
        </w:r>
        <w:r w:rsidRPr="002B6EEC" w:rsidDel="00B1402B">
          <w:rPr>
            <w:rStyle w:val="fontstyle01"/>
            <w:rFonts w:ascii="Times New Roman" w:hAnsi="Times New Roman"/>
            <w:sz w:val="22"/>
            <w:szCs w:val="22"/>
            <w:rPrChange w:id="4248" w:author="Chen Liao" w:date="2021-03-29T18:57:00Z">
              <w:rPr>
                <w:b/>
                <w:bCs/>
                <w:color w:val="2A2A2A"/>
                <w:shd w:val="clear" w:color="auto" w:fill="FFFFFF"/>
              </w:rPr>
            </w:rPrChange>
          </w:rPr>
          <w:delText>Supplemen</w:delText>
        </w:r>
        <w:r w:rsidRPr="002B6EEC" w:rsidDel="00B1402B">
          <w:rPr>
            <w:rStyle w:val="fontstyle01"/>
            <w:rFonts w:ascii="Times New Roman" w:hAnsi="Times New Roman"/>
            <w:sz w:val="22"/>
            <w:szCs w:val="22"/>
            <w:rPrChange w:id="4249" w:author="Chen Liao" w:date="2021-03-29T18:57:00Z">
              <w:rPr>
                <w:b/>
                <w:bCs/>
                <w:shd w:val="clear" w:color="auto" w:fill="FFFFFF"/>
              </w:rPr>
            </w:rPrChange>
          </w:rPr>
          <w:delText>tary Fig 1</w:delText>
        </w:r>
        <w:r w:rsidR="00175AFF" w:rsidRPr="002B6EEC" w:rsidDel="00B1402B">
          <w:rPr>
            <w:rStyle w:val="fontstyle01"/>
            <w:rFonts w:ascii="Times New Roman" w:hAnsi="Times New Roman"/>
            <w:sz w:val="22"/>
            <w:szCs w:val="22"/>
            <w:rPrChange w:id="4250" w:author="Chen Liao" w:date="2021-03-29T18:57:00Z">
              <w:rPr>
                <w:b/>
                <w:bCs/>
                <w:shd w:val="clear" w:color="auto" w:fill="FFFFFF"/>
              </w:rPr>
            </w:rPrChange>
          </w:rPr>
          <w:delText>D</w:delText>
        </w:r>
        <w:r w:rsidRPr="002B6EEC" w:rsidDel="00B1402B">
          <w:rPr>
            <w:rStyle w:val="fontstyle01"/>
            <w:rFonts w:ascii="Times New Roman" w:hAnsi="Times New Roman"/>
            <w:sz w:val="22"/>
            <w:szCs w:val="22"/>
            <w:rPrChange w:id="4251" w:author="Chen Liao" w:date="2021-03-29T18:57:00Z">
              <w:rPr/>
            </w:rPrChange>
          </w:rPr>
          <w:delText xml:space="preserve">). </w:delText>
        </w:r>
        <w:bookmarkEnd w:id="4241"/>
        <w:bookmarkEnd w:id="4242"/>
        <w:r w:rsidRPr="002B6EEC" w:rsidDel="00B1402B">
          <w:rPr>
            <w:rStyle w:val="fontstyle01"/>
            <w:rFonts w:ascii="Times New Roman" w:hAnsi="Times New Roman"/>
            <w:sz w:val="22"/>
            <w:szCs w:val="22"/>
            <w:rPrChange w:id="4252" w:author="Chen Liao" w:date="2021-03-29T18:57:00Z">
              <w:rPr>
                <w:color w:val="131413"/>
              </w:rPr>
            </w:rPrChange>
          </w:rPr>
          <w:delText xml:space="preserve">In line with the decreased </w:delText>
        </w:r>
        <w:r w:rsidRPr="002B6EEC" w:rsidDel="00B1402B">
          <w:rPr>
            <w:rStyle w:val="fontstyle01"/>
            <w:rFonts w:ascii="Times New Roman" w:hAnsi="Times New Roman"/>
            <w:sz w:val="22"/>
            <w:szCs w:val="22"/>
            <w:rPrChange w:id="4253" w:author="Chen Liao" w:date="2021-03-29T18:57:00Z">
              <w:rPr>
                <w:color w:val="000000"/>
              </w:rPr>
            </w:rPrChange>
          </w:rPr>
          <w:delText>fecal output</w:delText>
        </w:r>
        <w:r w:rsidRPr="002B6EEC" w:rsidDel="00B1402B">
          <w:rPr>
            <w:rStyle w:val="fontstyle01"/>
            <w:rFonts w:ascii="Times New Roman" w:hAnsi="Times New Roman"/>
            <w:sz w:val="22"/>
            <w:szCs w:val="22"/>
            <w:rPrChange w:id="4254" w:author="Chen Liao" w:date="2021-03-29T18:57:00Z">
              <w:rPr/>
            </w:rPrChange>
          </w:rPr>
          <w:delText xml:space="preserve">, </w:delText>
        </w:r>
        <w:r w:rsidRPr="002B6EEC" w:rsidDel="00B1402B">
          <w:rPr>
            <w:rStyle w:val="fontstyle01"/>
            <w:rFonts w:ascii="Times New Roman" w:hAnsi="Times New Roman"/>
            <w:sz w:val="22"/>
            <w:szCs w:val="22"/>
            <w:rPrChange w:id="4255" w:author="Chen Liao" w:date="2021-03-29T18:57:00Z">
              <w:rPr>
                <w:color w:val="131413"/>
              </w:rPr>
            </w:rPrChange>
          </w:rPr>
          <w:delText xml:space="preserve">samples from inulin-fed mice consistently exhibited higher </w:delText>
        </w:r>
        <w:r w:rsidRPr="002B6EEC" w:rsidDel="00B1402B">
          <w:rPr>
            <w:rStyle w:val="fontstyle01"/>
            <w:rFonts w:ascii="Times New Roman" w:hAnsi="Times New Roman"/>
            <w:sz w:val="22"/>
            <w:szCs w:val="22"/>
            <w:rPrChange w:id="4256" w:author="Chen Liao" w:date="2021-03-29T18:57:00Z">
              <w:rPr>
                <w:color w:val="000000"/>
              </w:rPr>
            </w:rPrChange>
          </w:rPr>
          <w:delText>fecal bacterial density</w:delText>
        </w:r>
        <w:r w:rsidRPr="002B6EEC" w:rsidDel="00B1402B">
          <w:rPr>
            <w:rStyle w:val="fontstyle01"/>
            <w:rFonts w:ascii="Times New Roman" w:hAnsi="Times New Roman"/>
            <w:sz w:val="22"/>
            <w:szCs w:val="22"/>
            <w:rPrChange w:id="4257" w:author="Chen Liao" w:date="2021-03-29T18:57:00Z">
              <w:rPr/>
            </w:rPrChange>
          </w:rPr>
          <w:delText>, signaling a longer colonic transit time that available for colonic microbial fermentation of dietary substrate in inulin groups (</w:delText>
        </w:r>
        <w:r w:rsidRPr="002B6EEC" w:rsidDel="00B1402B">
          <w:rPr>
            <w:rStyle w:val="fontstyle01"/>
            <w:rFonts w:ascii="Times New Roman" w:hAnsi="Times New Roman"/>
            <w:sz w:val="22"/>
            <w:szCs w:val="22"/>
            <w:rPrChange w:id="4258" w:author="Chen Liao" w:date="2021-03-29T18:57:00Z">
              <w:rPr>
                <w:b/>
                <w:bCs/>
                <w:color w:val="2A2A2A"/>
                <w:shd w:val="clear" w:color="auto" w:fill="FFFFFF"/>
              </w:rPr>
            </w:rPrChange>
          </w:rPr>
          <w:delText>Supplemen</w:delText>
        </w:r>
        <w:r w:rsidRPr="002B6EEC" w:rsidDel="00B1402B">
          <w:rPr>
            <w:rStyle w:val="fontstyle01"/>
            <w:rFonts w:ascii="Times New Roman" w:hAnsi="Times New Roman"/>
            <w:sz w:val="22"/>
            <w:szCs w:val="22"/>
            <w:rPrChange w:id="4259" w:author="Chen Liao" w:date="2021-03-29T18:57:00Z">
              <w:rPr>
                <w:b/>
                <w:bCs/>
                <w:shd w:val="clear" w:color="auto" w:fill="FFFFFF"/>
              </w:rPr>
            </w:rPrChange>
          </w:rPr>
          <w:delText>tary Fig 1</w:delText>
        </w:r>
        <w:r w:rsidRPr="002B6EEC" w:rsidDel="00B1402B">
          <w:rPr>
            <w:rStyle w:val="fontstyle01"/>
            <w:rFonts w:ascii="Times New Roman" w:hAnsi="Times New Roman"/>
            <w:sz w:val="22"/>
            <w:szCs w:val="22"/>
            <w:rPrChange w:id="4260" w:author="Chen Liao" w:date="2021-03-29T18:57:00Z">
              <w:rPr/>
            </w:rPrChange>
          </w:rPr>
          <w:delText xml:space="preserve">). </w:delText>
        </w:r>
      </w:del>
    </w:p>
    <w:p w14:paraId="4976DE6C" w14:textId="3E5AD57F" w:rsidR="003733FC" w:rsidRPr="002B6EEC" w:rsidDel="00151470" w:rsidRDefault="00563FF4" w:rsidP="009F7C82">
      <w:pPr>
        <w:jc w:val="both"/>
        <w:rPr>
          <w:del w:id="4261" w:author="Chen Liao" w:date="2021-03-18T19:47:00Z"/>
          <w:rStyle w:val="fontstyle01"/>
          <w:rFonts w:ascii="Times New Roman" w:hAnsi="Times New Roman"/>
          <w:sz w:val="22"/>
          <w:szCs w:val="22"/>
          <w:rPrChange w:id="4262" w:author="Chen Liao" w:date="2021-03-29T18:57:00Z">
            <w:rPr>
              <w:del w:id="4263" w:author="Chen Liao" w:date="2021-03-18T19:47:00Z"/>
              <w:color w:val="2A2A2A"/>
              <w:shd w:val="clear" w:color="auto" w:fill="FFFFFF"/>
            </w:rPr>
          </w:rPrChange>
        </w:rPr>
        <w:pPrChange w:id="4264" w:author="Chen Liao" w:date="2021-03-27T09:43:00Z">
          <w:pPr>
            <w:ind w:firstLineChars="100" w:firstLine="240"/>
            <w:jc w:val="both"/>
          </w:pPr>
        </w:pPrChange>
      </w:pPr>
      <w:del w:id="4265" w:author="Chen Liao" w:date="2021-03-18T20:58:00Z">
        <w:r w:rsidRPr="002B6EEC" w:rsidDel="005105BE">
          <w:rPr>
            <w:rStyle w:val="fontstyle01"/>
            <w:rFonts w:ascii="Times New Roman" w:hAnsi="Times New Roman"/>
            <w:sz w:val="22"/>
            <w:szCs w:val="22"/>
            <w:rPrChange w:id="4266" w:author="Chen Liao" w:date="2021-03-29T18:57:00Z">
              <w:rPr/>
            </w:rPrChange>
          </w:rPr>
          <w:delText xml:space="preserve">When comparing inulin to the resistant starch group, </w:delText>
        </w:r>
        <w:r w:rsidRPr="002B6EEC" w:rsidDel="005105BE">
          <w:rPr>
            <w:rStyle w:val="fontstyle01"/>
            <w:rFonts w:ascii="Times New Roman" w:hAnsi="Times New Roman"/>
            <w:sz w:val="22"/>
            <w:szCs w:val="22"/>
            <w:rPrChange w:id="4267" w:author="Chen Liao" w:date="2021-03-29T18:57:00Z">
              <w:rPr>
                <w:color w:val="000000"/>
              </w:rPr>
            </w:rPrChange>
          </w:rPr>
          <w:delText>remarkably</w:delText>
        </w:r>
        <w:r w:rsidRPr="002B6EEC" w:rsidDel="005105BE">
          <w:rPr>
            <w:rStyle w:val="fontstyle01"/>
            <w:rFonts w:ascii="Times New Roman" w:hAnsi="Times New Roman"/>
            <w:sz w:val="22"/>
            <w:szCs w:val="22"/>
            <w:rPrChange w:id="4268" w:author="Chen Liao" w:date="2021-03-29T18:57:00Z">
              <w:rPr/>
            </w:rPrChange>
          </w:rPr>
          <w:delText xml:space="preserve"> mild responses were observed to the latter dietary intervention in terms of the </w:delText>
        </w:r>
        <w:r w:rsidR="008511F7" w:rsidRPr="002B6EEC" w:rsidDel="005105BE">
          <w:rPr>
            <w:rStyle w:val="fontstyle01"/>
            <w:rFonts w:ascii="Times New Roman" w:hAnsi="Times New Roman"/>
            <w:sz w:val="22"/>
            <w:szCs w:val="22"/>
            <w:rPrChange w:id="4269" w:author="Chen Liao" w:date="2021-03-29T18:57:00Z">
              <w:rPr/>
            </w:rPrChange>
          </w:rPr>
          <w:delText xml:space="preserve">microbial composition and </w:delText>
        </w:r>
        <w:r w:rsidRPr="002B6EEC" w:rsidDel="005105BE">
          <w:rPr>
            <w:rStyle w:val="fontstyle01"/>
            <w:rFonts w:ascii="Times New Roman" w:hAnsi="Times New Roman"/>
            <w:sz w:val="22"/>
            <w:szCs w:val="22"/>
            <w:rPrChange w:id="4270" w:author="Chen Liao" w:date="2021-03-29T18:57:00Z">
              <w:rPr/>
            </w:rPrChange>
          </w:rPr>
          <w:delText>SCFA metabolism changes (</w:delText>
        </w:r>
        <w:r w:rsidRPr="002B6EEC" w:rsidDel="005105BE">
          <w:rPr>
            <w:rStyle w:val="fontstyle01"/>
            <w:rFonts w:ascii="Times New Roman" w:hAnsi="Times New Roman"/>
            <w:sz w:val="22"/>
            <w:szCs w:val="22"/>
            <w:rPrChange w:id="4271" w:author="Chen Liao" w:date="2021-03-29T18:57:00Z">
              <w:rPr>
                <w:b/>
                <w:bCs/>
              </w:rPr>
            </w:rPrChange>
          </w:rPr>
          <w:delText>Fig 2</w:delText>
        </w:r>
        <w:r w:rsidR="004171B4" w:rsidRPr="002B6EEC" w:rsidDel="005105BE">
          <w:rPr>
            <w:rStyle w:val="fontstyle01"/>
            <w:rFonts w:ascii="Times New Roman" w:hAnsi="Times New Roman"/>
            <w:sz w:val="22"/>
            <w:szCs w:val="22"/>
            <w:rPrChange w:id="4272" w:author="Chen Liao" w:date="2021-03-29T18:57:00Z">
              <w:rPr>
                <w:b/>
                <w:bCs/>
              </w:rPr>
            </w:rPrChange>
          </w:rPr>
          <w:delText>, S2</w:delText>
        </w:r>
        <w:r w:rsidRPr="002B6EEC" w:rsidDel="005105BE">
          <w:rPr>
            <w:rStyle w:val="fontstyle01"/>
            <w:rFonts w:ascii="Times New Roman" w:hAnsi="Times New Roman"/>
            <w:sz w:val="22"/>
            <w:szCs w:val="22"/>
            <w:rPrChange w:id="4273" w:author="Chen Liao" w:date="2021-03-29T18:57:00Z">
              <w:rPr/>
            </w:rPrChange>
          </w:rPr>
          <w:delText xml:space="preserve">). </w:delText>
        </w:r>
      </w:del>
      <w:del w:id="4274" w:author="Chen Liao" w:date="2021-03-14T08:29:00Z">
        <w:r w:rsidR="00052290" w:rsidRPr="002B6EEC" w:rsidDel="008B0A59">
          <w:rPr>
            <w:rStyle w:val="fontstyle01"/>
            <w:rFonts w:ascii="Times New Roman" w:hAnsi="Times New Roman"/>
            <w:sz w:val="22"/>
            <w:szCs w:val="22"/>
            <w:rPrChange w:id="4275" w:author="Chen Liao" w:date="2021-03-29T18:57:00Z">
              <w:rPr/>
            </w:rPrChange>
          </w:rPr>
          <w:delText xml:space="preserve">Most prominently, </w:delText>
        </w:r>
        <w:r w:rsidR="00052290" w:rsidRPr="002B6EEC" w:rsidDel="008B0A59">
          <w:rPr>
            <w:rStyle w:val="fontstyle01"/>
            <w:rFonts w:ascii="Times New Roman" w:hAnsi="Times New Roman"/>
            <w:sz w:val="22"/>
            <w:szCs w:val="22"/>
            <w:rPrChange w:id="4276" w:author="Chen Liao" w:date="2021-03-29T18:57:00Z">
              <w:rPr>
                <w:color w:val="2A2A2A"/>
                <w:shd w:val="clear" w:color="auto" w:fill="FFFFFF"/>
              </w:rPr>
            </w:rPrChange>
          </w:rPr>
          <w:delText xml:space="preserve">regardless of the different baseline structure, </w:delText>
        </w:r>
      </w:del>
      <w:del w:id="4277" w:author="Chen Liao" w:date="2021-03-18T20:58:00Z">
        <w:r w:rsidR="00052290" w:rsidRPr="002B6EEC" w:rsidDel="005105BE">
          <w:rPr>
            <w:rStyle w:val="fontstyle01"/>
            <w:rFonts w:ascii="Times New Roman" w:hAnsi="Times New Roman"/>
            <w:sz w:val="22"/>
            <w:szCs w:val="22"/>
            <w:rPrChange w:id="4278" w:author="Chen Liao" w:date="2021-03-29T18:57:00Z">
              <w:rPr>
                <w:color w:val="2A2A2A"/>
                <w:shd w:val="clear" w:color="auto" w:fill="FFFFFF"/>
              </w:rPr>
            </w:rPrChange>
          </w:rPr>
          <w:delText xml:space="preserve">a consistent </w:delText>
        </w:r>
      </w:del>
      <w:del w:id="4279" w:author="Chen Liao" w:date="2021-03-14T08:34:00Z">
        <w:r w:rsidR="00052290" w:rsidRPr="002B6EEC" w:rsidDel="00386B38">
          <w:rPr>
            <w:rStyle w:val="fontstyle01"/>
            <w:rFonts w:ascii="Times New Roman" w:hAnsi="Times New Roman"/>
            <w:sz w:val="22"/>
            <w:szCs w:val="22"/>
            <w:rPrChange w:id="4280" w:author="Chen Liao" w:date="2021-03-29T18:57:00Z">
              <w:rPr>
                <w:color w:val="2A2A2A"/>
                <w:shd w:val="clear" w:color="auto" w:fill="FFFFFF"/>
              </w:rPr>
            </w:rPrChange>
          </w:rPr>
          <w:delText xml:space="preserve">biphasic response </w:delText>
        </w:r>
        <w:r w:rsidR="00AD2118" w:rsidRPr="002B6EEC" w:rsidDel="00386B38">
          <w:rPr>
            <w:rStyle w:val="fontstyle01"/>
            <w:rFonts w:ascii="Times New Roman" w:hAnsi="Times New Roman"/>
            <w:sz w:val="22"/>
            <w:szCs w:val="22"/>
            <w:rPrChange w:id="4281" w:author="Chen Liao" w:date="2021-03-29T18:57:00Z">
              <w:rPr>
                <w:color w:val="2A2A2A"/>
                <w:shd w:val="clear" w:color="auto" w:fill="FFFFFF"/>
              </w:rPr>
            </w:rPrChange>
          </w:rPr>
          <w:delText xml:space="preserve">after inulin intervention </w:delText>
        </w:r>
      </w:del>
      <w:del w:id="4282" w:author="Chen Liao" w:date="2021-03-18T20:58:00Z">
        <w:r w:rsidR="00052290" w:rsidRPr="002B6EEC" w:rsidDel="005105BE">
          <w:rPr>
            <w:rStyle w:val="fontstyle01"/>
            <w:rFonts w:ascii="Times New Roman" w:hAnsi="Times New Roman"/>
            <w:sz w:val="22"/>
            <w:szCs w:val="22"/>
            <w:rPrChange w:id="4283" w:author="Chen Liao" w:date="2021-03-29T18:57:00Z">
              <w:rPr>
                <w:color w:val="2A2A2A"/>
                <w:shd w:val="clear" w:color="auto" w:fill="FFFFFF"/>
              </w:rPr>
            </w:rPrChange>
          </w:rPr>
          <w:delText>was observed</w:delText>
        </w:r>
      </w:del>
      <w:del w:id="4284" w:author="Chen Liao" w:date="2021-03-14T08:29:00Z">
        <w:r w:rsidR="00052290" w:rsidRPr="002B6EEC" w:rsidDel="008B0A59">
          <w:rPr>
            <w:rStyle w:val="fontstyle01"/>
            <w:rFonts w:ascii="Times New Roman" w:hAnsi="Times New Roman"/>
            <w:sz w:val="22"/>
            <w:szCs w:val="22"/>
            <w:rPrChange w:id="4285" w:author="Chen Liao" w:date="2021-03-29T18:57:00Z">
              <w:rPr>
                <w:color w:val="2A2A2A"/>
                <w:shd w:val="clear" w:color="auto" w:fill="FFFFFF"/>
              </w:rPr>
            </w:rPrChange>
          </w:rPr>
          <w:delText xml:space="preserve"> among vendors </w:delText>
        </w:r>
      </w:del>
      <w:del w:id="4286" w:author="Chen Liao" w:date="2021-03-18T20:58:00Z">
        <w:r w:rsidR="00052290" w:rsidRPr="002B6EEC" w:rsidDel="005105BE">
          <w:rPr>
            <w:rStyle w:val="fontstyle01"/>
            <w:rFonts w:ascii="Times New Roman" w:hAnsi="Times New Roman"/>
            <w:sz w:val="22"/>
            <w:szCs w:val="22"/>
            <w:rPrChange w:id="4287" w:author="Chen Liao" w:date="2021-03-29T18:57:00Z">
              <w:rPr>
                <w:color w:val="2A2A2A"/>
                <w:shd w:val="clear" w:color="auto" w:fill="FFFFFF"/>
              </w:rPr>
            </w:rPrChange>
          </w:rPr>
          <w:delText xml:space="preserve">in </w:delText>
        </w:r>
      </w:del>
      <w:del w:id="4288" w:author="Chen Liao" w:date="2021-03-14T08:35:00Z">
        <w:r w:rsidR="00052290" w:rsidRPr="002B6EEC" w:rsidDel="00386B38">
          <w:rPr>
            <w:rStyle w:val="fontstyle01"/>
            <w:rFonts w:ascii="Times New Roman" w:hAnsi="Times New Roman"/>
            <w:sz w:val="22"/>
            <w:szCs w:val="22"/>
            <w:rPrChange w:id="4289" w:author="Chen Liao" w:date="2021-03-29T18:57:00Z">
              <w:rPr>
                <w:color w:val="2A2A2A"/>
                <w:shd w:val="clear" w:color="auto" w:fill="FFFFFF"/>
              </w:rPr>
            </w:rPrChange>
          </w:rPr>
          <w:delText>the</w:delText>
        </w:r>
      </w:del>
      <w:del w:id="4290" w:author="Chen Liao" w:date="2021-03-18T20:58:00Z">
        <w:r w:rsidR="00052290" w:rsidRPr="002B6EEC" w:rsidDel="005105BE">
          <w:rPr>
            <w:rStyle w:val="fontstyle01"/>
            <w:rFonts w:ascii="Times New Roman" w:hAnsi="Times New Roman"/>
            <w:sz w:val="22"/>
            <w:szCs w:val="22"/>
            <w:rPrChange w:id="4291" w:author="Chen Liao" w:date="2021-03-29T18:57:00Z">
              <w:rPr>
                <w:color w:val="2A2A2A"/>
                <w:shd w:val="clear" w:color="auto" w:fill="FFFFFF"/>
              </w:rPr>
            </w:rPrChange>
          </w:rPr>
          <w:delText xml:space="preserve"> SCFA </w:delText>
        </w:r>
      </w:del>
      <w:del w:id="4292" w:author="Chen Liao" w:date="2021-03-14T08:35:00Z">
        <w:r w:rsidR="00052290" w:rsidRPr="002B6EEC" w:rsidDel="00386B38">
          <w:rPr>
            <w:rStyle w:val="fontstyle01"/>
            <w:rFonts w:ascii="Times New Roman" w:hAnsi="Times New Roman"/>
            <w:sz w:val="22"/>
            <w:szCs w:val="22"/>
            <w:rPrChange w:id="4293" w:author="Chen Liao" w:date="2021-03-29T18:57:00Z">
              <w:rPr>
                <w:color w:val="2A2A2A"/>
                <w:shd w:val="clear" w:color="auto" w:fill="FFFFFF"/>
              </w:rPr>
            </w:rPrChange>
          </w:rPr>
          <w:delText>production</w:delText>
        </w:r>
      </w:del>
      <w:del w:id="4294" w:author="Chen Liao" w:date="2021-03-18T20:58:00Z">
        <w:r w:rsidR="00052290" w:rsidRPr="002B6EEC" w:rsidDel="005105BE">
          <w:rPr>
            <w:rStyle w:val="fontstyle01"/>
            <w:rFonts w:ascii="Times New Roman" w:hAnsi="Times New Roman"/>
            <w:sz w:val="22"/>
            <w:szCs w:val="22"/>
            <w:rPrChange w:id="4295" w:author="Chen Liao" w:date="2021-03-29T18:57:00Z">
              <w:rPr>
                <w:color w:val="2A2A2A"/>
                <w:shd w:val="clear" w:color="auto" w:fill="FFFFFF"/>
              </w:rPr>
            </w:rPrChange>
          </w:rPr>
          <w:delText xml:space="preserve">: </w:delText>
        </w:r>
      </w:del>
      <w:del w:id="4296" w:author="Chen Liao" w:date="2021-03-14T08:34:00Z">
        <w:r w:rsidR="00052290" w:rsidRPr="002B6EEC" w:rsidDel="00386B38">
          <w:rPr>
            <w:rStyle w:val="fontstyle01"/>
            <w:rFonts w:ascii="Times New Roman" w:hAnsi="Times New Roman"/>
            <w:sz w:val="22"/>
            <w:szCs w:val="22"/>
            <w:rPrChange w:id="4297" w:author="Chen Liao" w:date="2021-03-29T18:57:00Z">
              <w:rPr/>
            </w:rPrChange>
          </w:rPr>
          <w:delText xml:space="preserve">after initial elevates, </w:delText>
        </w:r>
      </w:del>
      <w:del w:id="4298" w:author="Chen Liao" w:date="2021-03-18T20:58:00Z">
        <w:r w:rsidR="00052290" w:rsidRPr="002B6EEC" w:rsidDel="005105BE">
          <w:rPr>
            <w:rStyle w:val="fontstyle01"/>
            <w:rFonts w:ascii="Times New Roman" w:hAnsi="Times New Roman"/>
            <w:sz w:val="22"/>
            <w:szCs w:val="22"/>
            <w:rPrChange w:id="4299" w:author="Chen Liao" w:date="2021-03-29T18:57:00Z">
              <w:rPr/>
            </w:rPrChange>
          </w:rPr>
          <w:delText>the total SCFA returned to but higher than its original baseline state for the remainder of the intervention</w:delText>
        </w:r>
      </w:del>
      <w:del w:id="4300" w:author="Chen Liao" w:date="2021-03-14T08:39:00Z">
        <w:r w:rsidR="00052290" w:rsidRPr="002B6EEC" w:rsidDel="009227F3">
          <w:rPr>
            <w:rStyle w:val="fontstyle01"/>
            <w:rFonts w:ascii="Times New Roman" w:hAnsi="Times New Roman"/>
            <w:sz w:val="22"/>
            <w:szCs w:val="22"/>
            <w:rPrChange w:id="4301" w:author="Chen Liao" w:date="2021-03-29T18:57:00Z">
              <w:rPr/>
            </w:rPrChange>
          </w:rPr>
          <w:delText>,</w:delText>
        </w:r>
      </w:del>
      <w:del w:id="4302" w:author="Chen Liao" w:date="2021-03-18T19:46:00Z">
        <w:r w:rsidR="00052290" w:rsidRPr="002B6EEC" w:rsidDel="009F616E">
          <w:rPr>
            <w:rStyle w:val="fontstyle01"/>
            <w:rFonts w:ascii="Times New Roman" w:hAnsi="Times New Roman"/>
            <w:sz w:val="22"/>
            <w:szCs w:val="22"/>
            <w:rPrChange w:id="4303" w:author="Chen Liao" w:date="2021-03-29T18:57:00Z">
              <w:rPr/>
            </w:rPrChange>
          </w:rPr>
          <w:delText xml:space="preserve"> despite mice maintaining their diet for the entire study (</w:delText>
        </w:r>
        <w:r w:rsidR="00052290" w:rsidRPr="002B6EEC" w:rsidDel="009F616E">
          <w:rPr>
            <w:rStyle w:val="fontstyle01"/>
            <w:rFonts w:ascii="Times New Roman" w:hAnsi="Times New Roman"/>
            <w:sz w:val="22"/>
            <w:szCs w:val="22"/>
            <w:rPrChange w:id="4304" w:author="Chen Liao" w:date="2021-03-29T18:57:00Z">
              <w:rPr>
                <w:b/>
                <w:bCs/>
              </w:rPr>
            </w:rPrChange>
          </w:rPr>
          <w:delText>Fig 2A</w:delText>
        </w:r>
        <w:r w:rsidR="00052290" w:rsidRPr="002B6EEC" w:rsidDel="009F616E">
          <w:rPr>
            <w:rStyle w:val="fontstyle01"/>
            <w:rFonts w:ascii="Times New Roman" w:hAnsi="Times New Roman"/>
            <w:sz w:val="22"/>
            <w:szCs w:val="22"/>
            <w:rPrChange w:id="4305" w:author="Chen Liao" w:date="2021-03-29T18:57:00Z">
              <w:rPr/>
            </w:rPrChange>
          </w:rPr>
          <w:delText xml:space="preserve">). </w:delText>
        </w:r>
      </w:del>
      <w:moveFromRangeStart w:id="4306" w:author="Chen Liao" w:date="2021-03-14T08:40:00Z" w:name="move66603628"/>
      <w:moveFrom w:id="4307" w:author="Chen Liao" w:date="2021-03-14T08:40:00Z">
        <w:del w:id="4308" w:author="Chen Liao" w:date="2021-03-18T19:47:00Z">
          <w:r w:rsidR="00052290" w:rsidRPr="002B6EEC" w:rsidDel="00151470">
            <w:rPr>
              <w:rStyle w:val="fontstyle01"/>
              <w:rFonts w:ascii="Times New Roman" w:hAnsi="Times New Roman"/>
              <w:sz w:val="22"/>
              <w:szCs w:val="22"/>
              <w:rPrChange w:id="4309" w:author="Chen Liao" w:date="2021-03-29T18:57:00Z">
                <w:rPr/>
              </w:rPrChange>
            </w:rPr>
            <w:delText xml:space="preserve">The magnitudes and rate of the responses of individual SCFAs were, however, vendor-specific. The most pronounced responses of individual SCFAs to inulin treatment were observed in mice from Guangdong; </w:delText>
          </w:r>
          <w:r w:rsidR="00052290" w:rsidRPr="002B6EEC" w:rsidDel="00151470">
            <w:rPr>
              <w:rStyle w:val="fontstyle01"/>
              <w:rFonts w:ascii="Times New Roman" w:hAnsi="Times New Roman"/>
              <w:sz w:val="22"/>
              <w:szCs w:val="22"/>
              <w:rPrChange w:id="4310" w:author="Chen Liao" w:date="2021-03-29T18:57:00Z">
                <w:rPr>
                  <w:rFonts w:ascii="TimesNewRomanPSMT" w:hAnsi="TimesNewRomanPSMT"/>
                  <w:color w:val="000000"/>
                  <w:sz w:val="22"/>
                </w:rPr>
              </w:rPrChange>
            </w:rPr>
            <w:delText>in c</w:delText>
          </w:r>
          <w:r w:rsidR="00052290" w:rsidRPr="002B6EEC" w:rsidDel="00151470">
            <w:rPr>
              <w:rStyle w:val="fontstyle01"/>
              <w:rFonts w:ascii="Times New Roman" w:hAnsi="Times New Roman"/>
              <w:sz w:val="22"/>
              <w:szCs w:val="22"/>
              <w:rPrChange w:id="4311" w:author="Chen Liao" w:date="2021-03-29T18:57:00Z">
                <w:rPr/>
              </w:rPrChange>
            </w:rPr>
            <w:delText xml:space="preserve">ontrast, mice from Beijing and Hunan showed mild increase in acetate and butyrate, whereas mice from Shanghai showed gradually increase in propionate </w:delText>
          </w:r>
          <w:r w:rsidR="00052290" w:rsidRPr="002B6EEC" w:rsidDel="00151470">
            <w:rPr>
              <w:rStyle w:val="fontstyle01"/>
              <w:rFonts w:ascii="Times New Roman" w:hAnsi="Times New Roman"/>
              <w:sz w:val="22"/>
              <w:szCs w:val="22"/>
              <w:rPrChange w:id="4312" w:author="Chen Liao" w:date="2021-03-29T18:57:00Z">
                <w:rPr>
                  <w:color w:val="2A2A2A"/>
                  <w:shd w:val="clear" w:color="auto" w:fill="FFFFFF"/>
                </w:rPr>
              </w:rPrChange>
            </w:rPr>
            <w:delText>(</w:delText>
          </w:r>
          <w:r w:rsidR="00052290" w:rsidRPr="002B6EEC" w:rsidDel="00151470">
            <w:rPr>
              <w:rStyle w:val="fontstyle01"/>
              <w:rFonts w:ascii="Times New Roman" w:hAnsi="Times New Roman"/>
              <w:sz w:val="22"/>
              <w:szCs w:val="22"/>
              <w:rPrChange w:id="4313" w:author="Chen Liao" w:date="2021-03-29T18:57:00Z">
                <w:rPr>
                  <w:b/>
                  <w:bCs/>
                  <w:color w:val="2A2A2A"/>
                  <w:shd w:val="clear" w:color="auto" w:fill="FFFFFF"/>
                </w:rPr>
              </w:rPrChange>
            </w:rPr>
            <w:delText>Fig 2</w:delText>
          </w:r>
          <w:r w:rsidR="000200CB" w:rsidRPr="002B6EEC" w:rsidDel="00151470">
            <w:rPr>
              <w:rStyle w:val="fontstyle01"/>
              <w:rFonts w:ascii="Times New Roman" w:hAnsi="Times New Roman"/>
              <w:sz w:val="22"/>
              <w:szCs w:val="22"/>
              <w:rPrChange w:id="4314" w:author="Chen Liao" w:date="2021-03-29T18:57:00Z">
                <w:rPr>
                  <w:b/>
                  <w:bCs/>
                  <w:color w:val="2A2A2A"/>
                  <w:shd w:val="clear" w:color="auto" w:fill="FFFFFF"/>
                </w:rPr>
              </w:rPrChange>
            </w:rPr>
            <w:delText>A</w:delText>
          </w:r>
          <w:r w:rsidR="004171B4" w:rsidRPr="002B6EEC" w:rsidDel="00151470">
            <w:rPr>
              <w:rStyle w:val="fontstyle01"/>
              <w:rFonts w:ascii="Times New Roman" w:hAnsi="Times New Roman"/>
              <w:sz w:val="22"/>
              <w:szCs w:val="22"/>
              <w:rPrChange w:id="4315" w:author="Chen Liao" w:date="2021-03-29T18:57:00Z">
                <w:rPr>
                  <w:b/>
                  <w:bCs/>
                  <w:color w:val="2A2A2A"/>
                  <w:shd w:val="clear" w:color="auto" w:fill="FFFFFF"/>
                </w:rPr>
              </w:rPrChange>
            </w:rPr>
            <w:delText>, S2</w:delText>
          </w:r>
          <w:r w:rsidR="00052290" w:rsidRPr="002B6EEC" w:rsidDel="00151470">
            <w:rPr>
              <w:rStyle w:val="fontstyle01"/>
              <w:rFonts w:ascii="Times New Roman" w:hAnsi="Times New Roman"/>
              <w:sz w:val="22"/>
              <w:szCs w:val="22"/>
              <w:rPrChange w:id="4316" w:author="Chen Liao" w:date="2021-03-29T18:57:00Z">
                <w:rPr>
                  <w:color w:val="2A2A2A"/>
                  <w:shd w:val="clear" w:color="auto" w:fill="FFFFFF"/>
                </w:rPr>
              </w:rPrChange>
            </w:rPr>
            <w:delText>)</w:delText>
          </w:r>
          <w:r w:rsidR="00052290" w:rsidRPr="002B6EEC" w:rsidDel="00151470">
            <w:rPr>
              <w:rStyle w:val="fontstyle01"/>
              <w:rFonts w:ascii="Times New Roman" w:hAnsi="Times New Roman"/>
              <w:sz w:val="22"/>
              <w:szCs w:val="22"/>
              <w:rPrChange w:id="4317" w:author="Chen Liao" w:date="2021-03-29T18:57:00Z">
                <w:rPr/>
              </w:rPrChange>
            </w:rPr>
            <w:delText>.</w:delText>
          </w:r>
          <w:r w:rsidR="00FE059E" w:rsidRPr="002B6EEC" w:rsidDel="00151470">
            <w:rPr>
              <w:rStyle w:val="fontstyle01"/>
              <w:rFonts w:ascii="Times New Roman" w:hAnsi="Times New Roman"/>
              <w:sz w:val="22"/>
              <w:szCs w:val="22"/>
              <w:rPrChange w:id="4318" w:author="Chen Liao" w:date="2021-03-29T18:57:00Z">
                <w:rPr/>
              </w:rPrChange>
            </w:rPr>
            <w:delText xml:space="preserve"> </w:delText>
          </w:r>
        </w:del>
      </w:moveFrom>
      <w:moveFromRangeEnd w:id="4306"/>
      <w:del w:id="4319" w:author="Chen Liao" w:date="2021-03-18T19:47:00Z">
        <w:r w:rsidR="003733FC" w:rsidRPr="002B6EEC" w:rsidDel="00151470">
          <w:rPr>
            <w:rStyle w:val="fontstyle01"/>
            <w:rFonts w:ascii="Times New Roman" w:hAnsi="Times New Roman"/>
            <w:sz w:val="22"/>
            <w:szCs w:val="22"/>
            <w:rPrChange w:id="4320" w:author="Chen Liao" w:date="2021-03-29T18:57:00Z">
              <w:rPr/>
            </w:rPrChange>
          </w:rPr>
          <w:delText xml:space="preserve">Taking the inulin group as an example, we performed </w:delText>
        </w:r>
        <w:r w:rsidR="003733FC" w:rsidRPr="002B6EEC" w:rsidDel="00151470">
          <w:rPr>
            <w:rStyle w:val="fontstyle01"/>
            <w:rFonts w:ascii="Times New Roman" w:hAnsi="Times New Roman"/>
            <w:sz w:val="22"/>
            <w:szCs w:val="22"/>
            <w:rPrChange w:id="4321" w:author="Chen Liao" w:date="2021-03-29T18:57:00Z">
              <w:rPr>
                <w:color w:val="2A2A2A"/>
                <w:shd w:val="clear" w:color="auto" w:fill="FFFFFF"/>
              </w:rPr>
            </w:rPrChange>
          </w:rPr>
          <w:delText>metagenomic sequencing at day 5 and 31</w:delText>
        </w:r>
        <w:r w:rsidR="003733FC" w:rsidRPr="002B6EEC" w:rsidDel="00151470">
          <w:rPr>
            <w:rStyle w:val="fontstyle01"/>
            <w:rFonts w:ascii="Times New Roman" w:hAnsi="Times New Roman"/>
            <w:sz w:val="22"/>
            <w:szCs w:val="22"/>
            <w:rPrChange w:id="4322" w:author="Chen Liao" w:date="2021-03-29T18:57:00Z">
              <w:rPr/>
            </w:rPrChange>
          </w:rPr>
          <w:delText xml:space="preserve"> to gain insights into the functional shifts that may support for the </w:delText>
        </w:r>
        <w:r w:rsidR="003733FC" w:rsidRPr="002B6EEC" w:rsidDel="00151470">
          <w:rPr>
            <w:rStyle w:val="fontstyle01"/>
            <w:rFonts w:ascii="Times New Roman" w:hAnsi="Times New Roman"/>
            <w:sz w:val="22"/>
            <w:szCs w:val="22"/>
            <w:rPrChange w:id="4323" w:author="Chen Liao" w:date="2021-03-29T18:57:00Z">
              <w:rPr>
                <w:color w:val="2E2E2E"/>
              </w:rPr>
            </w:rPrChange>
          </w:rPr>
          <w:delText xml:space="preserve">biphasic response observation. </w:delText>
        </w:r>
        <w:r w:rsidR="003733FC" w:rsidRPr="002B6EEC" w:rsidDel="00151470">
          <w:rPr>
            <w:rStyle w:val="fontstyle01"/>
            <w:rFonts w:ascii="Times New Roman" w:hAnsi="Times New Roman"/>
            <w:sz w:val="22"/>
            <w:szCs w:val="22"/>
            <w:rPrChange w:id="4324" w:author="Chen Liao" w:date="2021-03-29T18:57:00Z">
              <w:rPr>
                <w:color w:val="2A2A2A"/>
                <w:shd w:val="clear" w:color="auto" w:fill="FFFFFF"/>
              </w:rPr>
            </w:rPrChange>
          </w:rPr>
          <w:delText xml:space="preserve">The PCoA analysis of gene family abundance showed that samples from </w:delText>
        </w:r>
        <w:r w:rsidR="00E3707D" w:rsidRPr="002B6EEC" w:rsidDel="00151470">
          <w:rPr>
            <w:rStyle w:val="fontstyle01"/>
            <w:rFonts w:ascii="Times New Roman" w:hAnsi="Times New Roman"/>
            <w:sz w:val="22"/>
            <w:szCs w:val="22"/>
            <w:rPrChange w:id="4325" w:author="Chen Liao" w:date="2021-03-29T18:57:00Z">
              <w:rPr>
                <w:color w:val="2A2A2A"/>
                <w:shd w:val="clear" w:color="auto" w:fill="FFFFFF"/>
              </w:rPr>
            </w:rPrChange>
          </w:rPr>
          <w:delText xml:space="preserve">three </w:delText>
        </w:r>
        <w:r w:rsidR="003733FC" w:rsidRPr="002B6EEC" w:rsidDel="00151470">
          <w:rPr>
            <w:rStyle w:val="fontstyle01"/>
            <w:rFonts w:ascii="Times New Roman" w:hAnsi="Times New Roman"/>
            <w:sz w:val="22"/>
            <w:szCs w:val="22"/>
            <w:rPrChange w:id="4326" w:author="Chen Liao" w:date="2021-03-29T18:57:00Z">
              <w:rPr>
                <w:color w:val="2A2A2A"/>
                <w:shd w:val="clear" w:color="auto" w:fill="FFFFFF"/>
              </w:rPr>
            </w:rPrChange>
          </w:rPr>
          <w:delText xml:space="preserve">timepoints clustered distinctly from each other for three vendors, demonstrating a significant shift from day </w:delText>
        </w:r>
        <w:r w:rsidR="00E3707D" w:rsidRPr="002B6EEC" w:rsidDel="00151470">
          <w:rPr>
            <w:rStyle w:val="fontstyle01"/>
            <w:rFonts w:ascii="Times New Roman" w:hAnsi="Times New Roman"/>
            <w:sz w:val="22"/>
            <w:szCs w:val="22"/>
            <w:rPrChange w:id="4327" w:author="Chen Liao" w:date="2021-03-29T18:57:00Z">
              <w:rPr>
                <w:color w:val="2A2A2A"/>
                <w:shd w:val="clear" w:color="auto" w:fill="FFFFFF"/>
              </w:rPr>
            </w:rPrChange>
          </w:rPr>
          <w:delText xml:space="preserve">5 </w:delText>
        </w:r>
        <w:r w:rsidR="003733FC" w:rsidRPr="002B6EEC" w:rsidDel="00151470">
          <w:rPr>
            <w:rStyle w:val="fontstyle01"/>
            <w:rFonts w:ascii="Times New Roman" w:hAnsi="Times New Roman"/>
            <w:sz w:val="22"/>
            <w:szCs w:val="22"/>
            <w:rPrChange w:id="4328" w:author="Chen Liao" w:date="2021-03-29T18:57:00Z">
              <w:rPr>
                <w:color w:val="2A2A2A"/>
                <w:shd w:val="clear" w:color="auto" w:fill="FFFFFF"/>
              </w:rPr>
            </w:rPrChange>
          </w:rPr>
          <w:delText>to 31 that may mirror the functional transition from short-term response to long-term adaptation (</w:delText>
        </w:r>
        <w:r w:rsidR="003733FC" w:rsidRPr="002B6EEC" w:rsidDel="00151470">
          <w:rPr>
            <w:rStyle w:val="fontstyle01"/>
            <w:rFonts w:ascii="Times New Roman" w:hAnsi="Times New Roman"/>
            <w:sz w:val="22"/>
            <w:szCs w:val="22"/>
            <w:rPrChange w:id="4329" w:author="Chen Liao" w:date="2021-03-29T18:57:00Z">
              <w:rPr>
                <w:b/>
                <w:bCs/>
                <w:color w:val="2A2A2A"/>
                <w:shd w:val="clear" w:color="auto" w:fill="FFFFFF"/>
              </w:rPr>
            </w:rPrChange>
          </w:rPr>
          <w:delText>Fig 2</w:delText>
        </w:r>
        <w:r w:rsidR="006163C9" w:rsidRPr="002B6EEC" w:rsidDel="00151470">
          <w:rPr>
            <w:rStyle w:val="fontstyle01"/>
            <w:rFonts w:ascii="Times New Roman" w:hAnsi="Times New Roman"/>
            <w:sz w:val="22"/>
            <w:szCs w:val="22"/>
            <w:rPrChange w:id="4330" w:author="Chen Liao" w:date="2021-03-29T18:57:00Z">
              <w:rPr>
                <w:b/>
                <w:bCs/>
                <w:color w:val="2A2A2A"/>
                <w:shd w:val="clear" w:color="auto" w:fill="FFFFFF"/>
              </w:rPr>
            </w:rPrChange>
          </w:rPr>
          <w:delText>C</w:delText>
        </w:r>
        <w:r w:rsidR="003733FC" w:rsidRPr="002B6EEC" w:rsidDel="00151470">
          <w:rPr>
            <w:rStyle w:val="fontstyle01"/>
            <w:rFonts w:ascii="Times New Roman" w:hAnsi="Times New Roman"/>
            <w:sz w:val="22"/>
            <w:szCs w:val="22"/>
            <w:rPrChange w:id="4331" w:author="Chen Liao" w:date="2021-03-29T18:57:00Z">
              <w:rPr>
                <w:color w:val="2A2A2A"/>
                <w:shd w:val="clear" w:color="auto" w:fill="FFFFFF"/>
              </w:rPr>
            </w:rPrChange>
          </w:rPr>
          <w:delText xml:space="preserve">). </w:delText>
        </w:r>
      </w:del>
    </w:p>
    <w:p w14:paraId="50FA69F5" w14:textId="3001565C" w:rsidR="00052290" w:rsidRPr="002B6EEC" w:rsidDel="00B604E1" w:rsidRDefault="00052290" w:rsidP="009F7C82">
      <w:pPr>
        <w:jc w:val="both"/>
        <w:rPr>
          <w:del w:id="4332" w:author="Chen Liao" w:date="2021-03-18T21:12:00Z"/>
          <w:rStyle w:val="fontstyle01"/>
          <w:rFonts w:ascii="Times New Roman" w:hAnsi="Times New Roman"/>
          <w:sz w:val="22"/>
          <w:szCs w:val="22"/>
          <w:rPrChange w:id="4333" w:author="Chen Liao" w:date="2021-03-29T18:57:00Z">
            <w:rPr>
              <w:del w:id="4334" w:author="Chen Liao" w:date="2021-03-18T21:12:00Z"/>
            </w:rPr>
          </w:rPrChange>
        </w:rPr>
        <w:pPrChange w:id="4335" w:author="Chen Liao" w:date="2021-03-27T09:43:00Z">
          <w:pPr>
            <w:pStyle w:val="ListParagraph"/>
            <w:ind w:left="0" w:firstLineChars="134" w:firstLine="322"/>
            <w:jc w:val="both"/>
          </w:pPr>
        </w:pPrChange>
      </w:pPr>
    </w:p>
    <w:p w14:paraId="5C63EDF7" w14:textId="0B6A9CB2" w:rsidR="00211FC4" w:rsidRPr="002B6EEC" w:rsidDel="00B604E1" w:rsidRDefault="00995FC1" w:rsidP="009F7C82">
      <w:pPr>
        <w:jc w:val="both"/>
        <w:rPr>
          <w:del w:id="4336" w:author="Chen Liao" w:date="2021-03-18T21:11:00Z"/>
          <w:rStyle w:val="fontstyle01"/>
          <w:rFonts w:ascii="Times New Roman" w:hAnsi="Times New Roman"/>
          <w:sz w:val="22"/>
          <w:szCs w:val="22"/>
          <w:rPrChange w:id="4337" w:author="Chen Liao" w:date="2021-03-29T18:57:00Z">
            <w:rPr>
              <w:del w:id="4338" w:author="Chen Liao" w:date="2021-03-18T21:11:00Z"/>
            </w:rPr>
          </w:rPrChange>
        </w:rPr>
        <w:pPrChange w:id="4339" w:author="Chen Liao" w:date="2021-03-27T09:43:00Z">
          <w:pPr>
            <w:pStyle w:val="ListParagraph"/>
            <w:ind w:left="0" w:firstLineChars="134" w:firstLine="322"/>
            <w:jc w:val="both"/>
          </w:pPr>
        </w:pPrChange>
      </w:pPr>
      <w:del w:id="4340" w:author="Chen Liao" w:date="2021-03-18T21:11:00Z">
        <w:r w:rsidRPr="002B6EEC" w:rsidDel="00B604E1">
          <w:rPr>
            <w:rStyle w:val="fontstyle01"/>
            <w:rFonts w:ascii="Times New Roman" w:hAnsi="Times New Roman"/>
            <w:sz w:val="22"/>
            <w:szCs w:val="22"/>
            <w:rPrChange w:id="4341" w:author="Chen Liao" w:date="2021-03-29T18:57:00Z">
              <w:rPr/>
            </w:rPrChange>
          </w:rPr>
          <w:delText xml:space="preserve">To provide more comprehensive view on the response of gut microbiota to inulin intervention, we </w:delText>
        </w:r>
        <w:r w:rsidRPr="002B6EEC" w:rsidDel="00B604E1">
          <w:rPr>
            <w:rStyle w:val="fontstyle01"/>
            <w:rFonts w:ascii="Times New Roman" w:hAnsi="Times New Roman"/>
            <w:sz w:val="22"/>
            <w:szCs w:val="22"/>
            <w:rPrChange w:id="4342" w:author="Chen Liao" w:date="2021-03-29T18:57:00Z">
              <w:rPr>
                <w:rFonts w:ascii="TimesNewRomanPSMT" w:hAnsi="TimesNewRomanPSMT"/>
                <w:color w:val="000000"/>
                <w:szCs w:val="21"/>
              </w:rPr>
            </w:rPrChange>
          </w:rPr>
          <w:delText>tracked the 16S rRNA gene microbiota compositions of mice after inulin</w:delText>
        </w:r>
        <w:r w:rsidR="00D3284B" w:rsidRPr="002B6EEC" w:rsidDel="00B604E1">
          <w:rPr>
            <w:rStyle w:val="fontstyle01"/>
            <w:rFonts w:ascii="Times New Roman" w:hAnsi="Times New Roman"/>
            <w:sz w:val="22"/>
            <w:szCs w:val="22"/>
            <w:rPrChange w:id="4343" w:author="Chen Liao" w:date="2021-03-29T18:57:00Z">
              <w:rPr>
                <w:rFonts w:ascii="TimesNewRomanPSMT" w:hAnsi="TimesNewRomanPSMT"/>
                <w:color w:val="000000"/>
                <w:szCs w:val="21"/>
              </w:rPr>
            </w:rPrChange>
          </w:rPr>
          <w:delText>/</w:delText>
        </w:r>
        <w:r w:rsidR="00A33EFE" w:rsidRPr="002B6EEC" w:rsidDel="00B604E1">
          <w:rPr>
            <w:rStyle w:val="fontstyle01"/>
            <w:rFonts w:ascii="Times New Roman" w:hAnsi="Times New Roman"/>
            <w:sz w:val="22"/>
            <w:szCs w:val="22"/>
            <w:rPrChange w:id="4344" w:author="Chen Liao" w:date="2021-03-29T18:57:00Z">
              <w:rPr>
                <w:rFonts w:ascii="TimesNewRomanPSMT" w:hAnsi="TimesNewRomanPSMT"/>
                <w:color w:val="000000"/>
                <w:szCs w:val="21"/>
              </w:rPr>
            </w:rPrChange>
          </w:rPr>
          <w:delText>RS</w:delText>
        </w:r>
        <w:r w:rsidRPr="002B6EEC" w:rsidDel="00B604E1">
          <w:rPr>
            <w:rStyle w:val="fontstyle01"/>
            <w:rFonts w:ascii="Times New Roman" w:hAnsi="Times New Roman"/>
            <w:sz w:val="22"/>
            <w:szCs w:val="22"/>
            <w:rPrChange w:id="4345" w:author="Chen Liao" w:date="2021-03-29T18:57:00Z">
              <w:rPr>
                <w:rFonts w:ascii="TimesNewRomanPSMT" w:hAnsi="TimesNewRomanPSMT"/>
                <w:color w:val="000000"/>
                <w:szCs w:val="21"/>
              </w:rPr>
            </w:rPrChange>
          </w:rPr>
          <w:delText xml:space="preserve"> intervention.</w:delText>
        </w:r>
        <w:r w:rsidR="00B66C1D" w:rsidRPr="002B6EEC" w:rsidDel="00B604E1">
          <w:rPr>
            <w:rStyle w:val="fontstyle01"/>
            <w:rFonts w:ascii="Times New Roman" w:hAnsi="Times New Roman"/>
            <w:sz w:val="22"/>
            <w:szCs w:val="22"/>
            <w:rPrChange w:id="4346" w:author="Chen Liao" w:date="2021-03-29T18:57:00Z">
              <w:rPr/>
            </w:rPrChange>
          </w:rPr>
          <w:delText xml:space="preserve"> </w:delText>
        </w:r>
      </w:del>
      <w:moveFromRangeStart w:id="4347" w:author="Chen Liao" w:date="2021-03-18T21:06:00Z" w:name="move66994010"/>
      <w:moveFrom w:id="4348" w:author="Chen Liao" w:date="2021-03-18T21:06:00Z">
        <w:del w:id="4349" w:author="Chen Liao" w:date="2021-03-18T21:11:00Z">
          <w:r w:rsidR="00052290" w:rsidRPr="002B6EEC" w:rsidDel="00B604E1">
            <w:rPr>
              <w:rStyle w:val="fontstyle01"/>
              <w:rFonts w:ascii="Times New Roman" w:hAnsi="Times New Roman"/>
              <w:sz w:val="22"/>
              <w:szCs w:val="22"/>
              <w:rPrChange w:id="4350" w:author="Chen Liao" w:date="2021-03-29T18:57:00Z">
                <w:rPr>
                  <w:rFonts w:ascii="TimesNewRomanPSMT" w:hAnsi="TimesNewRomanPSMT"/>
                  <w:color w:val="000000"/>
                </w:rPr>
              </w:rPrChange>
            </w:rPr>
            <w:delText xml:space="preserve">Shannon index (a </w:delText>
          </w:r>
          <w:r w:rsidR="0030642B" w:rsidRPr="002B6EEC" w:rsidDel="00B604E1">
            <w:rPr>
              <w:rStyle w:val="fontstyle01"/>
              <w:rFonts w:ascii="Times New Roman" w:hAnsi="Times New Roman"/>
              <w:sz w:val="22"/>
              <w:szCs w:val="22"/>
              <w:rPrChange w:id="4351" w:author="Chen Liao" w:date="2021-03-29T18:57:00Z">
                <w:rPr>
                  <w:rFonts w:ascii="TimesNewRomanPSMT" w:hAnsi="TimesNewRomanPSMT"/>
                  <w:color w:val="000000"/>
                </w:rPr>
              </w:rPrChange>
            </w:rPr>
            <w:delText xml:space="preserve">most commonly reported </w:delText>
          </w:r>
          <w:r w:rsidR="00052290" w:rsidRPr="002B6EEC" w:rsidDel="00B604E1">
            <w:rPr>
              <w:rStyle w:val="fontstyle01"/>
              <w:rFonts w:ascii="Times New Roman" w:hAnsi="Times New Roman"/>
              <w:sz w:val="22"/>
              <w:szCs w:val="22"/>
              <w:rPrChange w:id="4352" w:author="Chen Liao" w:date="2021-03-29T18:57:00Z">
                <w:rPr>
                  <w:rFonts w:ascii="TimesNewRomanPSMT" w:hAnsi="TimesNewRomanPSMT"/>
                  <w:color w:val="000000"/>
                </w:rPr>
              </w:rPrChange>
            </w:rPr>
            <w:delText xml:space="preserve">diversity measure that takes into account both richness and evenness) was employed for analyzing the effect of inulin intake on the alpha diversity of the gut microbiota. Results depicted a similar </w:delText>
          </w:r>
          <w:r w:rsidR="00052290" w:rsidRPr="002B6EEC" w:rsidDel="00B604E1">
            <w:rPr>
              <w:rStyle w:val="fontstyle01"/>
              <w:rFonts w:ascii="Times New Roman" w:hAnsi="Times New Roman"/>
              <w:sz w:val="22"/>
              <w:szCs w:val="22"/>
              <w:rPrChange w:id="4353" w:author="Chen Liao" w:date="2021-03-29T18:57:00Z">
                <w:rPr/>
              </w:rPrChange>
            </w:rPr>
            <w:delText>biphasic</w:delText>
          </w:r>
          <w:r w:rsidR="00052290" w:rsidRPr="002B6EEC" w:rsidDel="00B604E1">
            <w:rPr>
              <w:rStyle w:val="fontstyle01"/>
              <w:rFonts w:ascii="Times New Roman" w:hAnsi="Times New Roman"/>
              <w:sz w:val="22"/>
              <w:szCs w:val="22"/>
              <w:rPrChange w:id="4354" w:author="Chen Liao" w:date="2021-03-29T18:57:00Z">
                <w:rPr>
                  <w:rFonts w:ascii="TimesNewRomanPSMT" w:hAnsi="TimesNewRomanPSMT"/>
                  <w:color w:val="000000"/>
                </w:rPr>
              </w:rPrChange>
            </w:rPr>
            <w:delText xml:space="preserve"> dynamic pattern among four vendors (</w:delText>
          </w:r>
          <w:r w:rsidR="00052290" w:rsidRPr="002B6EEC" w:rsidDel="00B604E1">
            <w:rPr>
              <w:rStyle w:val="fontstyle01"/>
              <w:rFonts w:ascii="Times New Roman" w:hAnsi="Times New Roman"/>
              <w:sz w:val="22"/>
              <w:szCs w:val="22"/>
              <w:rPrChange w:id="4355" w:author="Chen Liao" w:date="2021-03-29T18:57:00Z">
                <w:rPr>
                  <w:rFonts w:ascii="TimesNewRomanPSMT" w:hAnsi="TimesNewRomanPSMT"/>
                  <w:b/>
                  <w:bCs/>
                  <w:color w:val="000000"/>
                </w:rPr>
              </w:rPrChange>
            </w:rPr>
            <w:delText>Fig. 2B</w:delText>
          </w:r>
          <w:r w:rsidR="00052290" w:rsidRPr="002B6EEC" w:rsidDel="00B604E1">
            <w:rPr>
              <w:rStyle w:val="fontstyle01"/>
              <w:rFonts w:ascii="Times New Roman" w:hAnsi="Times New Roman"/>
              <w:sz w:val="22"/>
              <w:szCs w:val="22"/>
              <w:rPrChange w:id="4356" w:author="Chen Liao" w:date="2021-03-29T18:57:00Z">
                <w:rPr>
                  <w:rFonts w:ascii="TimesNewRomanPSMT" w:hAnsi="TimesNewRomanPSMT"/>
                  <w:color w:val="000000"/>
                </w:rPr>
              </w:rPrChange>
            </w:rPr>
            <w:delText xml:space="preserve">), wherein inulin appears to cause an initial decrease in the Shannon diversity, and thereafter </w:delText>
          </w:r>
          <w:r w:rsidR="00052290" w:rsidRPr="002B6EEC" w:rsidDel="00B604E1">
            <w:rPr>
              <w:rStyle w:val="fontstyle01"/>
              <w:rFonts w:ascii="Times New Roman" w:hAnsi="Times New Roman"/>
              <w:sz w:val="22"/>
              <w:szCs w:val="22"/>
              <w:rPrChange w:id="4357" w:author="Chen Liao" w:date="2021-03-29T18:57:00Z">
                <w:rPr/>
              </w:rPrChange>
            </w:rPr>
            <w:delText xml:space="preserve">returned near its original baseline state for the remainder of the intervention. The magnitudes of these responses were different among vendors, with the initial decrease were considerably slight in Shanghai than in the other three vendors </w:delText>
          </w:r>
          <w:r w:rsidR="00052290" w:rsidRPr="002B6EEC" w:rsidDel="00B604E1">
            <w:rPr>
              <w:rStyle w:val="fontstyle01"/>
              <w:rFonts w:ascii="Times New Roman" w:hAnsi="Times New Roman"/>
              <w:sz w:val="22"/>
              <w:szCs w:val="22"/>
              <w:rPrChange w:id="4358" w:author="Chen Liao" w:date="2021-03-29T18:57:00Z">
                <w:rPr>
                  <w:rFonts w:ascii="TimesNewRomanPSMT" w:hAnsi="TimesNewRomanPSMT"/>
                  <w:color w:val="000000"/>
                  <w:sz w:val="20"/>
                  <w:szCs w:val="20"/>
                </w:rPr>
              </w:rPrChange>
            </w:rPr>
            <w:delText>(</w:delText>
          </w:r>
          <w:r w:rsidR="00052290" w:rsidRPr="002B6EEC" w:rsidDel="00B604E1">
            <w:rPr>
              <w:rStyle w:val="fontstyle01"/>
              <w:rFonts w:ascii="Times New Roman" w:hAnsi="Times New Roman"/>
              <w:sz w:val="22"/>
              <w:szCs w:val="22"/>
              <w:rPrChange w:id="4359" w:author="Chen Liao" w:date="2021-03-29T18:57:00Z">
                <w:rPr>
                  <w:rFonts w:ascii="TimesNewRomanPSMT" w:hAnsi="TimesNewRomanPSMT"/>
                  <w:b/>
                  <w:bCs/>
                  <w:color w:val="000000"/>
                  <w:sz w:val="20"/>
                  <w:szCs w:val="20"/>
                </w:rPr>
              </w:rPrChange>
            </w:rPr>
            <w:delText>Fig. 2B</w:delText>
          </w:r>
          <w:r w:rsidR="00052290" w:rsidRPr="002B6EEC" w:rsidDel="00B604E1">
            <w:rPr>
              <w:rStyle w:val="fontstyle01"/>
              <w:rFonts w:ascii="Times New Roman" w:hAnsi="Times New Roman"/>
              <w:sz w:val="22"/>
              <w:szCs w:val="22"/>
              <w:rPrChange w:id="4360" w:author="Chen Liao" w:date="2021-03-29T18:57:00Z">
                <w:rPr>
                  <w:rFonts w:ascii="TimesNewRomanPSMT" w:hAnsi="TimesNewRomanPSMT"/>
                  <w:color w:val="000000"/>
                  <w:sz w:val="20"/>
                  <w:szCs w:val="20"/>
                </w:rPr>
              </w:rPrChange>
            </w:rPr>
            <w:delText>)</w:delText>
          </w:r>
          <w:r w:rsidR="00052290" w:rsidRPr="002B6EEC" w:rsidDel="00B604E1">
            <w:rPr>
              <w:rStyle w:val="fontstyle01"/>
              <w:rFonts w:ascii="Times New Roman" w:hAnsi="Times New Roman"/>
              <w:sz w:val="22"/>
              <w:szCs w:val="22"/>
              <w:rPrChange w:id="4361" w:author="Chen Liao" w:date="2021-03-29T18:57:00Z">
                <w:rPr/>
              </w:rPrChange>
            </w:rPr>
            <w:delText xml:space="preserve">. </w:delText>
          </w:r>
          <w:r w:rsidR="00DC40CB" w:rsidRPr="002B6EEC" w:rsidDel="00B604E1">
            <w:rPr>
              <w:rStyle w:val="fontstyle01"/>
              <w:rFonts w:ascii="Times New Roman" w:hAnsi="Times New Roman"/>
              <w:sz w:val="22"/>
              <w:szCs w:val="22"/>
              <w:rPrChange w:id="4362" w:author="Chen Liao" w:date="2021-03-29T18:57:00Z">
                <w:rPr/>
              </w:rPrChange>
            </w:rPr>
            <w:delText xml:space="preserve">A consistent dynamic </w:delText>
          </w:r>
          <w:r w:rsidR="00D42021" w:rsidRPr="002B6EEC" w:rsidDel="00B604E1">
            <w:rPr>
              <w:rStyle w:val="fontstyle01"/>
              <w:rFonts w:ascii="Times New Roman" w:hAnsi="Times New Roman"/>
              <w:sz w:val="22"/>
              <w:szCs w:val="22"/>
              <w:rPrChange w:id="4363" w:author="Chen Liao" w:date="2021-03-29T18:57:00Z">
                <w:rPr/>
              </w:rPrChange>
            </w:rPr>
            <w:delText>in</w:delText>
          </w:r>
          <w:r w:rsidR="00783C64" w:rsidRPr="002B6EEC" w:rsidDel="00B604E1">
            <w:rPr>
              <w:rStyle w:val="fontstyle01"/>
              <w:rFonts w:ascii="Times New Roman" w:hAnsi="Times New Roman"/>
              <w:sz w:val="22"/>
              <w:szCs w:val="22"/>
              <w:rPrChange w:id="4364" w:author="Chen Liao" w:date="2021-03-29T18:57:00Z">
                <w:rPr/>
              </w:rPrChange>
            </w:rPr>
            <w:delText xml:space="preserve"> </w:delText>
          </w:r>
          <w:r w:rsidR="00DC40CB" w:rsidRPr="002B6EEC" w:rsidDel="00B604E1">
            <w:rPr>
              <w:rStyle w:val="fontstyle01"/>
              <w:rFonts w:ascii="Times New Roman" w:hAnsi="Times New Roman"/>
              <w:sz w:val="22"/>
              <w:szCs w:val="22"/>
              <w:rPrChange w:id="4365" w:author="Chen Liao" w:date="2021-03-29T18:57:00Z">
                <w:rPr/>
              </w:rPrChange>
            </w:rPr>
            <w:delText xml:space="preserve">Pielou’s evenness score, but not </w:delText>
          </w:r>
          <w:r w:rsidR="00D22A60" w:rsidRPr="002B6EEC" w:rsidDel="00B604E1">
            <w:rPr>
              <w:rStyle w:val="fontstyle01"/>
              <w:rFonts w:ascii="Times New Roman" w:hAnsi="Times New Roman"/>
              <w:sz w:val="22"/>
              <w:szCs w:val="22"/>
              <w:rPrChange w:id="4366" w:author="Chen Liao" w:date="2021-03-29T18:57:00Z">
                <w:rPr/>
              </w:rPrChange>
            </w:rPr>
            <w:delText xml:space="preserve">in observed ASVs, </w:delText>
          </w:r>
          <w:r w:rsidR="002C655C" w:rsidRPr="002B6EEC" w:rsidDel="00B604E1">
            <w:rPr>
              <w:rStyle w:val="fontstyle01"/>
              <w:rFonts w:ascii="Times New Roman" w:hAnsi="Times New Roman"/>
              <w:sz w:val="22"/>
              <w:szCs w:val="22"/>
              <w:rPrChange w:id="4367" w:author="Chen Liao" w:date="2021-03-29T18:57:00Z">
                <w:rPr/>
              </w:rPrChange>
            </w:rPr>
            <w:delText xml:space="preserve">was observed, </w:delText>
          </w:r>
          <w:r w:rsidR="00D22A60" w:rsidRPr="002B6EEC" w:rsidDel="00B604E1">
            <w:rPr>
              <w:rStyle w:val="fontstyle01"/>
              <w:rFonts w:ascii="Times New Roman" w:hAnsi="Times New Roman"/>
              <w:sz w:val="22"/>
              <w:szCs w:val="22"/>
              <w:rPrChange w:id="4368" w:author="Chen Liao" w:date="2021-03-29T18:57:00Z">
                <w:rPr/>
              </w:rPrChange>
            </w:rPr>
            <w:delText>suggested that</w:delText>
          </w:r>
          <w:r w:rsidR="00DC40CB" w:rsidRPr="002B6EEC" w:rsidDel="00B604E1">
            <w:rPr>
              <w:rStyle w:val="fontstyle01"/>
              <w:rFonts w:ascii="Times New Roman" w:hAnsi="Times New Roman"/>
              <w:sz w:val="22"/>
              <w:szCs w:val="22"/>
              <w:rPrChange w:id="4369" w:author="Chen Liao" w:date="2021-03-29T18:57:00Z">
                <w:rPr/>
              </w:rPrChange>
            </w:rPr>
            <w:delText xml:space="preserve"> </w:delText>
          </w:r>
          <w:r w:rsidR="0018791D" w:rsidRPr="002B6EEC" w:rsidDel="00B604E1">
            <w:rPr>
              <w:rStyle w:val="fontstyle01"/>
              <w:rFonts w:ascii="Times New Roman" w:hAnsi="Times New Roman"/>
              <w:sz w:val="22"/>
              <w:szCs w:val="22"/>
              <w:rPrChange w:id="4370" w:author="Chen Liao" w:date="2021-03-29T18:57:00Z">
                <w:rPr/>
              </w:rPrChange>
            </w:rPr>
            <w:delText xml:space="preserve">this </w:delText>
          </w:r>
          <w:r w:rsidR="002C655C" w:rsidRPr="002B6EEC" w:rsidDel="00B604E1">
            <w:rPr>
              <w:rStyle w:val="fontstyle01"/>
              <w:rFonts w:ascii="Times New Roman" w:hAnsi="Times New Roman"/>
              <w:sz w:val="22"/>
              <w:szCs w:val="22"/>
              <w:rPrChange w:id="4371" w:author="Chen Liao" w:date="2021-03-29T18:57:00Z">
                <w:rPr/>
              </w:rPrChange>
            </w:rPr>
            <w:delText>decrease in alpha diversity might be</w:delText>
          </w:r>
          <w:r w:rsidR="00D8553E" w:rsidRPr="002B6EEC" w:rsidDel="00B604E1">
            <w:rPr>
              <w:rStyle w:val="fontstyle01"/>
              <w:rFonts w:ascii="Times New Roman" w:hAnsi="Times New Roman"/>
              <w:sz w:val="22"/>
              <w:szCs w:val="22"/>
              <w:rPrChange w:id="4372" w:author="Chen Liao" w:date="2021-03-29T18:57:00Z">
                <w:rPr/>
              </w:rPrChange>
            </w:rPr>
            <w:delText xml:space="preserve"> driven by an </w:delText>
          </w:r>
          <w:r w:rsidR="00F91FC4" w:rsidRPr="002B6EEC" w:rsidDel="00B604E1">
            <w:rPr>
              <w:rStyle w:val="fontstyle01"/>
              <w:rFonts w:ascii="Times New Roman" w:hAnsi="Times New Roman"/>
              <w:sz w:val="22"/>
              <w:szCs w:val="22"/>
              <w:rPrChange w:id="4373" w:author="Chen Liao" w:date="2021-03-29T18:57:00Z">
                <w:rPr/>
              </w:rPrChange>
            </w:rPr>
            <w:delText>expansion</w:delText>
          </w:r>
          <w:r w:rsidR="00D8553E" w:rsidRPr="002B6EEC" w:rsidDel="00B604E1">
            <w:rPr>
              <w:rStyle w:val="fontstyle01"/>
              <w:rFonts w:ascii="Times New Roman" w:hAnsi="Times New Roman"/>
              <w:sz w:val="22"/>
              <w:szCs w:val="22"/>
              <w:rPrChange w:id="4374" w:author="Chen Liao" w:date="2021-03-29T18:57:00Z">
                <w:rPr/>
              </w:rPrChange>
            </w:rPr>
            <w:delText xml:space="preserve"> of </w:delText>
          </w:r>
          <w:r w:rsidR="00783C64" w:rsidRPr="002B6EEC" w:rsidDel="00B604E1">
            <w:rPr>
              <w:rStyle w:val="fontstyle01"/>
              <w:rFonts w:ascii="Times New Roman" w:hAnsi="Times New Roman"/>
              <w:sz w:val="22"/>
              <w:szCs w:val="22"/>
              <w:rPrChange w:id="4375" w:author="Chen Liao" w:date="2021-03-29T18:57:00Z">
                <w:rPr/>
              </w:rPrChange>
            </w:rPr>
            <w:delText>inulin</w:delText>
          </w:r>
          <w:r w:rsidR="00D8553E" w:rsidRPr="002B6EEC" w:rsidDel="00B604E1">
            <w:rPr>
              <w:rStyle w:val="fontstyle01"/>
              <w:rFonts w:ascii="Times New Roman" w:hAnsi="Times New Roman"/>
              <w:sz w:val="22"/>
              <w:szCs w:val="22"/>
              <w:rPrChange w:id="4376" w:author="Chen Liao" w:date="2021-03-29T18:57:00Z">
                <w:rPr/>
              </w:rPrChange>
            </w:rPr>
            <w:delText xml:space="preserve">-favored </w:delText>
          </w:r>
          <w:r w:rsidR="00783C64" w:rsidRPr="002B6EEC" w:rsidDel="00B604E1">
            <w:rPr>
              <w:rStyle w:val="fontstyle01"/>
              <w:rFonts w:ascii="Times New Roman" w:hAnsi="Times New Roman"/>
              <w:sz w:val="22"/>
              <w:szCs w:val="22"/>
              <w:rPrChange w:id="4377" w:author="Chen Liao" w:date="2021-03-29T18:57:00Z">
                <w:rPr/>
              </w:rPrChange>
            </w:rPr>
            <w:delText>microbes</w:delText>
          </w:r>
          <w:r w:rsidR="0018791D" w:rsidRPr="002B6EEC" w:rsidDel="00B604E1">
            <w:rPr>
              <w:rStyle w:val="fontstyle01"/>
              <w:rFonts w:ascii="Times New Roman" w:hAnsi="Times New Roman"/>
              <w:sz w:val="22"/>
              <w:szCs w:val="22"/>
              <w:rPrChange w:id="4378" w:author="Chen Liao" w:date="2021-03-29T18:57:00Z">
                <w:rPr/>
              </w:rPrChange>
            </w:rPr>
            <w:delText xml:space="preserve"> (</w:delText>
          </w:r>
          <w:r w:rsidR="0018791D" w:rsidRPr="002B6EEC" w:rsidDel="00B604E1">
            <w:rPr>
              <w:rStyle w:val="fontstyle01"/>
              <w:rFonts w:ascii="Times New Roman" w:hAnsi="Times New Roman"/>
              <w:sz w:val="22"/>
              <w:szCs w:val="22"/>
              <w:rPrChange w:id="4379" w:author="Chen Liao" w:date="2021-03-29T18:57:00Z">
                <w:rPr>
                  <w:b/>
                  <w:bCs/>
                </w:rPr>
              </w:rPrChange>
            </w:rPr>
            <w:delText>Fig. S3</w:delText>
          </w:r>
          <w:r w:rsidR="0018791D" w:rsidRPr="002B6EEC" w:rsidDel="00B604E1">
            <w:rPr>
              <w:rStyle w:val="fontstyle01"/>
              <w:rFonts w:ascii="Times New Roman" w:hAnsi="Times New Roman"/>
              <w:sz w:val="22"/>
              <w:szCs w:val="22"/>
              <w:rPrChange w:id="4380" w:author="Chen Liao" w:date="2021-03-29T18:57:00Z">
                <w:rPr/>
              </w:rPrChange>
            </w:rPr>
            <w:delText>).</w:delText>
          </w:r>
          <w:r w:rsidR="00783C64" w:rsidRPr="002B6EEC" w:rsidDel="00B604E1">
            <w:rPr>
              <w:rStyle w:val="fontstyle01"/>
              <w:rFonts w:ascii="Times New Roman" w:hAnsi="Times New Roman"/>
              <w:sz w:val="22"/>
              <w:szCs w:val="22"/>
              <w:rPrChange w:id="4381" w:author="Chen Liao" w:date="2021-03-29T18:57:00Z">
                <w:rPr/>
              </w:rPrChange>
            </w:rPr>
            <w:delText xml:space="preserve"> </w:delText>
          </w:r>
        </w:del>
      </w:moveFrom>
      <w:moveFromRangeEnd w:id="4347"/>
    </w:p>
    <w:p w14:paraId="6543B183" w14:textId="3E806492" w:rsidR="00B1402B" w:rsidRPr="002B6EEC" w:rsidDel="00150A54" w:rsidRDefault="0003189C" w:rsidP="009F7C82">
      <w:pPr>
        <w:jc w:val="both"/>
        <w:rPr>
          <w:del w:id="4382" w:author="Chen Liao" w:date="2021-03-19T22:16:00Z"/>
          <w:rStyle w:val="fontstyle01"/>
          <w:rFonts w:ascii="Times New Roman" w:hAnsi="Times New Roman"/>
          <w:sz w:val="22"/>
          <w:szCs w:val="22"/>
          <w:rPrChange w:id="4383" w:author="Chen Liao" w:date="2021-03-29T18:57:00Z">
            <w:rPr>
              <w:del w:id="4384" w:author="Chen Liao" w:date="2021-03-19T22:16:00Z"/>
            </w:rPr>
          </w:rPrChange>
        </w:rPr>
        <w:pPrChange w:id="4385" w:author="Chen Liao" w:date="2021-03-27T09:43:00Z">
          <w:pPr>
            <w:pStyle w:val="ListParagraph"/>
            <w:ind w:left="0" w:firstLineChars="134" w:firstLine="322"/>
            <w:jc w:val="both"/>
          </w:pPr>
        </w:pPrChange>
      </w:pPr>
      <w:del w:id="4386" w:author="Chen Liao" w:date="2021-03-18T21:11:00Z">
        <w:r w:rsidRPr="002B6EEC" w:rsidDel="00B604E1">
          <w:rPr>
            <w:rStyle w:val="fontstyle01"/>
            <w:rFonts w:ascii="Times New Roman" w:hAnsi="Times New Roman"/>
            <w:sz w:val="22"/>
            <w:szCs w:val="22"/>
            <w:rPrChange w:id="4387" w:author="Chen Liao" w:date="2021-03-29T18:57:00Z">
              <w:rPr>
                <w:rFonts w:ascii="TimesNewRomanPSMT" w:hAnsi="TimesNewRomanPSMT"/>
                <w:color w:val="000000"/>
                <w:szCs w:val="21"/>
              </w:rPr>
            </w:rPrChange>
          </w:rPr>
          <w:delText xml:space="preserve">For additional insight into the </w:delText>
        </w:r>
        <w:r w:rsidRPr="002B6EEC" w:rsidDel="00B604E1">
          <w:rPr>
            <w:rStyle w:val="fontstyle01"/>
            <w:rFonts w:ascii="Times New Roman" w:hAnsi="Times New Roman"/>
            <w:sz w:val="22"/>
            <w:szCs w:val="22"/>
            <w:rPrChange w:id="4388" w:author="Chen Liao" w:date="2021-03-29T18:57:00Z">
              <w:rPr>
                <w:color w:val="2A2A2A"/>
                <w:shd w:val="clear" w:color="auto" w:fill="FFFFFF"/>
              </w:rPr>
            </w:rPrChange>
          </w:rPr>
          <w:delText>biphasic response</w:delText>
        </w:r>
        <w:r w:rsidRPr="002B6EEC" w:rsidDel="00B604E1">
          <w:rPr>
            <w:rStyle w:val="fontstyle01"/>
            <w:rFonts w:ascii="Times New Roman" w:hAnsi="Times New Roman"/>
            <w:sz w:val="22"/>
            <w:szCs w:val="22"/>
            <w:rPrChange w:id="4389" w:author="Chen Liao" w:date="2021-03-29T18:57:00Z">
              <w:rPr>
                <w:rFonts w:ascii="TimesNewRomanPSMT" w:hAnsi="TimesNewRomanPSMT"/>
                <w:color w:val="000000"/>
                <w:szCs w:val="21"/>
              </w:rPr>
            </w:rPrChange>
          </w:rPr>
          <w:delText>, we plotted the abundance of the observed taxa at genus level for each vendor over time</w:delText>
        </w:r>
        <w:r w:rsidRPr="002B6EEC" w:rsidDel="00B604E1">
          <w:rPr>
            <w:rStyle w:val="fontstyle01"/>
            <w:rFonts w:ascii="Times New Roman" w:hAnsi="Times New Roman"/>
            <w:sz w:val="22"/>
            <w:szCs w:val="22"/>
            <w:rPrChange w:id="4390" w:author="Chen Liao" w:date="2021-03-29T18:57:00Z">
              <w:rPr/>
            </w:rPrChange>
          </w:rPr>
          <w:delText xml:space="preserve"> </w:delText>
        </w:r>
        <w:r w:rsidRPr="002B6EEC" w:rsidDel="00B604E1">
          <w:rPr>
            <w:rStyle w:val="fontstyle01"/>
            <w:rFonts w:ascii="Times New Roman" w:hAnsi="Times New Roman"/>
            <w:sz w:val="22"/>
            <w:szCs w:val="22"/>
            <w:rPrChange w:id="4391" w:author="Chen Liao" w:date="2021-03-29T18:57:00Z">
              <w:rPr>
                <w:rFonts w:ascii="TimesNewRomanPSMT" w:hAnsi="TimesNewRomanPSMT"/>
                <w:color w:val="000000"/>
                <w:sz w:val="20"/>
                <w:szCs w:val="20"/>
              </w:rPr>
            </w:rPrChange>
          </w:rPr>
          <w:delText>(</w:delText>
        </w:r>
        <w:r w:rsidRPr="002B6EEC" w:rsidDel="00B604E1">
          <w:rPr>
            <w:rStyle w:val="fontstyle01"/>
            <w:rFonts w:ascii="Times New Roman" w:hAnsi="Times New Roman"/>
            <w:sz w:val="22"/>
            <w:szCs w:val="22"/>
            <w:rPrChange w:id="4392" w:author="Chen Liao" w:date="2021-03-29T18:57:00Z">
              <w:rPr>
                <w:rFonts w:ascii="TimesNewRomanPSMT" w:hAnsi="TimesNewRomanPSMT"/>
                <w:b/>
                <w:bCs/>
                <w:color w:val="000000"/>
                <w:sz w:val="20"/>
                <w:szCs w:val="20"/>
              </w:rPr>
            </w:rPrChange>
          </w:rPr>
          <w:delText>Fig. 2D</w:delText>
        </w:r>
        <w:r w:rsidRPr="002B6EEC" w:rsidDel="00B604E1">
          <w:rPr>
            <w:rStyle w:val="fontstyle01"/>
            <w:rFonts w:ascii="Times New Roman" w:hAnsi="Times New Roman"/>
            <w:sz w:val="22"/>
            <w:szCs w:val="22"/>
            <w:rPrChange w:id="4393" w:author="Chen Liao" w:date="2021-03-29T18:57:00Z">
              <w:rPr>
                <w:rFonts w:ascii="TimesNewRomanPSMT" w:hAnsi="TimesNewRomanPSMT"/>
                <w:color w:val="000000"/>
                <w:sz w:val="20"/>
                <w:szCs w:val="20"/>
              </w:rPr>
            </w:rPrChange>
          </w:rPr>
          <w:delText>)</w:delText>
        </w:r>
        <w:r w:rsidRPr="002B6EEC" w:rsidDel="00B604E1">
          <w:rPr>
            <w:rStyle w:val="fontstyle01"/>
            <w:rFonts w:ascii="Times New Roman" w:hAnsi="Times New Roman"/>
            <w:sz w:val="22"/>
            <w:szCs w:val="22"/>
            <w:rPrChange w:id="4394" w:author="Chen Liao" w:date="2021-03-29T18:57:00Z">
              <w:rPr>
                <w:rFonts w:ascii="TimesNewRomanPSMT" w:hAnsi="TimesNewRomanPSMT"/>
                <w:color w:val="000000"/>
                <w:szCs w:val="21"/>
              </w:rPr>
            </w:rPrChange>
          </w:rPr>
          <w:delText xml:space="preserve">. </w:delText>
        </w:r>
      </w:del>
      <w:del w:id="4395" w:author="Chen Liao" w:date="2021-03-18T21:12:00Z">
        <w:r w:rsidRPr="002B6EEC" w:rsidDel="00B604E1">
          <w:rPr>
            <w:rStyle w:val="fontstyle01"/>
            <w:rFonts w:ascii="Times New Roman" w:hAnsi="Times New Roman"/>
            <w:sz w:val="22"/>
            <w:szCs w:val="22"/>
            <w:rPrChange w:id="4396" w:author="Chen Liao" w:date="2021-03-29T18:57:00Z">
              <w:rPr>
                <w:rFonts w:ascii="TimesNewRomanPSMT" w:hAnsi="TimesNewRomanPSMT"/>
                <w:color w:val="000000"/>
                <w:szCs w:val="21"/>
              </w:rPr>
            </w:rPrChange>
          </w:rPr>
          <w:delText xml:space="preserve">As </w:delText>
        </w:r>
      </w:del>
      <w:del w:id="4397" w:author="Chen Liao" w:date="2021-03-19T20:57:00Z">
        <w:r w:rsidRPr="002B6EEC" w:rsidDel="00F22C0A">
          <w:rPr>
            <w:rStyle w:val="fontstyle01"/>
            <w:rFonts w:ascii="Times New Roman" w:hAnsi="Times New Roman"/>
            <w:sz w:val="22"/>
            <w:szCs w:val="22"/>
            <w:rPrChange w:id="4398" w:author="Chen Liao" w:date="2021-03-29T18:57:00Z">
              <w:rPr>
                <w:rFonts w:ascii="TimesNewRomanPSMT" w:hAnsi="TimesNewRomanPSMT"/>
                <w:color w:val="000000"/>
                <w:szCs w:val="21"/>
              </w:rPr>
            </w:rPrChange>
          </w:rPr>
          <w:delText xml:space="preserve">expected, for both inulin and RS intervention, we observed changes within the first 5 days relative to baseline; however, these changes were not sustained throughout the remainder of the experiment. For instance, </w:delText>
        </w:r>
        <w:r w:rsidRPr="002B6EEC" w:rsidDel="00F22C0A">
          <w:rPr>
            <w:rStyle w:val="fontstyle01"/>
            <w:rFonts w:ascii="Times New Roman" w:hAnsi="Times New Roman"/>
            <w:sz w:val="22"/>
            <w:szCs w:val="22"/>
            <w:rPrChange w:id="4399" w:author="Chen Liao" w:date="2021-03-29T18:57:00Z">
              <w:rPr/>
            </w:rPrChange>
          </w:rPr>
          <w:delText xml:space="preserve">the </w:delText>
        </w:r>
        <w:r w:rsidRPr="002B6EEC" w:rsidDel="00F22C0A">
          <w:rPr>
            <w:rStyle w:val="fontstyle01"/>
            <w:rFonts w:ascii="Times New Roman" w:hAnsi="Times New Roman"/>
            <w:sz w:val="22"/>
            <w:szCs w:val="22"/>
            <w:rPrChange w:id="4400" w:author="Chen Liao" w:date="2021-03-29T18:57:00Z">
              <w:rPr>
                <w:i/>
                <w:iCs/>
              </w:rPr>
            </w:rPrChange>
          </w:rPr>
          <w:delText>Bacteroidales</w:delText>
        </w:r>
        <w:r w:rsidRPr="002B6EEC" w:rsidDel="00F22C0A">
          <w:rPr>
            <w:rStyle w:val="fontstyle01"/>
            <w:rFonts w:ascii="Times New Roman" w:hAnsi="Times New Roman"/>
            <w:sz w:val="22"/>
            <w:szCs w:val="22"/>
            <w:rPrChange w:id="4401" w:author="Chen Liao" w:date="2021-03-29T18:57:00Z">
              <w:rPr/>
            </w:rPrChange>
          </w:rPr>
          <w:delText xml:space="preserve"> increased from day 0 to day 1 but decreased thereafter in inulin mice from Beijing, Guangdong and Hunan. Family </w:delText>
        </w:r>
        <w:r w:rsidRPr="002B6EEC" w:rsidDel="00F22C0A">
          <w:rPr>
            <w:rStyle w:val="fontstyle01"/>
            <w:rFonts w:ascii="Times New Roman" w:hAnsi="Times New Roman"/>
            <w:sz w:val="22"/>
            <w:szCs w:val="22"/>
            <w:rPrChange w:id="4402" w:author="Chen Liao" w:date="2021-03-29T18:57:00Z">
              <w:rPr>
                <w:i/>
                <w:iCs/>
              </w:rPr>
            </w:rPrChange>
          </w:rPr>
          <w:delText>Muribaculaceae</w:delText>
        </w:r>
        <w:r w:rsidRPr="002B6EEC" w:rsidDel="00F22C0A">
          <w:rPr>
            <w:rStyle w:val="fontstyle01"/>
            <w:rFonts w:ascii="Times New Roman" w:hAnsi="Times New Roman"/>
            <w:sz w:val="22"/>
            <w:szCs w:val="22"/>
            <w:rPrChange w:id="4403" w:author="Chen Liao" w:date="2021-03-29T18:57:00Z">
              <w:rPr/>
            </w:rPrChange>
          </w:rPr>
          <w:delText xml:space="preserve"> increased from day 0 to day 3 in inulin mice from Beijing and Guangdong, whereas decreased from day 20 to day 31 in inulin mice from Guangdong. Apart from the consistent responses among vendors, several gut microbes showed different shifts between vendors as well. For instance, the increase of family </w:delText>
        </w:r>
        <w:r w:rsidRPr="002B6EEC" w:rsidDel="00F22C0A">
          <w:rPr>
            <w:rStyle w:val="fontstyle01"/>
            <w:rFonts w:ascii="Times New Roman" w:hAnsi="Times New Roman"/>
            <w:sz w:val="22"/>
            <w:szCs w:val="22"/>
            <w:rPrChange w:id="4404" w:author="Chen Liao" w:date="2021-03-29T18:57:00Z">
              <w:rPr>
                <w:i/>
                <w:iCs/>
              </w:rPr>
            </w:rPrChange>
          </w:rPr>
          <w:delText>Muribaculaceae</w:delText>
        </w:r>
        <w:r w:rsidRPr="002B6EEC" w:rsidDel="00F22C0A">
          <w:rPr>
            <w:rStyle w:val="fontstyle01"/>
            <w:rFonts w:ascii="Times New Roman" w:hAnsi="Times New Roman"/>
            <w:sz w:val="22"/>
            <w:szCs w:val="22"/>
            <w:rPrChange w:id="4405" w:author="Chen Liao" w:date="2021-03-29T18:57:00Z">
              <w:rPr/>
            </w:rPrChange>
          </w:rPr>
          <w:delText xml:space="preserve"> in initial days was only observed for inulin group from Beijing and Guangdong, which showed a time-delayed trend and started from day 19 for Shanghai instead. Bacteria </w:delText>
        </w:r>
        <w:r w:rsidRPr="002B6EEC" w:rsidDel="00F22C0A">
          <w:rPr>
            <w:rStyle w:val="fontstyle01"/>
            <w:rFonts w:ascii="Times New Roman" w:hAnsi="Times New Roman"/>
            <w:sz w:val="22"/>
            <w:szCs w:val="22"/>
            <w:rPrChange w:id="4406" w:author="Chen Liao" w:date="2021-03-29T18:57:00Z">
              <w:rPr>
                <w:i/>
                <w:iCs/>
              </w:rPr>
            </w:rPrChange>
          </w:rPr>
          <w:delText>Akkermansia</w:delText>
        </w:r>
        <w:r w:rsidRPr="002B6EEC" w:rsidDel="00F22C0A">
          <w:rPr>
            <w:rStyle w:val="fontstyle01"/>
            <w:rFonts w:ascii="Times New Roman" w:hAnsi="Times New Roman"/>
            <w:sz w:val="22"/>
            <w:szCs w:val="22"/>
            <w:rPrChange w:id="4407" w:author="Chen Liao" w:date="2021-03-29T18:57:00Z">
              <w:rPr/>
            </w:rPrChange>
          </w:rPr>
          <w:delText xml:space="preserve"> of the inulin group, a genus that often observed to increase in abundance after prebiotic treatment </w:delText>
        </w:r>
        <w:r w:rsidRPr="002B6EEC" w:rsidDel="00F22C0A">
          <w:rPr>
            <w:rStyle w:val="fontstyle01"/>
            <w:rFonts w:ascii="Times New Roman" w:hAnsi="Times New Roman"/>
            <w:sz w:val="22"/>
            <w:szCs w:val="22"/>
            <w:rPrChange w:id="4408" w:author="Chen Liao" w:date="2021-03-29T18:57:00Z">
              <w:rPr/>
            </w:rPrChange>
          </w:rPr>
          <w:fldChar w:fldCharType="begin"/>
        </w:r>
        <w:r w:rsidRPr="002B6EEC" w:rsidDel="00F22C0A">
          <w:rPr>
            <w:rStyle w:val="fontstyle01"/>
            <w:rFonts w:ascii="Times New Roman" w:hAnsi="Times New Roman"/>
            <w:sz w:val="22"/>
            <w:szCs w:val="22"/>
            <w:rPrChange w:id="4409" w:author="Chen Liao" w:date="2021-03-29T18:57:00Z">
              <w:rPr/>
            </w:rPrChange>
          </w:rPr>
          <w:delInstrText xml:space="preserve"> ADDIN NE.Ref.{4471FC81-02E5-4189-9973-DB0DE82AD98E}</w:delInstrText>
        </w:r>
        <w:r w:rsidRPr="002B6EEC" w:rsidDel="00F22C0A">
          <w:rPr>
            <w:rStyle w:val="fontstyle01"/>
            <w:rFonts w:ascii="Times New Roman" w:hAnsi="Times New Roman"/>
            <w:sz w:val="22"/>
            <w:szCs w:val="22"/>
            <w:rPrChange w:id="4410" w:author="Chen Liao" w:date="2021-03-29T18:57:00Z">
              <w:rPr/>
            </w:rPrChange>
          </w:rPr>
          <w:fldChar w:fldCharType="separate"/>
        </w:r>
        <w:r w:rsidR="00ED3422" w:rsidRPr="002B6EEC" w:rsidDel="00F22C0A">
          <w:rPr>
            <w:rStyle w:val="fontstyle01"/>
            <w:rFonts w:ascii="Times New Roman" w:hAnsi="Times New Roman"/>
            <w:sz w:val="22"/>
            <w:szCs w:val="22"/>
            <w:rPrChange w:id="4411" w:author="Chen Liao" w:date="2021-03-29T18:57:00Z">
              <w:rPr>
                <w:color w:val="080000"/>
              </w:rPr>
            </w:rPrChange>
          </w:rPr>
          <w:delText>[21]</w:delText>
        </w:r>
        <w:r w:rsidRPr="002B6EEC" w:rsidDel="00F22C0A">
          <w:rPr>
            <w:rStyle w:val="fontstyle01"/>
            <w:rFonts w:ascii="Times New Roman" w:hAnsi="Times New Roman"/>
            <w:sz w:val="22"/>
            <w:szCs w:val="22"/>
            <w:rPrChange w:id="4412" w:author="Chen Liao" w:date="2021-03-29T18:57:00Z">
              <w:rPr/>
            </w:rPrChange>
          </w:rPr>
          <w:fldChar w:fldCharType="end"/>
        </w:r>
        <w:r w:rsidRPr="002B6EEC" w:rsidDel="00F22C0A">
          <w:rPr>
            <w:rStyle w:val="fontstyle01"/>
            <w:rFonts w:ascii="Times New Roman" w:hAnsi="Times New Roman"/>
            <w:sz w:val="22"/>
            <w:szCs w:val="22"/>
            <w:rPrChange w:id="4413" w:author="Chen Liao" w:date="2021-03-29T18:57:00Z">
              <w:rPr/>
            </w:rPrChange>
          </w:rPr>
          <w:delText>, showed an enrichment from day 5 and day 19 for Hunan and Shanghai mice, respectively, but no change was seen for Beijing and Guangdong mice.</w:delText>
        </w:r>
      </w:del>
    </w:p>
    <w:p w14:paraId="31BFCF78" w14:textId="5F948DEA" w:rsidR="00052290" w:rsidRPr="002B6EEC" w:rsidDel="00B604E1" w:rsidRDefault="00052290" w:rsidP="009F7C82">
      <w:pPr>
        <w:jc w:val="both"/>
        <w:rPr>
          <w:del w:id="4414" w:author="Chen Liao" w:date="2021-03-18T21:15:00Z"/>
          <w:rStyle w:val="fontstyle01"/>
          <w:rFonts w:ascii="Times New Roman" w:hAnsi="Times New Roman"/>
          <w:sz w:val="22"/>
          <w:szCs w:val="22"/>
          <w:rPrChange w:id="4415" w:author="Chen Liao" w:date="2021-03-29T18:57:00Z">
            <w:rPr>
              <w:del w:id="4416" w:author="Chen Liao" w:date="2021-03-18T21:15:00Z"/>
              <w:rFonts w:ascii="TimesNewRomanPSMT" w:hAnsi="TimesNewRomanPSMT"/>
              <w:color w:val="000000"/>
              <w:szCs w:val="21"/>
            </w:rPr>
          </w:rPrChange>
        </w:rPr>
        <w:pPrChange w:id="4417" w:author="Chen Liao" w:date="2021-03-27T09:43:00Z">
          <w:pPr>
            <w:pStyle w:val="ListParagraph"/>
            <w:ind w:left="0" w:firstLineChars="118" w:firstLine="283"/>
            <w:jc w:val="both"/>
          </w:pPr>
        </w:pPrChange>
      </w:pPr>
      <w:moveFromRangeStart w:id="4418" w:author="Chen Liao" w:date="2021-03-19T20:37:00Z" w:name="move67078690"/>
      <w:moveFrom w:id="4419" w:author="Chen Liao" w:date="2021-03-19T20:37:00Z">
        <w:del w:id="4420" w:author="Chen Liao" w:date="2021-03-19T22:16:00Z">
          <w:r w:rsidRPr="002B6EEC" w:rsidDel="002409E4">
            <w:rPr>
              <w:rStyle w:val="fontstyle01"/>
              <w:rFonts w:ascii="Times New Roman" w:hAnsi="Times New Roman"/>
              <w:sz w:val="22"/>
              <w:szCs w:val="22"/>
              <w:rPrChange w:id="4421" w:author="Chen Liao" w:date="2021-03-29T18:57:00Z">
                <w:rPr/>
              </w:rPrChange>
            </w:rPr>
            <w:delText xml:space="preserve">To further determine the biphasic shift of gut microbiota during the experiment, we tracked the </w:delText>
          </w:r>
          <w:r w:rsidR="00390344" w:rsidRPr="002B6EEC" w:rsidDel="002409E4">
            <w:rPr>
              <w:rStyle w:val="fontstyle01"/>
              <w:rFonts w:ascii="Times New Roman" w:hAnsi="Times New Roman"/>
              <w:sz w:val="22"/>
              <w:szCs w:val="22"/>
              <w:rPrChange w:id="4422" w:author="Chen Liao" w:date="2021-03-29T18:57:00Z">
                <w:rPr/>
              </w:rPrChange>
            </w:rPr>
            <w:delText>dynamics</w:delText>
          </w:r>
          <w:r w:rsidRPr="002B6EEC" w:rsidDel="002409E4">
            <w:rPr>
              <w:rStyle w:val="fontstyle01"/>
              <w:rFonts w:ascii="Times New Roman" w:hAnsi="Times New Roman"/>
              <w:sz w:val="22"/>
              <w:szCs w:val="22"/>
              <w:rPrChange w:id="4423" w:author="Chen Liao" w:date="2021-03-29T18:57:00Z">
                <w:rPr/>
              </w:rPrChange>
            </w:rPr>
            <w:delText xml:space="preserve"> in beta diversity. We assessed how an individual gut microbiome community differed from the baseline (day 0) over time </w:delText>
          </w:r>
          <w:r w:rsidRPr="002B6EEC" w:rsidDel="002409E4">
            <w:rPr>
              <w:rStyle w:val="fontstyle01"/>
              <w:rFonts w:ascii="Times New Roman" w:hAnsi="Times New Roman"/>
              <w:sz w:val="22"/>
              <w:szCs w:val="22"/>
              <w:rPrChange w:id="4424" w:author="Chen Liao" w:date="2021-03-29T18:57:00Z">
                <w:rPr>
                  <w:rFonts w:ascii="TimesNewRomanPSMT" w:hAnsi="TimesNewRomanPSMT"/>
                  <w:color w:val="000000"/>
                  <w:sz w:val="20"/>
                  <w:szCs w:val="20"/>
                </w:rPr>
              </w:rPrChange>
            </w:rPr>
            <w:delText>(</w:delText>
          </w:r>
          <w:r w:rsidRPr="002B6EEC" w:rsidDel="002409E4">
            <w:rPr>
              <w:rStyle w:val="fontstyle01"/>
              <w:rFonts w:ascii="Times New Roman" w:hAnsi="Times New Roman"/>
              <w:sz w:val="22"/>
              <w:szCs w:val="22"/>
              <w:rPrChange w:id="4425" w:author="Chen Liao" w:date="2021-03-29T18:57:00Z">
                <w:rPr>
                  <w:rFonts w:ascii="TimesNewRomanPSMT" w:hAnsi="TimesNewRomanPSMT"/>
                  <w:b/>
                  <w:bCs/>
                  <w:color w:val="000000"/>
                  <w:sz w:val="20"/>
                  <w:szCs w:val="20"/>
                </w:rPr>
              </w:rPrChange>
            </w:rPr>
            <w:delText>Fig. 2</w:delText>
          </w:r>
          <w:r w:rsidR="00390344" w:rsidRPr="002B6EEC" w:rsidDel="002409E4">
            <w:rPr>
              <w:rStyle w:val="fontstyle01"/>
              <w:rFonts w:ascii="Times New Roman" w:hAnsi="Times New Roman"/>
              <w:sz w:val="22"/>
              <w:szCs w:val="22"/>
              <w:rPrChange w:id="4426" w:author="Chen Liao" w:date="2021-03-29T18:57:00Z">
                <w:rPr>
                  <w:rFonts w:ascii="TimesNewRomanPSMT" w:hAnsi="TimesNewRomanPSMT"/>
                  <w:b/>
                  <w:bCs/>
                  <w:color w:val="000000"/>
                  <w:sz w:val="20"/>
                  <w:szCs w:val="20"/>
                </w:rPr>
              </w:rPrChange>
            </w:rPr>
            <w:delText>E</w:delText>
          </w:r>
          <w:r w:rsidRPr="002B6EEC" w:rsidDel="002409E4">
            <w:rPr>
              <w:rStyle w:val="fontstyle01"/>
              <w:rFonts w:ascii="Times New Roman" w:hAnsi="Times New Roman"/>
              <w:sz w:val="22"/>
              <w:szCs w:val="22"/>
              <w:rPrChange w:id="4427" w:author="Chen Liao" w:date="2021-03-29T18:57:00Z">
                <w:rPr>
                  <w:rFonts w:ascii="TimesNewRomanPSMT" w:hAnsi="TimesNewRomanPSMT"/>
                  <w:color w:val="000000"/>
                  <w:sz w:val="20"/>
                  <w:szCs w:val="20"/>
                </w:rPr>
              </w:rPrChange>
            </w:rPr>
            <w:delText>)</w:delText>
          </w:r>
          <w:r w:rsidRPr="002B6EEC" w:rsidDel="002409E4">
            <w:rPr>
              <w:rStyle w:val="fontstyle01"/>
              <w:rFonts w:ascii="Times New Roman" w:hAnsi="Times New Roman"/>
              <w:sz w:val="22"/>
              <w:szCs w:val="22"/>
              <w:rPrChange w:id="4428" w:author="Chen Liao" w:date="2021-03-29T18:57:00Z">
                <w:rPr/>
              </w:rPrChange>
            </w:rPr>
            <w:delText xml:space="preserve">. </w:delText>
          </w:r>
          <w:r w:rsidR="003733FC" w:rsidRPr="002B6EEC" w:rsidDel="002409E4">
            <w:rPr>
              <w:rStyle w:val="fontstyle01"/>
              <w:rFonts w:ascii="Times New Roman" w:hAnsi="Times New Roman"/>
              <w:sz w:val="22"/>
              <w:szCs w:val="22"/>
              <w:rPrChange w:id="4429" w:author="Chen Liao" w:date="2021-03-29T18:57:00Z">
                <w:rPr/>
              </w:rPrChange>
            </w:rPr>
            <w:delText>T</w:delText>
          </w:r>
          <w:r w:rsidRPr="002B6EEC" w:rsidDel="002409E4">
            <w:rPr>
              <w:rStyle w:val="fontstyle01"/>
              <w:rFonts w:ascii="Times New Roman" w:hAnsi="Times New Roman"/>
              <w:sz w:val="22"/>
              <w:szCs w:val="22"/>
              <w:rPrChange w:id="4430" w:author="Chen Liao" w:date="2021-03-29T18:57:00Z">
                <w:rPr/>
              </w:rPrChange>
            </w:rPr>
            <w:delText xml:space="preserve">he community structure in inulin mice showed a dramatic shift in the first few days, which thereafter </w:delText>
          </w:r>
          <w:r w:rsidR="003A0B4A" w:rsidRPr="002B6EEC" w:rsidDel="002409E4">
            <w:rPr>
              <w:rStyle w:val="fontstyle01"/>
              <w:rFonts w:ascii="Times New Roman" w:hAnsi="Times New Roman"/>
              <w:sz w:val="22"/>
              <w:szCs w:val="22"/>
              <w:rPrChange w:id="4431" w:author="Chen Liao" w:date="2021-03-29T18:57:00Z">
                <w:rPr/>
              </w:rPrChange>
            </w:rPr>
            <w:delText xml:space="preserve">gradually </w:delText>
          </w:r>
          <w:r w:rsidR="003A0B4A" w:rsidRPr="002B6EEC" w:rsidDel="002409E4">
            <w:rPr>
              <w:rStyle w:val="fontstyle01"/>
              <w:rFonts w:ascii="Times New Roman" w:hAnsi="Times New Roman"/>
              <w:sz w:val="22"/>
              <w:szCs w:val="22"/>
              <w:rPrChange w:id="4432" w:author="Chen Liao" w:date="2021-03-29T18:57:00Z">
                <w:rPr>
                  <w:color w:val="000000"/>
                  <w:shd w:val="clear" w:color="auto" w:fill="FFFFFF"/>
                </w:rPr>
              </w:rPrChange>
            </w:rPr>
            <w:delText>achieved</w:delText>
          </w:r>
          <w:r w:rsidR="003A0B4A" w:rsidRPr="002B6EEC" w:rsidDel="002409E4">
            <w:rPr>
              <w:rStyle w:val="fontstyle01"/>
              <w:rFonts w:ascii="Times New Roman" w:hAnsi="Times New Roman"/>
              <w:sz w:val="22"/>
              <w:szCs w:val="22"/>
              <w:rPrChange w:id="4433" w:author="Chen Liao" w:date="2021-03-29T18:57:00Z">
                <w:rPr/>
              </w:rPrChange>
            </w:rPr>
            <w:delText xml:space="preserve"> </w:delText>
          </w:r>
          <w:r w:rsidR="003A0B4A" w:rsidRPr="002B6EEC" w:rsidDel="002409E4">
            <w:rPr>
              <w:rStyle w:val="fontstyle01"/>
              <w:rFonts w:ascii="Times New Roman" w:hAnsi="Times New Roman"/>
              <w:sz w:val="22"/>
              <w:szCs w:val="22"/>
              <w:rPrChange w:id="4434" w:author="Chen Liao" w:date="2021-03-29T18:57:00Z">
                <w:rPr>
                  <w:color w:val="000000"/>
                  <w:shd w:val="clear" w:color="auto" w:fill="FFFFFF"/>
                </w:rPr>
              </w:rPrChange>
            </w:rPr>
            <w:delText xml:space="preserve">a </w:delText>
          </w:r>
          <w:r w:rsidR="00693C4D" w:rsidRPr="002B6EEC" w:rsidDel="002409E4">
            <w:rPr>
              <w:rStyle w:val="fontstyle01"/>
              <w:rFonts w:ascii="Times New Roman" w:hAnsi="Times New Roman"/>
              <w:sz w:val="22"/>
              <w:szCs w:val="22"/>
              <w:rPrChange w:id="4435" w:author="Chen Liao" w:date="2021-03-29T18:57:00Z">
                <w:rPr>
                  <w:color w:val="000000"/>
                  <w:shd w:val="clear" w:color="auto" w:fill="FFFFFF"/>
                </w:rPr>
              </w:rPrChange>
            </w:rPr>
            <w:delText xml:space="preserve">final </w:delText>
          </w:r>
          <w:r w:rsidR="003A0B4A" w:rsidRPr="002B6EEC" w:rsidDel="002409E4">
            <w:rPr>
              <w:rStyle w:val="fontstyle01"/>
              <w:rFonts w:ascii="Times New Roman" w:hAnsi="Times New Roman"/>
              <w:sz w:val="22"/>
              <w:szCs w:val="22"/>
              <w:rPrChange w:id="4436" w:author="Chen Liao" w:date="2021-03-29T18:57:00Z">
                <w:rPr>
                  <w:color w:val="000000"/>
                  <w:shd w:val="clear" w:color="auto" w:fill="FFFFFF"/>
                </w:rPr>
              </w:rPrChange>
            </w:rPr>
            <w:delText>state of ecological homeostasis of the gut microbiota</w:delText>
          </w:r>
          <w:r w:rsidRPr="002B6EEC" w:rsidDel="002409E4">
            <w:rPr>
              <w:rStyle w:val="fontstyle01"/>
              <w:rFonts w:ascii="Times New Roman" w:hAnsi="Times New Roman"/>
              <w:sz w:val="22"/>
              <w:szCs w:val="22"/>
              <w:rPrChange w:id="4437" w:author="Chen Liao" w:date="2021-03-29T18:57:00Z">
                <w:rPr>
                  <w:rFonts w:ascii="TimesNewRomanPSMT" w:hAnsi="TimesNewRomanPSMT"/>
                  <w:color w:val="000000"/>
                  <w:szCs w:val="21"/>
                </w:rPr>
              </w:rPrChange>
            </w:rPr>
            <w:delText xml:space="preserve">. The occurrence day of these </w:delText>
          </w:r>
          <w:r w:rsidR="0049531B" w:rsidRPr="002B6EEC" w:rsidDel="002409E4">
            <w:rPr>
              <w:rStyle w:val="fontstyle01"/>
              <w:rFonts w:ascii="Times New Roman" w:hAnsi="Times New Roman"/>
              <w:sz w:val="22"/>
              <w:szCs w:val="22"/>
              <w:rPrChange w:id="4438" w:author="Chen Liao" w:date="2021-03-29T18:57:00Z">
                <w:rPr>
                  <w:rFonts w:ascii="TimesNewRomanPSMT" w:hAnsi="TimesNewRomanPSMT"/>
                  <w:color w:val="000000"/>
                  <w:szCs w:val="21"/>
                </w:rPr>
              </w:rPrChange>
            </w:rPr>
            <w:delText>final state</w:delText>
          </w:r>
          <w:r w:rsidRPr="002B6EEC" w:rsidDel="002409E4">
            <w:rPr>
              <w:rStyle w:val="fontstyle01"/>
              <w:rFonts w:ascii="Times New Roman" w:hAnsi="Times New Roman"/>
              <w:sz w:val="22"/>
              <w:szCs w:val="22"/>
              <w:rPrChange w:id="4439" w:author="Chen Liao" w:date="2021-03-29T18:57:00Z">
                <w:rPr>
                  <w:rFonts w:ascii="TimesNewRomanPSMT" w:hAnsi="TimesNewRomanPSMT"/>
                  <w:color w:val="000000"/>
                  <w:szCs w:val="21"/>
                </w:rPr>
              </w:rPrChange>
            </w:rPr>
            <w:delText xml:space="preserve"> was individualized, ranging from around day 5 for Beijing</w:delText>
          </w:r>
          <w:r w:rsidR="00ED7F24" w:rsidRPr="002B6EEC" w:rsidDel="002409E4">
            <w:rPr>
              <w:rStyle w:val="fontstyle01"/>
              <w:rFonts w:ascii="Times New Roman" w:hAnsi="Times New Roman"/>
              <w:sz w:val="22"/>
              <w:szCs w:val="22"/>
              <w:rPrChange w:id="4440" w:author="Chen Liao" w:date="2021-03-29T18:57:00Z">
                <w:rPr>
                  <w:rFonts w:ascii="TimesNewRomanPSMT" w:hAnsi="TimesNewRomanPSMT"/>
                  <w:color w:val="000000"/>
                  <w:szCs w:val="21"/>
                </w:rPr>
              </w:rPrChange>
            </w:rPr>
            <w:delText xml:space="preserve"> </w:delText>
          </w:r>
          <w:r w:rsidRPr="002B6EEC" w:rsidDel="002409E4">
            <w:rPr>
              <w:rStyle w:val="fontstyle01"/>
              <w:rFonts w:ascii="Times New Roman" w:hAnsi="Times New Roman"/>
              <w:sz w:val="22"/>
              <w:szCs w:val="22"/>
              <w:rPrChange w:id="4441" w:author="Chen Liao" w:date="2021-03-29T18:57:00Z">
                <w:rPr>
                  <w:rFonts w:ascii="TimesNewRomanPSMT" w:hAnsi="TimesNewRomanPSMT"/>
                  <w:color w:val="000000"/>
                  <w:szCs w:val="21"/>
                </w:rPr>
              </w:rPrChange>
            </w:rPr>
            <w:delText xml:space="preserve">and Hunan, </w:delText>
          </w:r>
          <w:r w:rsidR="00ED7F24" w:rsidRPr="002B6EEC" w:rsidDel="002409E4">
            <w:rPr>
              <w:rStyle w:val="fontstyle01"/>
              <w:rFonts w:ascii="Times New Roman" w:hAnsi="Times New Roman"/>
              <w:sz w:val="22"/>
              <w:szCs w:val="22"/>
              <w:rPrChange w:id="4442" w:author="Chen Liao" w:date="2021-03-29T18:57:00Z">
                <w:rPr>
                  <w:rFonts w:ascii="TimesNewRomanPSMT" w:hAnsi="TimesNewRomanPSMT"/>
                  <w:color w:val="000000"/>
                  <w:szCs w:val="21"/>
                </w:rPr>
              </w:rPrChange>
            </w:rPr>
            <w:delText xml:space="preserve">around day </w:delText>
          </w:r>
          <w:r w:rsidR="001009CC" w:rsidRPr="002B6EEC" w:rsidDel="002409E4">
            <w:rPr>
              <w:rStyle w:val="fontstyle01"/>
              <w:rFonts w:ascii="Times New Roman" w:hAnsi="Times New Roman"/>
              <w:sz w:val="22"/>
              <w:szCs w:val="22"/>
              <w:rPrChange w:id="4443" w:author="Chen Liao" w:date="2021-03-29T18:57:00Z">
                <w:rPr>
                  <w:rFonts w:ascii="TimesNewRomanPSMT" w:hAnsi="TimesNewRomanPSMT"/>
                  <w:color w:val="000000"/>
                  <w:szCs w:val="21"/>
                </w:rPr>
              </w:rPrChange>
            </w:rPr>
            <w:delText>2</w:delText>
          </w:r>
          <w:r w:rsidR="00ED7F24" w:rsidRPr="002B6EEC" w:rsidDel="002409E4">
            <w:rPr>
              <w:rStyle w:val="fontstyle01"/>
              <w:rFonts w:ascii="Times New Roman" w:hAnsi="Times New Roman"/>
              <w:sz w:val="22"/>
              <w:szCs w:val="22"/>
              <w:rPrChange w:id="4444" w:author="Chen Liao" w:date="2021-03-29T18:57:00Z">
                <w:rPr>
                  <w:rFonts w:ascii="TimesNewRomanPSMT" w:hAnsi="TimesNewRomanPSMT"/>
                  <w:color w:val="000000"/>
                  <w:szCs w:val="21"/>
                </w:rPr>
              </w:rPrChange>
            </w:rPr>
            <w:delText xml:space="preserve">5 for </w:delText>
          </w:r>
          <w:r w:rsidR="001009CC" w:rsidRPr="002B6EEC" w:rsidDel="002409E4">
            <w:rPr>
              <w:rStyle w:val="fontstyle01"/>
              <w:rFonts w:ascii="Times New Roman" w:hAnsi="Times New Roman"/>
              <w:sz w:val="22"/>
              <w:szCs w:val="22"/>
              <w:rPrChange w:id="4445" w:author="Chen Liao" w:date="2021-03-29T18:57:00Z">
                <w:rPr>
                  <w:rFonts w:ascii="TimesNewRomanPSMT" w:hAnsi="TimesNewRomanPSMT"/>
                  <w:color w:val="000000"/>
                  <w:szCs w:val="21"/>
                </w:rPr>
              </w:rPrChange>
            </w:rPr>
            <w:delText>Guangdong</w:delText>
          </w:r>
          <w:r w:rsidR="00ED7F24" w:rsidRPr="002B6EEC" w:rsidDel="002409E4">
            <w:rPr>
              <w:rStyle w:val="fontstyle01"/>
              <w:rFonts w:ascii="Times New Roman" w:hAnsi="Times New Roman"/>
              <w:sz w:val="22"/>
              <w:szCs w:val="22"/>
              <w:rPrChange w:id="4446" w:author="Chen Liao" w:date="2021-03-29T18:57:00Z">
                <w:rPr>
                  <w:rFonts w:ascii="TimesNewRomanPSMT" w:hAnsi="TimesNewRomanPSMT"/>
                  <w:color w:val="000000"/>
                  <w:szCs w:val="21"/>
                </w:rPr>
              </w:rPrChange>
            </w:rPr>
            <w:delText>,</w:delText>
          </w:r>
          <w:r w:rsidR="001009CC" w:rsidRPr="002B6EEC" w:rsidDel="002409E4">
            <w:rPr>
              <w:rStyle w:val="fontstyle01"/>
              <w:rFonts w:ascii="Times New Roman" w:hAnsi="Times New Roman"/>
              <w:sz w:val="22"/>
              <w:szCs w:val="22"/>
              <w:rPrChange w:id="4447" w:author="Chen Liao" w:date="2021-03-29T18:57:00Z">
                <w:rPr>
                  <w:rFonts w:ascii="TimesNewRomanPSMT" w:hAnsi="TimesNewRomanPSMT"/>
                  <w:color w:val="000000"/>
                  <w:szCs w:val="21"/>
                </w:rPr>
              </w:rPrChange>
            </w:rPr>
            <w:delText xml:space="preserve"> </w:delText>
          </w:r>
          <w:r w:rsidRPr="002B6EEC" w:rsidDel="002409E4">
            <w:rPr>
              <w:rStyle w:val="fontstyle01"/>
              <w:rFonts w:ascii="Times New Roman" w:hAnsi="Times New Roman"/>
              <w:sz w:val="22"/>
              <w:szCs w:val="22"/>
              <w:rPrChange w:id="4448" w:author="Chen Liao" w:date="2021-03-29T18:57:00Z">
                <w:rPr>
                  <w:rFonts w:ascii="TimesNewRomanPSMT" w:hAnsi="TimesNewRomanPSMT"/>
                  <w:color w:val="000000"/>
                  <w:szCs w:val="21"/>
                </w:rPr>
              </w:rPrChange>
            </w:rPr>
            <w:delText xml:space="preserve">and around day 19 for Shanghai. </w:delText>
          </w:r>
          <w:r w:rsidR="00693C4D" w:rsidRPr="002B6EEC" w:rsidDel="002409E4">
            <w:rPr>
              <w:rStyle w:val="fontstyle01"/>
              <w:rFonts w:ascii="Times New Roman" w:hAnsi="Times New Roman"/>
              <w:sz w:val="22"/>
              <w:szCs w:val="22"/>
              <w:rPrChange w:id="4449" w:author="Chen Liao" w:date="2021-03-29T18:57:00Z">
                <w:rPr>
                  <w:rFonts w:ascii="TimesNewRomanPSMT" w:hAnsi="TimesNewRomanPSMT"/>
                  <w:color w:val="000000"/>
                  <w:szCs w:val="21"/>
                </w:rPr>
              </w:rPrChange>
            </w:rPr>
            <w:delText>Notably</w:delText>
          </w:r>
          <w:r w:rsidR="00716E60" w:rsidRPr="002B6EEC" w:rsidDel="002409E4">
            <w:rPr>
              <w:rStyle w:val="fontstyle01"/>
              <w:rFonts w:ascii="Times New Roman" w:hAnsi="Times New Roman"/>
              <w:sz w:val="22"/>
              <w:szCs w:val="22"/>
              <w:rPrChange w:id="4450" w:author="Chen Liao" w:date="2021-03-29T18:57:00Z">
                <w:rPr>
                  <w:rFonts w:ascii="TimesNewRomanPSMT" w:hAnsi="TimesNewRomanPSMT"/>
                  <w:color w:val="000000"/>
                  <w:szCs w:val="21"/>
                </w:rPr>
              </w:rPrChange>
            </w:rPr>
            <w:delText xml:space="preserve">, </w:delText>
          </w:r>
          <w:r w:rsidR="003B1CDD" w:rsidRPr="002B6EEC" w:rsidDel="002409E4">
            <w:rPr>
              <w:rStyle w:val="fontstyle01"/>
              <w:rFonts w:ascii="Times New Roman" w:hAnsi="Times New Roman"/>
              <w:sz w:val="22"/>
              <w:szCs w:val="22"/>
              <w:rPrChange w:id="4451" w:author="Chen Liao" w:date="2021-03-29T18:57:00Z">
                <w:rPr>
                  <w:rFonts w:ascii="TimesNewRomanPSMT" w:hAnsi="TimesNewRomanPSMT"/>
                  <w:color w:val="000000"/>
                  <w:szCs w:val="21"/>
                </w:rPr>
              </w:rPrChange>
            </w:rPr>
            <w:delText xml:space="preserve">after inulin intervention for 31 days, the </w:delText>
          </w:r>
          <w:r w:rsidR="00924EDB" w:rsidRPr="002B6EEC" w:rsidDel="002409E4">
            <w:rPr>
              <w:rStyle w:val="fontstyle01"/>
              <w:rFonts w:ascii="Times New Roman" w:hAnsi="Times New Roman"/>
              <w:sz w:val="22"/>
              <w:szCs w:val="22"/>
              <w:rPrChange w:id="4452" w:author="Chen Liao" w:date="2021-03-29T18:57:00Z">
                <w:rPr>
                  <w:rFonts w:ascii="TimesNewRomanPSMT" w:hAnsi="TimesNewRomanPSMT"/>
                  <w:color w:val="000000"/>
                  <w:szCs w:val="21"/>
                </w:rPr>
              </w:rPrChange>
            </w:rPr>
            <w:delText xml:space="preserve">final </w:delText>
          </w:r>
          <w:r w:rsidR="003B1CDD" w:rsidRPr="002B6EEC" w:rsidDel="002409E4">
            <w:rPr>
              <w:rStyle w:val="fontstyle01"/>
              <w:rFonts w:ascii="Times New Roman" w:hAnsi="Times New Roman"/>
              <w:sz w:val="22"/>
              <w:szCs w:val="22"/>
              <w:rPrChange w:id="4453" w:author="Chen Liao" w:date="2021-03-29T18:57:00Z">
                <w:rPr>
                  <w:rFonts w:ascii="TimesNewRomanPSMT" w:hAnsi="TimesNewRomanPSMT"/>
                  <w:color w:val="000000"/>
                  <w:szCs w:val="21"/>
                </w:rPr>
              </w:rPrChange>
            </w:rPr>
            <w:delText xml:space="preserve">state </w:delText>
          </w:r>
          <w:r w:rsidR="00295D8C" w:rsidRPr="002B6EEC" w:rsidDel="002409E4">
            <w:rPr>
              <w:rStyle w:val="fontstyle01"/>
              <w:rFonts w:ascii="Times New Roman" w:hAnsi="Times New Roman"/>
              <w:sz w:val="22"/>
              <w:szCs w:val="22"/>
              <w:rPrChange w:id="4454" w:author="Chen Liao" w:date="2021-03-29T18:57:00Z">
                <w:rPr>
                  <w:rFonts w:ascii="TimesNewRomanPSMT" w:hAnsi="TimesNewRomanPSMT"/>
                  <w:color w:val="000000"/>
                  <w:szCs w:val="21"/>
                </w:rPr>
              </w:rPrChange>
            </w:rPr>
            <w:delText xml:space="preserve">in Guangdong </w:delText>
          </w:r>
          <w:r w:rsidR="00BB7624" w:rsidRPr="002B6EEC" w:rsidDel="002409E4">
            <w:rPr>
              <w:rStyle w:val="fontstyle01"/>
              <w:rFonts w:ascii="Times New Roman" w:hAnsi="Times New Roman"/>
              <w:sz w:val="22"/>
              <w:szCs w:val="22"/>
              <w:rPrChange w:id="4455" w:author="Chen Liao" w:date="2021-03-29T18:57:00Z">
                <w:rPr>
                  <w:rFonts w:ascii="TimesNewRomanPSMT" w:hAnsi="TimesNewRomanPSMT"/>
                  <w:color w:val="000000"/>
                  <w:szCs w:val="21"/>
                </w:rPr>
              </w:rPrChange>
            </w:rPr>
            <w:delText>seemed</w:delText>
          </w:r>
          <w:r w:rsidR="00295D8C" w:rsidRPr="002B6EEC" w:rsidDel="002409E4">
            <w:rPr>
              <w:rStyle w:val="fontstyle01"/>
              <w:rFonts w:ascii="Times New Roman" w:hAnsi="Times New Roman"/>
              <w:sz w:val="22"/>
              <w:szCs w:val="22"/>
              <w:rPrChange w:id="4456" w:author="Chen Liao" w:date="2021-03-29T18:57:00Z">
                <w:rPr>
                  <w:rFonts w:ascii="TimesNewRomanPSMT" w:hAnsi="TimesNewRomanPSMT"/>
                  <w:color w:val="000000"/>
                  <w:szCs w:val="21"/>
                </w:rPr>
              </w:rPrChange>
            </w:rPr>
            <w:delText xml:space="preserve"> to re</w:delText>
          </w:r>
          <w:r w:rsidR="00EF5E72" w:rsidRPr="002B6EEC" w:rsidDel="002409E4">
            <w:rPr>
              <w:rStyle w:val="fontstyle01"/>
              <w:rFonts w:ascii="Times New Roman" w:hAnsi="Times New Roman"/>
              <w:sz w:val="22"/>
              <w:szCs w:val="22"/>
              <w:rPrChange w:id="4457" w:author="Chen Liao" w:date="2021-03-29T18:57:00Z">
                <w:rPr>
                  <w:rFonts w:ascii="TimesNewRomanPSMT" w:hAnsi="TimesNewRomanPSMT"/>
                  <w:color w:val="000000"/>
                  <w:szCs w:val="21"/>
                </w:rPr>
              </w:rPrChange>
            </w:rPr>
            <w:delText>turn</w:delText>
          </w:r>
          <w:r w:rsidR="00924EDB" w:rsidRPr="002B6EEC" w:rsidDel="002409E4">
            <w:rPr>
              <w:rStyle w:val="fontstyle01"/>
              <w:rFonts w:ascii="Times New Roman" w:hAnsi="Times New Roman"/>
              <w:sz w:val="22"/>
              <w:szCs w:val="22"/>
              <w:rPrChange w:id="4458" w:author="Chen Liao" w:date="2021-03-29T18:57:00Z">
                <w:rPr>
                  <w:rFonts w:ascii="TimesNewRomanPSMT" w:hAnsi="TimesNewRomanPSMT"/>
                  <w:color w:val="000000"/>
                  <w:szCs w:val="21"/>
                </w:rPr>
              </w:rPrChange>
            </w:rPr>
            <w:delText xml:space="preserve"> to its </w:delText>
          </w:r>
          <w:r w:rsidR="00EF5E72" w:rsidRPr="002B6EEC" w:rsidDel="002409E4">
            <w:rPr>
              <w:rStyle w:val="fontstyle01"/>
              <w:rFonts w:ascii="Times New Roman" w:hAnsi="Times New Roman"/>
              <w:sz w:val="22"/>
              <w:szCs w:val="22"/>
              <w:rPrChange w:id="4459" w:author="Chen Liao" w:date="2021-03-29T18:57:00Z">
                <w:rPr>
                  <w:rFonts w:ascii="TimesNewRomanPSMT" w:hAnsi="TimesNewRomanPSMT"/>
                  <w:color w:val="000000"/>
                  <w:szCs w:val="21"/>
                </w:rPr>
              </w:rPrChange>
            </w:rPr>
            <w:delText xml:space="preserve">original </w:delText>
          </w:r>
          <w:r w:rsidR="00924EDB" w:rsidRPr="002B6EEC" w:rsidDel="002409E4">
            <w:rPr>
              <w:rStyle w:val="fontstyle01"/>
              <w:rFonts w:ascii="Times New Roman" w:hAnsi="Times New Roman"/>
              <w:sz w:val="22"/>
              <w:szCs w:val="22"/>
              <w:rPrChange w:id="4460" w:author="Chen Liao" w:date="2021-03-29T18:57:00Z">
                <w:rPr>
                  <w:rFonts w:ascii="TimesNewRomanPSMT" w:hAnsi="TimesNewRomanPSMT"/>
                  <w:color w:val="000000"/>
                  <w:szCs w:val="21"/>
                </w:rPr>
              </w:rPrChange>
            </w:rPr>
            <w:delText>initial state.</w:delText>
          </w:r>
          <w:r w:rsidR="00295D8C" w:rsidRPr="002B6EEC" w:rsidDel="002409E4">
            <w:rPr>
              <w:rStyle w:val="fontstyle01"/>
              <w:rFonts w:ascii="Times New Roman" w:hAnsi="Times New Roman"/>
              <w:sz w:val="22"/>
              <w:szCs w:val="22"/>
              <w:rPrChange w:id="4461" w:author="Chen Liao" w:date="2021-03-29T18:57:00Z">
                <w:rPr>
                  <w:rFonts w:ascii="TimesNewRomanPSMT" w:hAnsi="TimesNewRomanPSMT"/>
                  <w:color w:val="000000"/>
                  <w:szCs w:val="21"/>
                </w:rPr>
              </w:rPrChange>
            </w:rPr>
            <w:delText xml:space="preserve"> </w:delText>
          </w:r>
          <w:r w:rsidR="00924EDB" w:rsidRPr="002B6EEC" w:rsidDel="002409E4">
            <w:rPr>
              <w:rStyle w:val="fontstyle01"/>
              <w:rFonts w:ascii="Times New Roman" w:hAnsi="Times New Roman"/>
              <w:sz w:val="22"/>
              <w:szCs w:val="22"/>
              <w:rPrChange w:id="4462" w:author="Chen Liao" w:date="2021-03-29T18:57:00Z">
                <w:rPr>
                  <w:rFonts w:ascii="TimesNewRomanPSMT" w:hAnsi="TimesNewRomanPSMT"/>
                  <w:color w:val="000000"/>
                  <w:szCs w:val="21"/>
                </w:rPr>
              </w:rPrChange>
            </w:rPr>
            <w:delText xml:space="preserve">In contrast, the other </w:delText>
          </w:r>
          <w:r w:rsidR="00EE1928" w:rsidRPr="002B6EEC" w:rsidDel="002409E4">
            <w:rPr>
              <w:rStyle w:val="fontstyle01"/>
              <w:rFonts w:ascii="Times New Roman" w:hAnsi="Times New Roman"/>
              <w:sz w:val="22"/>
              <w:szCs w:val="22"/>
              <w:rPrChange w:id="4463" w:author="Chen Liao" w:date="2021-03-29T18:57:00Z">
                <w:rPr>
                  <w:rFonts w:ascii="TimesNewRomanPSMT" w:hAnsi="TimesNewRomanPSMT"/>
                  <w:color w:val="000000"/>
                  <w:szCs w:val="21"/>
                </w:rPr>
              </w:rPrChange>
            </w:rPr>
            <w:delText xml:space="preserve">three vendors achieved a new state that distinct from the </w:delText>
          </w:r>
          <w:r w:rsidR="00BB7624" w:rsidRPr="002B6EEC" w:rsidDel="002409E4">
            <w:rPr>
              <w:rStyle w:val="fontstyle01"/>
              <w:rFonts w:ascii="Times New Roman" w:hAnsi="Times New Roman"/>
              <w:sz w:val="22"/>
              <w:szCs w:val="22"/>
              <w:rPrChange w:id="4464" w:author="Chen Liao" w:date="2021-03-29T18:57:00Z">
                <w:rPr>
                  <w:rFonts w:ascii="TimesNewRomanPSMT" w:hAnsi="TimesNewRomanPSMT"/>
                  <w:color w:val="000000"/>
                  <w:szCs w:val="21"/>
                </w:rPr>
              </w:rPrChange>
            </w:rPr>
            <w:delText>initial states</w:delText>
          </w:r>
          <w:r w:rsidR="00C92E19" w:rsidRPr="002B6EEC" w:rsidDel="002409E4">
            <w:rPr>
              <w:rStyle w:val="fontstyle01"/>
              <w:rFonts w:ascii="Times New Roman" w:hAnsi="Times New Roman"/>
              <w:sz w:val="22"/>
              <w:szCs w:val="22"/>
              <w:rPrChange w:id="4465" w:author="Chen Liao" w:date="2021-03-29T18:57:00Z">
                <w:rPr>
                  <w:rFonts w:ascii="TimesNewRomanPSMT" w:hAnsi="TimesNewRomanPSMT"/>
                  <w:color w:val="000000"/>
                  <w:szCs w:val="21"/>
                </w:rPr>
              </w:rPrChange>
            </w:rPr>
            <w:delText>, respectively</w:delText>
          </w:r>
          <w:r w:rsidR="00BB7624" w:rsidRPr="002B6EEC" w:rsidDel="002409E4">
            <w:rPr>
              <w:rStyle w:val="fontstyle01"/>
              <w:rFonts w:ascii="Times New Roman" w:hAnsi="Times New Roman"/>
              <w:sz w:val="22"/>
              <w:szCs w:val="22"/>
              <w:rPrChange w:id="4466" w:author="Chen Liao" w:date="2021-03-29T18:57:00Z">
                <w:rPr>
                  <w:rFonts w:ascii="TimesNewRomanPSMT" w:hAnsi="TimesNewRomanPSMT"/>
                  <w:color w:val="000000"/>
                  <w:szCs w:val="21"/>
                </w:rPr>
              </w:rPrChange>
            </w:rPr>
            <w:delText xml:space="preserve">. </w:delText>
          </w:r>
          <w:r w:rsidRPr="002B6EEC" w:rsidDel="002409E4">
            <w:rPr>
              <w:rStyle w:val="fontstyle01"/>
              <w:rFonts w:ascii="Times New Roman" w:hAnsi="Times New Roman"/>
              <w:sz w:val="22"/>
              <w:szCs w:val="22"/>
              <w:rPrChange w:id="4467" w:author="Chen Liao" w:date="2021-03-29T18:57:00Z">
                <w:rPr>
                  <w:rFonts w:ascii="TimesNewRomanPSMT" w:hAnsi="TimesNewRomanPSMT"/>
                  <w:color w:val="000000"/>
                  <w:szCs w:val="21"/>
                </w:rPr>
              </w:rPrChange>
            </w:rPr>
            <w:delText xml:space="preserve">To access the robustness and reproduceable of these findings, we re-analyzed the raw data from a recent longitudinal study </w:delText>
          </w:r>
          <w:r w:rsidRPr="002B6EEC" w:rsidDel="002409E4">
            <w:rPr>
              <w:rStyle w:val="fontstyle01"/>
              <w:rFonts w:ascii="Times New Roman" w:hAnsi="Times New Roman" w:hint="eastAsia"/>
              <w:sz w:val="22"/>
              <w:szCs w:val="22"/>
              <w:rPrChange w:id="4468" w:author="Chen Liao" w:date="2021-03-29T18:57:00Z">
                <w:rPr>
                  <w:rFonts w:ascii="TimesNewRomanPSMT" w:hAnsi="TimesNewRomanPSMT" w:hint="eastAsia"/>
                  <w:color w:val="000000"/>
                  <w:szCs w:val="21"/>
                </w:rPr>
              </w:rPrChange>
            </w:rPr>
            <w:fldChar w:fldCharType="begin"/>
          </w:r>
          <w:r w:rsidR="00434C87" w:rsidRPr="002B6EEC" w:rsidDel="002409E4">
            <w:rPr>
              <w:rStyle w:val="fontstyle01"/>
              <w:rFonts w:ascii="Times New Roman" w:hAnsi="Times New Roman"/>
              <w:sz w:val="22"/>
              <w:szCs w:val="22"/>
              <w:rPrChange w:id="4469" w:author="Chen Liao" w:date="2021-03-29T18:57:00Z">
                <w:rPr>
                  <w:rFonts w:ascii="TimesNewRomanPSMT" w:hAnsi="TimesNewRomanPSMT"/>
                  <w:color w:val="000000"/>
                  <w:szCs w:val="21"/>
                </w:rPr>
              </w:rPrChange>
            </w:rPr>
            <w:delInstrText xml:space="preserve"> ADDIN NE.Ref.{B23831F5-7F3E-438E-BD26-1590A8CC3805}</w:delInstrText>
          </w:r>
          <w:r w:rsidRPr="002B6EEC" w:rsidDel="002409E4">
            <w:rPr>
              <w:rStyle w:val="fontstyle01"/>
              <w:rFonts w:ascii="Times New Roman" w:hAnsi="Times New Roman" w:hint="eastAsia"/>
              <w:sz w:val="22"/>
              <w:szCs w:val="22"/>
              <w:rPrChange w:id="4470" w:author="Chen Liao" w:date="2021-03-29T18:57:00Z">
                <w:rPr>
                  <w:rFonts w:ascii="TimesNewRomanPSMT" w:hAnsi="TimesNewRomanPSMT" w:hint="eastAsia"/>
                  <w:color w:val="000000"/>
                  <w:szCs w:val="21"/>
                </w:rPr>
              </w:rPrChange>
            </w:rPr>
            <w:fldChar w:fldCharType="separate"/>
          </w:r>
          <w:r w:rsidR="00ED3422" w:rsidRPr="002B6EEC" w:rsidDel="002409E4">
            <w:rPr>
              <w:rStyle w:val="fontstyle01"/>
              <w:rFonts w:ascii="Times New Roman" w:eastAsia="TimesNewRomanPSMT" w:hAnsi="Times New Roman"/>
              <w:sz w:val="22"/>
              <w:szCs w:val="22"/>
              <w:rPrChange w:id="4471" w:author="Chen Liao" w:date="2021-03-29T18:57:00Z">
                <w:rPr>
                  <w:rFonts w:ascii="TimesNewRomanPSMT" w:eastAsia="TimesNewRomanPSMT" w:cs="TimesNewRomanPSMT"/>
                  <w:color w:val="080000"/>
                </w:rPr>
              </w:rPrChange>
            </w:rPr>
            <w:delText>[22]</w:delText>
          </w:r>
          <w:r w:rsidRPr="002B6EEC" w:rsidDel="002409E4">
            <w:rPr>
              <w:rStyle w:val="fontstyle01"/>
              <w:rFonts w:ascii="Times New Roman" w:hAnsi="Times New Roman" w:hint="eastAsia"/>
              <w:sz w:val="22"/>
              <w:szCs w:val="22"/>
              <w:rPrChange w:id="4472" w:author="Chen Liao" w:date="2021-03-29T18:57:00Z">
                <w:rPr>
                  <w:rFonts w:ascii="TimesNewRomanPSMT" w:hAnsi="TimesNewRomanPSMT" w:hint="eastAsia"/>
                  <w:color w:val="000000"/>
                  <w:szCs w:val="21"/>
                </w:rPr>
              </w:rPrChange>
            </w:rPr>
            <w:fldChar w:fldCharType="end"/>
          </w:r>
          <w:r w:rsidRPr="002B6EEC" w:rsidDel="002409E4">
            <w:rPr>
              <w:rStyle w:val="fontstyle01"/>
              <w:rFonts w:ascii="Times New Roman" w:hAnsi="Times New Roman"/>
              <w:sz w:val="22"/>
              <w:szCs w:val="22"/>
              <w:rPrChange w:id="4473" w:author="Chen Liao" w:date="2021-03-29T18:57:00Z">
                <w:rPr>
                  <w:rFonts w:ascii="TimesNewRomanPSMT" w:hAnsi="TimesNewRomanPSMT"/>
                  <w:color w:val="000000"/>
                  <w:szCs w:val="21"/>
                </w:rPr>
              </w:rPrChange>
            </w:rPr>
            <w:delText xml:space="preserve">. This study tracked the 16S rRNA gene microbiota compositions of mice after inulin intervention sampled from day 0 to day 14. </w:delText>
          </w:r>
          <w:r w:rsidRPr="002B6EEC" w:rsidDel="002409E4">
            <w:rPr>
              <w:rStyle w:val="fontstyle01"/>
              <w:rFonts w:ascii="Times New Roman" w:hAnsi="Times New Roman"/>
              <w:sz w:val="22"/>
              <w:szCs w:val="22"/>
              <w:rPrChange w:id="4474" w:author="Chen Liao" w:date="2021-03-29T18:57:00Z">
                <w:rPr/>
              </w:rPrChange>
            </w:rPr>
            <w:delText xml:space="preserve">Indeed, we found similar results in the mice: after initial shifts of response, the gut microbiome </w:delText>
          </w:r>
          <w:r w:rsidR="004336BA" w:rsidRPr="002B6EEC" w:rsidDel="002409E4">
            <w:rPr>
              <w:rStyle w:val="fontstyle01"/>
              <w:rFonts w:ascii="Times New Roman" w:hAnsi="Times New Roman"/>
              <w:sz w:val="22"/>
              <w:szCs w:val="22"/>
              <w:rPrChange w:id="4475" w:author="Chen Liao" w:date="2021-03-29T18:57:00Z">
                <w:rPr>
                  <w:color w:val="000000"/>
                  <w:shd w:val="clear" w:color="auto" w:fill="FFFFFF"/>
                </w:rPr>
              </w:rPrChange>
            </w:rPr>
            <w:delText>achieved</w:delText>
          </w:r>
          <w:r w:rsidR="004336BA" w:rsidRPr="002B6EEC" w:rsidDel="002409E4">
            <w:rPr>
              <w:rStyle w:val="fontstyle01"/>
              <w:rFonts w:ascii="Times New Roman" w:hAnsi="Times New Roman"/>
              <w:sz w:val="22"/>
              <w:szCs w:val="22"/>
              <w:rPrChange w:id="4476" w:author="Chen Liao" w:date="2021-03-29T18:57:00Z">
                <w:rPr/>
              </w:rPrChange>
            </w:rPr>
            <w:delText xml:space="preserve"> </w:delText>
          </w:r>
          <w:r w:rsidR="004336BA" w:rsidRPr="002B6EEC" w:rsidDel="002409E4">
            <w:rPr>
              <w:rStyle w:val="fontstyle01"/>
              <w:rFonts w:ascii="Times New Roman" w:hAnsi="Times New Roman"/>
              <w:sz w:val="22"/>
              <w:szCs w:val="22"/>
              <w:rPrChange w:id="4477" w:author="Chen Liao" w:date="2021-03-29T18:57:00Z">
                <w:rPr>
                  <w:color w:val="000000"/>
                  <w:shd w:val="clear" w:color="auto" w:fill="FFFFFF"/>
                </w:rPr>
              </w:rPrChange>
            </w:rPr>
            <w:delText>a final state of ecological homeostasis of the gut microbiota</w:delText>
          </w:r>
          <w:r w:rsidRPr="002B6EEC" w:rsidDel="002409E4">
            <w:rPr>
              <w:rStyle w:val="fontstyle01"/>
              <w:rFonts w:ascii="Times New Roman" w:hAnsi="Times New Roman"/>
              <w:sz w:val="22"/>
              <w:szCs w:val="22"/>
              <w:rPrChange w:id="4478" w:author="Chen Liao" w:date="2021-03-29T18:57:00Z">
                <w:rPr>
                  <w:rFonts w:ascii="TimesNewRomanPSMT" w:hAnsi="TimesNewRomanPSMT"/>
                  <w:color w:val="000000"/>
                  <w:szCs w:val="21"/>
                </w:rPr>
              </w:rPrChange>
            </w:rPr>
            <w:delText xml:space="preserve"> </w:delText>
          </w:r>
          <w:r w:rsidRPr="002B6EEC" w:rsidDel="002409E4">
            <w:rPr>
              <w:rStyle w:val="fontstyle01"/>
              <w:rFonts w:ascii="Times New Roman" w:hAnsi="Times New Roman"/>
              <w:sz w:val="22"/>
              <w:szCs w:val="22"/>
              <w:rPrChange w:id="4479" w:author="Chen Liao" w:date="2021-03-29T18:57:00Z">
                <w:rPr>
                  <w:rFonts w:ascii="TimesNewRomanPSMT" w:hAnsi="TimesNewRomanPSMT"/>
                  <w:color w:val="000000"/>
                  <w:sz w:val="20"/>
                  <w:szCs w:val="20"/>
                </w:rPr>
              </w:rPrChange>
            </w:rPr>
            <w:delText>(</w:delText>
          </w:r>
          <w:r w:rsidRPr="002B6EEC" w:rsidDel="002409E4">
            <w:rPr>
              <w:rStyle w:val="fontstyle01"/>
              <w:rFonts w:ascii="Times New Roman" w:hAnsi="Times New Roman"/>
              <w:sz w:val="22"/>
              <w:szCs w:val="22"/>
              <w:rPrChange w:id="4480" w:author="Chen Liao" w:date="2021-03-29T18:57:00Z">
                <w:rPr>
                  <w:rFonts w:ascii="TimesNewRomanPSMT" w:hAnsi="TimesNewRomanPSMT"/>
                  <w:b/>
                  <w:bCs/>
                  <w:color w:val="000000"/>
                  <w:sz w:val="20"/>
                  <w:szCs w:val="20"/>
                </w:rPr>
              </w:rPrChange>
            </w:rPr>
            <w:delText xml:space="preserve">Fig. </w:delText>
          </w:r>
          <w:r w:rsidR="00AD2680" w:rsidRPr="002B6EEC" w:rsidDel="002409E4">
            <w:rPr>
              <w:rStyle w:val="fontstyle01"/>
              <w:rFonts w:ascii="Times New Roman" w:hAnsi="Times New Roman"/>
              <w:sz w:val="22"/>
              <w:szCs w:val="22"/>
              <w:rPrChange w:id="4481" w:author="Chen Liao" w:date="2021-03-29T18:57:00Z">
                <w:rPr>
                  <w:rFonts w:ascii="TimesNewRomanPSMT" w:hAnsi="TimesNewRomanPSMT"/>
                  <w:b/>
                  <w:bCs/>
                  <w:color w:val="000000"/>
                  <w:sz w:val="20"/>
                  <w:szCs w:val="20"/>
                </w:rPr>
              </w:rPrChange>
            </w:rPr>
            <w:delText>S5</w:delText>
          </w:r>
          <w:r w:rsidRPr="002B6EEC" w:rsidDel="002409E4">
            <w:rPr>
              <w:rStyle w:val="fontstyle01"/>
              <w:rFonts w:ascii="Times New Roman" w:hAnsi="Times New Roman"/>
              <w:sz w:val="22"/>
              <w:szCs w:val="22"/>
              <w:rPrChange w:id="4482" w:author="Chen Liao" w:date="2021-03-29T18:57:00Z">
                <w:rPr>
                  <w:rFonts w:ascii="TimesNewRomanPSMT" w:hAnsi="TimesNewRomanPSMT"/>
                  <w:color w:val="000000"/>
                  <w:sz w:val="20"/>
                  <w:szCs w:val="20"/>
                </w:rPr>
              </w:rPrChange>
            </w:rPr>
            <w:delText>)</w:delText>
          </w:r>
          <w:r w:rsidRPr="002B6EEC" w:rsidDel="002409E4">
            <w:rPr>
              <w:rStyle w:val="fontstyle01"/>
              <w:rFonts w:ascii="Times New Roman" w:hAnsi="Times New Roman"/>
              <w:sz w:val="22"/>
              <w:szCs w:val="22"/>
              <w:rPrChange w:id="4483" w:author="Chen Liao" w:date="2021-03-29T18:57:00Z">
                <w:rPr>
                  <w:rFonts w:ascii="TimesNewRomanPSMT" w:hAnsi="TimesNewRomanPSMT"/>
                  <w:color w:val="000000"/>
                  <w:szCs w:val="21"/>
                </w:rPr>
              </w:rPrChange>
            </w:rPr>
            <w:delText xml:space="preserve">. </w:delText>
          </w:r>
        </w:del>
      </w:moveFrom>
      <w:moveFromRangeEnd w:id="4418"/>
      <w:del w:id="4484" w:author="Chen Liao" w:date="2021-03-19T22:16:00Z">
        <w:r w:rsidRPr="002B6EEC" w:rsidDel="002409E4">
          <w:rPr>
            <w:rStyle w:val="fontstyle01"/>
            <w:rFonts w:ascii="Times New Roman" w:hAnsi="Times New Roman"/>
            <w:sz w:val="22"/>
            <w:szCs w:val="22"/>
            <w:rPrChange w:id="4485" w:author="Chen Liao" w:date="2021-03-29T18:57:00Z">
              <w:rPr>
                <w:rFonts w:ascii="TimesNewRomanPSMT" w:hAnsi="TimesNewRomanPSMT"/>
                <w:color w:val="000000"/>
                <w:szCs w:val="21"/>
              </w:rPr>
            </w:rPrChange>
          </w:rPr>
          <w:delText xml:space="preserve">Thus, this further validated our observation and indicated that the </w:delText>
        </w:r>
        <w:r w:rsidR="00576343" w:rsidRPr="002B6EEC" w:rsidDel="002409E4">
          <w:rPr>
            <w:rStyle w:val="fontstyle01"/>
            <w:rFonts w:ascii="Times New Roman" w:hAnsi="Times New Roman"/>
            <w:sz w:val="22"/>
            <w:szCs w:val="22"/>
            <w:rPrChange w:id="4486" w:author="Chen Liao" w:date="2021-03-29T18:57:00Z">
              <w:rPr>
                <w:rFonts w:ascii="TimesNewRomanPSMT" w:hAnsi="TimesNewRomanPSMT"/>
                <w:color w:val="000000"/>
                <w:szCs w:val="21"/>
              </w:rPr>
            </w:rPrChange>
          </w:rPr>
          <w:delText xml:space="preserve">dynamic </w:delText>
        </w:r>
        <w:r w:rsidRPr="002B6EEC" w:rsidDel="002409E4">
          <w:rPr>
            <w:rStyle w:val="fontstyle01"/>
            <w:rFonts w:ascii="Times New Roman" w:hAnsi="Times New Roman"/>
            <w:sz w:val="22"/>
            <w:szCs w:val="22"/>
            <w:rPrChange w:id="4487" w:author="Chen Liao" w:date="2021-03-29T18:57:00Z">
              <w:rPr>
                <w:rFonts w:ascii="TimesNewRomanPSMT" w:hAnsi="TimesNewRomanPSMT"/>
                <w:color w:val="000000"/>
                <w:szCs w:val="21"/>
              </w:rPr>
            </w:rPrChange>
          </w:rPr>
          <w:delText xml:space="preserve">responses of gut microbiome to dietary fiber intervention </w:delText>
        </w:r>
        <w:r w:rsidRPr="002B6EEC" w:rsidDel="002409E4">
          <w:rPr>
            <w:rStyle w:val="fontstyle01"/>
            <w:rFonts w:ascii="Times New Roman" w:hAnsi="Times New Roman"/>
            <w:sz w:val="22"/>
            <w:szCs w:val="22"/>
            <w:rPrChange w:id="4488" w:author="Chen Liao" w:date="2021-03-29T18:57:00Z">
              <w:rPr/>
            </w:rPrChange>
          </w:rPr>
          <w:delText>are likely widespread</w:delText>
        </w:r>
        <w:r w:rsidR="00576343" w:rsidRPr="002B6EEC" w:rsidDel="002409E4">
          <w:rPr>
            <w:rStyle w:val="fontstyle01"/>
            <w:rFonts w:ascii="Times New Roman" w:hAnsi="Times New Roman"/>
            <w:sz w:val="22"/>
            <w:szCs w:val="22"/>
            <w:rPrChange w:id="4489" w:author="Chen Liao" w:date="2021-03-29T18:57:00Z">
              <w:rPr/>
            </w:rPrChange>
          </w:rPr>
          <w:delText xml:space="preserve"> and baseline-dependent</w:delText>
        </w:r>
        <w:r w:rsidRPr="002B6EEC" w:rsidDel="002409E4">
          <w:rPr>
            <w:rStyle w:val="fontstyle01"/>
            <w:rFonts w:ascii="Times New Roman" w:hAnsi="Times New Roman"/>
            <w:sz w:val="22"/>
            <w:szCs w:val="22"/>
            <w:rPrChange w:id="4490" w:author="Chen Liao" w:date="2021-03-29T18:57:00Z">
              <w:rPr>
                <w:rFonts w:ascii="TimesNewRomanPSMT" w:hAnsi="TimesNewRomanPSMT"/>
                <w:color w:val="000000"/>
                <w:szCs w:val="21"/>
              </w:rPr>
            </w:rPrChange>
          </w:rPr>
          <w:delText>.</w:delText>
        </w:r>
        <w:r w:rsidR="00565AD3" w:rsidRPr="002B6EEC" w:rsidDel="002409E4">
          <w:rPr>
            <w:rStyle w:val="fontstyle01"/>
            <w:rFonts w:ascii="Times New Roman" w:hAnsi="Times New Roman"/>
            <w:sz w:val="22"/>
            <w:szCs w:val="22"/>
            <w:rPrChange w:id="4491" w:author="Chen Liao" w:date="2021-03-29T18:57:00Z">
              <w:rPr>
                <w:rFonts w:ascii="TimesNewRomanPSMT" w:hAnsi="TimesNewRomanPSMT"/>
                <w:color w:val="000000"/>
                <w:szCs w:val="21"/>
              </w:rPr>
            </w:rPrChange>
          </w:rPr>
          <w:delText xml:space="preserve"> </w:delText>
        </w:r>
        <w:r w:rsidR="00500E6F" w:rsidRPr="002B6EEC" w:rsidDel="002409E4">
          <w:rPr>
            <w:rStyle w:val="fontstyle01"/>
            <w:rFonts w:ascii="Times New Roman" w:hAnsi="Times New Roman"/>
            <w:sz w:val="22"/>
            <w:szCs w:val="22"/>
            <w:rPrChange w:id="4492" w:author="Chen Liao" w:date="2021-03-29T18:57:00Z">
              <w:rPr>
                <w:rFonts w:ascii="TimesNewRomanPSMT" w:hAnsi="TimesNewRomanPSMT"/>
                <w:color w:val="000000"/>
                <w:szCs w:val="21"/>
              </w:rPr>
            </w:rPrChange>
          </w:rPr>
          <w:delText xml:space="preserve">Furthermore, </w:delText>
        </w:r>
        <w:r w:rsidR="00500E6F" w:rsidRPr="002B6EEC" w:rsidDel="002409E4">
          <w:rPr>
            <w:rStyle w:val="fontstyle01"/>
            <w:rFonts w:ascii="Times New Roman" w:hAnsi="Times New Roman"/>
            <w:sz w:val="22"/>
            <w:szCs w:val="22"/>
            <w:rPrChange w:id="4493" w:author="Chen Liao" w:date="2021-03-29T18:57:00Z">
              <w:rPr/>
            </w:rPrChange>
          </w:rPr>
          <w:delText>i</w:delText>
        </w:r>
        <w:r w:rsidR="00565AD3" w:rsidRPr="002B6EEC" w:rsidDel="002409E4">
          <w:rPr>
            <w:rStyle w:val="fontstyle01"/>
            <w:rFonts w:ascii="Times New Roman" w:hAnsi="Times New Roman"/>
            <w:sz w:val="22"/>
            <w:szCs w:val="22"/>
            <w:rPrChange w:id="4494" w:author="Chen Liao" w:date="2021-03-29T18:57:00Z">
              <w:rPr/>
            </w:rPrChange>
          </w:rPr>
          <w:delText>n accord with the notion that fermentable fib</w:delText>
        </w:r>
        <w:r w:rsidR="00500E6F" w:rsidRPr="002B6EEC" w:rsidDel="002409E4">
          <w:rPr>
            <w:rStyle w:val="fontstyle01"/>
            <w:rFonts w:ascii="Times New Roman" w:hAnsi="Times New Roman"/>
            <w:sz w:val="22"/>
            <w:szCs w:val="22"/>
            <w:rPrChange w:id="4495" w:author="Chen Liao" w:date="2021-03-29T18:57:00Z">
              <w:rPr/>
            </w:rPrChange>
          </w:rPr>
          <w:delText>er</w:delText>
        </w:r>
        <w:r w:rsidR="00565AD3" w:rsidRPr="002B6EEC" w:rsidDel="002409E4">
          <w:rPr>
            <w:rStyle w:val="fontstyle01"/>
            <w:rFonts w:ascii="Times New Roman" w:hAnsi="Times New Roman"/>
            <w:sz w:val="22"/>
            <w:szCs w:val="22"/>
            <w:rPrChange w:id="4496" w:author="Chen Liao" w:date="2021-03-29T18:57:00Z">
              <w:rPr/>
            </w:rPrChange>
          </w:rPr>
          <w:delText xml:space="preserve">s nourish microbiota, replacing the insoluble fibre, cellulose, with inulin </w:delText>
        </w:r>
        <w:r w:rsidR="00500E6F" w:rsidRPr="002B6EEC" w:rsidDel="002409E4">
          <w:rPr>
            <w:rStyle w:val="fontstyle01"/>
            <w:rFonts w:ascii="Times New Roman" w:hAnsi="Times New Roman"/>
            <w:sz w:val="22"/>
            <w:szCs w:val="22"/>
            <w:rPrChange w:id="4497" w:author="Chen Liao" w:date="2021-03-29T18:57:00Z">
              <w:rPr/>
            </w:rPrChange>
          </w:rPr>
          <w:delText xml:space="preserve">significantly </w:delText>
        </w:r>
        <w:r w:rsidR="00565AD3" w:rsidRPr="002B6EEC" w:rsidDel="002409E4">
          <w:rPr>
            <w:rStyle w:val="fontstyle01"/>
            <w:rFonts w:ascii="Times New Roman" w:hAnsi="Times New Roman"/>
            <w:sz w:val="22"/>
            <w:szCs w:val="22"/>
            <w:rPrChange w:id="4498" w:author="Chen Liao" w:date="2021-03-29T18:57:00Z">
              <w:rPr/>
            </w:rPrChange>
          </w:rPr>
          <w:delText xml:space="preserve">elevated the </w:delText>
        </w:r>
        <w:r w:rsidR="00500E6F" w:rsidRPr="002B6EEC" w:rsidDel="002409E4">
          <w:rPr>
            <w:rStyle w:val="fontstyle01"/>
            <w:rFonts w:ascii="Times New Roman" w:hAnsi="Times New Roman"/>
            <w:sz w:val="22"/>
            <w:szCs w:val="22"/>
            <w:rPrChange w:id="4499" w:author="Chen Liao" w:date="2021-03-29T18:57:00Z">
              <w:rPr/>
            </w:rPrChange>
          </w:rPr>
          <w:delText xml:space="preserve">fecal microbial density </w:delText>
        </w:r>
        <w:r w:rsidR="00500E6F" w:rsidRPr="002B6EEC" w:rsidDel="002409E4">
          <w:rPr>
            <w:rStyle w:val="fontstyle01"/>
            <w:rFonts w:ascii="Times New Roman" w:hAnsi="Times New Roman"/>
            <w:sz w:val="22"/>
            <w:szCs w:val="22"/>
            <w:rPrChange w:id="4500" w:author="Chen Liao" w:date="2021-03-29T18:57:00Z">
              <w:rPr>
                <w:rFonts w:ascii="TimesNewRomanPSMT" w:hAnsi="TimesNewRomanPSMT"/>
                <w:color w:val="000000"/>
                <w:sz w:val="20"/>
                <w:szCs w:val="20"/>
              </w:rPr>
            </w:rPrChange>
          </w:rPr>
          <w:delText>(</w:delText>
        </w:r>
        <w:r w:rsidR="00500E6F" w:rsidRPr="002B6EEC" w:rsidDel="002409E4">
          <w:rPr>
            <w:rStyle w:val="fontstyle01"/>
            <w:rFonts w:ascii="Times New Roman" w:hAnsi="Times New Roman"/>
            <w:sz w:val="22"/>
            <w:szCs w:val="22"/>
            <w:rPrChange w:id="4501" w:author="Chen Liao" w:date="2021-03-29T18:57:00Z">
              <w:rPr>
                <w:rFonts w:ascii="TimesNewRomanPSMT" w:hAnsi="TimesNewRomanPSMT"/>
                <w:b/>
                <w:bCs/>
                <w:color w:val="000000"/>
                <w:sz w:val="20"/>
                <w:szCs w:val="20"/>
              </w:rPr>
            </w:rPrChange>
          </w:rPr>
          <w:delText>Fig. 2F</w:delText>
        </w:r>
        <w:r w:rsidR="00500E6F" w:rsidRPr="002B6EEC" w:rsidDel="002409E4">
          <w:rPr>
            <w:rStyle w:val="fontstyle01"/>
            <w:rFonts w:ascii="Times New Roman" w:hAnsi="Times New Roman"/>
            <w:sz w:val="22"/>
            <w:szCs w:val="22"/>
            <w:rPrChange w:id="4502" w:author="Chen Liao" w:date="2021-03-29T18:57:00Z">
              <w:rPr>
                <w:rFonts w:ascii="TimesNewRomanPSMT" w:hAnsi="TimesNewRomanPSMT"/>
                <w:color w:val="000000"/>
                <w:sz w:val="20"/>
                <w:szCs w:val="20"/>
              </w:rPr>
            </w:rPrChange>
          </w:rPr>
          <w:delText>)</w:delText>
        </w:r>
        <w:r w:rsidR="00565AD3" w:rsidRPr="002B6EEC" w:rsidDel="002409E4">
          <w:rPr>
            <w:rStyle w:val="fontstyle01"/>
            <w:rFonts w:ascii="Times New Roman" w:hAnsi="Times New Roman"/>
            <w:sz w:val="22"/>
            <w:szCs w:val="22"/>
            <w:rPrChange w:id="4503" w:author="Chen Liao" w:date="2021-03-29T18:57:00Z">
              <w:rPr/>
            </w:rPrChange>
          </w:rPr>
          <w:delText>.</w:delText>
        </w:r>
      </w:del>
    </w:p>
    <w:p w14:paraId="52D17216" w14:textId="2D11BE57" w:rsidR="00211FC4" w:rsidRPr="002B6EEC" w:rsidDel="00A53DC0" w:rsidRDefault="00052290">
      <w:pPr>
        <w:jc w:val="both"/>
        <w:rPr>
          <w:del w:id="4504" w:author="Chen Liao" w:date="2021-03-18T17:32:00Z"/>
          <w:sz w:val="22"/>
          <w:szCs w:val="22"/>
          <w:rPrChange w:id="4505" w:author="Chen Liao" w:date="2021-03-29T18:57:00Z">
            <w:rPr>
              <w:del w:id="4506" w:author="Chen Liao" w:date="2021-03-18T17:32:00Z"/>
              <w:sz w:val="20"/>
              <w:szCs w:val="20"/>
            </w:rPr>
          </w:rPrChange>
        </w:rPr>
        <w:pPrChange w:id="4507" w:author="Chen Liao" w:date="2021-03-24T10:44:00Z">
          <w:pPr>
            <w:ind w:firstLineChars="100" w:firstLine="240"/>
            <w:jc w:val="both"/>
          </w:pPr>
        </w:pPrChange>
      </w:pPr>
      <w:del w:id="4508" w:author="Chen Liao" w:date="2021-03-20T08:12:00Z">
        <w:r w:rsidRPr="002B6EEC" w:rsidDel="00846F4E">
          <w:rPr>
            <w:rStyle w:val="fontstyle01"/>
            <w:rFonts w:ascii="Times New Roman" w:hAnsi="Times New Roman"/>
            <w:sz w:val="22"/>
            <w:szCs w:val="22"/>
            <w:rPrChange w:id="4509" w:author="Chen Liao" w:date="2021-03-29T18:57:00Z">
              <w:rPr/>
            </w:rPrChange>
          </w:rPr>
          <w:delText xml:space="preserve">Overall, these findings, together with findings from re-analysis of the independent study data, suggest a </w:delText>
        </w:r>
        <w:r w:rsidR="00F20B31" w:rsidRPr="002B6EEC" w:rsidDel="00846F4E">
          <w:rPr>
            <w:rStyle w:val="fontstyle01"/>
            <w:rFonts w:ascii="Times New Roman" w:hAnsi="Times New Roman"/>
            <w:sz w:val="22"/>
            <w:szCs w:val="22"/>
            <w:rPrChange w:id="4510" w:author="Chen Liao" w:date="2021-03-29T18:57:00Z">
              <w:rPr/>
            </w:rPrChange>
          </w:rPr>
          <w:delText xml:space="preserve">baseline-dependent </w:delText>
        </w:r>
        <w:r w:rsidRPr="002B6EEC" w:rsidDel="00846F4E">
          <w:rPr>
            <w:rStyle w:val="fontstyle01"/>
            <w:rFonts w:ascii="Times New Roman" w:hAnsi="Times New Roman"/>
            <w:sz w:val="22"/>
            <w:szCs w:val="22"/>
            <w:rPrChange w:id="4511" w:author="Chen Liao" w:date="2021-03-29T18:57:00Z">
              <w:rPr/>
            </w:rPrChange>
          </w:rPr>
          <w:delText xml:space="preserve">microbial </w:delText>
        </w:r>
        <w:r w:rsidR="003B0663" w:rsidRPr="002B6EEC" w:rsidDel="00846F4E">
          <w:rPr>
            <w:rStyle w:val="fontstyle01"/>
            <w:rFonts w:ascii="Times New Roman" w:hAnsi="Times New Roman"/>
            <w:sz w:val="22"/>
            <w:szCs w:val="22"/>
            <w:rPrChange w:id="4512" w:author="Chen Liao" w:date="2021-03-29T18:57:00Z">
              <w:rPr/>
            </w:rPrChange>
          </w:rPr>
          <w:delText xml:space="preserve">dynamic </w:delText>
        </w:r>
        <w:r w:rsidRPr="002B6EEC" w:rsidDel="00846F4E">
          <w:rPr>
            <w:rStyle w:val="fontstyle01"/>
            <w:rFonts w:ascii="Times New Roman" w:hAnsi="Times New Roman"/>
            <w:sz w:val="22"/>
            <w:szCs w:val="22"/>
            <w:rPrChange w:id="4513" w:author="Chen Liao" w:date="2021-03-29T18:57:00Z">
              <w:rPr/>
            </w:rPrChange>
          </w:rPr>
          <w:delText xml:space="preserve">response to dietary fiber intervention, which consists of initial changes in composition, function and SCFA metabolism, and long-term adaptation </w:delText>
        </w:r>
        <w:r w:rsidR="0042582C" w:rsidRPr="002B6EEC" w:rsidDel="00846F4E">
          <w:rPr>
            <w:rStyle w:val="fontstyle01"/>
            <w:rFonts w:ascii="Times New Roman" w:hAnsi="Times New Roman"/>
            <w:sz w:val="22"/>
            <w:szCs w:val="22"/>
            <w:rPrChange w:id="4514" w:author="Chen Liao" w:date="2021-03-29T18:57:00Z">
              <w:rPr/>
            </w:rPrChange>
          </w:rPr>
          <w:delText xml:space="preserve">indicating the achievement of a </w:delText>
        </w:r>
        <w:r w:rsidR="003B0663" w:rsidRPr="002B6EEC" w:rsidDel="00846F4E">
          <w:rPr>
            <w:rStyle w:val="fontstyle01"/>
            <w:rFonts w:ascii="Times New Roman" w:hAnsi="Times New Roman"/>
            <w:sz w:val="22"/>
            <w:szCs w:val="22"/>
            <w:rPrChange w:id="4515" w:author="Chen Liao" w:date="2021-03-29T18:57:00Z">
              <w:rPr/>
            </w:rPrChange>
          </w:rPr>
          <w:delText>final</w:delText>
        </w:r>
        <w:r w:rsidR="0042582C" w:rsidRPr="002B6EEC" w:rsidDel="00846F4E">
          <w:rPr>
            <w:rStyle w:val="fontstyle01"/>
            <w:rFonts w:ascii="Times New Roman" w:hAnsi="Times New Roman"/>
            <w:sz w:val="22"/>
            <w:szCs w:val="22"/>
            <w:rPrChange w:id="4516" w:author="Chen Liao" w:date="2021-03-29T18:57:00Z">
              <w:rPr/>
            </w:rPrChange>
          </w:rPr>
          <w:delText xml:space="preserve"> state</w:delText>
        </w:r>
        <w:r w:rsidRPr="002B6EEC" w:rsidDel="00846F4E">
          <w:rPr>
            <w:rStyle w:val="fontstyle01"/>
            <w:rFonts w:ascii="Times New Roman" w:hAnsi="Times New Roman"/>
            <w:sz w:val="22"/>
            <w:szCs w:val="22"/>
            <w:rPrChange w:id="4517" w:author="Chen Liao" w:date="2021-03-29T18:57:00Z">
              <w:rPr/>
            </w:rPrChange>
          </w:rPr>
          <w:delText xml:space="preserve">. </w:delText>
        </w:r>
      </w:del>
    </w:p>
    <w:p w14:paraId="5CFB99B8" w14:textId="458636CB" w:rsidR="00863D10" w:rsidRPr="002B6EEC" w:rsidRDefault="00360A2B" w:rsidP="00235E3B">
      <w:pPr>
        <w:jc w:val="center"/>
        <w:rPr>
          <w:ins w:id="4518" w:author="Chen Liao" w:date="2021-03-14T07:55:00Z"/>
          <w:rFonts w:hint="eastAsia"/>
          <w:sz w:val="22"/>
          <w:szCs w:val="22"/>
          <w:rPrChange w:id="4519" w:author="Chen Liao" w:date="2021-03-29T18:57:00Z">
            <w:rPr>
              <w:ins w:id="4520" w:author="Chen Liao" w:date="2021-03-14T07:55:00Z"/>
              <w:rFonts w:hint="eastAsia"/>
            </w:rPr>
          </w:rPrChange>
        </w:rPr>
      </w:pPr>
      <w:ins w:id="4521" w:author="Chen Liao" w:date="2021-03-27T10:59:00Z">
        <w:r w:rsidRPr="002B6EEC">
          <w:rPr>
            <w:noProof/>
            <w:sz w:val="22"/>
            <w:szCs w:val="22"/>
            <w:rPrChange w:id="4522" w:author="Chen Liao" w:date="2021-03-29T18:57:00Z">
              <w:rPr>
                <w:noProof/>
              </w:rPr>
            </w:rPrChange>
          </w:rPr>
          <w:drawing>
            <wp:inline distT="0" distB="0" distL="0" distR="0" wp14:anchorId="48F0E010" wp14:editId="6EF98AC9">
              <wp:extent cx="4191000" cy="5257800"/>
              <wp:effectExtent l="0" t="0" r="0" b="0"/>
              <wp:docPr id="8" name="Picture 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1000" cy="5257800"/>
                      </a:xfrm>
                      <a:prstGeom prst="rect">
                        <a:avLst/>
                      </a:prstGeom>
                    </pic:spPr>
                  </pic:pic>
                </a:graphicData>
              </a:graphic>
            </wp:inline>
          </w:drawing>
        </w:r>
      </w:ins>
    </w:p>
    <w:p w14:paraId="01048429" w14:textId="77777777" w:rsidR="00122DA9" w:rsidRPr="002B6EEC" w:rsidRDefault="00122DA9">
      <w:pPr>
        <w:jc w:val="both"/>
        <w:rPr>
          <w:rPrChange w:id="4523" w:author="Chen Liao" w:date="2021-03-29T18:57:00Z">
            <w:rPr>
              <w:sz w:val="20"/>
              <w:szCs w:val="20"/>
            </w:rPr>
          </w:rPrChange>
        </w:rPr>
        <w:pPrChange w:id="4524" w:author="Chen Liao" w:date="2021-03-24T10:44:00Z">
          <w:pPr>
            <w:jc w:val="center"/>
          </w:pPr>
        </w:pPrChange>
      </w:pPr>
    </w:p>
    <w:p w14:paraId="63D2E208" w14:textId="27BF9C75" w:rsidR="001E0C1B" w:rsidRPr="002B6EEC" w:rsidRDefault="003F7598" w:rsidP="00C3619E">
      <w:pPr>
        <w:pStyle w:val="paragraph"/>
        <w:spacing w:before="0" w:beforeAutospacing="0" w:after="0" w:afterAutospacing="0"/>
        <w:jc w:val="both"/>
        <w:rPr>
          <w:rFonts w:ascii="Times New Roman" w:hAnsi="Times New Roman" w:cs="Times New Roman"/>
          <w:sz w:val="20"/>
          <w:szCs w:val="20"/>
          <w:rPrChange w:id="4525" w:author="Chen Liao" w:date="2021-03-29T18:57:00Z">
            <w:rPr>
              <w:rFonts w:ascii="Times New Roman" w:hAnsi="Times New Roman" w:cs="Times New Roman"/>
              <w:color w:val="000000"/>
              <w:sz w:val="20"/>
              <w:szCs w:val="20"/>
            </w:rPr>
          </w:rPrChange>
        </w:rPr>
      </w:pPr>
      <w:r w:rsidRPr="002B6EEC">
        <w:rPr>
          <w:rFonts w:ascii="Times New Roman" w:hAnsi="Times New Roman" w:cs="Times New Roman"/>
          <w:b/>
          <w:bCs/>
          <w:color w:val="000000"/>
          <w:sz w:val="20"/>
          <w:szCs w:val="20"/>
          <w:rPrChange w:id="4526" w:author="Chen Liao" w:date="2021-03-29T18:57:00Z">
            <w:rPr>
              <w:rFonts w:ascii="Times New Roman" w:hAnsi="Times New Roman" w:cs="Times New Roman"/>
              <w:b/>
              <w:bCs/>
              <w:color w:val="000000"/>
              <w:sz w:val="20"/>
              <w:szCs w:val="20"/>
            </w:rPr>
          </w:rPrChange>
        </w:rPr>
        <w:t>Figure 2.</w:t>
      </w:r>
      <w:r w:rsidRPr="002B6EEC">
        <w:rPr>
          <w:rFonts w:ascii="Times New Roman" w:hAnsi="Times New Roman" w:cs="Times New Roman"/>
          <w:color w:val="000000"/>
          <w:sz w:val="20"/>
          <w:szCs w:val="20"/>
          <w:rPrChange w:id="4527" w:author="Chen Liao" w:date="2021-03-29T18:57:00Z">
            <w:rPr>
              <w:rFonts w:ascii="Times New Roman" w:hAnsi="Times New Roman" w:cs="Times New Roman"/>
              <w:color w:val="000000"/>
              <w:sz w:val="20"/>
              <w:szCs w:val="20"/>
            </w:rPr>
          </w:rPrChange>
        </w:rPr>
        <w:t xml:space="preserve"> </w:t>
      </w:r>
      <w:r w:rsidRPr="002B6EEC">
        <w:rPr>
          <w:rFonts w:ascii="Times New Roman" w:hAnsi="Times New Roman" w:cs="Times New Roman"/>
          <w:b/>
          <w:bCs/>
          <w:color w:val="000000"/>
          <w:sz w:val="20"/>
          <w:szCs w:val="20"/>
          <w:rPrChange w:id="4528" w:author="Chen Liao" w:date="2021-03-29T18:57:00Z">
            <w:rPr>
              <w:rFonts w:ascii="Times New Roman" w:hAnsi="Times New Roman" w:cs="Times New Roman"/>
              <w:b/>
              <w:bCs/>
              <w:color w:val="000000"/>
              <w:sz w:val="20"/>
              <w:szCs w:val="20"/>
            </w:rPr>
          </w:rPrChange>
        </w:rPr>
        <w:t xml:space="preserve">Dynamical responses of </w:t>
      </w:r>
      <w:r w:rsidR="006F4D87" w:rsidRPr="002B6EEC">
        <w:rPr>
          <w:rFonts w:ascii="Times New Roman" w:hAnsi="Times New Roman" w:cs="Times New Roman"/>
          <w:b/>
          <w:bCs/>
          <w:color w:val="000000"/>
          <w:sz w:val="20"/>
          <w:szCs w:val="20"/>
          <w:rPrChange w:id="4529" w:author="Chen Liao" w:date="2021-03-29T18:57:00Z">
            <w:rPr>
              <w:rFonts w:ascii="Times New Roman" w:hAnsi="Times New Roman" w:cs="Times New Roman"/>
              <w:b/>
              <w:bCs/>
              <w:color w:val="000000"/>
              <w:sz w:val="20"/>
              <w:szCs w:val="20"/>
            </w:rPr>
          </w:rPrChange>
        </w:rPr>
        <w:t>short-chain fatty acid</w:t>
      </w:r>
      <w:ins w:id="4530" w:author="Chen Liao" w:date="2021-03-28T05:23:00Z">
        <w:r w:rsidR="00152327" w:rsidRPr="002B6EEC">
          <w:rPr>
            <w:rFonts w:ascii="Times New Roman" w:hAnsi="Times New Roman" w:cs="Times New Roman"/>
            <w:b/>
            <w:bCs/>
            <w:color w:val="000000"/>
            <w:sz w:val="20"/>
            <w:szCs w:val="20"/>
            <w:rPrChange w:id="4531" w:author="Chen Liao" w:date="2021-03-29T18:57:00Z">
              <w:rPr>
                <w:rFonts w:ascii="Times New Roman" w:hAnsi="Times New Roman" w:cs="Times New Roman"/>
                <w:b/>
                <w:bCs/>
                <w:color w:val="000000"/>
                <w:sz w:val="21"/>
                <w:szCs w:val="21"/>
              </w:rPr>
            </w:rPrChange>
          </w:rPr>
          <w:t>s</w:t>
        </w:r>
      </w:ins>
      <w:r w:rsidR="006F4D87" w:rsidRPr="002B6EEC">
        <w:rPr>
          <w:rFonts w:ascii="Times New Roman" w:hAnsi="Times New Roman" w:cs="Times New Roman"/>
          <w:b/>
          <w:bCs/>
          <w:color w:val="000000"/>
          <w:sz w:val="20"/>
          <w:szCs w:val="20"/>
          <w:rPrChange w:id="4532" w:author="Chen Liao" w:date="2021-03-29T18:57:00Z">
            <w:rPr>
              <w:rFonts w:ascii="Times New Roman" w:hAnsi="Times New Roman" w:cs="Times New Roman"/>
              <w:b/>
              <w:bCs/>
              <w:color w:val="000000"/>
              <w:sz w:val="20"/>
              <w:szCs w:val="20"/>
            </w:rPr>
          </w:rPrChange>
        </w:rPr>
        <w:t xml:space="preserve"> (</w:t>
      </w:r>
      <w:r w:rsidRPr="002B6EEC">
        <w:rPr>
          <w:rFonts w:ascii="Times New Roman" w:hAnsi="Times New Roman" w:cs="Times New Roman"/>
          <w:b/>
          <w:bCs/>
          <w:color w:val="000000"/>
          <w:sz w:val="20"/>
          <w:szCs w:val="20"/>
          <w:rPrChange w:id="4533" w:author="Chen Liao" w:date="2021-03-29T18:57:00Z">
            <w:rPr>
              <w:rFonts w:ascii="Times New Roman" w:hAnsi="Times New Roman" w:cs="Times New Roman"/>
              <w:b/>
              <w:bCs/>
              <w:color w:val="000000"/>
              <w:sz w:val="20"/>
              <w:szCs w:val="20"/>
            </w:rPr>
          </w:rPrChange>
        </w:rPr>
        <w:t>SCFA</w:t>
      </w:r>
      <w:ins w:id="4534" w:author="Chen Liao" w:date="2021-03-28T05:23:00Z">
        <w:r w:rsidR="00152327" w:rsidRPr="002B6EEC">
          <w:rPr>
            <w:rFonts w:ascii="Times New Roman" w:hAnsi="Times New Roman" w:cs="Times New Roman"/>
            <w:b/>
            <w:bCs/>
            <w:color w:val="000000"/>
            <w:sz w:val="20"/>
            <w:szCs w:val="20"/>
            <w:rPrChange w:id="4535" w:author="Chen Liao" w:date="2021-03-29T18:57:00Z">
              <w:rPr>
                <w:rFonts w:ascii="Times New Roman" w:hAnsi="Times New Roman" w:cs="Times New Roman"/>
                <w:b/>
                <w:bCs/>
                <w:color w:val="000000"/>
                <w:sz w:val="21"/>
                <w:szCs w:val="21"/>
              </w:rPr>
            </w:rPrChange>
          </w:rPr>
          <w:t>s</w:t>
        </w:r>
      </w:ins>
      <w:r w:rsidR="006F4D87" w:rsidRPr="002B6EEC">
        <w:rPr>
          <w:rFonts w:ascii="Times New Roman" w:hAnsi="Times New Roman" w:cs="Times New Roman"/>
          <w:b/>
          <w:bCs/>
          <w:color w:val="000000"/>
          <w:sz w:val="20"/>
          <w:szCs w:val="20"/>
          <w:rPrChange w:id="4536" w:author="Chen Liao" w:date="2021-03-29T18:57:00Z">
            <w:rPr>
              <w:rFonts w:ascii="Times New Roman" w:hAnsi="Times New Roman" w:cs="Times New Roman"/>
              <w:b/>
              <w:bCs/>
              <w:color w:val="000000"/>
              <w:sz w:val="20"/>
              <w:szCs w:val="20"/>
            </w:rPr>
          </w:rPrChange>
        </w:rPr>
        <w:t>)</w:t>
      </w:r>
      <w:r w:rsidRPr="002B6EEC">
        <w:rPr>
          <w:rFonts w:ascii="Times New Roman" w:hAnsi="Times New Roman" w:cs="Times New Roman"/>
          <w:b/>
          <w:bCs/>
          <w:color w:val="000000"/>
          <w:sz w:val="20"/>
          <w:szCs w:val="20"/>
          <w:rPrChange w:id="4537" w:author="Chen Liao" w:date="2021-03-29T18:57:00Z">
            <w:rPr>
              <w:rFonts w:ascii="Times New Roman" w:hAnsi="Times New Roman" w:cs="Times New Roman"/>
              <w:b/>
              <w:bCs/>
              <w:color w:val="000000"/>
              <w:sz w:val="20"/>
              <w:szCs w:val="20"/>
            </w:rPr>
          </w:rPrChange>
        </w:rPr>
        <w:t xml:space="preserve"> metabolism </w:t>
      </w:r>
      <w:r w:rsidR="003D3D55" w:rsidRPr="002B6EEC">
        <w:rPr>
          <w:rFonts w:ascii="Times New Roman" w:hAnsi="Times New Roman" w:cs="Times New Roman"/>
          <w:b/>
          <w:bCs/>
          <w:color w:val="000000"/>
          <w:sz w:val="20"/>
          <w:szCs w:val="20"/>
          <w:rPrChange w:id="4538" w:author="Chen Liao" w:date="2021-03-29T18:57:00Z">
            <w:rPr>
              <w:rFonts w:ascii="Times New Roman" w:hAnsi="Times New Roman" w:cs="Times New Roman"/>
              <w:b/>
              <w:bCs/>
              <w:color w:val="000000"/>
              <w:sz w:val="20"/>
              <w:szCs w:val="20"/>
            </w:rPr>
          </w:rPrChange>
        </w:rPr>
        <w:t xml:space="preserve">and </w:t>
      </w:r>
      <w:r w:rsidR="00B83C5F" w:rsidRPr="002B6EEC">
        <w:rPr>
          <w:rFonts w:ascii="Times New Roman" w:hAnsi="Times New Roman" w:cs="Times New Roman"/>
          <w:b/>
          <w:bCs/>
          <w:color w:val="000000"/>
          <w:sz w:val="20"/>
          <w:szCs w:val="20"/>
          <w:rPrChange w:id="4539" w:author="Chen Liao" w:date="2021-03-29T18:57:00Z">
            <w:rPr>
              <w:rFonts w:ascii="Times New Roman" w:hAnsi="Times New Roman" w:cs="Times New Roman"/>
              <w:b/>
              <w:bCs/>
              <w:color w:val="000000"/>
              <w:sz w:val="20"/>
              <w:szCs w:val="20"/>
            </w:rPr>
          </w:rPrChange>
        </w:rPr>
        <w:t xml:space="preserve">murine </w:t>
      </w:r>
      <w:r w:rsidR="003D3D55" w:rsidRPr="002B6EEC">
        <w:rPr>
          <w:rFonts w:ascii="Times New Roman" w:hAnsi="Times New Roman" w:cs="Times New Roman"/>
          <w:b/>
          <w:bCs/>
          <w:color w:val="000000"/>
          <w:sz w:val="20"/>
          <w:szCs w:val="20"/>
          <w:rPrChange w:id="4540" w:author="Chen Liao" w:date="2021-03-29T18:57:00Z">
            <w:rPr>
              <w:rFonts w:ascii="Times New Roman" w:hAnsi="Times New Roman" w:cs="Times New Roman"/>
              <w:b/>
              <w:bCs/>
              <w:color w:val="000000"/>
              <w:sz w:val="20"/>
              <w:szCs w:val="20"/>
            </w:rPr>
          </w:rPrChange>
        </w:rPr>
        <w:t xml:space="preserve">gut microbiome </w:t>
      </w:r>
      <w:r w:rsidRPr="002B6EEC">
        <w:rPr>
          <w:rFonts w:ascii="Times New Roman" w:hAnsi="Times New Roman" w:cs="Times New Roman"/>
          <w:b/>
          <w:bCs/>
          <w:color w:val="000000"/>
          <w:sz w:val="20"/>
          <w:szCs w:val="20"/>
          <w:rPrChange w:id="4541" w:author="Chen Liao" w:date="2021-03-29T18:57:00Z">
            <w:rPr>
              <w:rFonts w:ascii="Times New Roman" w:hAnsi="Times New Roman" w:cs="Times New Roman"/>
              <w:b/>
              <w:bCs/>
              <w:color w:val="000000"/>
              <w:sz w:val="20"/>
              <w:szCs w:val="20"/>
            </w:rPr>
          </w:rPrChange>
        </w:rPr>
        <w:t>to dietary fiber intervention.</w:t>
      </w:r>
      <w:r w:rsidR="006535CD" w:rsidRPr="002B6EEC">
        <w:rPr>
          <w:rFonts w:ascii="Times New Roman" w:hAnsi="Times New Roman" w:cs="Times New Roman"/>
          <w:b/>
          <w:bCs/>
          <w:color w:val="000000"/>
          <w:sz w:val="20"/>
          <w:szCs w:val="20"/>
          <w:rPrChange w:id="4542" w:author="Chen Liao" w:date="2021-03-29T18:57:00Z">
            <w:rPr>
              <w:rFonts w:ascii="Times New Roman" w:hAnsi="Times New Roman" w:cs="Times New Roman"/>
              <w:b/>
              <w:bCs/>
              <w:color w:val="000000"/>
              <w:sz w:val="20"/>
              <w:szCs w:val="20"/>
            </w:rPr>
          </w:rPrChange>
        </w:rPr>
        <w:t xml:space="preserve"> A</w:t>
      </w:r>
      <w:ins w:id="4543" w:author="Chen Liao" w:date="2021-03-27T11:22:00Z">
        <w:r w:rsidR="00F6722D" w:rsidRPr="002B6EEC">
          <w:rPr>
            <w:rFonts w:ascii="Times New Roman" w:hAnsi="Times New Roman" w:cs="Times New Roman"/>
            <w:b/>
            <w:bCs/>
            <w:color w:val="000000"/>
            <w:sz w:val="20"/>
            <w:szCs w:val="20"/>
            <w:rPrChange w:id="4544" w:author="Chen Liao" w:date="2021-03-29T18:57:00Z">
              <w:rPr>
                <w:rFonts w:ascii="Times New Roman" w:hAnsi="Times New Roman" w:cs="Times New Roman"/>
                <w:b/>
                <w:bCs/>
                <w:color w:val="000000"/>
                <w:sz w:val="20"/>
                <w:szCs w:val="20"/>
              </w:rPr>
            </w:rPrChange>
          </w:rPr>
          <w:t>.</w:t>
        </w:r>
      </w:ins>
      <w:del w:id="4545" w:author="Chen Liao" w:date="2021-03-27T11:22:00Z">
        <w:r w:rsidR="00045561" w:rsidRPr="002B6EEC" w:rsidDel="00F6722D">
          <w:rPr>
            <w:rFonts w:ascii="Times New Roman" w:hAnsi="Times New Roman" w:cs="Times New Roman"/>
            <w:color w:val="000000"/>
            <w:sz w:val="20"/>
            <w:szCs w:val="20"/>
            <w:rPrChange w:id="4546" w:author="Chen Liao" w:date="2021-03-29T18:57:00Z">
              <w:rPr>
                <w:rFonts w:ascii="Times New Roman" w:hAnsi="Times New Roman" w:cs="Times New Roman"/>
                <w:color w:val="000000"/>
                <w:sz w:val="20"/>
                <w:szCs w:val="20"/>
              </w:rPr>
            </w:rPrChange>
          </w:rPr>
          <w:delText>-</w:delText>
        </w:r>
        <w:r w:rsidR="00045561" w:rsidRPr="002B6EEC" w:rsidDel="00F6722D">
          <w:rPr>
            <w:rFonts w:ascii="Times New Roman" w:hAnsi="Times New Roman" w:cs="Times New Roman"/>
            <w:b/>
            <w:bCs/>
            <w:color w:val="000000"/>
            <w:sz w:val="20"/>
            <w:szCs w:val="20"/>
            <w:rPrChange w:id="4547" w:author="Chen Liao" w:date="2021-03-29T18:57:00Z">
              <w:rPr>
                <w:rFonts w:ascii="Times New Roman" w:hAnsi="Times New Roman" w:cs="Times New Roman"/>
                <w:b/>
                <w:bCs/>
                <w:color w:val="000000"/>
                <w:sz w:val="20"/>
                <w:szCs w:val="20"/>
              </w:rPr>
            </w:rPrChange>
          </w:rPr>
          <w:delText>C</w:delText>
        </w:r>
        <w:r w:rsidR="00FF0437" w:rsidRPr="002B6EEC" w:rsidDel="00F6722D">
          <w:rPr>
            <w:rFonts w:ascii="Times New Roman" w:hAnsi="Times New Roman" w:cs="Times New Roman"/>
            <w:b/>
            <w:bCs/>
            <w:color w:val="000000"/>
            <w:sz w:val="20"/>
            <w:szCs w:val="20"/>
            <w:rPrChange w:id="4548" w:author="Chen Liao" w:date="2021-03-29T18:57:00Z">
              <w:rPr>
                <w:rFonts w:ascii="Times New Roman" w:hAnsi="Times New Roman" w:cs="Times New Roman"/>
                <w:b/>
                <w:bCs/>
                <w:color w:val="000000"/>
                <w:sz w:val="20"/>
                <w:szCs w:val="20"/>
              </w:rPr>
            </w:rPrChange>
          </w:rPr>
          <w:delText>.</w:delText>
        </w:r>
      </w:del>
      <w:r w:rsidR="00045561" w:rsidRPr="002B6EEC">
        <w:rPr>
          <w:rFonts w:ascii="Times New Roman" w:hAnsi="Times New Roman" w:cs="Times New Roman"/>
          <w:color w:val="000000"/>
          <w:sz w:val="20"/>
          <w:szCs w:val="20"/>
          <w:rPrChange w:id="4549" w:author="Chen Liao" w:date="2021-03-29T18:57:00Z">
            <w:rPr>
              <w:rFonts w:ascii="Times New Roman" w:hAnsi="Times New Roman" w:cs="Times New Roman"/>
              <w:color w:val="000000"/>
              <w:sz w:val="20"/>
              <w:szCs w:val="20"/>
            </w:rPr>
          </w:rPrChange>
        </w:rPr>
        <w:t xml:space="preserve"> </w:t>
      </w:r>
      <w:ins w:id="4550" w:author="Chen Liao" w:date="2021-03-27T11:22:00Z">
        <w:r w:rsidR="00F6722D" w:rsidRPr="002B6EEC">
          <w:rPr>
            <w:rFonts w:ascii="Times New Roman" w:hAnsi="Times New Roman" w:cs="Times New Roman"/>
            <w:color w:val="000000"/>
            <w:sz w:val="20"/>
            <w:szCs w:val="20"/>
            <w:rPrChange w:id="4551" w:author="Chen Liao" w:date="2021-03-29T18:57:00Z">
              <w:rPr>
                <w:rFonts w:ascii="Times New Roman" w:hAnsi="Times New Roman" w:cs="Times New Roman"/>
                <w:color w:val="000000"/>
                <w:sz w:val="20"/>
                <w:szCs w:val="20"/>
              </w:rPr>
            </w:rPrChange>
          </w:rPr>
          <w:t>F</w:t>
        </w:r>
      </w:ins>
      <w:del w:id="4552" w:author="Chen Liao" w:date="2021-03-27T11:22:00Z">
        <w:r w:rsidRPr="002B6EEC" w:rsidDel="00F6722D">
          <w:rPr>
            <w:rFonts w:ascii="Times New Roman" w:hAnsi="Times New Roman" w:cs="Times New Roman"/>
            <w:color w:val="000000"/>
            <w:sz w:val="20"/>
            <w:szCs w:val="20"/>
            <w:rPrChange w:id="4553" w:author="Chen Liao" w:date="2021-03-29T18:57:00Z">
              <w:rPr>
                <w:rFonts w:ascii="Times New Roman" w:hAnsi="Times New Roman" w:cs="Times New Roman"/>
                <w:color w:val="000000"/>
                <w:sz w:val="20"/>
                <w:szCs w:val="20"/>
              </w:rPr>
            </w:rPrChange>
          </w:rPr>
          <w:delText xml:space="preserve">Temporal </w:delText>
        </w:r>
        <w:r w:rsidR="00045561" w:rsidRPr="002B6EEC" w:rsidDel="00F6722D">
          <w:rPr>
            <w:rFonts w:ascii="Times New Roman" w:hAnsi="Times New Roman" w:cs="Times New Roman"/>
            <w:color w:val="000000"/>
            <w:sz w:val="20"/>
            <w:szCs w:val="20"/>
            <w:rPrChange w:id="4554" w:author="Chen Liao" w:date="2021-03-29T18:57:00Z">
              <w:rPr>
                <w:rFonts w:ascii="Times New Roman" w:hAnsi="Times New Roman" w:cs="Times New Roman"/>
                <w:color w:val="000000"/>
                <w:sz w:val="20"/>
                <w:szCs w:val="20"/>
              </w:rPr>
            </w:rPrChange>
          </w:rPr>
          <w:delText>changes</w:delText>
        </w:r>
        <w:r w:rsidRPr="002B6EEC" w:rsidDel="00F6722D">
          <w:rPr>
            <w:rFonts w:ascii="Times New Roman" w:hAnsi="Times New Roman" w:cs="Times New Roman"/>
            <w:color w:val="000000"/>
            <w:sz w:val="20"/>
            <w:szCs w:val="20"/>
            <w:rPrChange w:id="4555" w:author="Chen Liao" w:date="2021-03-29T18:57:00Z">
              <w:rPr>
                <w:rFonts w:ascii="Times New Roman" w:hAnsi="Times New Roman" w:cs="Times New Roman"/>
                <w:color w:val="000000"/>
                <w:sz w:val="20"/>
                <w:szCs w:val="20"/>
              </w:rPr>
            </w:rPrChange>
          </w:rPr>
          <w:delText xml:space="preserve"> in f</w:delText>
        </w:r>
      </w:del>
      <w:r w:rsidRPr="002B6EEC">
        <w:rPr>
          <w:rFonts w:ascii="Times New Roman" w:hAnsi="Times New Roman" w:cs="Times New Roman"/>
          <w:color w:val="000000"/>
          <w:sz w:val="20"/>
          <w:szCs w:val="20"/>
          <w:rPrChange w:id="4556" w:author="Chen Liao" w:date="2021-03-29T18:57:00Z">
            <w:rPr>
              <w:rFonts w:ascii="Times New Roman" w:hAnsi="Times New Roman" w:cs="Times New Roman"/>
              <w:color w:val="000000"/>
              <w:sz w:val="20"/>
              <w:szCs w:val="20"/>
            </w:rPr>
          </w:rPrChange>
        </w:rPr>
        <w:t xml:space="preserve">ecal concentration </w:t>
      </w:r>
      <w:r w:rsidR="00833776" w:rsidRPr="002B6EEC">
        <w:rPr>
          <w:rFonts w:ascii="Times New Roman" w:hAnsi="Times New Roman" w:cs="Times New Roman"/>
          <w:color w:val="000000"/>
          <w:sz w:val="20"/>
          <w:szCs w:val="20"/>
          <w:rPrChange w:id="4557" w:author="Chen Liao" w:date="2021-03-29T18:57:00Z">
            <w:rPr>
              <w:rFonts w:ascii="Times New Roman" w:hAnsi="Times New Roman" w:cs="Times New Roman"/>
              <w:color w:val="000000"/>
              <w:sz w:val="20"/>
              <w:szCs w:val="20"/>
            </w:rPr>
          </w:rPrChange>
        </w:rPr>
        <w:t>of three major SCFA</w:t>
      </w:r>
      <w:r w:rsidR="00712CF1" w:rsidRPr="002B6EEC">
        <w:rPr>
          <w:rFonts w:ascii="Times New Roman" w:hAnsi="Times New Roman" w:cs="Times New Roman"/>
          <w:color w:val="000000"/>
          <w:sz w:val="20"/>
          <w:szCs w:val="20"/>
          <w:rPrChange w:id="4558" w:author="Chen Liao" w:date="2021-03-29T18:57:00Z">
            <w:rPr>
              <w:rFonts w:ascii="Times New Roman" w:hAnsi="Times New Roman" w:cs="Times New Roman"/>
              <w:color w:val="000000"/>
              <w:sz w:val="20"/>
              <w:szCs w:val="20"/>
            </w:rPr>
          </w:rPrChange>
        </w:rPr>
        <w:t>s</w:t>
      </w:r>
      <w:ins w:id="4559" w:author="Chen Liao" w:date="2021-03-27T11:22:00Z">
        <w:r w:rsidR="00F6722D" w:rsidRPr="002B6EEC">
          <w:rPr>
            <w:rFonts w:ascii="Times New Roman" w:hAnsi="Times New Roman" w:cs="Times New Roman"/>
            <w:color w:val="000000"/>
            <w:sz w:val="20"/>
            <w:szCs w:val="20"/>
            <w:rPrChange w:id="4560" w:author="Chen Liao" w:date="2021-03-29T18:57:00Z">
              <w:rPr>
                <w:rFonts w:ascii="Times New Roman" w:hAnsi="Times New Roman" w:cs="Times New Roman"/>
                <w:color w:val="000000"/>
                <w:sz w:val="20"/>
                <w:szCs w:val="20"/>
              </w:rPr>
            </w:rPrChange>
          </w:rPr>
          <w:t xml:space="preserve">. </w:t>
        </w:r>
      </w:ins>
      <w:del w:id="4561" w:author="Chen Liao" w:date="2021-03-27T11:22:00Z">
        <w:r w:rsidR="00045561" w:rsidRPr="002B6EEC" w:rsidDel="00F6722D">
          <w:rPr>
            <w:rFonts w:ascii="Times New Roman" w:hAnsi="Times New Roman" w:cs="Times New Roman"/>
            <w:b/>
            <w:bCs/>
            <w:color w:val="000000"/>
            <w:sz w:val="20"/>
            <w:szCs w:val="20"/>
            <w:rPrChange w:id="4562" w:author="Chen Liao" w:date="2021-03-29T18:57:00Z">
              <w:rPr>
                <w:rFonts w:ascii="Times New Roman" w:hAnsi="Times New Roman" w:cs="Times New Roman"/>
                <w:color w:val="000000"/>
                <w:sz w:val="20"/>
                <w:szCs w:val="20"/>
              </w:rPr>
            </w:rPrChange>
          </w:rPr>
          <w:delText xml:space="preserve"> (A)</w:delText>
        </w:r>
        <w:r w:rsidR="00F26FBD" w:rsidRPr="002B6EEC" w:rsidDel="00F6722D">
          <w:rPr>
            <w:rFonts w:ascii="Times New Roman" w:hAnsi="Times New Roman" w:cs="Times New Roman"/>
            <w:b/>
            <w:bCs/>
            <w:color w:val="000000"/>
            <w:sz w:val="20"/>
            <w:szCs w:val="20"/>
            <w:rPrChange w:id="4563" w:author="Chen Liao" w:date="2021-03-29T18:57:00Z">
              <w:rPr>
                <w:rFonts w:ascii="Times New Roman" w:hAnsi="Times New Roman" w:cs="Times New Roman"/>
                <w:color w:val="000000"/>
                <w:sz w:val="20"/>
                <w:szCs w:val="20"/>
              </w:rPr>
            </w:rPrChange>
          </w:rPr>
          <w:delText>,</w:delText>
        </w:r>
      </w:del>
      <w:ins w:id="4564" w:author="Chen Liao" w:date="2021-03-27T11:22:00Z">
        <w:r w:rsidR="00F6722D" w:rsidRPr="002B6EEC">
          <w:rPr>
            <w:rFonts w:ascii="Times New Roman" w:hAnsi="Times New Roman" w:cs="Times New Roman"/>
            <w:b/>
            <w:bCs/>
            <w:color w:val="000000"/>
            <w:sz w:val="20"/>
            <w:szCs w:val="20"/>
            <w:rPrChange w:id="4565" w:author="Chen Liao" w:date="2021-03-29T18:57:00Z">
              <w:rPr>
                <w:rFonts w:ascii="Times New Roman" w:hAnsi="Times New Roman" w:cs="Times New Roman"/>
                <w:color w:val="000000"/>
                <w:sz w:val="20"/>
                <w:szCs w:val="20"/>
              </w:rPr>
            </w:rPrChange>
          </w:rPr>
          <w:t>B</w:t>
        </w:r>
        <w:r w:rsidR="00F6722D" w:rsidRPr="002B6EEC">
          <w:rPr>
            <w:rFonts w:ascii="Times New Roman" w:hAnsi="Times New Roman" w:cs="Times New Roman"/>
            <w:color w:val="000000"/>
            <w:sz w:val="20"/>
            <w:szCs w:val="20"/>
            <w:rPrChange w:id="4566" w:author="Chen Liao" w:date="2021-03-29T18:57:00Z">
              <w:rPr>
                <w:rFonts w:ascii="Times New Roman" w:hAnsi="Times New Roman" w:cs="Times New Roman"/>
                <w:color w:val="000000"/>
                <w:sz w:val="20"/>
                <w:szCs w:val="20"/>
              </w:rPr>
            </w:rPrChange>
          </w:rPr>
          <w:t>.</w:t>
        </w:r>
      </w:ins>
      <w:r w:rsidR="00F26FBD" w:rsidRPr="002B6EEC">
        <w:rPr>
          <w:rFonts w:ascii="Times New Roman" w:hAnsi="Times New Roman" w:cs="Times New Roman"/>
          <w:color w:val="000000"/>
          <w:sz w:val="20"/>
          <w:szCs w:val="20"/>
          <w:rPrChange w:id="4567" w:author="Chen Liao" w:date="2021-03-29T18:57:00Z">
            <w:rPr>
              <w:rFonts w:ascii="Times New Roman" w:hAnsi="Times New Roman" w:cs="Times New Roman"/>
              <w:color w:val="000000"/>
              <w:sz w:val="20"/>
              <w:szCs w:val="20"/>
            </w:rPr>
          </w:rPrChange>
        </w:rPr>
        <w:t xml:space="preserve"> </w:t>
      </w:r>
      <w:del w:id="4568" w:author="Chen Liao" w:date="2021-03-27T11:23:00Z">
        <w:r w:rsidR="00045561" w:rsidRPr="002B6EEC" w:rsidDel="00F6722D">
          <w:rPr>
            <w:rFonts w:ascii="Times New Roman" w:hAnsi="Times New Roman" w:cs="Times New Roman"/>
            <w:color w:val="000000"/>
            <w:sz w:val="20"/>
            <w:szCs w:val="20"/>
            <w:rPrChange w:id="4569" w:author="Chen Liao" w:date="2021-03-29T18:57:00Z">
              <w:rPr>
                <w:rFonts w:ascii="Times New Roman" w:hAnsi="Times New Roman" w:cs="Times New Roman"/>
                <w:color w:val="000000"/>
                <w:sz w:val="20"/>
                <w:szCs w:val="20"/>
              </w:rPr>
            </w:rPrChange>
          </w:rPr>
          <w:delText>m</w:delText>
        </w:r>
      </w:del>
      <w:del w:id="4570" w:author="Chen Liao" w:date="2021-03-27T12:12:00Z">
        <w:r w:rsidR="00045561" w:rsidRPr="002B6EEC" w:rsidDel="005139BA">
          <w:rPr>
            <w:rFonts w:ascii="Times New Roman" w:hAnsi="Times New Roman" w:cs="Times New Roman"/>
            <w:color w:val="000000"/>
            <w:sz w:val="20"/>
            <w:szCs w:val="20"/>
            <w:rPrChange w:id="4571" w:author="Chen Liao" w:date="2021-03-29T18:57:00Z">
              <w:rPr>
                <w:rFonts w:ascii="Times New Roman" w:hAnsi="Times New Roman" w:cs="Times New Roman"/>
                <w:color w:val="000000"/>
                <w:sz w:val="20"/>
                <w:szCs w:val="20"/>
              </w:rPr>
            </w:rPrChange>
          </w:rPr>
          <w:delText xml:space="preserve">icrobiota </w:delText>
        </w:r>
      </w:del>
      <w:ins w:id="4572" w:author="Chen Liao" w:date="2021-03-27T12:12:00Z">
        <w:r w:rsidR="005139BA" w:rsidRPr="002B6EEC">
          <w:rPr>
            <w:rFonts w:ascii="Times New Roman" w:hAnsi="Times New Roman" w:cs="Times New Roman"/>
            <w:color w:val="000000"/>
            <w:sz w:val="20"/>
            <w:szCs w:val="20"/>
            <w:rPrChange w:id="4573" w:author="Chen Liao" w:date="2021-03-29T18:57:00Z">
              <w:rPr>
                <w:rFonts w:ascii="Times New Roman" w:hAnsi="Times New Roman" w:cs="Times New Roman"/>
                <w:color w:val="000000"/>
                <w:sz w:val="20"/>
                <w:szCs w:val="20"/>
              </w:rPr>
            </w:rPrChange>
          </w:rPr>
          <w:t>A</w:t>
        </w:r>
      </w:ins>
      <w:del w:id="4574" w:author="Chen Liao" w:date="2021-03-27T12:12:00Z">
        <w:r w:rsidR="00045561" w:rsidRPr="002B6EEC" w:rsidDel="005139BA">
          <w:rPr>
            <w:rFonts w:ascii="Times New Roman" w:hAnsi="Times New Roman" w:cs="Times New Roman"/>
            <w:color w:val="000000"/>
            <w:sz w:val="20"/>
            <w:szCs w:val="20"/>
            <w:rPrChange w:id="4575" w:author="Chen Liao" w:date="2021-03-29T18:57:00Z">
              <w:rPr>
                <w:rFonts w:ascii="Times New Roman" w:hAnsi="Times New Roman" w:cs="Times New Roman"/>
                <w:color w:val="000000"/>
                <w:sz w:val="20"/>
                <w:szCs w:val="20"/>
              </w:rPr>
            </w:rPrChange>
          </w:rPr>
          <w:delText>a</w:delText>
        </w:r>
      </w:del>
      <w:r w:rsidR="00045561" w:rsidRPr="002B6EEC">
        <w:rPr>
          <w:rFonts w:ascii="Times New Roman" w:hAnsi="Times New Roman" w:cs="Times New Roman"/>
          <w:color w:val="000000"/>
          <w:sz w:val="20"/>
          <w:szCs w:val="20"/>
          <w:rPrChange w:id="4576" w:author="Chen Liao" w:date="2021-03-29T18:57:00Z">
            <w:rPr>
              <w:rFonts w:ascii="Times New Roman" w:hAnsi="Times New Roman" w:cs="Times New Roman"/>
              <w:color w:val="000000"/>
              <w:sz w:val="20"/>
              <w:szCs w:val="20"/>
            </w:rPr>
          </w:rPrChange>
        </w:rPr>
        <w:t>lpha diversity</w:t>
      </w:r>
      <w:ins w:id="4577" w:author="Chen Liao" w:date="2021-03-27T12:12:00Z">
        <w:r w:rsidR="005139BA" w:rsidRPr="002B6EEC">
          <w:rPr>
            <w:rFonts w:ascii="Times New Roman" w:hAnsi="Times New Roman" w:cs="Times New Roman"/>
            <w:color w:val="000000"/>
            <w:sz w:val="20"/>
            <w:szCs w:val="20"/>
            <w:rPrChange w:id="4578" w:author="Chen Liao" w:date="2021-03-29T18:57:00Z">
              <w:rPr>
                <w:rFonts w:ascii="Times New Roman" w:hAnsi="Times New Roman" w:cs="Times New Roman"/>
                <w:color w:val="000000"/>
                <w:sz w:val="20"/>
                <w:szCs w:val="20"/>
              </w:rPr>
            </w:rPrChange>
          </w:rPr>
          <w:t xml:space="preserve"> of gut mi</w:t>
        </w:r>
        <w:r w:rsidR="00F61504" w:rsidRPr="002B6EEC">
          <w:rPr>
            <w:rFonts w:ascii="Times New Roman" w:hAnsi="Times New Roman" w:cs="Times New Roman"/>
            <w:color w:val="000000"/>
            <w:sz w:val="20"/>
            <w:szCs w:val="20"/>
            <w:rPrChange w:id="4579" w:author="Chen Liao" w:date="2021-03-29T18:57:00Z">
              <w:rPr>
                <w:rFonts w:ascii="Times New Roman" w:hAnsi="Times New Roman" w:cs="Times New Roman"/>
                <w:color w:val="000000"/>
                <w:sz w:val="20"/>
                <w:szCs w:val="20"/>
              </w:rPr>
            </w:rPrChange>
          </w:rPr>
          <w:t>cro</w:t>
        </w:r>
        <w:r w:rsidR="005139BA" w:rsidRPr="002B6EEC">
          <w:rPr>
            <w:rFonts w:ascii="Times New Roman" w:hAnsi="Times New Roman" w:cs="Times New Roman"/>
            <w:color w:val="000000"/>
            <w:sz w:val="20"/>
            <w:szCs w:val="20"/>
            <w:rPrChange w:id="4580" w:author="Chen Liao" w:date="2021-03-29T18:57:00Z">
              <w:rPr>
                <w:rFonts w:ascii="Times New Roman" w:hAnsi="Times New Roman" w:cs="Times New Roman"/>
                <w:color w:val="000000"/>
                <w:sz w:val="20"/>
                <w:szCs w:val="20"/>
              </w:rPr>
            </w:rPrChange>
          </w:rPr>
          <w:t>biota</w:t>
        </w:r>
      </w:ins>
      <w:ins w:id="4581" w:author="Chen Liao" w:date="2021-03-27T11:23:00Z">
        <w:r w:rsidR="00F6722D" w:rsidRPr="002B6EEC">
          <w:rPr>
            <w:rFonts w:ascii="Times New Roman" w:hAnsi="Times New Roman" w:cs="Times New Roman"/>
            <w:color w:val="000000"/>
            <w:sz w:val="20"/>
            <w:szCs w:val="20"/>
            <w:rPrChange w:id="4582" w:author="Chen Liao" w:date="2021-03-29T18:57:00Z">
              <w:rPr>
                <w:rFonts w:ascii="Times New Roman" w:hAnsi="Times New Roman" w:cs="Times New Roman"/>
                <w:color w:val="000000"/>
                <w:sz w:val="20"/>
                <w:szCs w:val="20"/>
              </w:rPr>
            </w:rPrChange>
          </w:rPr>
          <w:t>.</w:t>
        </w:r>
        <w:r w:rsidR="00F6722D" w:rsidRPr="002B6EEC">
          <w:rPr>
            <w:rFonts w:ascii="Times New Roman" w:hAnsi="Times New Roman" w:cs="Times New Roman"/>
            <w:b/>
            <w:bCs/>
            <w:color w:val="000000"/>
            <w:sz w:val="20"/>
            <w:szCs w:val="20"/>
            <w:rPrChange w:id="4583" w:author="Chen Liao" w:date="2021-03-29T18:57:00Z">
              <w:rPr>
                <w:rFonts w:ascii="Times New Roman" w:hAnsi="Times New Roman" w:cs="Times New Roman"/>
                <w:color w:val="000000"/>
                <w:sz w:val="20"/>
                <w:szCs w:val="20"/>
              </w:rPr>
            </w:rPrChange>
          </w:rPr>
          <w:t xml:space="preserve"> C</w:t>
        </w:r>
        <w:r w:rsidR="00F6722D" w:rsidRPr="002B6EEC">
          <w:rPr>
            <w:rFonts w:ascii="Times New Roman" w:hAnsi="Times New Roman" w:cs="Times New Roman"/>
            <w:color w:val="000000"/>
            <w:sz w:val="20"/>
            <w:szCs w:val="20"/>
            <w:rPrChange w:id="4584" w:author="Chen Liao" w:date="2021-03-29T18:57:00Z">
              <w:rPr>
                <w:rFonts w:ascii="Times New Roman" w:hAnsi="Times New Roman" w:cs="Times New Roman"/>
                <w:color w:val="000000"/>
                <w:sz w:val="20"/>
                <w:szCs w:val="20"/>
              </w:rPr>
            </w:rPrChange>
          </w:rPr>
          <w:t xml:space="preserve">. </w:t>
        </w:r>
      </w:ins>
      <w:ins w:id="4585" w:author="Chen Liao" w:date="2021-03-27T12:12:00Z">
        <w:r w:rsidR="007C152A" w:rsidRPr="002B6EEC">
          <w:rPr>
            <w:rFonts w:ascii="Times New Roman" w:hAnsi="Times New Roman" w:cs="Times New Roman"/>
            <w:color w:val="000000"/>
            <w:sz w:val="20"/>
            <w:szCs w:val="20"/>
            <w:rPrChange w:id="4586" w:author="Chen Liao" w:date="2021-03-29T18:57:00Z">
              <w:rPr>
                <w:rFonts w:ascii="Times New Roman" w:hAnsi="Times New Roman" w:cs="Times New Roman"/>
                <w:color w:val="000000"/>
                <w:sz w:val="20"/>
                <w:szCs w:val="20"/>
              </w:rPr>
            </w:rPrChange>
          </w:rPr>
          <w:t xml:space="preserve">Genus-level </w:t>
        </w:r>
      </w:ins>
      <w:ins w:id="4587" w:author="Chen Liao" w:date="2021-03-27T11:23:00Z">
        <w:r w:rsidR="00F6722D" w:rsidRPr="002B6EEC">
          <w:rPr>
            <w:rFonts w:ascii="Times New Roman" w:hAnsi="Times New Roman" w:cs="Times New Roman"/>
            <w:color w:val="000000"/>
            <w:sz w:val="20"/>
            <w:szCs w:val="20"/>
            <w:rPrChange w:id="4588" w:author="Chen Liao" w:date="2021-03-29T18:57:00Z">
              <w:rPr>
                <w:rFonts w:ascii="Times New Roman" w:hAnsi="Times New Roman" w:cs="Times New Roman"/>
                <w:color w:val="000000"/>
                <w:sz w:val="20"/>
                <w:szCs w:val="20"/>
              </w:rPr>
            </w:rPrChange>
          </w:rPr>
          <w:t xml:space="preserve">composition </w:t>
        </w:r>
      </w:ins>
      <w:ins w:id="4589" w:author="Chen Liao" w:date="2021-03-27T12:12:00Z">
        <w:r w:rsidR="007C152A" w:rsidRPr="002B6EEC">
          <w:rPr>
            <w:rFonts w:ascii="Times New Roman" w:hAnsi="Times New Roman" w:cs="Times New Roman"/>
            <w:color w:val="000000"/>
            <w:sz w:val="20"/>
            <w:szCs w:val="20"/>
            <w:rPrChange w:id="4590" w:author="Chen Liao" w:date="2021-03-29T18:57:00Z">
              <w:rPr>
                <w:rFonts w:ascii="Times New Roman" w:hAnsi="Times New Roman" w:cs="Times New Roman"/>
                <w:color w:val="000000"/>
                <w:sz w:val="20"/>
                <w:szCs w:val="20"/>
              </w:rPr>
            </w:rPrChange>
          </w:rPr>
          <w:t>of gut mi</w:t>
        </w:r>
      </w:ins>
      <w:ins w:id="4591" w:author="Chen Liao" w:date="2021-03-27T12:13:00Z">
        <w:r w:rsidR="007C152A" w:rsidRPr="002B6EEC">
          <w:rPr>
            <w:rFonts w:ascii="Times New Roman" w:hAnsi="Times New Roman" w:cs="Times New Roman"/>
            <w:color w:val="000000"/>
            <w:sz w:val="20"/>
            <w:szCs w:val="20"/>
            <w:rPrChange w:id="4592" w:author="Chen Liao" w:date="2021-03-29T18:57:00Z">
              <w:rPr>
                <w:rFonts w:ascii="Times New Roman" w:hAnsi="Times New Roman" w:cs="Times New Roman"/>
                <w:color w:val="000000"/>
                <w:sz w:val="20"/>
                <w:szCs w:val="20"/>
              </w:rPr>
            </w:rPrChange>
          </w:rPr>
          <w:t>crobiota</w:t>
        </w:r>
      </w:ins>
      <w:ins w:id="4593" w:author="Chen Liao" w:date="2021-03-27T11:23:00Z">
        <w:r w:rsidR="00F6722D" w:rsidRPr="002B6EEC">
          <w:rPr>
            <w:rFonts w:ascii="Times New Roman" w:hAnsi="Times New Roman" w:cs="Times New Roman"/>
            <w:color w:val="000000"/>
            <w:sz w:val="20"/>
            <w:szCs w:val="20"/>
            <w:rPrChange w:id="4594" w:author="Chen Liao" w:date="2021-03-29T18:57:00Z">
              <w:rPr>
                <w:rFonts w:ascii="Times New Roman" w:hAnsi="Times New Roman" w:cs="Times New Roman"/>
                <w:color w:val="000000"/>
                <w:sz w:val="20"/>
                <w:szCs w:val="20"/>
              </w:rPr>
            </w:rPrChange>
          </w:rPr>
          <w:t xml:space="preserve">. </w:t>
        </w:r>
      </w:ins>
      <w:proofErr w:type="spellStart"/>
      <w:ins w:id="4595" w:author="Chen Liao" w:date="2021-03-27T11:24:00Z">
        <w:r w:rsidR="00F6722D" w:rsidRPr="002B6EEC">
          <w:rPr>
            <w:rFonts w:ascii="Times New Roman" w:hAnsi="Times New Roman" w:cs="Times New Roman"/>
            <w:sz w:val="20"/>
            <w:szCs w:val="20"/>
            <w:rPrChange w:id="4596" w:author="Chen Liao" w:date="2021-03-29T18:57:00Z">
              <w:rPr>
                <w:rFonts w:ascii="Times New Roman" w:hAnsi="Times New Roman" w:cs="Times New Roman"/>
                <w:sz w:val="20"/>
                <w:szCs w:val="20"/>
              </w:rPr>
            </w:rPrChange>
          </w:rPr>
          <w:t>T</w:t>
        </w:r>
      </w:ins>
      <w:moveToRangeStart w:id="4597" w:author="Chen Liao" w:date="2021-03-27T11:24:00Z" w:name="move67736711"/>
      <w:moveTo w:id="4598" w:author="Chen Liao" w:date="2021-03-27T11:24:00Z">
        <w:del w:id="4599" w:author="Chen Liao" w:date="2021-03-27T11:24:00Z">
          <w:r w:rsidR="00F6722D" w:rsidRPr="002B6EEC" w:rsidDel="00F6722D">
            <w:rPr>
              <w:rFonts w:ascii="Times New Roman" w:hAnsi="Times New Roman" w:cs="Times New Roman"/>
              <w:sz w:val="20"/>
              <w:szCs w:val="20"/>
              <w:rPrChange w:id="4600" w:author="Chen Liao" w:date="2021-03-29T18:57:00Z">
                <w:rPr>
                  <w:rFonts w:ascii="Times New Roman" w:hAnsi="Times New Roman" w:cs="Times New Roman"/>
                  <w:sz w:val="20"/>
                  <w:szCs w:val="20"/>
                </w:rPr>
              </w:rPrChange>
            </w:rPr>
            <w:delText>t</w:delText>
          </w:r>
        </w:del>
        <w:r w:rsidR="00F6722D" w:rsidRPr="002B6EEC">
          <w:rPr>
            <w:rFonts w:ascii="Times New Roman" w:hAnsi="Times New Roman" w:cs="Times New Roman"/>
            <w:sz w:val="20"/>
            <w:szCs w:val="20"/>
            <w:rPrChange w:id="4601" w:author="Chen Liao" w:date="2021-03-29T18:57:00Z">
              <w:rPr>
                <w:rFonts w:ascii="Times New Roman" w:hAnsi="Times New Roman" w:cs="Times New Roman"/>
                <w:sz w:val="20"/>
                <w:szCs w:val="20"/>
              </w:rPr>
            </w:rPrChange>
          </w:rPr>
          <w:t>a</w:t>
        </w:r>
        <w:proofErr w:type="spellEnd"/>
        <w:r w:rsidR="00F6722D" w:rsidRPr="002B6EEC">
          <w:rPr>
            <w:rFonts w:ascii="Times New Roman" w:hAnsi="Times New Roman" w:cs="Times New Roman"/>
            <w:sz w:val="20"/>
            <w:szCs w:val="20"/>
            <w:rPrChange w:id="4602" w:author="Chen Liao" w:date="2021-03-29T18:57:00Z">
              <w:rPr>
                <w:rFonts w:ascii="Times New Roman" w:hAnsi="Times New Roman" w:cs="Times New Roman"/>
                <w:sz w:val="20"/>
                <w:szCs w:val="20"/>
              </w:rPr>
            </w:rPrChange>
          </w:rPr>
          <w:t xml:space="preserve">xonomic labels w/ “Un.” group bacteria that are unclassified or uncultured at lower taxonomic ranks. </w:t>
        </w:r>
      </w:moveTo>
      <w:moveToRangeEnd w:id="4597"/>
      <w:ins w:id="4603" w:author="Chen Liao" w:date="2021-03-27T11:23:00Z">
        <w:r w:rsidR="00F6722D" w:rsidRPr="002B6EEC">
          <w:rPr>
            <w:rFonts w:ascii="Times New Roman" w:hAnsi="Times New Roman" w:cs="Times New Roman"/>
            <w:b/>
            <w:bCs/>
            <w:color w:val="000000"/>
            <w:sz w:val="20"/>
            <w:szCs w:val="20"/>
            <w:rPrChange w:id="4604" w:author="Chen Liao" w:date="2021-03-29T18:57:00Z">
              <w:rPr>
                <w:rFonts w:ascii="Times New Roman" w:hAnsi="Times New Roman" w:cs="Times New Roman"/>
                <w:color w:val="000000"/>
                <w:sz w:val="20"/>
                <w:szCs w:val="20"/>
              </w:rPr>
            </w:rPrChange>
          </w:rPr>
          <w:t>D</w:t>
        </w:r>
        <w:r w:rsidR="00F6722D" w:rsidRPr="002B6EEC">
          <w:rPr>
            <w:rFonts w:ascii="Times New Roman" w:hAnsi="Times New Roman" w:cs="Times New Roman"/>
            <w:color w:val="000000"/>
            <w:sz w:val="20"/>
            <w:szCs w:val="20"/>
            <w:rPrChange w:id="4605" w:author="Chen Liao" w:date="2021-03-29T18:57:00Z">
              <w:rPr>
                <w:rFonts w:ascii="Times New Roman" w:hAnsi="Times New Roman" w:cs="Times New Roman"/>
                <w:color w:val="000000"/>
                <w:sz w:val="20"/>
                <w:szCs w:val="20"/>
              </w:rPr>
            </w:rPrChange>
          </w:rPr>
          <w:t xml:space="preserve">. </w:t>
        </w:r>
      </w:ins>
      <w:ins w:id="4606" w:author="Chen Liao" w:date="2021-03-27T12:16:00Z">
        <w:r w:rsidR="00F84246" w:rsidRPr="002B6EEC">
          <w:rPr>
            <w:rFonts w:ascii="Times New Roman" w:hAnsi="Times New Roman" w:cs="Times New Roman"/>
            <w:color w:val="000000"/>
            <w:sz w:val="20"/>
            <w:szCs w:val="20"/>
            <w:rPrChange w:id="4607" w:author="Chen Liao" w:date="2021-03-29T18:57:00Z">
              <w:rPr>
                <w:rFonts w:ascii="Times New Roman" w:hAnsi="Times New Roman" w:cs="Times New Roman"/>
                <w:color w:val="000000"/>
                <w:sz w:val="20"/>
                <w:szCs w:val="20"/>
              </w:rPr>
            </w:rPrChange>
          </w:rPr>
          <w:t>Clustering of</w:t>
        </w:r>
      </w:ins>
      <w:ins w:id="4608" w:author="Chen Liao" w:date="2021-03-27T11:35:00Z">
        <w:r w:rsidR="00C6050C" w:rsidRPr="002B6EEC">
          <w:rPr>
            <w:rFonts w:ascii="Times New Roman" w:hAnsi="Times New Roman" w:cs="Times New Roman"/>
            <w:color w:val="000000"/>
            <w:sz w:val="20"/>
            <w:szCs w:val="20"/>
            <w:rPrChange w:id="4609" w:author="Chen Liao" w:date="2021-03-29T18:57:00Z">
              <w:rPr>
                <w:rFonts w:ascii="Times New Roman" w:hAnsi="Times New Roman" w:cs="Times New Roman"/>
                <w:color w:val="000000"/>
                <w:sz w:val="20"/>
                <w:szCs w:val="20"/>
              </w:rPr>
            </w:rPrChange>
          </w:rPr>
          <w:t xml:space="preserve"> gene family profiles between day 0</w:t>
        </w:r>
      </w:ins>
      <w:ins w:id="4610" w:author="Chen Liao" w:date="2021-03-27T11:36:00Z">
        <w:r w:rsidR="00C6050C" w:rsidRPr="002B6EEC">
          <w:rPr>
            <w:rFonts w:ascii="Times New Roman" w:hAnsi="Times New Roman" w:cs="Times New Roman"/>
            <w:color w:val="000000"/>
            <w:sz w:val="20"/>
            <w:szCs w:val="20"/>
            <w:rPrChange w:id="4611" w:author="Chen Liao" w:date="2021-03-29T18:57:00Z">
              <w:rPr>
                <w:rFonts w:ascii="Times New Roman" w:hAnsi="Times New Roman" w:cs="Times New Roman"/>
                <w:color w:val="000000"/>
                <w:sz w:val="20"/>
                <w:szCs w:val="20"/>
              </w:rPr>
            </w:rPrChange>
          </w:rPr>
          <w:t xml:space="preserve"> (baseline)</w:t>
        </w:r>
      </w:ins>
      <w:ins w:id="4612" w:author="Chen Liao" w:date="2021-03-27T11:35:00Z">
        <w:r w:rsidR="00C6050C" w:rsidRPr="002B6EEC">
          <w:rPr>
            <w:rFonts w:ascii="Times New Roman" w:hAnsi="Times New Roman" w:cs="Times New Roman"/>
            <w:color w:val="000000"/>
            <w:sz w:val="20"/>
            <w:szCs w:val="20"/>
            <w:rPrChange w:id="4613" w:author="Chen Liao" w:date="2021-03-29T18:57:00Z">
              <w:rPr>
                <w:rFonts w:ascii="Times New Roman" w:hAnsi="Times New Roman" w:cs="Times New Roman"/>
                <w:color w:val="000000"/>
                <w:sz w:val="20"/>
                <w:szCs w:val="20"/>
              </w:rPr>
            </w:rPrChange>
          </w:rPr>
          <w:t>, 5</w:t>
        </w:r>
      </w:ins>
      <w:ins w:id="4614" w:author="Chen Liao" w:date="2021-03-27T11:36:00Z">
        <w:r w:rsidR="00C6050C" w:rsidRPr="002B6EEC">
          <w:rPr>
            <w:rFonts w:ascii="Times New Roman" w:hAnsi="Times New Roman" w:cs="Times New Roman"/>
            <w:color w:val="000000"/>
            <w:sz w:val="20"/>
            <w:szCs w:val="20"/>
            <w:rPrChange w:id="4615" w:author="Chen Liao" w:date="2021-03-29T18:57:00Z">
              <w:rPr>
                <w:rFonts w:ascii="Times New Roman" w:hAnsi="Times New Roman" w:cs="Times New Roman"/>
                <w:color w:val="000000"/>
                <w:sz w:val="20"/>
                <w:szCs w:val="20"/>
              </w:rPr>
            </w:rPrChange>
          </w:rPr>
          <w:t xml:space="preserve"> (short-term)</w:t>
        </w:r>
      </w:ins>
      <w:ins w:id="4616" w:author="Chen Liao" w:date="2021-03-27T11:35:00Z">
        <w:r w:rsidR="00C6050C" w:rsidRPr="002B6EEC">
          <w:rPr>
            <w:rFonts w:ascii="Times New Roman" w:hAnsi="Times New Roman" w:cs="Times New Roman"/>
            <w:color w:val="000000"/>
            <w:sz w:val="20"/>
            <w:szCs w:val="20"/>
            <w:rPrChange w:id="4617" w:author="Chen Liao" w:date="2021-03-29T18:57:00Z">
              <w:rPr>
                <w:rFonts w:ascii="Times New Roman" w:hAnsi="Times New Roman" w:cs="Times New Roman"/>
                <w:color w:val="000000"/>
                <w:sz w:val="20"/>
                <w:szCs w:val="20"/>
              </w:rPr>
            </w:rPrChange>
          </w:rPr>
          <w:t xml:space="preserve"> and 31</w:t>
        </w:r>
      </w:ins>
      <w:ins w:id="4618" w:author="Chen Liao" w:date="2021-03-27T11:36:00Z">
        <w:r w:rsidR="00C6050C" w:rsidRPr="002B6EEC">
          <w:rPr>
            <w:rFonts w:ascii="Times New Roman" w:hAnsi="Times New Roman" w:cs="Times New Roman"/>
            <w:color w:val="000000"/>
            <w:sz w:val="20"/>
            <w:szCs w:val="20"/>
            <w:rPrChange w:id="4619" w:author="Chen Liao" w:date="2021-03-29T18:57:00Z">
              <w:rPr>
                <w:rFonts w:ascii="Times New Roman" w:hAnsi="Times New Roman" w:cs="Times New Roman"/>
                <w:color w:val="000000"/>
                <w:sz w:val="20"/>
                <w:szCs w:val="20"/>
              </w:rPr>
            </w:rPrChange>
          </w:rPr>
          <w:t xml:space="preserve"> (long-term) </w:t>
        </w:r>
      </w:ins>
      <w:ins w:id="4620" w:author="Chen Liao" w:date="2021-03-27T12:18:00Z">
        <w:r w:rsidR="00F84246" w:rsidRPr="002B6EEC">
          <w:rPr>
            <w:rFonts w:ascii="Times New Roman" w:hAnsi="Times New Roman" w:cs="Times New Roman"/>
            <w:color w:val="000000"/>
            <w:sz w:val="20"/>
            <w:szCs w:val="20"/>
            <w:rPrChange w:id="4621" w:author="Chen Liao" w:date="2021-03-29T18:57:00Z">
              <w:rPr>
                <w:rFonts w:ascii="Times New Roman" w:hAnsi="Times New Roman" w:cs="Times New Roman"/>
                <w:color w:val="000000"/>
                <w:sz w:val="20"/>
                <w:szCs w:val="20"/>
              </w:rPr>
            </w:rPrChange>
          </w:rPr>
          <w:t xml:space="preserve">following inulin intervention </w:t>
        </w:r>
      </w:ins>
      <w:ins w:id="4622" w:author="Chen Liao" w:date="2021-03-27T12:19:00Z">
        <w:r w:rsidR="00DB324E" w:rsidRPr="002B6EEC">
          <w:rPr>
            <w:rFonts w:ascii="Times New Roman" w:hAnsi="Times New Roman" w:cs="Times New Roman"/>
            <w:color w:val="000000"/>
            <w:sz w:val="20"/>
            <w:szCs w:val="20"/>
            <w:rPrChange w:id="4623" w:author="Chen Liao" w:date="2021-03-29T18:57:00Z">
              <w:rPr>
                <w:rFonts w:ascii="Times New Roman" w:hAnsi="Times New Roman" w:cs="Times New Roman"/>
                <w:color w:val="000000"/>
                <w:sz w:val="20"/>
                <w:szCs w:val="20"/>
              </w:rPr>
            </w:rPrChange>
          </w:rPr>
          <w:t>shown by</w:t>
        </w:r>
      </w:ins>
      <w:ins w:id="4624" w:author="Chen Liao" w:date="2021-03-27T12:18:00Z">
        <w:r w:rsidR="00F84246" w:rsidRPr="002B6EEC">
          <w:rPr>
            <w:rFonts w:ascii="Times New Roman" w:hAnsi="Times New Roman" w:cs="Times New Roman"/>
            <w:color w:val="000000"/>
            <w:sz w:val="20"/>
            <w:szCs w:val="20"/>
            <w:rPrChange w:id="4625" w:author="Chen Liao" w:date="2021-03-29T18:57:00Z">
              <w:rPr>
                <w:rFonts w:ascii="Times New Roman" w:hAnsi="Times New Roman" w:cs="Times New Roman"/>
                <w:color w:val="000000"/>
                <w:sz w:val="20"/>
                <w:szCs w:val="20"/>
              </w:rPr>
            </w:rPrChange>
          </w:rPr>
          <w:t xml:space="preserve"> </w:t>
        </w:r>
      </w:ins>
      <w:proofErr w:type="spellStart"/>
      <w:ins w:id="4626" w:author="Chen Liao" w:date="2021-03-27T11:27:00Z">
        <w:r w:rsidR="00915D14" w:rsidRPr="002B6EEC">
          <w:rPr>
            <w:rFonts w:ascii="Times New Roman" w:hAnsi="Times New Roman" w:cs="Times New Roman"/>
            <w:sz w:val="20"/>
            <w:szCs w:val="20"/>
            <w:rPrChange w:id="4627" w:author="Chen Liao" w:date="2021-03-29T18:57:00Z">
              <w:rPr>
                <w:rFonts w:ascii="Times New Roman" w:hAnsi="Times New Roman" w:cs="Times New Roman"/>
                <w:sz w:val="20"/>
                <w:szCs w:val="20"/>
              </w:rPr>
            </w:rPrChange>
          </w:rPr>
          <w:t>PCoA</w:t>
        </w:r>
        <w:proofErr w:type="spellEnd"/>
        <w:r w:rsidR="00915D14" w:rsidRPr="002B6EEC">
          <w:rPr>
            <w:rFonts w:ascii="Times New Roman" w:hAnsi="Times New Roman" w:cs="Times New Roman"/>
            <w:sz w:val="20"/>
            <w:szCs w:val="20"/>
            <w:rPrChange w:id="4628" w:author="Chen Liao" w:date="2021-03-29T18:57:00Z">
              <w:rPr>
                <w:rFonts w:ascii="Times New Roman" w:hAnsi="Times New Roman" w:cs="Times New Roman"/>
                <w:sz w:val="20"/>
                <w:szCs w:val="20"/>
              </w:rPr>
            </w:rPrChange>
          </w:rPr>
          <w:t xml:space="preserve"> (principal coordinate analysis) plots</w:t>
        </w:r>
      </w:ins>
      <w:ins w:id="4629" w:author="Chen Liao" w:date="2021-03-27T11:36:00Z">
        <w:r w:rsidR="00C6050C" w:rsidRPr="002B6EEC">
          <w:rPr>
            <w:rFonts w:ascii="Times New Roman" w:hAnsi="Times New Roman" w:cs="Times New Roman"/>
            <w:sz w:val="20"/>
            <w:szCs w:val="20"/>
            <w:rPrChange w:id="4630" w:author="Chen Liao" w:date="2021-03-29T18:57:00Z">
              <w:rPr>
                <w:rFonts w:ascii="Times New Roman" w:hAnsi="Times New Roman" w:cs="Times New Roman"/>
                <w:sz w:val="20"/>
                <w:szCs w:val="20"/>
              </w:rPr>
            </w:rPrChange>
          </w:rPr>
          <w:t xml:space="preserve">. </w:t>
        </w:r>
      </w:ins>
      <w:del w:id="4631" w:author="Chen Liao" w:date="2021-03-27T11:23:00Z">
        <w:r w:rsidR="00045561" w:rsidRPr="002B6EEC" w:rsidDel="00F6722D">
          <w:rPr>
            <w:rFonts w:ascii="Times New Roman" w:hAnsi="Times New Roman" w:cs="Times New Roman"/>
            <w:color w:val="000000"/>
            <w:sz w:val="20"/>
            <w:szCs w:val="20"/>
            <w:rPrChange w:id="4632" w:author="Chen Liao" w:date="2021-03-29T18:57:00Z">
              <w:rPr>
                <w:rFonts w:ascii="Times New Roman" w:hAnsi="Times New Roman" w:cs="Times New Roman"/>
                <w:color w:val="000000"/>
                <w:sz w:val="20"/>
                <w:szCs w:val="20"/>
              </w:rPr>
            </w:rPrChange>
          </w:rPr>
          <w:delText xml:space="preserve"> (</w:delText>
        </w:r>
        <w:r w:rsidR="007A6A3F" w:rsidRPr="002B6EEC" w:rsidDel="00F6722D">
          <w:rPr>
            <w:rFonts w:ascii="Times New Roman" w:hAnsi="Times New Roman" w:cs="Times New Roman"/>
            <w:color w:val="000000"/>
            <w:sz w:val="20"/>
            <w:szCs w:val="20"/>
            <w:rPrChange w:id="4633" w:author="Chen Liao" w:date="2021-03-29T18:57:00Z">
              <w:rPr>
                <w:rFonts w:ascii="Times New Roman" w:hAnsi="Times New Roman" w:cs="Times New Roman"/>
                <w:color w:val="000000"/>
                <w:sz w:val="20"/>
                <w:szCs w:val="20"/>
              </w:rPr>
            </w:rPrChange>
          </w:rPr>
          <w:delText>B</w:delText>
        </w:r>
        <w:r w:rsidR="00045561" w:rsidRPr="002B6EEC" w:rsidDel="00F6722D">
          <w:rPr>
            <w:rFonts w:ascii="Times New Roman" w:hAnsi="Times New Roman" w:cs="Times New Roman"/>
            <w:color w:val="000000"/>
            <w:sz w:val="20"/>
            <w:szCs w:val="20"/>
            <w:rPrChange w:id="4634" w:author="Chen Liao" w:date="2021-03-29T18:57:00Z">
              <w:rPr>
                <w:rFonts w:ascii="Times New Roman" w:hAnsi="Times New Roman" w:cs="Times New Roman"/>
                <w:color w:val="000000"/>
                <w:sz w:val="20"/>
                <w:szCs w:val="20"/>
              </w:rPr>
            </w:rPrChange>
          </w:rPr>
          <w:delText>)</w:delText>
        </w:r>
      </w:del>
      <w:del w:id="4635" w:author="Chen Liao" w:date="2021-03-27T11:24:00Z">
        <w:r w:rsidR="007A6A3F" w:rsidRPr="002B6EEC" w:rsidDel="00F6722D">
          <w:rPr>
            <w:rFonts w:ascii="Times New Roman" w:hAnsi="Times New Roman" w:cs="Times New Roman"/>
            <w:color w:val="000000"/>
            <w:sz w:val="20"/>
            <w:szCs w:val="20"/>
            <w:rPrChange w:id="4636" w:author="Chen Liao" w:date="2021-03-29T18:57:00Z">
              <w:rPr>
                <w:rFonts w:ascii="Times New Roman" w:hAnsi="Times New Roman" w:cs="Times New Roman"/>
                <w:color w:val="000000"/>
                <w:sz w:val="20"/>
                <w:szCs w:val="20"/>
              </w:rPr>
            </w:rPrChange>
          </w:rPr>
          <w:delText xml:space="preserve">, and </w:delText>
        </w:r>
        <w:r w:rsidR="00AF53E4" w:rsidRPr="002B6EEC" w:rsidDel="00F6722D">
          <w:rPr>
            <w:rFonts w:ascii="Times New Roman" w:hAnsi="Times New Roman" w:cs="Times New Roman"/>
            <w:color w:val="000000"/>
            <w:sz w:val="20"/>
            <w:szCs w:val="20"/>
            <w:rPrChange w:id="4637" w:author="Chen Liao" w:date="2021-03-29T18:57:00Z">
              <w:rPr>
                <w:rFonts w:ascii="Times New Roman" w:hAnsi="Times New Roman" w:cs="Times New Roman"/>
                <w:color w:val="000000"/>
                <w:sz w:val="20"/>
                <w:szCs w:val="20"/>
              </w:rPr>
            </w:rPrChange>
          </w:rPr>
          <w:delText>g</w:delText>
        </w:r>
      </w:del>
      <w:del w:id="4638" w:author="Chen Liao" w:date="2021-03-27T11:36:00Z">
        <w:r w:rsidR="00AF53E4" w:rsidRPr="002B6EEC" w:rsidDel="00C6050C">
          <w:rPr>
            <w:rFonts w:ascii="Times New Roman" w:hAnsi="Times New Roman" w:cs="Times New Roman"/>
            <w:color w:val="000000"/>
            <w:sz w:val="20"/>
            <w:szCs w:val="20"/>
            <w:rPrChange w:id="4639" w:author="Chen Liao" w:date="2021-03-29T18:57:00Z">
              <w:rPr>
                <w:rFonts w:ascii="Times New Roman" w:hAnsi="Times New Roman" w:cs="Times New Roman"/>
                <w:color w:val="000000"/>
                <w:sz w:val="20"/>
                <w:szCs w:val="20"/>
              </w:rPr>
            </w:rPrChange>
          </w:rPr>
          <w:delText xml:space="preserve">ene </w:delText>
        </w:r>
      </w:del>
      <w:del w:id="4640" w:author="Chen Liao" w:date="2021-03-27T11:30:00Z">
        <w:r w:rsidR="00AF53E4" w:rsidRPr="002B6EEC" w:rsidDel="00915D14">
          <w:rPr>
            <w:rFonts w:ascii="Times New Roman" w:hAnsi="Times New Roman" w:cs="Times New Roman"/>
            <w:color w:val="000000"/>
            <w:sz w:val="20"/>
            <w:szCs w:val="20"/>
            <w:rPrChange w:id="4641" w:author="Chen Liao" w:date="2021-03-29T18:57:00Z">
              <w:rPr>
                <w:rFonts w:ascii="Times New Roman" w:hAnsi="Times New Roman" w:cs="Times New Roman"/>
                <w:color w:val="000000"/>
                <w:sz w:val="20"/>
                <w:szCs w:val="20"/>
              </w:rPr>
            </w:rPrChange>
          </w:rPr>
          <w:delText>abundances</w:delText>
        </w:r>
      </w:del>
      <w:del w:id="4642" w:author="Chen Liao" w:date="2021-03-27T11:24:00Z">
        <w:r w:rsidR="00AF53E4" w:rsidRPr="002B6EEC" w:rsidDel="00F6722D">
          <w:rPr>
            <w:rFonts w:ascii="Times New Roman" w:hAnsi="Times New Roman" w:cs="Times New Roman"/>
            <w:color w:val="000000"/>
            <w:sz w:val="20"/>
            <w:szCs w:val="20"/>
            <w:rPrChange w:id="4643" w:author="Chen Liao" w:date="2021-03-29T18:57:00Z">
              <w:rPr>
                <w:rFonts w:ascii="Times New Roman" w:hAnsi="Times New Roman" w:cs="Times New Roman"/>
                <w:color w:val="000000"/>
                <w:sz w:val="20"/>
                <w:szCs w:val="20"/>
              </w:rPr>
            </w:rPrChange>
          </w:rPr>
          <w:delText xml:space="preserve"> of mice gut metagenome (C)</w:delText>
        </w:r>
        <w:r w:rsidR="00833776" w:rsidRPr="002B6EEC" w:rsidDel="00F6722D">
          <w:rPr>
            <w:rFonts w:ascii="Times New Roman" w:hAnsi="Times New Roman" w:cs="Times New Roman"/>
            <w:color w:val="000000"/>
            <w:sz w:val="20"/>
            <w:szCs w:val="20"/>
            <w:rPrChange w:id="4644" w:author="Chen Liao" w:date="2021-03-29T18:57:00Z">
              <w:rPr>
                <w:rFonts w:ascii="Times New Roman" w:hAnsi="Times New Roman" w:cs="Times New Roman"/>
                <w:color w:val="000000"/>
                <w:sz w:val="20"/>
                <w:szCs w:val="20"/>
              </w:rPr>
            </w:rPrChange>
          </w:rPr>
          <w:delText xml:space="preserve"> </w:delText>
        </w:r>
        <w:r w:rsidR="004327C4" w:rsidRPr="002B6EEC" w:rsidDel="00F6722D">
          <w:rPr>
            <w:rFonts w:ascii="Times New Roman" w:hAnsi="Times New Roman" w:cs="Times New Roman"/>
            <w:color w:val="000000"/>
            <w:sz w:val="20"/>
            <w:szCs w:val="20"/>
            <w:rPrChange w:id="4645" w:author="Chen Liao" w:date="2021-03-29T18:57:00Z">
              <w:rPr>
                <w:rFonts w:ascii="Times New Roman" w:hAnsi="Times New Roman" w:cs="Times New Roman"/>
                <w:color w:val="000000"/>
                <w:sz w:val="20"/>
                <w:szCs w:val="20"/>
              </w:rPr>
            </w:rPrChange>
          </w:rPr>
          <w:delText>during</w:delText>
        </w:r>
        <w:r w:rsidRPr="002B6EEC" w:rsidDel="00F6722D">
          <w:rPr>
            <w:rFonts w:ascii="Times New Roman" w:hAnsi="Times New Roman" w:cs="Times New Roman"/>
            <w:color w:val="000000"/>
            <w:sz w:val="20"/>
            <w:szCs w:val="20"/>
            <w:rPrChange w:id="4646" w:author="Chen Liao" w:date="2021-03-29T18:57:00Z">
              <w:rPr>
                <w:rFonts w:ascii="Times New Roman" w:hAnsi="Times New Roman" w:cs="Times New Roman"/>
                <w:color w:val="000000"/>
                <w:sz w:val="20"/>
                <w:szCs w:val="20"/>
              </w:rPr>
            </w:rPrChange>
          </w:rPr>
          <w:delText xml:space="preserve"> </w:delText>
        </w:r>
        <w:r w:rsidR="007F0262" w:rsidRPr="002B6EEC" w:rsidDel="00F6722D">
          <w:rPr>
            <w:rFonts w:ascii="Times New Roman" w:hAnsi="Times New Roman" w:cs="Times New Roman"/>
            <w:color w:val="000000"/>
            <w:sz w:val="20"/>
            <w:szCs w:val="20"/>
            <w:rPrChange w:id="4647" w:author="Chen Liao" w:date="2021-03-29T18:57:00Z">
              <w:rPr>
                <w:rFonts w:ascii="Times New Roman" w:hAnsi="Times New Roman" w:cs="Times New Roman"/>
                <w:color w:val="000000"/>
                <w:sz w:val="20"/>
                <w:szCs w:val="20"/>
              </w:rPr>
            </w:rPrChange>
          </w:rPr>
          <w:delText>four weeks’</w:delText>
        </w:r>
        <w:r w:rsidRPr="002B6EEC" w:rsidDel="00F6722D">
          <w:rPr>
            <w:rFonts w:ascii="Times New Roman" w:hAnsi="Times New Roman" w:cs="Times New Roman"/>
            <w:color w:val="000000"/>
            <w:sz w:val="20"/>
            <w:szCs w:val="20"/>
            <w:rPrChange w:id="4648" w:author="Chen Liao" w:date="2021-03-29T18:57:00Z">
              <w:rPr>
                <w:rFonts w:ascii="Times New Roman" w:hAnsi="Times New Roman" w:cs="Times New Roman"/>
                <w:color w:val="000000"/>
                <w:sz w:val="20"/>
                <w:szCs w:val="20"/>
              </w:rPr>
            </w:rPrChange>
          </w:rPr>
          <w:delText xml:space="preserve"> </w:delText>
        </w:r>
        <w:r w:rsidR="00BF2489" w:rsidRPr="002B6EEC" w:rsidDel="00F6722D">
          <w:rPr>
            <w:rFonts w:ascii="Times New Roman" w:hAnsi="Times New Roman" w:cs="Times New Roman"/>
            <w:color w:val="000000"/>
            <w:sz w:val="20"/>
            <w:szCs w:val="20"/>
            <w:rPrChange w:id="4649" w:author="Chen Liao" w:date="2021-03-29T18:57:00Z">
              <w:rPr>
                <w:rFonts w:ascii="Times New Roman" w:hAnsi="Times New Roman" w:cs="Times New Roman"/>
                <w:color w:val="000000"/>
                <w:sz w:val="20"/>
                <w:szCs w:val="20"/>
              </w:rPr>
            </w:rPrChange>
          </w:rPr>
          <w:delText xml:space="preserve">dietary fiber </w:delText>
        </w:r>
        <w:r w:rsidRPr="002B6EEC" w:rsidDel="00F6722D">
          <w:rPr>
            <w:rFonts w:ascii="Times New Roman" w:hAnsi="Times New Roman" w:cs="Times New Roman"/>
            <w:color w:val="000000"/>
            <w:sz w:val="20"/>
            <w:szCs w:val="20"/>
            <w:rPrChange w:id="4650" w:author="Chen Liao" w:date="2021-03-29T18:57:00Z">
              <w:rPr>
                <w:rFonts w:ascii="Times New Roman" w:hAnsi="Times New Roman" w:cs="Times New Roman"/>
                <w:color w:val="000000"/>
                <w:sz w:val="20"/>
                <w:szCs w:val="20"/>
              </w:rPr>
            </w:rPrChange>
          </w:rPr>
          <w:delText xml:space="preserve">intervention. </w:delText>
        </w:r>
      </w:del>
      <w:del w:id="4651" w:author="Chen Liao" w:date="2021-03-27T11:25:00Z">
        <w:r w:rsidR="00712CF1" w:rsidRPr="002B6EEC" w:rsidDel="00991241">
          <w:rPr>
            <w:rFonts w:ascii="Times New Roman" w:hAnsi="Times New Roman" w:cs="Times New Roman"/>
            <w:color w:val="000000"/>
            <w:sz w:val="20"/>
            <w:szCs w:val="20"/>
            <w:rPrChange w:id="4652" w:author="Chen Liao" w:date="2021-03-29T18:57:00Z">
              <w:rPr>
                <w:rFonts w:ascii="Times New Roman" w:hAnsi="Times New Roman" w:cs="Times New Roman"/>
                <w:color w:val="000000"/>
                <w:sz w:val="20"/>
                <w:szCs w:val="20"/>
              </w:rPr>
            </w:rPrChange>
          </w:rPr>
          <w:delText xml:space="preserve">Both SCFA concentration and microbiota diversity show </w:delText>
        </w:r>
        <w:bookmarkStart w:id="4653" w:name="_Hlk66176961"/>
        <w:r w:rsidR="00712CF1" w:rsidRPr="002B6EEC" w:rsidDel="00991241">
          <w:rPr>
            <w:rFonts w:ascii="Times New Roman" w:hAnsi="Times New Roman" w:cs="Times New Roman"/>
            <w:color w:val="000000"/>
            <w:sz w:val="20"/>
            <w:szCs w:val="20"/>
            <w:rPrChange w:id="4654" w:author="Chen Liao" w:date="2021-03-29T18:57:00Z">
              <w:rPr>
                <w:rFonts w:ascii="Times New Roman" w:hAnsi="Times New Roman" w:cs="Times New Roman"/>
                <w:color w:val="000000"/>
                <w:sz w:val="20"/>
                <w:szCs w:val="20"/>
              </w:rPr>
            </w:rPrChange>
          </w:rPr>
          <w:delText>short-term overshoot and long-term steady-state responses</w:delText>
        </w:r>
        <w:bookmarkEnd w:id="4653"/>
        <w:r w:rsidR="00712CF1" w:rsidRPr="002B6EEC" w:rsidDel="00991241">
          <w:rPr>
            <w:rFonts w:ascii="Times New Roman" w:hAnsi="Times New Roman" w:cs="Times New Roman"/>
            <w:color w:val="000000"/>
            <w:sz w:val="20"/>
            <w:szCs w:val="20"/>
            <w:rPrChange w:id="4655" w:author="Chen Liao" w:date="2021-03-29T18:57:00Z">
              <w:rPr>
                <w:rFonts w:ascii="Times New Roman" w:hAnsi="Times New Roman" w:cs="Times New Roman"/>
                <w:color w:val="000000"/>
                <w:sz w:val="20"/>
                <w:szCs w:val="20"/>
              </w:rPr>
            </w:rPrChange>
          </w:rPr>
          <w:delText xml:space="preserve"> to inulin treatment. </w:delText>
        </w:r>
        <w:r w:rsidR="00DF00B8" w:rsidRPr="002B6EEC" w:rsidDel="00991241">
          <w:rPr>
            <w:rFonts w:ascii="Times New Roman" w:hAnsi="Times New Roman" w:cs="Times New Roman"/>
            <w:color w:val="000000"/>
            <w:sz w:val="20"/>
            <w:szCs w:val="20"/>
            <w:rPrChange w:id="4656" w:author="Chen Liao" w:date="2021-03-29T18:57:00Z">
              <w:rPr>
                <w:rFonts w:ascii="Times New Roman" w:hAnsi="Times New Roman" w:cs="Times New Roman"/>
                <w:color w:val="000000"/>
                <w:sz w:val="20"/>
                <w:szCs w:val="20"/>
              </w:rPr>
            </w:rPrChange>
          </w:rPr>
          <w:delText>For</w:delText>
        </w:r>
        <w:r w:rsidR="009526AE" w:rsidRPr="002B6EEC" w:rsidDel="00991241">
          <w:rPr>
            <w:rFonts w:ascii="Times New Roman" w:hAnsi="Times New Roman" w:cs="Times New Roman"/>
            <w:color w:val="000000"/>
            <w:sz w:val="20"/>
            <w:szCs w:val="20"/>
            <w:rPrChange w:id="4657" w:author="Chen Liao" w:date="2021-03-29T18:57:00Z">
              <w:rPr>
                <w:rFonts w:ascii="Times New Roman" w:hAnsi="Times New Roman" w:cs="Times New Roman"/>
                <w:color w:val="000000"/>
                <w:sz w:val="20"/>
                <w:szCs w:val="20"/>
              </w:rPr>
            </w:rPrChange>
          </w:rPr>
          <w:delText xml:space="preserve"> panel B, </w:delText>
        </w:r>
      </w:del>
      <w:moveFromRangeStart w:id="4658" w:author="Chen Liao" w:date="2021-03-27T11:24:00Z" w:name="move67736711"/>
      <w:moveFrom w:id="4659" w:author="Chen Liao" w:date="2021-03-27T11:24:00Z">
        <w:del w:id="4660" w:author="Chen Liao" w:date="2021-03-27T11:25:00Z">
          <w:r w:rsidR="009526AE" w:rsidRPr="002B6EEC" w:rsidDel="00991241">
            <w:rPr>
              <w:rFonts w:ascii="Times New Roman" w:hAnsi="Times New Roman" w:cs="Times New Roman"/>
              <w:sz w:val="20"/>
              <w:szCs w:val="20"/>
              <w:rPrChange w:id="4661" w:author="Chen Liao" w:date="2021-03-29T18:57:00Z">
                <w:rPr>
                  <w:rFonts w:ascii="Times New Roman" w:hAnsi="Times New Roman" w:cs="Times New Roman"/>
                  <w:sz w:val="20"/>
                  <w:szCs w:val="20"/>
                </w:rPr>
              </w:rPrChange>
            </w:rPr>
            <w:delText xml:space="preserve">taxonomic labels w/ “Un.” group bacteria that are unclassified or uncultured at lower taxonomic ranks. </w:delText>
          </w:r>
        </w:del>
      </w:moveFrom>
      <w:moveFromRangeEnd w:id="4658"/>
      <w:del w:id="4662" w:author="Chen Liao" w:date="2021-03-27T11:25:00Z">
        <w:r w:rsidR="00DF00B8" w:rsidRPr="002B6EEC" w:rsidDel="00991241">
          <w:rPr>
            <w:rFonts w:ascii="Times New Roman" w:hAnsi="Times New Roman" w:cs="Times New Roman"/>
            <w:sz w:val="20"/>
            <w:szCs w:val="20"/>
            <w:rPrChange w:id="4663" w:author="Chen Liao" w:date="2021-03-29T18:57:00Z">
              <w:rPr>
                <w:rFonts w:ascii="Times New Roman" w:hAnsi="Times New Roman" w:cs="Times New Roman"/>
                <w:sz w:val="20"/>
                <w:szCs w:val="20"/>
              </w:rPr>
            </w:rPrChange>
          </w:rPr>
          <w:delText>For</w:delText>
        </w:r>
        <w:r w:rsidR="009526AE" w:rsidRPr="002B6EEC" w:rsidDel="00991241">
          <w:rPr>
            <w:rFonts w:ascii="Times New Roman" w:hAnsi="Times New Roman" w:cs="Times New Roman"/>
            <w:sz w:val="20"/>
            <w:szCs w:val="20"/>
            <w:rPrChange w:id="4664" w:author="Chen Liao" w:date="2021-03-29T18:57:00Z">
              <w:rPr>
                <w:rFonts w:ascii="Times New Roman" w:hAnsi="Times New Roman" w:cs="Times New Roman"/>
                <w:sz w:val="20"/>
                <w:szCs w:val="20"/>
              </w:rPr>
            </w:rPrChange>
          </w:rPr>
          <w:delText xml:space="preserve"> panel C, </w:delText>
        </w:r>
      </w:del>
      <w:r w:rsidR="00505628" w:rsidRPr="002B6EEC">
        <w:rPr>
          <w:rFonts w:ascii="Times New Roman" w:hAnsi="Times New Roman" w:cs="Times New Roman"/>
          <w:sz w:val="20"/>
          <w:szCs w:val="20"/>
          <w:rPrChange w:id="4665" w:author="Chen Liao" w:date="2021-03-29T18:57:00Z">
            <w:rPr>
              <w:rFonts w:ascii="Times New Roman" w:hAnsi="Times New Roman" w:cs="Times New Roman"/>
              <w:sz w:val="20"/>
              <w:szCs w:val="20"/>
            </w:rPr>
          </w:rPrChange>
        </w:rPr>
        <w:t>R</w:t>
      </w:r>
      <w:r w:rsidR="00505628" w:rsidRPr="002B6EEC">
        <w:rPr>
          <w:rFonts w:ascii="Times New Roman" w:hAnsi="Times New Roman" w:cs="Times New Roman"/>
          <w:sz w:val="20"/>
          <w:szCs w:val="20"/>
          <w:vertAlign w:val="superscript"/>
          <w:rPrChange w:id="4666" w:author="Chen Liao" w:date="2021-03-29T18:57:00Z">
            <w:rPr>
              <w:rFonts w:ascii="Times New Roman" w:hAnsi="Times New Roman" w:cs="Times New Roman"/>
              <w:sz w:val="20"/>
              <w:szCs w:val="20"/>
              <w:vertAlign w:val="superscript"/>
            </w:rPr>
          </w:rPrChange>
        </w:rPr>
        <w:t>2</w:t>
      </w:r>
      <w:r w:rsidR="00505628" w:rsidRPr="002B6EEC">
        <w:rPr>
          <w:rFonts w:ascii="Times New Roman" w:hAnsi="Times New Roman" w:cs="Times New Roman"/>
          <w:sz w:val="20"/>
          <w:szCs w:val="20"/>
          <w:rPrChange w:id="4667" w:author="Chen Liao" w:date="2021-03-29T18:57:00Z">
            <w:rPr>
              <w:rFonts w:ascii="Times New Roman" w:hAnsi="Times New Roman" w:cs="Times New Roman"/>
              <w:sz w:val="20"/>
              <w:szCs w:val="20"/>
            </w:rPr>
          </w:rPrChange>
        </w:rPr>
        <w:t xml:space="preserve"> and P-value were obtained from Adonis analysis</w:t>
      </w:r>
      <w:ins w:id="4668" w:author="Chen Liao" w:date="2021-03-27T11:30:00Z">
        <w:r w:rsidR="003A51ED" w:rsidRPr="002B6EEC">
          <w:rPr>
            <w:rFonts w:ascii="Times New Roman" w:hAnsi="Times New Roman" w:cs="Times New Roman"/>
            <w:sz w:val="20"/>
            <w:szCs w:val="20"/>
            <w:rPrChange w:id="4669" w:author="Chen Liao" w:date="2021-03-29T18:57:00Z">
              <w:rPr>
                <w:rFonts w:ascii="Times New Roman" w:hAnsi="Times New Roman" w:cs="Times New Roman"/>
                <w:sz w:val="20"/>
                <w:szCs w:val="20"/>
              </w:rPr>
            </w:rPrChange>
          </w:rPr>
          <w:t>.</w:t>
        </w:r>
      </w:ins>
      <w:ins w:id="4670" w:author="Chen Liao" w:date="2021-03-27T12:15:00Z">
        <w:r w:rsidR="00EC0D63" w:rsidRPr="002B6EEC">
          <w:rPr>
            <w:rFonts w:ascii="Times New Roman" w:hAnsi="Times New Roman" w:cs="Times New Roman"/>
            <w:sz w:val="20"/>
            <w:szCs w:val="20"/>
            <w:rPrChange w:id="4671" w:author="Chen Liao" w:date="2021-03-29T18:57:00Z">
              <w:rPr>
                <w:rFonts w:ascii="Times New Roman" w:hAnsi="Times New Roman" w:cs="Times New Roman"/>
                <w:sz w:val="20"/>
                <w:szCs w:val="20"/>
              </w:rPr>
            </w:rPrChange>
          </w:rPr>
          <w:t xml:space="preserve"> For each cluster,</w:t>
        </w:r>
      </w:ins>
      <w:ins w:id="4672" w:author="Chen Liao" w:date="2021-03-27T11:30:00Z">
        <w:r w:rsidR="003A51ED" w:rsidRPr="002B6EEC">
          <w:rPr>
            <w:rFonts w:ascii="Times New Roman" w:hAnsi="Times New Roman" w:cs="Times New Roman"/>
            <w:sz w:val="20"/>
            <w:szCs w:val="20"/>
            <w:rPrChange w:id="4673" w:author="Chen Liao" w:date="2021-03-29T18:57:00Z">
              <w:rPr>
                <w:rFonts w:ascii="Times New Roman" w:hAnsi="Times New Roman" w:cs="Times New Roman"/>
                <w:sz w:val="20"/>
                <w:szCs w:val="20"/>
              </w:rPr>
            </w:rPrChange>
          </w:rPr>
          <w:t xml:space="preserve"> </w:t>
        </w:r>
      </w:ins>
      <w:ins w:id="4674" w:author="Chen Liao" w:date="2021-03-27T12:15:00Z">
        <w:r w:rsidR="00EC0D63" w:rsidRPr="002B6EEC">
          <w:rPr>
            <w:rFonts w:ascii="Times New Roman" w:hAnsi="Times New Roman" w:cs="Times New Roman"/>
            <w:sz w:val="20"/>
            <w:szCs w:val="20"/>
            <w:rPrChange w:id="4675" w:author="Chen Liao" w:date="2021-03-29T18:57:00Z">
              <w:rPr>
                <w:rFonts w:ascii="Times New Roman" w:hAnsi="Times New Roman" w:cs="Times New Roman"/>
                <w:sz w:val="20"/>
                <w:szCs w:val="20"/>
              </w:rPr>
            </w:rPrChange>
          </w:rPr>
          <w:t>s</w:t>
        </w:r>
      </w:ins>
      <w:ins w:id="4676" w:author="Chen Liao" w:date="2021-03-27T11:37:00Z">
        <w:r w:rsidR="0096092D" w:rsidRPr="002B6EEC">
          <w:rPr>
            <w:rFonts w:ascii="Times New Roman" w:hAnsi="Times New Roman" w:cs="Times New Roman"/>
            <w:sz w:val="20"/>
            <w:szCs w:val="20"/>
            <w:rPrChange w:id="4677" w:author="Chen Liao" w:date="2021-03-29T18:57:00Z">
              <w:rPr>
                <w:rFonts w:ascii="Times New Roman" w:hAnsi="Times New Roman" w:cs="Times New Roman"/>
                <w:sz w:val="20"/>
                <w:szCs w:val="20"/>
              </w:rPr>
            </w:rPrChange>
          </w:rPr>
          <w:t>maller dots represent indiv</w:t>
        </w:r>
      </w:ins>
      <w:ins w:id="4678" w:author="Chen Liao" w:date="2021-03-27T12:14:00Z">
        <w:r w:rsidR="009E31F9" w:rsidRPr="002B6EEC">
          <w:rPr>
            <w:rFonts w:ascii="Times New Roman" w:hAnsi="Times New Roman" w:cs="Times New Roman"/>
            <w:sz w:val="20"/>
            <w:szCs w:val="20"/>
            <w:rPrChange w:id="4679" w:author="Chen Liao" w:date="2021-03-29T18:57:00Z">
              <w:rPr>
                <w:rFonts w:ascii="Times New Roman" w:hAnsi="Times New Roman" w:cs="Times New Roman"/>
                <w:sz w:val="20"/>
                <w:szCs w:val="20"/>
              </w:rPr>
            </w:rPrChange>
          </w:rPr>
          <w:t>idu</w:t>
        </w:r>
      </w:ins>
      <w:ins w:id="4680" w:author="Chen Liao" w:date="2021-03-27T11:37:00Z">
        <w:r w:rsidR="0096092D" w:rsidRPr="002B6EEC">
          <w:rPr>
            <w:rFonts w:ascii="Times New Roman" w:hAnsi="Times New Roman" w:cs="Times New Roman"/>
            <w:sz w:val="20"/>
            <w:szCs w:val="20"/>
            <w:rPrChange w:id="4681" w:author="Chen Liao" w:date="2021-03-29T18:57:00Z">
              <w:rPr>
                <w:rFonts w:ascii="Times New Roman" w:hAnsi="Times New Roman" w:cs="Times New Roman"/>
                <w:sz w:val="20"/>
                <w:szCs w:val="20"/>
              </w:rPr>
            </w:rPrChange>
          </w:rPr>
          <w:t>al mice</w:t>
        </w:r>
      </w:ins>
      <w:ins w:id="4682" w:author="Chen Liao" w:date="2021-03-27T12:14:00Z">
        <w:r w:rsidR="006D54F9" w:rsidRPr="002B6EEC">
          <w:rPr>
            <w:rFonts w:ascii="Times New Roman" w:hAnsi="Times New Roman" w:cs="Times New Roman"/>
            <w:sz w:val="20"/>
            <w:szCs w:val="20"/>
            <w:rPrChange w:id="4683" w:author="Chen Liao" w:date="2021-03-29T18:57:00Z">
              <w:rPr>
                <w:rFonts w:ascii="Times New Roman" w:hAnsi="Times New Roman" w:cs="Times New Roman"/>
                <w:sz w:val="20"/>
                <w:szCs w:val="20"/>
              </w:rPr>
            </w:rPrChange>
          </w:rPr>
          <w:t>. T</w:t>
        </w:r>
      </w:ins>
      <w:ins w:id="4684" w:author="Chen Liao" w:date="2021-03-27T12:13:00Z">
        <w:r w:rsidR="008E304E" w:rsidRPr="002B6EEC">
          <w:rPr>
            <w:rFonts w:ascii="Times New Roman" w:hAnsi="Times New Roman" w:cs="Times New Roman"/>
            <w:sz w:val="20"/>
            <w:szCs w:val="20"/>
            <w:rPrChange w:id="4685" w:author="Chen Liao" w:date="2021-03-29T18:57:00Z">
              <w:rPr>
                <w:rFonts w:ascii="Times New Roman" w:hAnsi="Times New Roman" w:cs="Times New Roman"/>
                <w:sz w:val="20"/>
                <w:szCs w:val="20"/>
              </w:rPr>
            </w:rPrChange>
          </w:rPr>
          <w:t xml:space="preserve">he </w:t>
        </w:r>
      </w:ins>
      <w:ins w:id="4686" w:author="Chen Liao" w:date="2021-03-27T11:37:00Z">
        <w:r w:rsidR="0096092D" w:rsidRPr="002B6EEC">
          <w:rPr>
            <w:rFonts w:ascii="Times New Roman" w:hAnsi="Times New Roman" w:cs="Times New Roman"/>
            <w:sz w:val="20"/>
            <w:szCs w:val="20"/>
            <w:rPrChange w:id="4687" w:author="Chen Liao" w:date="2021-03-29T18:57:00Z">
              <w:rPr>
                <w:rFonts w:ascii="Times New Roman" w:hAnsi="Times New Roman" w:cs="Times New Roman"/>
                <w:sz w:val="20"/>
                <w:szCs w:val="20"/>
              </w:rPr>
            </w:rPrChange>
          </w:rPr>
          <w:t>bigger dot represent</w:t>
        </w:r>
      </w:ins>
      <w:ins w:id="4688" w:author="Chen Liao" w:date="2021-03-27T12:14:00Z">
        <w:r w:rsidR="009E31F9" w:rsidRPr="002B6EEC">
          <w:rPr>
            <w:rFonts w:ascii="Times New Roman" w:hAnsi="Times New Roman" w:cs="Times New Roman"/>
            <w:sz w:val="20"/>
            <w:szCs w:val="20"/>
            <w:rPrChange w:id="4689" w:author="Chen Liao" w:date="2021-03-29T18:57:00Z">
              <w:rPr>
                <w:rFonts w:ascii="Times New Roman" w:hAnsi="Times New Roman" w:cs="Times New Roman"/>
                <w:sz w:val="20"/>
                <w:szCs w:val="20"/>
              </w:rPr>
            </w:rPrChange>
          </w:rPr>
          <w:t>s</w:t>
        </w:r>
      </w:ins>
      <w:ins w:id="4690" w:author="Chen Liao" w:date="2021-03-27T11:37:00Z">
        <w:r w:rsidR="0096092D" w:rsidRPr="002B6EEC">
          <w:rPr>
            <w:rFonts w:ascii="Times New Roman" w:hAnsi="Times New Roman" w:cs="Times New Roman"/>
            <w:sz w:val="20"/>
            <w:szCs w:val="20"/>
            <w:rPrChange w:id="4691" w:author="Chen Liao" w:date="2021-03-29T18:57:00Z">
              <w:rPr>
                <w:rFonts w:ascii="Times New Roman" w:hAnsi="Times New Roman" w:cs="Times New Roman"/>
                <w:sz w:val="20"/>
                <w:szCs w:val="20"/>
              </w:rPr>
            </w:rPrChange>
          </w:rPr>
          <w:t xml:space="preserve"> the </w:t>
        </w:r>
      </w:ins>
      <w:ins w:id="4692" w:author="Chen Liao" w:date="2021-03-27T12:15:00Z">
        <w:r w:rsidR="00EC0D63" w:rsidRPr="002B6EEC">
          <w:rPr>
            <w:rFonts w:ascii="Times New Roman" w:hAnsi="Times New Roman" w:cs="Times New Roman"/>
            <w:sz w:val="20"/>
            <w:szCs w:val="20"/>
            <w:rPrChange w:id="4693" w:author="Chen Liao" w:date="2021-03-29T18:57:00Z">
              <w:rPr>
                <w:rFonts w:ascii="Times New Roman" w:hAnsi="Times New Roman" w:cs="Times New Roman"/>
                <w:sz w:val="20"/>
                <w:szCs w:val="20"/>
              </w:rPr>
            </w:rPrChange>
          </w:rPr>
          <w:t xml:space="preserve">cluster </w:t>
        </w:r>
        <w:proofErr w:type="gramStart"/>
        <w:r w:rsidR="00EC0D63" w:rsidRPr="002B6EEC">
          <w:rPr>
            <w:rFonts w:ascii="Times New Roman" w:hAnsi="Times New Roman" w:cs="Times New Roman"/>
            <w:sz w:val="20"/>
            <w:szCs w:val="20"/>
            <w:rPrChange w:id="4694" w:author="Chen Liao" w:date="2021-03-29T18:57:00Z">
              <w:rPr>
                <w:rFonts w:ascii="Times New Roman" w:hAnsi="Times New Roman" w:cs="Times New Roman"/>
                <w:sz w:val="20"/>
                <w:szCs w:val="20"/>
              </w:rPr>
            </w:rPrChange>
          </w:rPr>
          <w:t>center</w:t>
        </w:r>
        <w:proofErr w:type="gramEnd"/>
        <w:r w:rsidR="009E31F9" w:rsidRPr="002B6EEC">
          <w:rPr>
            <w:rFonts w:ascii="Times New Roman" w:hAnsi="Times New Roman" w:cs="Times New Roman"/>
            <w:sz w:val="20"/>
            <w:szCs w:val="20"/>
            <w:rPrChange w:id="4695" w:author="Chen Liao" w:date="2021-03-29T18:57:00Z">
              <w:rPr>
                <w:rFonts w:ascii="Times New Roman" w:hAnsi="Times New Roman" w:cs="Times New Roman"/>
                <w:sz w:val="20"/>
                <w:szCs w:val="20"/>
              </w:rPr>
            </w:rPrChange>
          </w:rPr>
          <w:t xml:space="preserve"> and a</w:t>
        </w:r>
      </w:ins>
      <w:ins w:id="4696" w:author="Chen Liao" w:date="2021-03-27T11:40:00Z">
        <w:r w:rsidR="000C5DEF" w:rsidRPr="002B6EEC">
          <w:rPr>
            <w:rFonts w:ascii="Times New Roman" w:hAnsi="Times New Roman" w:cs="Times New Roman"/>
            <w:sz w:val="20"/>
            <w:szCs w:val="20"/>
            <w:rPrChange w:id="4697" w:author="Chen Liao" w:date="2021-03-29T18:57:00Z">
              <w:rPr>
                <w:rFonts w:ascii="Times New Roman" w:hAnsi="Times New Roman" w:cs="Times New Roman"/>
                <w:sz w:val="20"/>
                <w:szCs w:val="20"/>
              </w:rPr>
            </w:rPrChange>
          </w:rPr>
          <w:t>n eclipse was drawn around the average to show the</w:t>
        </w:r>
      </w:ins>
      <w:ins w:id="4698" w:author="Chen Liao" w:date="2021-03-27T13:20:00Z">
        <w:r w:rsidR="00D55398" w:rsidRPr="002B6EEC">
          <w:rPr>
            <w:rFonts w:ascii="Times New Roman" w:hAnsi="Times New Roman" w:cs="Times New Roman"/>
            <w:sz w:val="20"/>
            <w:szCs w:val="20"/>
            <w:rPrChange w:id="4699" w:author="Chen Liao" w:date="2021-03-29T18:57:00Z">
              <w:rPr>
                <w:rFonts w:ascii="Times New Roman" w:hAnsi="Times New Roman" w:cs="Times New Roman"/>
                <w:sz w:val="21"/>
                <w:szCs w:val="21"/>
              </w:rPr>
            </w:rPrChange>
          </w:rPr>
          <w:t xml:space="preserve"> 95%</w:t>
        </w:r>
      </w:ins>
      <w:ins w:id="4700" w:author="Chen Liao" w:date="2021-03-27T11:40:00Z">
        <w:r w:rsidR="000C5DEF" w:rsidRPr="002B6EEC">
          <w:rPr>
            <w:rFonts w:ascii="Times New Roman" w:hAnsi="Times New Roman" w:cs="Times New Roman"/>
            <w:sz w:val="20"/>
            <w:szCs w:val="20"/>
            <w:rPrChange w:id="4701" w:author="Chen Liao" w:date="2021-03-29T18:57:00Z">
              <w:rPr>
                <w:rFonts w:ascii="Times New Roman" w:hAnsi="Times New Roman" w:cs="Times New Roman"/>
                <w:sz w:val="20"/>
                <w:szCs w:val="20"/>
              </w:rPr>
            </w:rPrChange>
          </w:rPr>
          <w:t xml:space="preserve"> </w:t>
        </w:r>
      </w:ins>
      <w:ins w:id="4702" w:author="Chen Liao" w:date="2021-03-27T13:20:00Z">
        <w:r w:rsidR="00D55398" w:rsidRPr="002B6EEC">
          <w:rPr>
            <w:rFonts w:ascii="Times New Roman" w:hAnsi="Times New Roman" w:cs="Times New Roman"/>
            <w:sz w:val="20"/>
            <w:szCs w:val="20"/>
            <w:rPrChange w:id="4703" w:author="Chen Liao" w:date="2021-03-29T18:57:00Z">
              <w:rPr>
                <w:rFonts w:ascii="Times New Roman" w:hAnsi="Times New Roman" w:cs="Times New Roman"/>
                <w:sz w:val="21"/>
                <w:szCs w:val="21"/>
              </w:rPr>
            </w:rPrChange>
          </w:rPr>
          <w:t>confidence interval</w:t>
        </w:r>
      </w:ins>
      <w:ins w:id="4704" w:author="Chen Liao" w:date="2021-03-27T11:40:00Z">
        <w:r w:rsidR="000C5DEF" w:rsidRPr="002B6EEC">
          <w:rPr>
            <w:rFonts w:ascii="Times New Roman" w:hAnsi="Times New Roman" w:cs="Times New Roman"/>
            <w:sz w:val="20"/>
            <w:szCs w:val="20"/>
            <w:rPrChange w:id="4705" w:author="Chen Liao" w:date="2021-03-29T18:57:00Z">
              <w:rPr>
                <w:rFonts w:ascii="Times New Roman" w:hAnsi="Times New Roman" w:cs="Times New Roman"/>
                <w:sz w:val="20"/>
                <w:szCs w:val="20"/>
              </w:rPr>
            </w:rPrChange>
          </w:rPr>
          <w:t xml:space="preserve">. </w:t>
        </w:r>
      </w:ins>
      <w:del w:id="4706" w:author="Chen Liao" w:date="2021-03-27T11:30:00Z">
        <w:r w:rsidR="00505628" w:rsidRPr="002B6EEC" w:rsidDel="003A51ED">
          <w:rPr>
            <w:rFonts w:ascii="Times New Roman" w:hAnsi="Times New Roman" w:cs="Times New Roman"/>
            <w:sz w:val="20"/>
            <w:szCs w:val="20"/>
            <w:rPrChange w:id="4707" w:author="Chen Liao" w:date="2021-03-29T18:57:00Z">
              <w:rPr>
                <w:rFonts w:ascii="Times New Roman" w:hAnsi="Times New Roman" w:cs="Times New Roman"/>
                <w:sz w:val="20"/>
                <w:szCs w:val="20"/>
              </w:rPr>
            </w:rPrChange>
          </w:rPr>
          <w:delText xml:space="preserve">, which tests for the difference in gene abundances during intervention (day 0: baseline, day 5: short-term response, day 31: long-term response). </w:delText>
        </w:r>
      </w:del>
      <w:del w:id="4708" w:author="Chen Liao" w:date="2021-03-27T11:25:00Z">
        <w:r w:rsidR="007F0262" w:rsidRPr="002B6EEC" w:rsidDel="002C494F">
          <w:rPr>
            <w:rFonts w:ascii="Times New Roman" w:hAnsi="Times New Roman" w:cs="Times New Roman"/>
            <w:b/>
            <w:bCs/>
            <w:color w:val="000000"/>
            <w:sz w:val="20"/>
            <w:szCs w:val="20"/>
            <w:rPrChange w:id="4709" w:author="Chen Liao" w:date="2021-03-29T18:57:00Z">
              <w:rPr>
                <w:rFonts w:ascii="Times New Roman" w:hAnsi="Times New Roman" w:cs="Times New Roman"/>
                <w:b/>
                <w:bCs/>
                <w:color w:val="000000"/>
                <w:sz w:val="20"/>
                <w:szCs w:val="20"/>
              </w:rPr>
            </w:rPrChange>
          </w:rPr>
          <w:delText>D</w:delText>
        </w:r>
        <w:r w:rsidR="001F5BC8" w:rsidRPr="002B6EEC" w:rsidDel="002C494F">
          <w:rPr>
            <w:rFonts w:ascii="Times New Roman" w:hAnsi="Times New Roman" w:cs="Times New Roman"/>
            <w:color w:val="000000"/>
            <w:sz w:val="20"/>
            <w:szCs w:val="20"/>
            <w:rPrChange w:id="4710" w:author="Chen Liao" w:date="2021-03-29T18:57:00Z">
              <w:rPr>
                <w:rFonts w:ascii="Times New Roman" w:hAnsi="Times New Roman" w:cs="Times New Roman"/>
                <w:color w:val="000000"/>
                <w:sz w:val="20"/>
                <w:szCs w:val="20"/>
              </w:rPr>
            </w:rPrChange>
          </w:rPr>
          <w:delText>,</w:delText>
        </w:r>
      </w:del>
      <w:r w:rsidR="001F5BC8" w:rsidRPr="002B6EEC">
        <w:rPr>
          <w:rFonts w:ascii="Times New Roman" w:hAnsi="Times New Roman" w:cs="Times New Roman"/>
          <w:b/>
          <w:bCs/>
          <w:color w:val="000000"/>
          <w:sz w:val="20"/>
          <w:szCs w:val="20"/>
          <w:rPrChange w:id="4711" w:author="Chen Liao" w:date="2021-03-29T18:57:00Z">
            <w:rPr>
              <w:rFonts w:ascii="Times New Roman" w:hAnsi="Times New Roman" w:cs="Times New Roman"/>
              <w:b/>
              <w:bCs/>
              <w:color w:val="000000"/>
              <w:sz w:val="20"/>
              <w:szCs w:val="20"/>
            </w:rPr>
          </w:rPrChange>
        </w:rPr>
        <w:t>E</w:t>
      </w:r>
      <w:r w:rsidR="00FF0437" w:rsidRPr="002B6EEC">
        <w:rPr>
          <w:rFonts w:ascii="Times New Roman" w:hAnsi="Times New Roman" w:cs="Times New Roman"/>
          <w:b/>
          <w:bCs/>
          <w:color w:val="000000"/>
          <w:sz w:val="20"/>
          <w:szCs w:val="20"/>
          <w:rPrChange w:id="4712" w:author="Chen Liao" w:date="2021-03-29T18:57:00Z">
            <w:rPr>
              <w:rFonts w:ascii="Times New Roman" w:hAnsi="Times New Roman" w:cs="Times New Roman"/>
              <w:b/>
              <w:bCs/>
              <w:color w:val="000000"/>
              <w:sz w:val="20"/>
              <w:szCs w:val="20"/>
            </w:rPr>
          </w:rPrChange>
        </w:rPr>
        <w:t>.</w:t>
      </w:r>
      <w:r w:rsidR="007F0262" w:rsidRPr="002B6EEC">
        <w:rPr>
          <w:rFonts w:ascii="Times New Roman" w:hAnsi="Times New Roman" w:cs="Times New Roman"/>
          <w:color w:val="000000"/>
          <w:sz w:val="20"/>
          <w:szCs w:val="20"/>
          <w:rPrChange w:id="4713" w:author="Chen Liao" w:date="2021-03-29T18:57:00Z">
            <w:rPr>
              <w:rFonts w:ascii="Times New Roman" w:hAnsi="Times New Roman" w:cs="Times New Roman"/>
              <w:color w:val="000000"/>
              <w:sz w:val="20"/>
              <w:szCs w:val="20"/>
            </w:rPr>
          </w:rPrChange>
        </w:rPr>
        <w:t xml:space="preserve"> </w:t>
      </w:r>
      <w:bookmarkStart w:id="4714" w:name="OLE_LINK22"/>
      <w:bookmarkStart w:id="4715" w:name="OLE_LINK23"/>
      <w:ins w:id="4716" w:author="Chen Liao" w:date="2021-03-27T11:40:00Z">
        <w:r w:rsidR="00D52A53" w:rsidRPr="002B6EEC">
          <w:rPr>
            <w:rFonts w:ascii="Times New Roman" w:hAnsi="Times New Roman" w:cs="Times New Roman"/>
            <w:sz w:val="20"/>
            <w:szCs w:val="20"/>
            <w:rPrChange w:id="4717" w:author="Chen Liao" w:date="2021-03-29T18:57:00Z">
              <w:rPr>
                <w:rFonts w:ascii="Times New Roman" w:hAnsi="Times New Roman" w:cs="Times New Roman"/>
                <w:sz w:val="20"/>
                <w:szCs w:val="20"/>
              </w:rPr>
            </w:rPrChange>
          </w:rPr>
          <w:t>T</w:t>
        </w:r>
      </w:ins>
      <w:del w:id="4718" w:author="Chen Liao" w:date="2021-03-27T11:26:00Z">
        <w:r w:rsidR="0087177E" w:rsidRPr="002B6EEC" w:rsidDel="002C494F">
          <w:rPr>
            <w:rFonts w:ascii="Times New Roman" w:hAnsi="Times New Roman" w:cs="Times New Roman"/>
            <w:sz w:val="20"/>
            <w:szCs w:val="20"/>
            <w:rPrChange w:id="4719" w:author="Chen Liao" w:date="2021-03-29T18:57:00Z">
              <w:rPr>
                <w:rFonts w:ascii="Times New Roman" w:hAnsi="Times New Roman" w:cs="Times New Roman"/>
                <w:color w:val="000000"/>
                <w:sz w:val="20"/>
                <w:szCs w:val="20"/>
              </w:rPr>
            </w:rPrChange>
          </w:rPr>
          <w:delText>The r</w:delText>
        </w:r>
        <w:r w:rsidR="00336C58" w:rsidRPr="002B6EEC" w:rsidDel="002C494F">
          <w:rPr>
            <w:rFonts w:ascii="Times New Roman" w:hAnsi="Times New Roman" w:cs="Times New Roman"/>
            <w:sz w:val="20"/>
            <w:szCs w:val="20"/>
            <w:rPrChange w:id="4720" w:author="Chen Liao" w:date="2021-03-29T18:57:00Z">
              <w:rPr>
                <w:rFonts w:ascii="Times New Roman" w:hAnsi="Times New Roman" w:cs="Times New Roman"/>
                <w:color w:val="000000"/>
                <w:sz w:val="20"/>
                <w:szCs w:val="20"/>
              </w:rPr>
            </w:rPrChange>
          </w:rPr>
          <w:delText>esponse t</w:delText>
        </w:r>
        <w:r w:rsidR="0044164D" w:rsidRPr="002B6EEC" w:rsidDel="002C494F">
          <w:rPr>
            <w:rFonts w:ascii="Times New Roman" w:hAnsi="Times New Roman" w:cs="Times New Roman"/>
            <w:sz w:val="20"/>
            <w:szCs w:val="20"/>
            <w:rPrChange w:id="4721" w:author="Chen Liao" w:date="2021-03-29T18:57:00Z">
              <w:rPr>
                <w:rFonts w:ascii="Times New Roman" w:hAnsi="Times New Roman" w:cs="Times New Roman"/>
                <w:color w:val="000000"/>
                <w:sz w:val="20"/>
                <w:szCs w:val="20"/>
              </w:rPr>
            </w:rPrChange>
          </w:rPr>
          <w:delText>rajectories</w:delText>
        </w:r>
        <w:r w:rsidR="00031299" w:rsidRPr="002B6EEC" w:rsidDel="002C494F">
          <w:rPr>
            <w:rFonts w:ascii="Times New Roman" w:hAnsi="Times New Roman" w:cs="Times New Roman"/>
            <w:sz w:val="20"/>
            <w:szCs w:val="20"/>
            <w:rPrChange w:id="4722" w:author="Chen Liao" w:date="2021-03-29T18:57:00Z">
              <w:rPr>
                <w:rFonts w:ascii="Times New Roman" w:hAnsi="Times New Roman" w:cs="Times New Roman"/>
                <w:color w:val="000000"/>
                <w:sz w:val="20"/>
                <w:szCs w:val="20"/>
              </w:rPr>
            </w:rPrChange>
          </w:rPr>
          <w:delText xml:space="preserve"> of </w:delText>
        </w:r>
        <w:r w:rsidR="0002304F" w:rsidRPr="002B6EEC" w:rsidDel="002C494F">
          <w:rPr>
            <w:rFonts w:ascii="Times New Roman" w:hAnsi="Times New Roman" w:cs="Times New Roman"/>
            <w:sz w:val="20"/>
            <w:szCs w:val="20"/>
            <w:rPrChange w:id="4723" w:author="Chen Liao" w:date="2021-03-29T18:57:00Z">
              <w:rPr>
                <w:rFonts w:ascii="Times New Roman" w:hAnsi="Times New Roman" w:cs="Times New Roman"/>
                <w:color w:val="000000"/>
                <w:sz w:val="20"/>
                <w:szCs w:val="20"/>
              </w:rPr>
            </w:rPrChange>
          </w:rPr>
          <w:delText>gut microbiota</w:delText>
        </w:r>
        <w:r w:rsidR="00505628" w:rsidRPr="002B6EEC" w:rsidDel="002C494F">
          <w:rPr>
            <w:rFonts w:ascii="Times New Roman" w:hAnsi="Times New Roman" w:cs="Times New Roman"/>
            <w:sz w:val="20"/>
            <w:szCs w:val="20"/>
            <w:rPrChange w:id="4724" w:author="Chen Liao" w:date="2021-03-29T18:57:00Z">
              <w:rPr>
                <w:rFonts w:ascii="Times New Roman" w:hAnsi="Times New Roman" w:cs="Times New Roman"/>
                <w:color w:val="000000"/>
                <w:sz w:val="20"/>
                <w:szCs w:val="20"/>
              </w:rPr>
            </w:rPrChange>
          </w:rPr>
          <w:delText xml:space="preserve"> composition</w:delText>
        </w:r>
        <w:r w:rsidR="0002304F" w:rsidRPr="002B6EEC" w:rsidDel="002C494F">
          <w:rPr>
            <w:rFonts w:ascii="Times New Roman" w:hAnsi="Times New Roman" w:cs="Times New Roman"/>
            <w:sz w:val="20"/>
            <w:szCs w:val="20"/>
            <w:rPrChange w:id="4725" w:author="Chen Liao" w:date="2021-03-29T18:57:00Z">
              <w:rPr>
                <w:rFonts w:ascii="Times New Roman" w:hAnsi="Times New Roman" w:cs="Times New Roman"/>
                <w:color w:val="000000"/>
                <w:sz w:val="20"/>
                <w:szCs w:val="20"/>
              </w:rPr>
            </w:rPrChange>
          </w:rPr>
          <w:delText xml:space="preserve"> </w:delText>
        </w:r>
        <w:r w:rsidR="007C3B14" w:rsidRPr="002B6EEC" w:rsidDel="002C494F">
          <w:rPr>
            <w:rFonts w:ascii="Times New Roman" w:hAnsi="Times New Roman" w:cs="Times New Roman"/>
            <w:sz w:val="20"/>
            <w:szCs w:val="20"/>
            <w:rPrChange w:id="4726" w:author="Chen Liao" w:date="2021-03-29T18:57:00Z">
              <w:rPr>
                <w:rFonts w:ascii="Times New Roman" w:hAnsi="Times New Roman" w:cs="Times New Roman"/>
                <w:color w:val="000000"/>
                <w:sz w:val="20"/>
                <w:szCs w:val="20"/>
              </w:rPr>
            </w:rPrChange>
          </w:rPr>
          <w:delText>to inulin</w:delText>
        </w:r>
        <w:r w:rsidR="00505628" w:rsidRPr="002B6EEC" w:rsidDel="002C494F">
          <w:rPr>
            <w:rFonts w:ascii="Times New Roman" w:hAnsi="Times New Roman" w:cs="Times New Roman"/>
            <w:sz w:val="20"/>
            <w:szCs w:val="20"/>
            <w:rPrChange w:id="4727" w:author="Chen Liao" w:date="2021-03-29T18:57:00Z">
              <w:rPr>
                <w:rFonts w:ascii="Times New Roman" w:hAnsi="Times New Roman" w:cs="Times New Roman"/>
                <w:color w:val="000000"/>
                <w:sz w:val="20"/>
                <w:szCs w:val="20"/>
              </w:rPr>
            </w:rPrChange>
          </w:rPr>
          <w:delText xml:space="preserve"> as well as their </w:delText>
        </w:r>
      </w:del>
      <w:del w:id="4728" w:author="Chen Liao" w:date="2021-03-27T11:27:00Z">
        <w:r w:rsidR="00045561" w:rsidRPr="002B6EEC" w:rsidDel="00915D14">
          <w:rPr>
            <w:rFonts w:ascii="Times New Roman" w:hAnsi="Times New Roman" w:cs="Times New Roman"/>
            <w:sz w:val="20"/>
            <w:szCs w:val="20"/>
            <w:rPrChange w:id="4729" w:author="Chen Liao" w:date="2021-03-29T18:57:00Z">
              <w:rPr>
                <w:rFonts w:ascii="Times New Roman" w:hAnsi="Times New Roman" w:cs="Times New Roman"/>
                <w:color w:val="000000"/>
                <w:sz w:val="20"/>
                <w:szCs w:val="20"/>
              </w:rPr>
            </w:rPrChange>
          </w:rPr>
          <w:delText>PCoA (</w:delText>
        </w:r>
        <w:r w:rsidR="00045561" w:rsidRPr="002B6EEC" w:rsidDel="00915D14">
          <w:rPr>
            <w:rFonts w:ascii="Times New Roman" w:hAnsi="Times New Roman" w:cs="Times New Roman"/>
            <w:sz w:val="20"/>
            <w:szCs w:val="20"/>
            <w:rPrChange w:id="4730" w:author="Chen Liao" w:date="2021-03-29T18:57:00Z">
              <w:rPr>
                <w:rFonts w:ascii="Times New Roman" w:hAnsi="Times New Roman" w:cs="Times New Roman"/>
                <w:color w:val="333333"/>
                <w:sz w:val="20"/>
                <w:szCs w:val="20"/>
                <w:shd w:val="clear" w:color="auto" w:fill="FFFFFF"/>
              </w:rPr>
            </w:rPrChange>
          </w:rPr>
          <w:delText>p</w:delText>
        </w:r>
        <w:r w:rsidR="007F0262" w:rsidRPr="002B6EEC" w:rsidDel="00915D14">
          <w:rPr>
            <w:rFonts w:ascii="Times New Roman" w:hAnsi="Times New Roman" w:cs="Times New Roman"/>
            <w:sz w:val="20"/>
            <w:szCs w:val="20"/>
            <w:rPrChange w:id="4731" w:author="Chen Liao" w:date="2021-03-29T18:57:00Z">
              <w:rPr>
                <w:rFonts w:ascii="Times New Roman" w:hAnsi="Times New Roman" w:cs="Times New Roman"/>
                <w:color w:val="333333"/>
                <w:sz w:val="20"/>
                <w:szCs w:val="20"/>
                <w:shd w:val="clear" w:color="auto" w:fill="FFFFFF"/>
              </w:rPr>
            </w:rPrChange>
          </w:rPr>
          <w:delText>rincipal coordinate analysis</w:delText>
        </w:r>
        <w:r w:rsidR="00045561" w:rsidRPr="002B6EEC" w:rsidDel="00915D14">
          <w:rPr>
            <w:rFonts w:ascii="Times New Roman" w:hAnsi="Times New Roman" w:cs="Times New Roman"/>
            <w:sz w:val="20"/>
            <w:szCs w:val="20"/>
            <w:rPrChange w:id="4732" w:author="Chen Liao" w:date="2021-03-29T18:57:00Z">
              <w:rPr>
                <w:rFonts w:ascii="Times New Roman" w:hAnsi="Times New Roman" w:cs="Times New Roman"/>
                <w:color w:val="333333"/>
                <w:sz w:val="20"/>
                <w:szCs w:val="20"/>
                <w:shd w:val="clear" w:color="auto" w:fill="FFFFFF"/>
              </w:rPr>
            </w:rPrChange>
          </w:rPr>
          <w:delText>)</w:delText>
        </w:r>
        <w:r w:rsidR="0044164D" w:rsidRPr="002B6EEC" w:rsidDel="00915D14">
          <w:rPr>
            <w:rFonts w:ascii="Times New Roman" w:hAnsi="Times New Roman" w:cs="Times New Roman"/>
            <w:sz w:val="20"/>
            <w:szCs w:val="20"/>
            <w:rPrChange w:id="4733" w:author="Chen Liao" w:date="2021-03-29T18:57:00Z">
              <w:rPr>
                <w:rFonts w:ascii="Times New Roman" w:hAnsi="Times New Roman" w:cs="Times New Roman"/>
                <w:color w:val="333333"/>
                <w:sz w:val="20"/>
                <w:szCs w:val="20"/>
                <w:shd w:val="clear" w:color="auto" w:fill="FFFFFF"/>
              </w:rPr>
            </w:rPrChange>
          </w:rPr>
          <w:delText xml:space="preserve"> plot</w:delText>
        </w:r>
        <w:r w:rsidR="00505628" w:rsidRPr="002B6EEC" w:rsidDel="00915D14">
          <w:rPr>
            <w:rFonts w:ascii="Times New Roman" w:hAnsi="Times New Roman" w:cs="Times New Roman"/>
            <w:sz w:val="20"/>
            <w:szCs w:val="20"/>
            <w:rPrChange w:id="4734" w:author="Chen Liao" w:date="2021-03-29T18:57:00Z">
              <w:rPr>
                <w:rFonts w:ascii="Times New Roman" w:hAnsi="Times New Roman" w:cs="Times New Roman"/>
                <w:color w:val="333333"/>
                <w:sz w:val="20"/>
                <w:szCs w:val="20"/>
                <w:shd w:val="clear" w:color="auto" w:fill="FFFFFF"/>
              </w:rPr>
            </w:rPrChange>
          </w:rPr>
          <w:delText xml:space="preserve">s </w:delText>
        </w:r>
      </w:del>
      <w:ins w:id="4735" w:author="Chen Liao" w:date="2021-03-27T11:26:00Z">
        <w:r w:rsidR="002C494F" w:rsidRPr="002B6EEC">
          <w:rPr>
            <w:rFonts w:ascii="Times New Roman" w:hAnsi="Times New Roman" w:cs="Times New Roman"/>
            <w:sz w:val="20"/>
            <w:szCs w:val="20"/>
            <w:rPrChange w:id="4736" w:author="Chen Liao" w:date="2021-03-29T18:57:00Z">
              <w:rPr>
                <w:rFonts w:ascii="Times New Roman" w:hAnsi="Times New Roman" w:cs="Times New Roman"/>
                <w:color w:val="000000"/>
                <w:sz w:val="20"/>
                <w:szCs w:val="20"/>
              </w:rPr>
            </w:rPrChange>
          </w:rPr>
          <w:t>rajectories of gut microbiota composition</w:t>
        </w:r>
      </w:ins>
      <w:ins w:id="4737" w:author="Chen Liao" w:date="2021-03-27T12:12:00Z">
        <w:r w:rsidR="0011358F" w:rsidRPr="002B6EEC">
          <w:rPr>
            <w:rFonts w:ascii="Times New Roman" w:hAnsi="Times New Roman" w:cs="Times New Roman"/>
            <w:sz w:val="20"/>
            <w:szCs w:val="20"/>
            <w:rPrChange w:id="4738" w:author="Chen Liao" w:date="2021-03-29T18:57:00Z">
              <w:rPr>
                <w:rFonts w:ascii="Times New Roman" w:hAnsi="Times New Roman" w:cs="Times New Roman"/>
                <w:sz w:val="20"/>
                <w:szCs w:val="20"/>
              </w:rPr>
            </w:rPrChange>
          </w:rPr>
          <w:t xml:space="preserve"> responses to inulin</w:t>
        </w:r>
      </w:ins>
      <w:ins w:id="4739" w:author="Chen Liao" w:date="2021-03-27T11:26:00Z">
        <w:r w:rsidR="002C494F" w:rsidRPr="002B6EEC">
          <w:rPr>
            <w:rFonts w:ascii="Times New Roman" w:hAnsi="Times New Roman" w:cs="Times New Roman"/>
            <w:sz w:val="20"/>
            <w:szCs w:val="20"/>
            <w:rPrChange w:id="4740" w:author="Chen Liao" w:date="2021-03-29T18:57:00Z">
              <w:rPr>
                <w:rFonts w:ascii="Times New Roman" w:hAnsi="Times New Roman" w:cs="Times New Roman"/>
                <w:color w:val="000000"/>
                <w:sz w:val="20"/>
                <w:szCs w:val="20"/>
              </w:rPr>
            </w:rPrChange>
          </w:rPr>
          <w:t xml:space="preserve"> </w:t>
        </w:r>
      </w:ins>
      <w:ins w:id="4741" w:author="Chen Liao" w:date="2021-03-27T11:41:00Z">
        <w:r w:rsidR="00D52A53" w:rsidRPr="002B6EEC">
          <w:rPr>
            <w:rFonts w:ascii="Times New Roman" w:hAnsi="Times New Roman" w:cs="Times New Roman"/>
            <w:sz w:val="20"/>
            <w:szCs w:val="20"/>
            <w:rPrChange w:id="4742" w:author="Chen Liao" w:date="2021-03-29T18:57:00Z">
              <w:rPr>
                <w:rFonts w:ascii="Times New Roman" w:hAnsi="Times New Roman" w:cs="Times New Roman"/>
                <w:sz w:val="20"/>
                <w:szCs w:val="20"/>
              </w:rPr>
            </w:rPrChange>
          </w:rPr>
          <w:t xml:space="preserve">in </w:t>
        </w:r>
        <w:proofErr w:type="spellStart"/>
        <w:r w:rsidR="00D52A53" w:rsidRPr="002B6EEC">
          <w:rPr>
            <w:rFonts w:ascii="Times New Roman" w:hAnsi="Times New Roman" w:cs="Times New Roman"/>
            <w:sz w:val="20"/>
            <w:szCs w:val="20"/>
            <w:rPrChange w:id="4743" w:author="Chen Liao" w:date="2021-03-29T18:57:00Z">
              <w:rPr>
                <w:rFonts w:ascii="Times New Roman" w:hAnsi="Times New Roman" w:cs="Times New Roman"/>
                <w:sz w:val="20"/>
                <w:szCs w:val="20"/>
              </w:rPr>
            </w:rPrChange>
          </w:rPr>
          <w:t>PCoA</w:t>
        </w:r>
        <w:proofErr w:type="spellEnd"/>
        <w:r w:rsidR="00D52A53" w:rsidRPr="002B6EEC">
          <w:rPr>
            <w:rFonts w:ascii="Times New Roman" w:hAnsi="Times New Roman" w:cs="Times New Roman"/>
            <w:sz w:val="20"/>
            <w:szCs w:val="20"/>
            <w:rPrChange w:id="4744" w:author="Chen Liao" w:date="2021-03-29T18:57:00Z">
              <w:rPr>
                <w:rFonts w:ascii="Times New Roman" w:hAnsi="Times New Roman" w:cs="Times New Roman"/>
                <w:sz w:val="20"/>
                <w:szCs w:val="20"/>
              </w:rPr>
            </w:rPrChange>
          </w:rPr>
          <w:t xml:space="preserve"> </w:t>
        </w:r>
      </w:ins>
      <w:ins w:id="4745" w:author="Chen Liao" w:date="2021-03-27T12:14:00Z">
        <w:r w:rsidR="00237749" w:rsidRPr="002B6EEC">
          <w:rPr>
            <w:rFonts w:ascii="Times New Roman" w:hAnsi="Times New Roman" w:cs="Times New Roman"/>
            <w:sz w:val="20"/>
            <w:szCs w:val="20"/>
            <w:rPrChange w:id="4746" w:author="Chen Liao" w:date="2021-03-29T18:57:00Z">
              <w:rPr>
                <w:rFonts w:ascii="Times New Roman" w:hAnsi="Times New Roman" w:cs="Times New Roman"/>
                <w:sz w:val="20"/>
                <w:szCs w:val="20"/>
              </w:rPr>
            </w:rPrChange>
          </w:rPr>
          <w:t>coordinates</w:t>
        </w:r>
      </w:ins>
      <w:del w:id="4747" w:author="Chen Liao" w:date="2021-03-27T11:26:00Z">
        <w:r w:rsidR="00505628" w:rsidRPr="002B6EEC" w:rsidDel="002C494F">
          <w:rPr>
            <w:rFonts w:ascii="Times New Roman" w:hAnsi="Times New Roman" w:cs="Times New Roman"/>
            <w:sz w:val="20"/>
            <w:szCs w:val="20"/>
            <w:rPrChange w:id="4748" w:author="Chen Liao" w:date="2021-03-29T18:57:00Z">
              <w:rPr>
                <w:rFonts w:ascii="Times New Roman" w:hAnsi="Times New Roman" w:cs="Times New Roman"/>
                <w:color w:val="333333"/>
                <w:sz w:val="20"/>
                <w:szCs w:val="20"/>
                <w:shd w:val="clear" w:color="auto" w:fill="FFFFFF"/>
              </w:rPr>
            </w:rPrChange>
          </w:rPr>
          <w:delText>(E)</w:delText>
        </w:r>
        <w:r w:rsidR="00712CF1" w:rsidRPr="002B6EEC" w:rsidDel="002C494F">
          <w:rPr>
            <w:rFonts w:ascii="Times New Roman" w:hAnsi="Times New Roman" w:cs="Times New Roman"/>
            <w:sz w:val="20"/>
            <w:szCs w:val="20"/>
            <w:rPrChange w:id="4749" w:author="Chen Liao" w:date="2021-03-29T18:57:00Z">
              <w:rPr>
                <w:rFonts w:ascii="Times New Roman" w:hAnsi="Times New Roman" w:cs="Times New Roman"/>
                <w:color w:val="333333"/>
                <w:sz w:val="20"/>
                <w:szCs w:val="20"/>
                <w:shd w:val="clear" w:color="auto" w:fill="FFFFFF"/>
              </w:rPr>
            </w:rPrChange>
          </w:rPr>
          <w:delText xml:space="preserve"> indicate </w:delText>
        </w:r>
        <w:r w:rsidR="00336C58" w:rsidRPr="002B6EEC" w:rsidDel="002C494F">
          <w:rPr>
            <w:rFonts w:ascii="Times New Roman" w:hAnsi="Times New Roman" w:cs="Times New Roman"/>
            <w:sz w:val="20"/>
            <w:szCs w:val="20"/>
            <w:rPrChange w:id="4750" w:author="Chen Liao" w:date="2021-03-29T18:57:00Z">
              <w:rPr>
                <w:rFonts w:ascii="Times New Roman" w:hAnsi="Times New Roman" w:cs="Times New Roman"/>
                <w:color w:val="333333"/>
                <w:sz w:val="20"/>
                <w:szCs w:val="20"/>
                <w:shd w:val="clear" w:color="auto" w:fill="FFFFFF"/>
              </w:rPr>
            </w:rPrChange>
          </w:rPr>
          <w:delText xml:space="preserve">compositional </w:delText>
        </w:r>
        <w:r w:rsidR="001E0C1B" w:rsidRPr="002B6EEC" w:rsidDel="002C494F">
          <w:rPr>
            <w:rFonts w:ascii="Times New Roman" w:hAnsi="Times New Roman" w:cs="Times New Roman"/>
            <w:sz w:val="20"/>
            <w:szCs w:val="20"/>
            <w:rPrChange w:id="4751" w:author="Chen Liao" w:date="2021-03-29T18:57:00Z">
              <w:rPr>
                <w:rFonts w:ascii="Times New Roman" w:hAnsi="Times New Roman" w:cs="Times New Roman"/>
                <w:color w:val="333333"/>
                <w:sz w:val="20"/>
                <w:szCs w:val="20"/>
                <w:shd w:val="clear" w:color="auto" w:fill="FFFFFF"/>
              </w:rPr>
            </w:rPrChange>
          </w:rPr>
          <w:delText xml:space="preserve">transition and </w:delText>
        </w:r>
        <w:r w:rsidR="00015BA8" w:rsidRPr="002B6EEC" w:rsidDel="002C494F">
          <w:rPr>
            <w:rFonts w:ascii="Times New Roman" w:hAnsi="Times New Roman" w:cs="Times New Roman"/>
            <w:sz w:val="20"/>
            <w:szCs w:val="20"/>
            <w:rPrChange w:id="4752" w:author="Chen Liao" w:date="2021-03-29T18:57:00Z">
              <w:rPr>
                <w:rFonts w:ascii="Times New Roman" w:hAnsi="Times New Roman" w:cs="Times New Roman"/>
                <w:color w:val="333333"/>
                <w:sz w:val="20"/>
                <w:szCs w:val="20"/>
                <w:shd w:val="clear" w:color="auto" w:fill="FFFFFF"/>
              </w:rPr>
            </w:rPrChange>
          </w:rPr>
          <w:delText>convergence</w:delText>
        </w:r>
        <w:r w:rsidR="001321CF" w:rsidRPr="002B6EEC" w:rsidDel="002C494F">
          <w:rPr>
            <w:rFonts w:ascii="Times New Roman" w:hAnsi="Times New Roman" w:cs="Times New Roman"/>
            <w:sz w:val="20"/>
            <w:szCs w:val="20"/>
            <w:rPrChange w:id="4753" w:author="Chen Liao" w:date="2021-03-29T18:57:00Z">
              <w:rPr>
                <w:rFonts w:ascii="Times New Roman" w:hAnsi="Times New Roman" w:cs="Times New Roman"/>
                <w:color w:val="333333"/>
                <w:sz w:val="20"/>
                <w:szCs w:val="20"/>
                <w:shd w:val="clear" w:color="auto" w:fill="FFFFFF"/>
              </w:rPr>
            </w:rPrChange>
          </w:rPr>
          <w:delText xml:space="preserve"> </w:delText>
        </w:r>
        <w:r w:rsidR="00015BA8" w:rsidRPr="002B6EEC" w:rsidDel="002C494F">
          <w:rPr>
            <w:rFonts w:ascii="Times New Roman" w:hAnsi="Times New Roman" w:cs="Times New Roman"/>
            <w:sz w:val="20"/>
            <w:szCs w:val="20"/>
            <w:rPrChange w:id="4754" w:author="Chen Liao" w:date="2021-03-29T18:57:00Z">
              <w:rPr>
                <w:rFonts w:ascii="Times New Roman" w:hAnsi="Times New Roman" w:cs="Times New Roman"/>
                <w:color w:val="333333"/>
                <w:sz w:val="20"/>
                <w:szCs w:val="20"/>
                <w:shd w:val="clear" w:color="auto" w:fill="FFFFFF"/>
              </w:rPr>
            </w:rPrChange>
          </w:rPr>
          <w:delText xml:space="preserve">to </w:delText>
        </w:r>
        <w:r w:rsidR="004327C4" w:rsidRPr="002B6EEC" w:rsidDel="002C494F">
          <w:rPr>
            <w:rFonts w:ascii="Times New Roman" w:hAnsi="Times New Roman" w:cs="Times New Roman"/>
            <w:sz w:val="20"/>
            <w:szCs w:val="20"/>
            <w:rPrChange w:id="4755" w:author="Chen Liao" w:date="2021-03-29T18:57:00Z">
              <w:rPr>
                <w:rFonts w:ascii="Times New Roman" w:hAnsi="Times New Roman" w:cs="Times New Roman"/>
                <w:color w:val="333333"/>
                <w:sz w:val="20"/>
                <w:szCs w:val="20"/>
                <w:shd w:val="clear" w:color="auto" w:fill="FFFFFF"/>
              </w:rPr>
            </w:rPrChange>
          </w:rPr>
          <w:delText>a new</w:delText>
        </w:r>
        <w:r w:rsidR="00015BA8" w:rsidRPr="002B6EEC" w:rsidDel="002C494F">
          <w:rPr>
            <w:rFonts w:ascii="Times New Roman" w:hAnsi="Times New Roman" w:cs="Times New Roman"/>
            <w:sz w:val="20"/>
            <w:szCs w:val="20"/>
            <w:rPrChange w:id="4756" w:author="Chen Liao" w:date="2021-03-29T18:57:00Z">
              <w:rPr>
                <w:rFonts w:ascii="Times New Roman" w:hAnsi="Times New Roman" w:cs="Times New Roman"/>
                <w:color w:val="333333"/>
                <w:sz w:val="20"/>
                <w:szCs w:val="20"/>
                <w:shd w:val="clear" w:color="auto" w:fill="FFFFFF"/>
              </w:rPr>
            </w:rPrChange>
          </w:rPr>
          <w:delText xml:space="preserve"> </w:delText>
        </w:r>
        <w:r w:rsidR="00336C58" w:rsidRPr="002B6EEC" w:rsidDel="002C494F">
          <w:rPr>
            <w:rFonts w:ascii="Times New Roman" w:hAnsi="Times New Roman" w:cs="Times New Roman"/>
            <w:sz w:val="20"/>
            <w:szCs w:val="20"/>
            <w:rPrChange w:id="4757" w:author="Chen Liao" w:date="2021-03-29T18:57:00Z">
              <w:rPr>
                <w:rFonts w:ascii="Times New Roman" w:hAnsi="Times New Roman" w:cs="Times New Roman"/>
                <w:color w:val="333333"/>
                <w:sz w:val="20"/>
                <w:szCs w:val="20"/>
                <w:shd w:val="clear" w:color="auto" w:fill="FFFFFF"/>
              </w:rPr>
            </w:rPrChange>
          </w:rPr>
          <w:delText xml:space="preserve">steady </w:delText>
        </w:r>
        <w:r w:rsidR="00015BA8" w:rsidRPr="002B6EEC" w:rsidDel="002C494F">
          <w:rPr>
            <w:rFonts w:ascii="Times New Roman" w:hAnsi="Times New Roman" w:cs="Times New Roman"/>
            <w:sz w:val="20"/>
            <w:szCs w:val="20"/>
            <w:rPrChange w:id="4758" w:author="Chen Liao" w:date="2021-03-29T18:57:00Z">
              <w:rPr>
                <w:rFonts w:ascii="Times New Roman" w:hAnsi="Times New Roman" w:cs="Times New Roman"/>
                <w:color w:val="333333"/>
                <w:sz w:val="20"/>
                <w:szCs w:val="20"/>
                <w:shd w:val="clear" w:color="auto" w:fill="FFFFFF"/>
              </w:rPr>
            </w:rPrChange>
          </w:rPr>
          <w:delText>state</w:delText>
        </w:r>
      </w:del>
      <w:bookmarkEnd w:id="4714"/>
      <w:bookmarkEnd w:id="4715"/>
      <w:r w:rsidR="007F0262" w:rsidRPr="002B6EEC">
        <w:rPr>
          <w:rFonts w:ascii="Times New Roman" w:hAnsi="Times New Roman" w:cs="Times New Roman"/>
          <w:sz w:val="20"/>
          <w:szCs w:val="20"/>
          <w:rPrChange w:id="4759" w:author="Chen Liao" w:date="2021-03-29T18:57:00Z">
            <w:rPr>
              <w:rFonts w:ascii="Times New Roman" w:hAnsi="Times New Roman" w:cs="Times New Roman"/>
              <w:color w:val="000000"/>
              <w:sz w:val="20"/>
              <w:szCs w:val="20"/>
            </w:rPr>
          </w:rPrChange>
        </w:rPr>
        <w:t xml:space="preserve">. </w:t>
      </w:r>
      <w:moveFromRangeStart w:id="4760" w:author="Chen Liao" w:date="2021-03-27T11:21:00Z" w:name="move67736505"/>
      <w:moveFrom w:id="4761" w:author="Chen Liao" w:date="2021-03-27T11:21:00Z">
        <w:r w:rsidR="00CD325B" w:rsidRPr="002B6EEC" w:rsidDel="00836326">
          <w:rPr>
            <w:rFonts w:ascii="Times New Roman" w:hAnsi="Times New Roman" w:cs="Times New Roman"/>
            <w:sz w:val="20"/>
            <w:szCs w:val="20"/>
            <w:rPrChange w:id="4762" w:author="Chen Liao" w:date="2021-03-29T18:57:00Z">
              <w:rPr>
                <w:rFonts w:ascii="Times New Roman" w:hAnsi="Times New Roman" w:cs="Times New Roman"/>
                <w:b/>
                <w:bCs/>
                <w:color w:val="000000"/>
                <w:sz w:val="20"/>
                <w:szCs w:val="20"/>
              </w:rPr>
            </w:rPrChange>
          </w:rPr>
          <w:t>F</w:t>
        </w:r>
        <w:r w:rsidR="00CD325B" w:rsidRPr="002B6EEC" w:rsidDel="00836326">
          <w:rPr>
            <w:rFonts w:ascii="Times New Roman" w:hAnsi="Times New Roman" w:cs="Times New Roman"/>
            <w:sz w:val="20"/>
            <w:szCs w:val="20"/>
            <w:rPrChange w:id="4763" w:author="Chen Liao" w:date="2021-03-29T18:57:00Z">
              <w:rPr>
                <w:rFonts w:ascii="Times New Roman" w:hAnsi="Times New Roman" w:cs="Times New Roman"/>
                <w:color w:val="000000"/>
                <w:sz w:val="20"/>
                <w:szCs w:val="20"/>
              </w:rPr>
            </w:rPrChange>
          </w:rPr>
          <w:t xml:space="preserve">. </w:t>
        </w:r>
        <w:r w:rsidR="00DD57F6" w:rsidRPr="002B6EEC" w:rsidDel="00836326">
          <w:rPr>
            <w:rFonts w:ascii="Times New Roman" w:hAnsi="Times New Roman" w:cs="Times New Roman"/>
            <w:sz w:val="20"/>
            <w:szCs w:val="20"/>
            <w:rPrChange w:id="4764" w:author="Chen Liao" w:date="2021-03-29T18:57:00Z">
              <w:rPr>
                <w:rFonts w:ascii="Times New Roman" w:hAnsi="Times New Roman" w:cs="Times New Roman"/>
                <w:color w:val="000000"/>
                <w:sz w:val="20"/>
                <w:szCs w:val="20"/>
              </w:rPr>
            </w:rPrChange>
          </w:rPr>
          <w:t xml:space="preserve">Total bacterial density measured by quantitative PCR. </w:t>
        </w:r>
      </w:moveFrom>
      <w:moveFromRangeEnd w:id="4760"/>
      <w:r w:rsidR="005A5F71" w:rsidRPr="002B6EEC">
        <w:rPr>
          <w:rFonts w:ascii="Times New Roman" w:hAnsi="Times New Roman" w:cs="Times New Roman"/>
          <w:sz w:val="20"/>
          <w:szCs w:val="20"/>
          <w:rPrChange w:id="4765" w:author="Chen Liao" w:date="2021-03-29T18:57:00Z">
            <w:rPr>
              <w:rFonts w:ascii="Times New Roman" w:hAnsi="Times New Roman" w:cs="Times New Roman"/>
              <w:b/>
              <w:bCs/>
              <w:color w:val="000000"/>
              <w:sz w:val="20"/>
              <w:szCs w:val="20"/>
            </w:rPr>
          </w:rPrChange>
        </w:rPr>
        <w:t>T</w:t>
      </w:r>
      <w:r w:rsidR="005D5249" w:rsidRPr="002B6EEC">
        <w:rPr>
          <w:rFonts w:ascii="Times New Roman" w:hAnsi="Times New Roman" w:cs="Times New Roman"/>
          <w:sz w:val="20"/>
          <w:szCs w:val="20"/>
          <w:rPrChange w:id="4766" w:author="Chen Liao" w:date="2021-03-29T18:57:00Z">
            <w:rPr>
              <w:rFonts w:ascii="Times New Roman" w:hAnsi="Times New Roman" w:cs="Times New Roman"/>
              <w:color w:val="242021"/>
              <w:sz w:val="20"/>
              <w:szCs w:val="20"/>
            </w:rPr>
          </w:rPrChange>
        </w:rPr>
        <w:t xml:space="preserve">he heights of </w:t>
      </w:r>
      <w:r w:rsidR="00045561" w:rsidRPr="002B6EEC">
        <w:rPr>
          <w:rFonts w:ascii="Times New Roman" w:hAnsi="Times New Roman" w:cs="Times New Roman"/>
          <w:sz w:val="20"/>
          <w:szCs w:val="20"/>
          <w:rPrChange w:id="4767" w:author="Chen Liao" w:date="2021-03-29T18:57:00Z">
            <w:rPr>
              <w:rFonts w:ascii="Times New Roman" w:hAnsi="Times New Roman" w:cs="Times New Roman"/>
              <w:color w:val="000000"/>
              <w:sz w:val="20"/>
              <w:szCs w:val="20"/>
            </w:rPr>
          </w:rPrChange>
        </w:rPr>
        <w:t xml:space="preserve">stacked bands </w:t>
      </w:r>
      <w:r w:rsidR="005A5F71" w:rsidRPr="002B6EEC">
        <w:rPr>
          <w:rFonts w:ascii="Times New Roman" w:hAnsi="Times New Roman" w:cs="Times New Roman"/>
          <w:sz w:val="20"/>
          <w:szCs w:val="20"/>
          <w:rPrChange w:id="4768" w:author="Chen Liao" w:date="2021-03-29T18:57:00Z">
            <w:rPr>
              <w:rFonts w:ascii="Times New Roman" w:hAnsi="Times New Roman" w:cs="Times New Roman"/>
              <w:color w:val="000000"/>
              <w:sz w:val="20"/>
              <w:szCs w:val="20"/>
            </w:rPr>
          </w:rPrChange>
        </w:rPr>
        <w:t>(</w:t>
      </w:r>
      <w:r w:rsidR="005A5F71" w:rsidRPr="002B6EEC">
        <w:rPr>
          <w:rFonts w:ascii="Times New Roman" w:hAnsi="Times New Roman" w:cs="Times New Roman"/>
          <w:sz w:val="20"/>
          <w:szCs w:val="20"/>
          <w:rPrChange w:id="4769" w:author="Chen Liao" w:date="2021-03-29T18:57:00Z">
            <w:rPr>
              <w:rFonts w:ascii="Times New Roman" w:hAnsi="Times New Roman" w:cs="Times New Roman"/>
              <w:color w:val="242021"/>
              <w:sz w:val="20"/>
              <w:szCs w:val="20"/>
            </w:rPr>
          </w:rPrChange>
        </w:rPr>
        <w:t xml:space="preserve">panels A, </w:t>
      </w:r>
      <w:ins w:id="4770" w:author="Chen Liao" w:date="2021-03-27T11:33:00Z">
        <w:r w:rsidR="00A275D4" w:rsidRPr="002B6EEC">
          <w:rPr>
            <w:rFonts w:ascii="Times New Roman" w:hAnsi="Times New Roman" w:cs="Times New Roman"/>
            <w:sz w:val="20"/>
            <w:szCs w:val="20"/>
            <w:rPrChange w:id="4771" w:author="Chen Liao" w:date="2021-03-29T18:57:00Z">
              <w:rPr>
                <w:rFonts w:ascii="Times New Roman" w:hAnsi="Times New Roman" w:cs="Times New Roman"/>
                <w:sz w:val="20"/>
                <w:szCs w:val="20"/>
              </w:rPr>
            </w:rPrChange>
          </w:rPr>
          <w:t>C</w:t>
        </w:r>
      </w:ins>
      <w:del w:id="4772" w:author="Chen Liao" w:date="2021-03-27T11:33:00Z">
        <w:r w:rsidR="005A5F71" w:rsidRPr="002B6EEC" w:rsidDel="00A275D4">
          <w:rPr>
            <w:rFonts w:ascii="Times New Roman" w:hAnsi="Times New Roman" w:cs="Times New Roman"/>
            <w:sz w:val="20"/>
            <w:szCs w:val="20"/>
            <w:rPrChange w:id="4773" w:author="Chen Liao" w:date="2021-03-29T18:57:00Z">
              <w:rPr>
                <w:rFonts w:ascii="Times New Roman" w:hAnsi="Times New Roman" w:cs="Times New Roman"/>
                <w:color w:val="242021"/>
                <w:sz w:val="20"/>
                <w:szCs w:val="20"/>
              </w:rPr>
            </w:rPrChange>
          </w:rPr>
          <w:delText>D</w:delText>
        </w:r>
      </w:del>
      <w:r w:rsidR="005A5F71" w:rsidRPr="002B6EEC">
        <w:rPr>
          <w:rFonts w:ascii="Times New Roman" w:hAnsi="Times New Roman" w:cs="Times New Roman"/>
          <w:sz w:val="20"/>
          <w:szCs w:val="20"/>
          <w:rPrChange w:id="4774" w:author="Chen Liao" w:date="2021-03-29T18:57:00Z">
            <w:rPr>
              <w:rFonts w:ascii="Times New Roman" w:hAnsi="Times New Roman" w:cs="Times New Roman"/>
              <w:color w:val="242021"/>
              <w:sz w:val="20"/>
              <w:szCs w:val="20"/>
            </w:rPr>
          </w:rPrChange>
        </w:rPr>
        <w:t xml:space="preserve">), </w:t>
      </w:r>
      <w:r w:rsidR="005A5F71" w:rsidRPr="002B6EEC">
        <w:rPr>
          <w:rFonts w:ascii="Times New Roman" w:hAnsi="Times New Roman" w:cs="Times New Roman"/>
          <w:sz w:val="20"/>
          <w:szCs w:val="20"/>
          <w:rPrChange w:id="4775" w:author="Chen Liao" w:date="2021-03-29T18:57:00Z">
            <w:rPr>
              <w:rFonts w:ascii="Times New Roman" w:hAnsi="Times New Roman" w:cs="Times New Roman"/>
              <w:color w:val="000000"/>
              <w:sz w:val="20"/>
              <w:szCs w:val="20"/>
            </w:rPr>
          </w:rPrChange>
        </w:rPr>
        <w:t>lines (panel B</w:t>
      </w:r>
      <w:del w:id="4776" w:author="Chen Liao" w:date="2021-03-27T11:33:00Z">
        <w:r w:rsidR="005A5F71" w:rsidRPr="002B6EEC" w:rsidDel="00A275D4">
          <w:rPr>
            <w:rFonts w:ascii="Times New Roman" w:hAnsi="Times New Roman" w:cs="Times New Roman"/>
            <w:sz w:val="20"/>
            <w:szCs w:val="20"/>
            <w:rPrChange w:id="4777" w:author="Chen Liao" w:date="2021-03-29T18:57:00Z">
              <w:rPr>
                <w:rFonts w:ascii="Times New Roman" w:hAnsi="Times New Roman" w:cs="Times New Roman"/>
                <w:color w:val="000000"/>
                <w:sz w:val="20"/>
                <w:szCs w:val="20"/>
              </w:rPr>
            </w:rPrChange>
          </w:rPr>
          <w:delText>, F</w:delText>
        </w:r>
      </w:del>
      <w:r w:rsidR="005A5F71" w:rsidRPr="002B6EEC">
        <w:rPr>
          <w:rFonts w:ascii="Times New Roman" w:hAnsi="Times New Roman" w:cs="Times New Roman"/>
          <w:sz w:val="20"/>
          <w:szCs w:val="20"/>
          <w:rPrChange w:id="4778" w:author="Chen Liao" w:date="2021-03-29T18:57:00Z">
            <w:rPr>
              <w:rFonts w:ascii="Times New Roman" w:hAnsi="Times New Roman" w:cs="Times New Roman"/>
              <w:color w:val="000000"/>
              <w:sz w:val="20"/>
              <w:szCs w:val="20"/>
            </w:rPr>
          </w:rPrChange>
        </w:rPr>
        <w:t xml:space="preserve">) </w:t>
      </w:r>
      <w:ins w:id="4779" w:author="Chen Liao" w:date="2021-03-27T11:34:00Z">
        <w:r w:rsidR="00C6050C" w:rsidRPr="002B6EEC">
          <w:rPr>
            <w:rFonts w:ascii="Times New Roman" w:hAnsi="Times New Roman" w:cs="Times New Roman"/>
            <w:sz w:val="20"/>
            <w:szCs w:val="20"/>
            <w:rPrChange w:id="4780" w:author="Chen Liao" w:date="2021-03-29T18:57:00Z">
              <w:rPr>
                <w:rFonts w:ascii="Times New Roman" w:hAnsi="Times New Roman" w:cs="Times New Roman"/>
                <w:sz w:val="20"/>
                <w:szCs w:val="20"/>
              </w:rPr>
            </w:rPrChange>
          </w:rPr>
          <w:t>and</w:t>
        </w:r>
      </w:ins>
      <w:del w:id="4781" w:author="Chen Liao" w:date="2021-03-27T11:34:00Z">
        <w:r w:rsidR="005A5F71" w:rsidRPr="002B6EEC" w:rsidDel="00C6050C">
          <w:rPr>
            <w:rFonts w:ascii="Times New Roman" w:hAnsi="Times New Roman" w:cs="Times New Roman"/>
            <w:sz w:val="20"/>
            <w:szCs w:val="20"/>
            <w:rPrChange w:id="4782" w:author="Chen Liao" w:date="2021-03-29T18:57:00Z">
              <w:rPr>
                <w:rFonts w:ascii="Times New Roman" w:hAnsi="Times New Roman" w:cs="Times New Roman"/>
                <w:color w:val="000000"/>
                <w:sz w:val="20"/>
                <w:szCs w:val="20"/>
              </w:rPr>
            </w:rPrChange>
          </w:rPr>
          <w:delText>or</w:delText>
        </w:r>
      </w:del>
      <w:r w:rsidR="005A5F71" w:rsidRPr="002B6EEC">
        <w:rPr>
          <w:rFonts w:ascii="Times New Roman" w:hAnsi="Times New Roman" w:cs="Times New Roman"/>
          <w:sz w:val="20"/>
          <w:szCs w:val="20"/>
          <w:rPrChange w:id="4783" w:author="Chen Liao" w:date="2021-03-29T18:57:00Z">
            <w:rPr>
              <w:rFonts w:ascii="Times New Roman" w:hAnsi="Times New Roman" w:cs="Times New Roman"/>
              <w:color w:val="000000"/>
              <w:sz w:val="20"/>
              <w:szCs w:val="20"/>
            </w:rPr>
          </w:rPrChange>
        </w:rPr>
        <w:t xml:space="preserve"> dots (panel E) </w:t>
      </w:r>
      <w:r w:rsidR="00045561" w:rsidRPr="002B6EEC">
        <w:rPr>
          <w:rFonts w:ascii="Times New Roman" w:hAnsi="Times New Roman" w:cs="Times New Roman"/>
          <w:sz w:val="20"/>
          <w:szCs w:val="20"/>
          <w:rPrChange w:id="4784" w:author="Chen Liao" w:date="2021-03-29T18:57:00Z">
            <w:rPr>
              <w:rFonts w:ascii="Times New Roman" w:hAnsi="Times New Roman" w:cs="Times New Roman"/>
              <w:color w:val="000000"/>
              <w:sz w:val="20"/>
              <w:szCs w:val="20"/>
            </w:rPr>
          </w:rPrChange>
        </w:rPr>
        <w:t xml:space="preserve">represent </w:t>
      </w:r>
      <w:r w:rsidR="005A5F71" w:rsidRPr="002B6EEC">
        <w:rPr>
          <w:rFonts w:ascii="Times New Roman" w:hAnsi="Times New Roman" w:cs="Times New Roman"/>
          <w:sz w:val="20"/>
          <w:szCs w:val="20"/>
          <w:rPrChange w:id="4785" w:author="Chen Liao" w:date="2021-03-29T18:57:00Z">
            <w:rPr>
              <w:rFonts w:ascii="Times New Roman" w:hAnsi="Times New Roman" w:cs="Times New Roman"/>
              <w:color w:val="000000"/>
              <w:sz w:val="20"/>
              <w:szCs w:val="20"/>
            </w:rPr>
          </w:rPrChange>
        </w:rPr>
        <w:t xml:space="preserve">the mean values </w:t>
      </w:r>
      <w:r w:rsidR="00045561" w:rsidRPr="002B6EEC">
        <w:rPr>
          <w:rFonts w:ascii="Times New Roman" w:hAnsi="Times New Roman" w:cs="Times New Roman"/>
          <w:sz w:val="20"/>
          <w:szCs w:val="20"/>
          <w:rPrChange w:id="4786" w:author="Chen Liao" w:date="2021-03-29T18:57:00Z">
            <w:rPr>
              <w:rFonts w:ascii="Times New Roman" w:hAnsi="Times New Roman" w:cs="Times New Roman"/>
              <w:color w:val="000000"/>
              <w:sz w:val="20"/>
              <w:szCs w:val="20"/>
            </w:rPr>
          </w:rPrChange>
        </w:rPr>
        <w:t xml:space="preserve">across </w:t>
      </w:r>
      <w:r w:rsidR="00087539" w:rsidRPr="002B6EEC">
        <w:rPr>
          <w:rFonts w:ascii="Times New Roman" w:hAnsi="Times New Roman" w:cs="Times New Roman"/>
          <w:sz w:val="20"/>
          <w:szCs w:val="20"/>
          <w:rPrChange w:id="4787" w:author="Chen Liao" w:date="2021-03-29T18:57:00Z">
            <w:rPr>
              <w:rFonts w:ascii="Times New Roman" w:hAnsi="Times New Roman" w:cs="Times New Roman"/>
              <w:color w:val="000000"/>
              <w:sz w:val="20"/>
              <w:szCs w:val="20"/>
            </w:rPr>
          </w:rPrChange>
        </w:rPr>
        <w:t>mice within the same vendor</w:t>
      </w:r>
      <w:ins w:id="4788" w:author="Chen Liao" w:date="2021-03-27T11:34:00Z">
        <w:r w:rsidR="00C6050C" w:rsidRPr="002B6EEC">
          <w:rPr>
            <w:rFonts w:ascii="Times New Roman" w:hAnsi="Times New Roman" w:cs="Times New Roman"/>
            <w:sz w:val="20"/>
            <w:szCs w:val="20"/>
            <w:rPrChange w:id="4789" w:author="Chen Liao" w:date="2021-03-29T18:57:00Z">
              <w:rPr>
                <w:rFonts w:ascii="Times New Roman" w:hAnsi="Times New Roman" w:cs="Times New Roman"/>
                <w:sz w:val="20"/>
                <w:szCs w:val="20"/>
              </w:rPr>
            </w:rPrChange>
          </w:rPr>
          <w:t>. S</w:t>
        </w:r>
      </w:ins>
      <w:del w:id="4790" w:author="Chen Liao" w:date="2021-03-27T11:34:00Z">
        <w:r w:rsidR="005A5F71" w:rsidRPr="002B6EEC" w:rsidDel="00C6050C">
          <w:rPr>
            <w:rFonts w:ascii="Times New Roman" w:hAnsi="Times New Roman" w:cs="Times New Roman"/>
            <w:sz w:val="20"/>
            <w:szCs w:val="20"/>
            <w:rPrChange w:id="4791" w:author="Chen Liao" w:date="2021-03-29T18:57:00Z">
              <w:rPr>
                <w:rFonts w:ascii="Times New Roman" w:hAnsi="Times New Roman" w:cs="Times New Roman"/>
                <w:color w:val="000000"/>
                <w:sz w:val="20"/>
                <w:szCs w:val="20"/>
              </w:rPr>
            </w:rPrChange>
          </w:rPr>
          <w:delText xml:space="preserve"> </w:delText>
        </w:r>
        <w:r w:rsidR="00DD57F6" w:rsidRPr="002B6EEC" w:rsidDel="00C6050C">
          <w:rPr>
            <w:rFonts w:ascii="Times New Roman" w:hAnsi="Times New Roman" w:cs="Times New Roman"/>
            <w:sz w:val="20"/>
            <w:szCs w:val="20"/>
            <w:rPrChange w:id="4792" w:author="Chen Liao" w:date="2021-03-29T18:57:00Z">
              <w:rPr>
                <w:rFonts w:ascii="Times New Roman" w:hAnsi="Times New Roman" w:cs="Times New Roman"/>
                <w:color w:val="000000"/>
                <w:sz w:val="20"/>
                <w:szCs w:val="20"/>
              </w:rPr>
            </w:rPrChange>
          </w:rPr>
          <w:delText>and s</w:delText>
        </w:r>
      </w:del>
      <w:r w:rsidR="00DD57F6" w:rsidRPr="002B6EEC">
        <w:rPr>
          <w:rFonts w:ascii="Times New Roman" w:hAnsi="Times New Roman" w:cs="Times New Roman"/>
          <w:sz w:val="20"/>
          <w:szCs w:val="20"/>
          <w:rPrChange w:id="4793" w:author="Chen Liao" w:date="2021-03-29T18:57:00Z">
            <w:rPr>
              <w:rFonts w:ascii="Times New Roman" w:hAnsi="Times New Roman" w:cs="Times New Roman"/>
              <w:color w:val="000000"/>
              <w:sz w:val="20"/>
              <w:szCs w:val="20"/>
            </w:rPr>
          </w:rPrChange>
        </w:rPr>
        <w:t>hading areas</w:t>
      </w:r>
      <w:r w:rsidR="005A5F71" w:rsidRPr="002B6EEC">
        <w:rPr>
          <w:rFonts w:ascii="Times New Roman" w:hAnsi="Times New Roman" w:cs="Times New Roman"/>
          <w:sz w:val="20"/>
          <w:szCs w:val="20"/>
          <w:rPrChange w:id="4794" w:author="Chen Liao" w:date="2021-03-29T18:57:00Z">
            <w:rPr>
              <w:rFonts w:ascii="Times New Roman" w:hAnsi="Times New Roman" w:cs="Times New Roman"/>
              <w:color w:val="000000"/>
              <w:sz w:val="20"/>
              <w:szCs w:val="20"/>
            </w:rPr>
          </w:rPrChange>
        </w:rPr>
        <w:t xml:space="preserve"> (panel B</w:t>
      </w:r>
      <w:del w:id="4795" w:author="Chen Liao" w:date="2021-03-27T11:34:00Z">
        <w:r w:rsidR="005A5F71" w:rsidRPr="002B6EEC" w:rsidDel="00A275D4">
          <w:rPr>
            <w:rFonts w:ascii="Times New Roman" w:hAnsi="Times New Roman" w:cs="Times New Roman"/>
            <w:sz w:val="20"/>
            <w:szCs w:val="20"/>
            <w:rPrChange w:id="4796" w:author="Chen Liao" w:date="2021-03-29T18:57:00Z">
              <w:rPr>
                <w:rFonts w:ascii="Times New Roman" w:hAnsi="Times New Roman" w:cs="Times New Roman"/>
                <w:color w:val="000000"/>
                <w:sz w:val="20"/>
                <w:szCs w:val="20"/>
              </w:rPr>
            </w:rPrChange>
          </w:rPr>
          <w:delText>, F</w:delText>
        </w:r>
      </w:del>
      <w:r w:rsidR="005A5F71" w:rsidRPr="002B6EEC">
        <w:rPr>
          <w:rFonts w:ascii="Times New Roman" w:hAnsi="Times New Roman" w:cs="Times New Roman"/>
          <w:sz w:val="20"/>
          <w:szCs w:val="20"/>
          <w:rPrChange w:id="4797" w:author="Chen Liao" w:date="2021-03-29T18:57:00Z">
            <w:rPr>
              <w:rFonts w:ascii="Times New Roman" w:hAnsi="Times New Roman" w:cs="Times New Roman"/>
              <w:color w:val="000000"/>
              <w:sz w:val="20"/>
              <w:szCs w:val="20"/>
            </w:rPr>
          </w:rPrChange>
        </w:rPr>
        <w:t>)</w:t>
      </w:r>
      <w:r w:rsidR="00DD57F6" w:rsidRPr="002B6EEC">
        <w:rPr>
          <w:rFonts w:ascii="Times New Roman" w:hAnsi="Times New Roman" w:cs="Times New Roman"/>
          <w:sz w:val="20"/>
          <w:szCs w:val="20"/>
          <w:rPrChange w:id="4798" w:author="Chen Liao" w:date="2021-03-29T18:57:00Z">
            <w:rPr>
              <w:rFonts w:ascii="Times New Roman" w:hAnsi="Times New Roman" w:cs="Times New Roman"/>
              <w:color w:val="000000"/>
              <w:sz w:val="20"/>
              <w:szCs w:val="20"/>
            </w:rPr>
          </w:rPrChange>
        </w:rPr>
        <w:t xml:space="preserve"> </w:t>
      </w:r>
      <w:ins w:id="4799" w:author="Chen Liao" w:date="2021-03-27T11:34:00Z">
        <w:r w:rsidR="00C6050C" w:rsidRPr="002B6EEC">
          <w:rPr>
            <w:rFonts w:ascii="Times New Roman" w:hAnsi="Times New Roman" w:cs="Times New Roman"/>
            <w:sz w:val="20"/>
            <w:szCs w:val="20"/>
            <w:rPrChange w:id="4800" w:author="Chen Liao" w:date="2021-03-29T18:57:00Z">
              <w:rPr>
                <w:rFonts w:ascii="Times New Roman" w:hAnsi="Times New Roman" w:cs="Times New Roman"/>
                <w:sz w:val="20"/>
                <w:szCs w:val="20"/>
              </w:rPr>
            </w:rPrChange>
          </w:rPr>
          <w:t>and</w:t>
        </w:r>
      </w:ins>
      <w:del w:id="4801" w:author="Chen Liao" w:date="2021-03-27T11:34:00Z">
        <w:r w:rsidR="00AF194A" w:rsidRPr="002B6EEC" w:rsidDel="00C6050C">
          <w:rPr>
            <w:rFonts w:ascii="Times New Roman" w:hAnsi="Times New Roman" w:cs="Times New Roman"/>
            <w:sz w:val="20"/>
            <w:szCs w:val="20"/>
            <w:rPrChange w:id="4802" w:author="Chen Liao" w:date="2021-03-29T18:57:00Z">
              <w:rPr>
                <w:rFonts w:ascii="Times New Roman" w:hAnsi="Times New Roman" w:cs="Times New Roman"/>
                <w:color w:val="000000"/>
                <w:sz w:val="20"/>
                <w:szCs w:val="20"/>
              </w:rPr>
            </w:rPrChange>
          </w:rPr>
          <w:delText>or</w:delText>
        </w:r>
      </w:del>
      <w:r w:rsidR="00AF194A" w:rsidRPr="002B6EEC">
        <w:rPr>
          <w:rFonts w:ascii="Times New Roman" w:hAnsi="Times New Roman" w:cs="Times New Roman"/>
          <w:sz w:val="20"/>
          <w:szCs w:val="20"/>
          <w:rPrChange w:id="4803" w:author="Chen Liao" w:date="2021-03-29T18:57:00Z">
            <w:rPr>
              <w:rFonts w:ascii="Times New Roman" w:hAnsi="Times New Roman" w:cs="Times New Roman"/>
              <w:color w:val="000000"/>
              <w:sz w:val="20"/>
              <w:szCs w:val="20"/>
            </w:rPr>
          </w:rPrChange>
        </w:rPr>
        <w:t xml:space="preserve"> error bars </w:t>
      </w:r>
      <w:r w:rsidR="005A5F71" w:rsidRPr="002B6EEC">
        <w:rPr>
          <w:rFonts w:ascii="Times New Roman" w:hAnsi="Times New Roman" w:cs="Times New Roman"/>
          <w:sz w:val="20"/>
          <w:szCs w:val="20"/>
          <w:rPrChange w:id="4804" w:author="Chen Liao" w:date="2021-03-29T18:57:00Z">
            <w:rPr>
              <w:rFonts w:ascii="Times New Roman" w:hAnsi="Times New Roman" w:cs="Times New Roman"/>
              <w:color w:val="000000"/>
              <w:sz w:val="20"/>
              <w:szCs w:val="20"/>
            </w:rPr>
          </w:rPrChange>
        </w:rPr>
        <w:t xml:space="preserve">(panel E) </w:t>
      </w:r>
      <w:r w:rsidR="00DD57F6" w:rsidRPr="002B6EEC">
        <w:rPr>
          <w:rFonts w:ascii="Times New Roman" w:hAnsi="Times New Roman" w:cs="Times New Roman"/>
          <w:sz w:val="20"/>
          <w:szCs w:val="20"/>
          <w:rPrChange w:id="4805" w:author="Chen Liao" w:date="2021-03-29T18:57:00Z">
            <w:rPr>
              <w:rFonts w:ascii="Times New Roman" w:hAnsi="Times New Roman" w:cs="Times New Roman"/>
              <w:color w:val="000000"/>
              <w:sz w:val="20"/>
              <w:szCs w:val="20"/>
            </w:rPr>
          </w:rPrChange>
        </w:rPr>
        <w:t>represent standard error of the mean.</w:t>
      </w:r>
      <w:r w:rsidR="00AF194A" w:rsidRPr="002B6EEC">
        <w:rPr>
          <w:rFonts w:ascii="Times New Roman" w:hAnsi="Times New Roman" w:cs="Times New Roman"/>
          <w:sz w:val="20"/>
          <w:szCs w:val="20"/>
          <w:rPrChange w:id="4806" w:author="Chen Liao" w:date="2021-03-29T18:57:00Z">
            <w:rPr>
              <w:rFonts w:ascii="Times New Roman" w:hAnsi="Times New Roman" w:cs="Times New Roman"/>
              <w:color w:val="000000"/>
              <w:sz w:val="20"/>
              <w:szCs w:val="20"/>
            </w:rPr>
          </w:rPrChange>
        </w:rPr>
        <w:t xml:space="preserve"> </w:t>
      </w:r>
    </w:p>
    <w:p w14:paraId="2C363BF4" w14:textId="0C77C3CA" w:rsidR="001E0C1B" w:rsidRPr="002B6EEC" w:rsidRDefault="001E0C1B" w:rsidP="00C3619E">
      <w:pPr>
        <w:jc w:val="both"/>
        <w:rPr>
          <w:sz w:val="22"/>
          <w:szCs w:val="22"/>
          <w:rPrChange w:id="4807" w:author="Chen Liao" w:date="2021-03-29T18:57:00Z">
            <w:rPr>
              <w:sz w:val="20"/>
              <w:szCs w:val="20"/>
            </w:rPr>
          </w:rPrChange>
        </w:rPr>
      </w:pPr>
    </w:p>
    <w:p w14:paraId="694BB10F" w14:textId="27ED56A6" w:rsidR="00967B8F" w:rsidRPr="002B6EEC" w:rsidDel="008E3CF7" w:rsidRDefault="0013058C">
      <w:pPr>
        <w:pStyle w:val="paragraph"/>
        <w:spacing w:before="0" w:beforeAutospacing="0" w:after="0" w:afterAutospacing="0"/>
        <w:jc w:val="both"/>
        <w:rPr>
          <w:del w:id="4808" w:author="Chen Liao" w:date="2021-03-18T21:18:00Z"/>
          <w:rFonts w:ascii="Times New Roman" w:hAnsi="Times New Roman" w:cs="Times New Roman"/>
          <w:b/>
          <w:bCs/>
          <w:color w:val="000000" w:themeColor="text1"/>
          <w:sz w:val="22"/>
          <w:szCs w:val="22"/>
          <w:rPrChange w:id="4809" w:author="Chen Liao" w:date="2021-03-29T18:57:00Z">
            <w:rPr>
              <w:del w:id="4810" w:author="Chen Liao" w:date="2021-03-18T21:18:00Z"/>
              <w:rFonts w:ascii="Times New Roman" w:hAnsi="Times New Roman" w:cs="Times New Roman"/>
              <w:i/>
              <w:iCs/>
              <w:color w:val="FF0000"/>
            </w:rPr>
          </w:rPrChange>
        </w:rPr>
      </w:pPr>
      <w:ins w:id="4811" w:author="Chen Liao" w:date="2021-03-21T12:46:00Z">
        <w:r w:rsidRPr="002B6EEC">
          <w:rPr>
            <w:rFonts w:ascii="Times New Roman" w:hAnsi="Times New Roman" w:cs="Times New Roman"/>
            <w:b/>
            <w:bCs/>
            <w:color w:val="000000" w:themeColor="text1"/>
            <w:sz w:val="22"/>
            <w:szCs w:val="22"/>
            <w:rPrChange w:id="4812" w:author="Chen Liao" w:date="2021-03-29T18:57:00Z">
              <w:rPr>
                <w:rFonts w:ascii="Times New Roman" w:hAnsi="Times New Roman" w:cs="Times New Roman"/>
                <w:b/>
                <w:bCs/>
                <w:color w:val="000000" w:themeColor="text1"/>
              </w:rPr>
            </w:rPrChange>
          </w:rPr>
          <w:t>Infer</w:t>
        </w:r>
      </w:ins>
      <w:ins w:id="4813" w:author="Chen Liao" w:date="2021-03-22T12:40:00Z">
        <w:r w:rsidR="009F1A74" w:rsidRPr="002B6EEC">
          <w:rPr>
            <w:rFonts w:ascii="Times New Roman" w:hAnsi="Times New Roman" w:cs="Times New Roman"/>
            <w:b/>
            <w:bCs/>
            <w:color w:val="000000" w:themeColor="text1"/>
            <w:sz w:val="22"/>
            <w:szCs w:val="22"/>
            <w:rPrChange w:id="4814" w:author="Chen Liao" w:date="2021-03-29T18:57:00Z">
              <w:rPr>
                <w:rFonts w:ascii="Times New Roman" w:hAnsi="Times New Roman" w:cs="Times New Roman"/>
                <w:b/>
                <w:bCs/>
                <w:color w:val="000000" w:themeColor="text1"/>
              </w:rPr>
            </w:rPrChange>
          </w:rPr>
          <w:t>ring</w:t>
        </w:r>
      </w:ins>
      <w:ins w:id="4815" w:author="Chen Liao" w:date="2021-03-21T12:46:00Z">
        <w:r w:rsidRPr="002B6EEC">
          <w:rPr>
            <w:rFonts w:ascii="Times New Roman" w:hAnsi="Times New Roman" w:cs="Times New Roman"/>
            <w:b/>
            <w:bCs/>
            <w:color w:val="000000" w:themeColor="text1"/>
            <w:sz w:val="22"/>
            <w:szCs w:val="22"/>
            <w:rPrChange w:id="4816" w:author="Chen Liao" w:date="2021-03-29T18:57:00Z">
              <w:rPr>
                <w:rFonts w:ascii="Times New Roman" w:hAnsi="Times New Roman" w:cs="Times New Roman"/>
                <w:b/>
                <w:bCs/>
                <w:color w:val="000000" w:themeColor="text1"/>
              </w:rPr>
            </w:rPrChange>
          </w:rPr>
          <w:t xml:space="preserve"> dietary fiber responders. </w:t>
        </w:r>
      </w:ins>
      <w:del w:id="4817" w:author="Chen Liao" w:date="2021-03-18T21:18:00Z">
        <w:r w:rsidR="00CE5B41" w:rsidRPr="002B6EEC" w:rsidDel="008E3CF7">
          <w:rPr>
            <w:b/>
            <w:bCs/>
            <w:color w:val="000000" w:themeColor="text1"/>
            <w:sz w:val="22"/>
            <w:szCs w:val="22"/>
            <w:rPrChange w:id="4818" w:author="Chen Liao" w:date="2021-03-29T18:57:00Z">
              <w:rPr>
                <w:b/>
                <w:bCs/>
                <w:i/>
                <w:iCs/>
                <w:color w:val="FF0000"/>
                <w:sz w:val="20"/>
                <w:szCs w:val="20"/>
              </w:rPr>
            </w:rPrChange>
          </w:rPr>
          <w:delText>M</w:delText>
        </w:r>
      </w:del>
      <w:del w:id="4819" w:author="Chen Liao" w:date="2021-03-21T12:45:00Z">
        <w:r w:rsidR="00CE5B41" w:rsidRPr="002B6EEC" w:rsidDel="0013058C">
          <w:rPr>
            <w:b/>
            <w:bCs/>
            <w:color w:val="000000" w:themeColor="text1"/>
            <w:sz w:val="22"/>
            <w:szCs w:val="22"/>
            <w:rPrChange w:id="4820" w:author="Chen Liao" w:date="2021-03-29T18:57:00Z">
              <w:rPr>
                <w:b/>
                <w:bCs/>
                <w:i/>
                <w:iCs/>
                <w:color w:val="FF0000"/>
                <w:sz w:val="20"/>
                <w:szCs w:val="20"/>
              </w:rPr>
            </w:rPrChange>
          </w:rPr>
          <w:delText xml:space="preserve">icrobiota dynamics </w:delText>
        </w:r>
      </w:del>
      <w:del w:id="4821" w:author="Chen Liao" w:date="2021-03-18T21:18:00Z">
        <w:r w:rsidR="00CE5B41" w:rsidRPr="002B6EEC" w:rsidDel="008E3CF7">
          <w:rPr>
            <w:b/>
            <w:bCs/>
            <w:color w:val="000000" w:themeColor="text1"/>
            <w:sz w:val="22"/>
            <w:szCs w:val="22"/>
            <w:rPrChange w:id="4822" w:author="Chen Liao" w:date="2021-03-29T18:57:00Z">
              <w:rPr>
                <w:b/>
                <w:bCs/>
                <w:i/>
                <w:iCs/>
                <w:color w:val="FF0000"/>
                <w:sz w:val="20"/>
                <w:szCs w:val="20"/>
              </w:rPr>
            </w:rPrChange>
          </w:rPr>
          <w:delText xml:space="preserve">in response to inulin </w:delText>
        </w:r>
      </w:del>
      <w:del w:id="4823" w:author="Chen Liao" w:date="2021-03-21T12:45:00Z">
        <w:r w:rsidR="00CE5B41" w:rsidRPr="002B6EEC" w:rsidDel="0013058C">
          <w:rPr>
            <w:b/>
            <w:bCs/>
            <w:color w:val="000000" w:themeColor="text1"/>
            <w:sz w:val="22"/>
            <w:szCs w:val="22"/>
            <w:rPrChange w:id="4824" w:author="Chen Liao" w:date="2021-03-29T18:57:00Z">
              <w:rPr>
                <w:b/>
                <w:bCs/>
                <w:i/>
                <w:iCs/>
                <w:color w:val="FF0000"/>
                <w:sz w:val="20"/>
                <w:szCs w:val="20"/>
              </w:rPr>
            </w:rPrChange>
          </w:rPr>
          <w:delText xml:space="preserve">is driven by </w:delText>
        </w:r>
      </w:del>
      <w:del w:id="4825" w:author="Chen Liao" w:date="2021-03-18T21:18:00Z">
        <w:r w:rsidR="00CE5B41" w:rsidRPr="002B6EEC" w:rsidDel="008E3CF7">
          <w:rPr>
            <w:b/>
            <w:bCs/>
            <w:color w:val="000000" w:themeColor="text1"/>
            <w:sz w:val="22"/>
            <w:szCs w:val="22"/>
            <w:rPrChange w:id="4826" w:author="Chen Liao" w:date="2021-03-29T18:57:00Z">
              <w:rPr>
                <w:b/>
                <w:bCs/>
                <w:i/>
                <w:iCs/>
                <w:color w:val="FF0000"/>
                <w:sz w:val="20"/>
                <w:szCs w:val="20"/>
              </w:rPr>
            </w:rPrChange>
          </w:rPr>
          <w:delText>several key responders</w:delText>
        </w:r>
      </w:del>
    </w:p>
    <w:p w14:paraId="402268EA" w14:textId="77777777" w:rsidR="00184439" w:rsidRPr="002B6EEC" w:rsidRDefault="00A53DC0" w:rsidP="00235E3B">
      <w:pPr>
        <w:pStyle w:val="paragraph"/>
        <w:spacing w:before="0" w:beforeAutospacing="0" w:after="0" w:afterAutospacing="0"/>
        <w:jc w:val="both"/>
        <w:rPr>
          <w:ins w:id="4827" w:author="Chen Liao" w:date="2021-03-23T09:40:00Z"/>
          <w:rFonts w:ascii="Times New Roman" w:hAnsi="Times New Roman" w:cs="Times New Roman"/>
          <w:color w:val="000000"/>
          <w:sz w:val="22"/>
          <w:szCs w:val="22"/>
          <w:rPrChange w:id="4828" w:author="Chen Liao" w:date="2021-03-29T18:57:00Z">
            <w:rPr>
              <w:ins w:id="4829" w:author="Chen Liao" w:date="2021-03-23T09:40:00Z"/>
              <w:rFonts w:ascii="Times New Roman" w:hAnsi="Times New Roman" w:cs="Times New Roman"/>
              <w:color w:val="000000"/>
            </w:rPr>
          </w:rPrChange>
        </w:rPr>
      </w:pPr>
      <w:ins w:id="4830" w:author="Chen Liao" w:date="2021-03-18T17:37:00Z">
        <w:r w:rsidRPr="002B6EEC">
          <w:rPr>
            <w:rFonts w:ascii="Times New Roman" w:hAnsi="Times New Roman" w:cs="Times New Roman"/>
            <w:color w:val="000000"/>
            <w:sz w:val="22"/>
            <w:szCs w:val="22"/>
            <w:rPrChange w:id="4831" w:author="Chen Liao" w:date="2021-03-29T18:57:00Z">
              <w:rPr>
                <w:rFonts w:ascii="Times New Roman" w:hAnsi="Times New Roman" w:cs="Times New Roman"/>
                <w:color w:val="000000"/>
              </w:rPr>
            </w:rPrChange>
          </w:rPr>
          <w:t xml:space="preserve">A number of </w:t>
        </w:r>
      </w:ins>
      <w:ins w:id="4832" w:author="Chen Liao" w:date="2021-03-22T13:16:00Z">
        <w:r w:rsidR="00E77D15" w:rsidRPr="002B6EEC">
          <w:rPr>
            <w:rFonts w:ascii="Times New Roman" w:hAnsi="Times New Roman" w:cs="Times New Roman"/>
            <w:color w:val="000000"/>
            <w:sz w:val="22"/>
            <w:szCs w:val="22"/>
            <w:rPrChange w:id="4833" w:author="Chen Liao" w:date="2021-03-29T18:57:00Z">
              <w:rPr>
                <w:rFonts w:ascii="Times New Roman" w:hAnsi="Times New Roman" w:cs="Times New Roman"/>
                <w:color w:val="000000"/>
              </w:rPr>
            </w:rPrChange>
          </w:rPr>
          <w:t>cul</w:t>
        </w:r>
      </w:ins>
      <w:ins w:id="4834" w:author="Chen Liao" w:date="2021-03-22T13:17:00Z">
        <w:r w:rsidR="00E77D15" w:rsidRPr="002B6EEC">
          <w:rPr>
            <w:rFonts w:ascii="Times New Roman" w:hAnsi="Times New Roman" w:cs="Times New Roman"/>
            <w:color w:val="000000"/>
            <w:sz w:val="22"/>
            <w:szCs w:val="22"/>
            <w:rPrChange w:id="4835" w:author="Chen Liao" w:date="2021-03-29T18:57:00Z">
              <w:rPr>
                <w:rFonts w:ascii="Times New Roman" w:hAnsi="Times New Roman" w:cs="Times New Roman"/>
                <w:color w:val="000000"/>
              </w:rPr>
            </w:rPrChange>
          </w:rPr>
          <w:t xml:space="preserve">turable </w:t>
        </w:r>
      </w:ins>
      <w:ins w:id="4836" w:author="Chen Liao" w:date="2021-03-18T17:37:00Z">
        <w:r w:rsidRPr="002B6EEC">
          <w:rPr>
            <w:rFonts w:ascii="Times New Roman" w:hAnsi="Times New Roman" w:cs="Times New Roman"/>
            <w:color w:val="000000"/>
            <w:sz w:val="22"/>
            <w:szCs w:val="22"/>
            <w:rPrChange w:id="4837" w:author="Chen Liao" w:date="2021-03-29T18:57:00Z">
              <w:rPr>
                <w:rFonts w:ascii="Times New Roman" w:hAnsi="Times New Roman" w:cs="Times New Roman"/>
                <w:color w:val="000000"/>
              </w:rPr>
            </w:rPrChange>
          </w:rPr>
          <w:t xml:space="preserve">bacteria </w:t>
        </w:r>
        <w:r w:rsidRPr="002B6EEC">
          <w:rPr>
            <w:rFonts w:ascii="Times New Roman" w:hAnsi="Times New Roman" w:cs="Times New Roman" w:hint="eastAsia"/>
            <w:color w:val="000000"/>
            <w:sz w:val="22"/>
            <w:szCs w:val="22"/>
            <w:rPrChange w:id="4838" w:author="Chen Liao" w:date="2021-03-29T18:57:00Z">
              <w:rPr>
                <w:rFonts w:ascii="Times New Roman" w:hAnsi="Times New Roman" w:cs="Times New Roman" w:hint="eastAsia"/>
                <w:color w:val="000000"/>
              </w:rPr>
            </w:rPrChange>
          </w:rPr>
          <w:t>c</w:t>
        </w:r>
        <w:r w:rsidRPr="002B6EEC">
          <w:rPr>
            <w:rFonts w:ascii="Times New Roman" w:hAnsi="Times New Roman" w:cs="Times New Roman"/>
            <w:color w:val="000000"/>
            <w:sz w:val="22"/>
            <w:szCs w:val="22"/>
            <w:rPrChange w:id="4839" w:author="Chen Liao" w:date="2021-03-29T18:57:00Z">
              <w:rPr>
                <w:rFonts w:ascii="Times New Roman" w:hAnsi="Times New Roman" w:cs="Times New Roman"/>
                <w:color w:val="000000"/>
              </w:rPr>
            </w:rPrChange>
          </w:rPr>
          <w:t>ould metabolize inulin</w:t>
        </w:r>
      </w:ins>
      <w:ins w:id="4840" w:author="Chen Liao" w:date="2021-03-22T12:56:00Z">
        <w:r w:rsidR="00BE0371" w:rsidRPr="002B6EEC">
          <w:rPr>
            <w:rFonts w:ascii="Times New Roman" w:hAnsi="Times New Roman" w:cs="Times New Roman"/>
            <w:color w:val="000000"/>
            <w:sz w:val="22"/>
            <w:szCs w:val="22"/>
            <w:rPrChange w:id="4841" w:author="Chen Liao" w:date="2021-03-29T18:57:00Z">
              <w:rPr>
                <w:rFonts w:ascii="Times New Roman" w:hAnsi="Times New Roman" w:cs="Times New Roman"/>
                <w:color w:val="000000"/>
              </w:rPr>
            </w:rPrChange>
          </w:rPr>
          <w:t xml:space="preserve"> and resistant starch</w:t>
        </w:r>
      </w:ins>
      <w:ins w:id="4842" w:author="Chen Liao" w:date="2021-03-18T17:37:00Z">
        <w:r w:rsidRPr="002B6EEC">
          <w:rPr>
            <w:rFonts w:ascii="Times New Roman" w:hAnsi="Times New Roman" w:cs="Times New Roman"/>
            <w:color w:val="000000"/>
            <w:sz w:val="22"/>
            <w:szCs w:val="22"/>
            <w:rPrChange w:id="4843" w:author="Chen Liao" w:date="2021-03-29T18:57:00Z">
              <w:rPr>
                <w:rFonts w:ascii="Times New Roman" w:hAnsi="Times New Roman" w:cs="Times New Roman"/>
                <w:color w:val="000000"/>
              </w:rPr>
            </w:rPrChange>
          </w:rPr>
          <w:t xml:space="preserve"> </w:t>
        </w:r>
        <w:r w:rsidRPr="002B6EEC">
          <w:rPr>
            <w:rFonts w:ascii="Times New Roman" w:hAnsi="Times New Roman" w:cs="Times New Roman"/>
            <w:i/>
            <w:iCs/>
            <w:color w:val="000000"/>
            <w:sz w:val="22"/>
            <w:szCs w:val="22"/>
            <w:rPrChange w:id="4844" w:author="Chen Liao" w:date="2021-03-29T18:57:00Z">
              <w:rPr>
                <w:rFonts w:ascii="Times New Roman" w:hAnsi="Times New Roman" w:cs="Times New Roman"/>
                <w:color w:val="000000"/>
              </w:rPr>
            </w:rPrChange>
          </w:rPr>
          <w:t>in vitro</w:t>
        </w:r>
        <w:r w:rsidRPr="002B6EEC">
          <w:rPr>
            <w:rFonts w:ascii="Times New Roman" w:hAnsi="Times New Roman" w:cs="Times New Roman"/>
            <w:color w:val="000000"/>
            <w:sz w:val="22"/>
            <w:szCs w:val="22"/>
            <w:rPrChange w:id="4845" w:author="Chen Liao" w:date="2021-03-29T18:57:00Z">
              <w:rPr>
                <w:rFonts w:ascii="Times New Roman" w:hAnsi="Times New Roman" w:cs="Times New Roman"/>
                <w:color w:val="000000"/>
              </w:rPr>
            </w:rPrChange>
          </w:rPr>
          <w:t xml:space="preserve"> but </w:t>
        </w:r>
      </w:ins>
      <w:ins w:id="4846" w:author="Chen Liao" w:date="2021-03-18T17:38:00Z">
        <w:r w:rsidRPr="002B6EEC">
          <w:rPr>
            <w:rFonts w:ascii="Times New Roman" w:hAnsi="Times New Roman" w:cs="Times New Roman"/>
            <w:color w:val="000000"/>
            <w:sz w:val="22"/>
            <w:szCs w:val="22"/>
            <w:rPrChange w:id="4847" w:author="Chen Liao" w:date="2021-03-29T18:57:00Z">
              <w:rPr>
                <w:rFonts w:ascii="Times New Roman" w:hAnsi="Times New Roman" w:cs="Times New Roman"/>
                <w:color w:val="000000"/>
              </w:rPr>
            </w:rPrChange>
          </w:rPr>
          <w:t>a</w:t>
        </w:r>
      </w:ins>
      <w:ins w:id="4848" w:author="Chen Liao" w:date="2021-03-18T17:39:00Z">
        <w:r w:rsidR="000914D0" w:rsidRPr="002B6EEC">
          <w:rPr>
            <w:rFonts w:ascii="Times New Roman" w:hAnsi="Times New Roman" w:cs="Times New Roman"/>
            <w:color w:val="000000"/>
            <w:sz w:val="22"/>
            <w:szCs w:val="22"/>
            <w:rPrChange w:id="4849" w:author="Chen Liao" w:date="2021-03-29T18:57:00Z">
              <w:rPr>
                <w:rFonts w:ascii="Times New Roman" w:hAnsi="Times New Roman" w:cs="Times New Roman"/>
                <w:color w:val="000000"/>
              </w:rPr>
            </w:rPrChange>
          </w:rPr>
          <w:t xml:space="preserve">n </w:t>
        </w:r>
        <w:r w:rsidR="000914D0" w:rsidRPr="002B6EEC">
          <w:rPr>
            <w:rFonts w:ascii="Times New Roman" w:hAnsi="Times New Roman" w:cs="Times New Roman"/>
            <w:i/>
            <w:iCs/>
            <w:color w:val="000000"/>
            <w:sz w:val="22"/>
            <w:szCs w:val="22"/>
            <w:rPrChange w:id="4850" w:author="Chen Liao" w:date="2021-03-29T18:57:00Z">
              <w:rPr>
                <w:rFonts w:ascii="Times New Roman" w:hAnsi="Times New Roman" w:cs="Times New Roman"/>
                <w:color w:val="000000"/>
              </w:rPr>
            </w:rPrChange>
          </w:rPr>
          <w:t>in vivo</w:t>
        </w:r>
      </w:ins>
      <w:ins w:id="4851" w:author="Chen Liao" w:date="2021-03-18T17:38:00Z">
        <w:r w:rsidRPr="002B6EEC">
          <w:rPr>
            <w:rFonts w:ascii="Times New Roman" w:hAnsi="Times New Roman" w:cs="Times New Roman"/>
            <w:color w:val="000000"/>
            <w:sz w:val="22"/>
            <w:szCs w:val="22"/>
            <w:rPrChange w:id="4852" w:author="Chen Liao" w:date="2021-03-29T18:57:00Z">
              <w:rPr>
                <w:rFonts w:ascii="Times New Roman" w:hAnsi="Times New Roman" w:cs="Times New Roman"/>
                <w:color w:val="000000"/>
              </w:rPr>
            </w:rPrChange>
          </w:rPr>
          <w:t xml:space="preserve"> understanding of the </w:t>
        </w:r>
      </w:ins>
      <w:ins w:id="4853" w:author="Chen Liao" w:date="2021-03-22T13:18:00Z">
        <w:r w:rsidR="00E77D15" w:rsidRPr="002B6EEC">
          <w:rPr>
            <w:rFonts w:ascii="Times New Roman" w:hAnsi="Times New Roman" w:cs="Times New Roman"/>
            <w:color w:val="000000"/>
            <w:sz w:val="22"/>
            <w:szCs w:val="22"/>
            <w:rPrChange w:id="4854" w:author="Chen Liao" w:date="2021-03-29T18:57:00Z">
              <w:rPr>
                <w:rFonts w:ascii="Times New Roman" w:hAnsi="Times New Roman" w:cs="Times New Roman"/>
                <w:color w:val="000000"/>
              </w:rPr>
            </w:rPrChange>
          </w:rPr>
          <w:t xml:space="preserve">bacterial </w:t>
        </w:r>
      </w:ins>
      <w:ins w:id="4855" w:author="Chen Liao" w:date="2021-03-22T13:17:00Z">
        <w:r w:rsidR="00E77D15" w:rsidRPr="002B6EEC">
          <w:rPr>
            <w:rFonts w:ascii="Times New Roman" w:hAnsi="Times New Roman" w:cs="Times New Roman"/>
            <w:color w:val="000000"/>
            <w:sz w:val="22"/>
            <w:szCs w:val="22"/>
            <w:rPrChange w:id="4856" w:author="Chen Liao" w:date="2021-03-29T18:57:00Z">
              <w:rPr>
                <w:rFonts w:ascii="Times New Roman" w:hAnsi="Times New Roman" w:cs="Times New Roman"/>
                <w:color w:val="000000"/>
              </w:rPr>
            </w:rPrChange>
          </w:rPr>
          <w:t xml:space="preserve">fiber degraders and the </w:t>
        </w:r>
      </w:ins>
      <w:ins w:id="4857" w:author="Chen Liao" w:date="2021-03-18T17:38:00Z">
        <w:r w:rsidRPr="002B6EEC">
          <w:rPr>
            <w:rFonts w:ascii="Times New Roman" w:hAnsi="Times New Roman" w:cs="Times New Roman"/>
            <w:color w:val="000000"/>
            <w:sz w:val="22"/>
            <w:szCs w:val="22"/>
            <w:rPrChange w:id="4858" w:author="Chen Liao" w:date="2021-03-29T18:57:00Z">
              <w:rPr>
                <w:rFonts w:ascii="Times New Roman" w:hAnsi="Times New Roman" w:cs="Times New Roman"/>
                <w:color w:val="000000"/>
              </w:rPr>
            </w:rPrChange>
          </w:rPr>
          <w:t xml:space="preserve">ecology correlated with </w:t>
        </w:r>
      </w:ins>
      <w:ins w:id="4859" w:author="Chen Liao" w:date="2021-03-22T12:57:00Z">
        <w:r w:rsidR="00BE0371" w:rsidRPr="002B6EEC">
          <w:rPr>
            <w:rFonts w:ascii="Times New Roman" w:hAnsi="Times New Roman" w:cs="Times New Roman"/>
            <w:color w:val="000000"/>
            <w:sz w:val="22"/>
            <w:szCs w:val="22"/>
            <w:rPrChange w:id="4860" w:author="Chen Liao" w:date="2021-03-29T18:57:00Z">
              <w:rPr>
                <w:rFonts w:ascii="Times New Roman" w:hAnsi="Times New Roman" w:cs="Times New Roman"/>
                <w:color w:val="000000"/>
              </w:rPr>
            </w:rPrChange>
          </w:rPr>
          <w:t>their</w:t>
        </w:r>
      </w:ins>
      <w:ins w:id="4861" w:author="Chen Liao" w:date="2021-03-22T12:35:00Z">
        <w:r w:rsidR="00D53175" w:rsidRPr="002B6EEC">
          <w:rPr>
            <w:rFonts w:ascii="Times New Roman" w:hAnsi="Times New Roman" w:cs="Times New Roman"/>
            <w:color w:val="000000"/>
            <w:sz w:val="22"/>
            <w:szCs w:val="22"/>
            <w:rPrChange w:id="4862" w:author="Chen Liao" w:date="2021-03-29T18:57:00Z">
              <w:rPr>
                <w:rFonts w:ascii="Times New Roman" w:hAnsi="Times New Roman" w:cs="Times New Roman"/>
                <w:color w:val="000000"/>
              </w:rPr>
            </w:rPrChange>
          </w:rPr>
          <w:t xml:space="preserve"> </w:t>
        </w:r>
      </w:ins>
      <w:ins w:id="4863" w:author="Chen Liao" w:date="2021-03-18T17:38:00Z">
        <w:r w:rsidRPr="002B6EEC">
          <w:rPr>
            <w:rFonts w:ascii="Times New Roman" w:hAnsi="Times New Roman" w:cs="Times New Roman"/>
            <w:color w:val="000000"/>
            <w:sz w:val="22"/>
            <w:szCs w:val="22"/>
            <w:rPrChange w:id="4864" w:author="Chen Liao" w:date="2021-03-29T18:57:00Z">
              <w:rPr>
                <w:rFonts w:ascii="Times New Roman" w:hAnsi="Times New Roman" w:cs="Times New Roman"/>
                <w:color w:val="000000"/>
              </w:rPr>
            </w:rPrChange>
          </w:rPr>
          <w:t xml:space="preserve">fermentation has not </w:t>
        </w:r>
      </w:ins>
      <w:ins w:id="4865" w:author="Chen Liao" w:date="2021-03-20T14:35:00Z">
        <w:r w:rsidR="00CE2E7C" w:rsidRPr="002B6EEC">
          <w:rPr>
            <w:rFonts w:ascii="Times New Roman" w:hAnsi="Times New Roman" w:cs="Times New Roman"/>
            <w:color w:val="000000"/>
            <w:sz w:val="22"/>
            <w:szCs w:val="22"/>
            <w:rPrChange w:id="4866" w:author="Chen Liao" w:date="2021-03-29T18:57:00Z">
              <w:rPr>
                <w:rFonts w:ascii="Times New Roman" w:hAnsi="Times New Roman" w:cs="Times New Roman"/>
                <w:color w:val="000000"/>
              </w:rPr>
            </w:rPrChange>
          </w:rPr>
          <w:t>been established yet</w:t>
        </w:r>
      </w:ins>
      <w:ins w:id="4867" w:author="Chen Liao" w:date="2021-03-18T17:38:00Z">
        <w:r w:rsidRPr="002B6EEC">
          <w:rPr>
            <w:rFonts w:ascii="Times New Roman" w:hAnsi="Times New Roman" w:cs="Times New Roman"/>
            <w:color w:val="000000"/>
            <w:sz w:val="22"/>
            <w:szCs w:val="22"/>
            <w:rPrChange w:id="4868" w:author="Chen Liao" w:date="2021-03-29T18:57:00Z">
              <w:rPr>
                <w:rFonts w:ascii="Times New Roman" w:hAnsi="Times New Roman" w:cs="Times New Roman"/>
                <w:color w:val="000000"/>
              </w:rPr>
            </w:rPrChange>
          </w:rPr>
          <w:t xml:space="preserve">. </w:t>
        </w:r>
      </w:ins>
      <w:commentRangeStart w:id="4869"/>
      <w:ins w:id="4870" w:author="Chen Liao" w:date="2021-03-22T13:23:00Z">
        <w:r w:rsidR="00E77D15" w:rsidRPr="002B6EEC">
          <w:rPr>
            <w:rFonts w:ascii="Times New Roman" w:hAnsi="Times New Roman" w:cs="Times New Roman"/>
            <w:color w:val="000000"/>
            <w:sz w:val="22"/>
            <w:szCs w:val="22"/>
            <w:rPrChange w:id="4871" w:author="Chen Liao" w:date="2021-03-29T18:57:00Z">
              <w:rPr>
                <w:rFonts w:ascii="Times New Roman" w:hAnsi="Times New Roman" w:cs="Times New Roman"/>
                <w:color w:val="000000"/>
              </w:rPr>
            </w:rPrChange>
          </w:rPr>
          <w:t xml:space="preserve">Since </w:t>
        </w:r>
      </w:ins>
      <w:ins w:id="4872" w:author="Chen Liao" w:date="2021-03-22T13:26:00Z">
        <w:r w:rsidR="00E77D15" w:rsidRPr="002B6EEC">
          <w:rPr>
            <w:rFonts w:ascii="Times New Roman" w:hAnsi="Times New Roman" w:cs="Times New Roman"/>
            <w:color w:val="000000"/>
            <w:sz w:val="22"/>
            <w:szCs w:val="22"/>
            <w:rPrChange w:id="4873" w:author="Chen Liao" w:date="2021-03-29T18:57:00Z">
              <w:rPr>
                <w:rFonts w:ascii="Times New Roman" w:hAnsi="Times New Roman" w:cs="Times New Roman"/>
                <w:color w:val="000000"/>
              </w:rPr>
            </w:rPrChange>
          </w:rPr>
          <w:t xml:space="preserve">genomic </w:t>
        </w:r>
      </w:ins>
      <w:ins w:id="4874" w:author="Chen Liao" w:date="2021-03-22T13:27:00Z">
        <w:r w:rsidR="0029569D" w:rsidRPr="002B6EEC">
          <w:rPr>
            <w:rFonts w:ascii="Times New Roman" w:hAnsi="Times New Roman" w:cs="Times New Roman"/>
            <w:color w:val="000000"/>
            <w:sz w:val="22"/>
            <w:szCs w:val="22"/>
            <w:rPrChange w:id="4875" w:author="Chen Liao" w:date="2021-03-29T18:57:00Z">
              <w:rPr>
                <w:rFonts w:ascii="Times New Roman" w:hAnsi="Times New Roman" w:cs="Times New Roman"/>
                <w:color w:val="000000"/>
              </w:rPr>
            </w:rPrChange>
          </w:rPr>
          <w:t xml:space="preserve">approaches </w:t>
        </w:r>
      </w:ins>
      <w:ins w:id="4876" w:author="Chen Liao" w:date="2021-03-22T15:26:00Z">
        <w:r w:rsidR="00D209FC" w:rsidRPr="002B6EEC">
          <w:rPr>
            <w:rFonts w:ascii="Times New Roman" w:hAnsi="Times New Roman" w:cs="Times New Roman"/>
            <w:color w:val="000000"/>
            <w:sz w:val="22"/>
            <w:szCs w:val="22"/>
            <w:rPrChange w:id="4877" w:author="Chen Liao" w:date="2021-03-29T18:57:00Z">
              <w:rPr>
                <w:rFonts w:ascii="Times New Roman" w:hAnsi="Times New Roman" w:cs="Times New Roman"/>
                <w:color w:val="000000"/>
              </w:rPr>
            </w:rPrChange>
          </w:rPr>
          <w:t>rely on</w:t>
        </w:r>
      </w:ins>
      <w:ins w:id="4878" w:author="Chen Liao" w:date="2021-03-22T15:27:00Z">
        <w:r w:rsidR="00D209FC" w:rsidRPr="002B6EEC">
          <w:rPr>
            <w:rFonts w:ascii="Times New Roman" w:hAnsi="Times New Roman" w:cs="Times New Roman"/>
            <w:color w:val="000000"/>
            <w:sz w:val="22"/>
            <w:szCs w:val="22"/>
            <w:rPrChange w:id="4879" w:author="Chen Liao" w:date="2021-03-29T18:57:00Z">
              <w:rPr>
                <w:rFonts w:ascii="Times New Roman" w:hAnsi="Times New Roman" w:cs="Times New Roman"/>
                <w:color w:val="000000"/>
              </w:rPr>
            </w:rPrChange>
          </w:rPr>
          <w:t xml:space="preserve"> strain-level identifiability </w:t>
        </w:r>
        <w:r w:rsidR="00D209FC" w:rsidRPr="002B6EEC">
          <w:rPr>
            <w:rFonts w:ascii="Times New Roman" w:hAnsi="Times New Roman" w:cs="Times New Roman"/>
            <w:color w:val="000000"/>
            <w:sz w:val="22"/>
            <w:szCs w:val="22"/>
            <w:rPrChange w:id="4880" w:author="Chen Liao" w:date="2021-03-29T18:57:00Z">
              <w:rPr>
                <w:rFonts w:ascii="Times New Roman" w:hAnsi="Times New Roman" w:cs="Times New Roman"/>
                <w:color w:val="000000"/>
              </w:rPr>
            </w:rPrChange>
          </w:rPr>
          <w:lastRenderedPageBreak/>
          <w:t>and</w:t>
        </w:r>
      </w:ins>
      <w:ins w:id="4881" w:author="Chen Liao" w:date="2021-03-22T15:26:00Z">
        <w:r w:rsidR="00D209FC" w:rsidRPr="002B6EEC">
          <w:rPr>
            <w:rFonts w:ascii="Times New Roman" w:hAnsi="Times New Roman" w:cs="Times New Roman"/>
            <w:color w:val="000000"/>
            <w:sz w:val="22"/>
            <w:szCs w:val="22"/>
            <w:rPrChange w:id="4882" w:author="Chen Liao" w:date="2021-03-29T18:57:00Z">
              <w:rPr>
                <w:rFonts w:ascii="Times New Roman" w:hAnsi="Times New Roman" w:cs="Times New Roman"/>
                <w:color w:val="000000"/>
              </w:rPr>
            </w:rPrChange>
          </w:rPr>
          <w:t xml:space="preserve"> </w:t>
        </w:r>
        <w:proofErr w:type="spellStart"/>
        <w:r w:rsidR="00D209FC" w:rsidRPr="002B6EEC">
          <w:rPr>
            <w:rFonts w:ascii="Times New Roman" w:hAnsi="Times New Roman" w:cs="Times New Roman"/>
            <w:color w:val="000000"/>
            <w:sz w:val="22"/>
            <w:szCs w:val="22"/>
            <w:rPrChange w:id="4883" w:author="Chen Liao" w:date="2021-03-29T18:57:00Z">
              <w:rPr>
                <w:rFonts w:ascii="Times New Roman" w:hAnsi="Times New Roman" w:cs="Times New Roman"/>
                <w:color w:val="000000"/>
              </w:rPr>
            </w:rPrChange>
          </w:rPr>
          <w:t>culturability</w:t>
        </w:r>
      </w:ins>
      <w:proofErr w:type="spellEnd"/>
      <w:ins w:id="4884" w:author="Chen Liao" w:date="2021-03-22T15:32:00Z">
        <w:r w:rsidR="0079721C" w:rsidRPr="002B6EEC">
          <w:rPr>
            <w:rStyle w:val="CommentReference"/>
            <w:rFonts w:asciiTheme="minorHAnsi" w:eastAsiaTheme="minorEastAsia" w:hAnsiTheme="minorHAnsi" w:cstheme="minorBidi"/>
            <w:sz w:val="15"/>
            <w:szCs w:val="15"/>
            <w:rPrChange w:id="4885" w:author="Chen Liao" w:date="2021-03-29T18:57:00Z">
              <w:rPr>
                <w:rStyle w:val="CommentReference"/>
                <w:rFonts w:asciiTheme="minorHAnsi" w:eastAsiaTheme="minorEastAsia" w:hAnsiTheme="minorHAnsi" w:cstheme="minorBidi"/>
              </w:rPr>
            </w:rPrChange>
          </w:rPr>
          <w:commentReference w:id="4886"/>
        </w:r>
      </w:ins>
      <w:commentRangeEnd w:id="4869"/>
      <w:ins w:id="4887" w:author="Chen Liao" w:date="2021-03-27T13:00:00Z">
        <w:r w:rsidR="00E35376" w:rsidRPr="002B6EEC">
          <w:rPr>
            <w:rStyle w:val="CommentReference"/>
            <w:rFonts w:ascii="Times New Roman" w:eastAsia="Times New Roman" w:hAnsi="Times New Roman" w:cs="Times New Roman"/>
            <w:sz w:val="15"/>
            <w:szCs w:val="15"/>
            <w:rPrChange w:id="4888" w:author="Chen Liao" w:date="2021-03-29T18:57:00Z">
              <w:rPr>
                <w:rStyle w:val="CommentReference"/>
                <w:rFonts w:ascii="Times New Roman" w:eastAsia="Times New Roman" w:hAnsi="Times New Roman" w:cs="Times New Roman"/>
              </w:rPr>
            </w:rPrChange>
          </w:rPr>
          <w:commentReference w:id="4869"/>
        </w:r>
      </w:ins>
      <w:ins w:id="4889" w:author="Chen Liao" w:date="2021-03-22T15:27:00Z">
        <w:r w:rsidR="00D209FC" w:rsidRPr="002B6EEC">
          <w:rPr>
            <w:rFonts w:ascii="Times New Roman" w:hAnsi="Times New Roman" w:cs="Times New Roman"/>
            <w:color w:val="000000"/>
            <w:sz w:val="22"/>
            <w:szCs w:val="22"/>
            <w:rPrChange w:id="4890" w:author="Chen Liao" w:date="2021-03-29T18:57:00Z">
              <w:rPr>
                <w:rFonts w:ascii="Times New Roman" w:hAnsi="Times New Roman" w:cs="Times New Roman"/>
                <w:color w:val="000000"/>
              </w:rPr>
            </w:rPrChange>
          </w:rPr>
          <w:t xml:space="preserve">, </w:t>
        </w:r>
      </w:ins>
      <w:ins w:id="4891" w:author="Chen Liao" w:date="2021-03-22T15:28:00Z">
        <w:r w:rsidR="00D209FC" w:rsidRPr="002B6EEC">
          <w:rPr>
            <w:rFonts w:ascii="Times New Roman" w:hAnsi="Times New Roman" w:cs="Times New Roman"/>
            <w:color w:val="000000"/>
            <w:sz w:val="22"/>
            <w:szCs w:val="22"/>
            <w:rPrChange w:id="4892" w:author="Chen Liao" w:date="2021-03-29T18:57:00Z">
              <w:rPr>
                <w:rFonts w:ascii="Times New Roman" w:hAnsi="Times New Roman" w:cs="Times New Roman"/>
                <w:color w:val="000000"/>
              </w:rPr>
            </w:rPrChange>
          </w:rPr>
          <w:t xml:space="preserve">we switched to a data-driven approach that aims to identify responders that can directly or indirectly metabolize </w:t>
        </w:r>
      </w:ins>
      <w:ins w:id="4893" w:author="Chen Liao" w:date="2021-03-22T22:00:00Z">
        <w:r w:rsidR="00F6231E" w:rsidRPr="002B6EEC">
          <w:rPr>
            <w:rFonts w:ascii="Times New Roman" w:hAnsi="Times New Roman" w:cs="Times New Roman"/>
            <w:color w:val="000000"/>
            <w:sz w:val="22"/>
            <w:szCs w:val="22"/>
            <w:rPrChange w:id="4894" w:author="Chen Liao" w:date="2021-03-29T18:57:00Z">
              <w:rPr>
                <w:rFonts w:ascii="Times New Roman" w:hAnsi="Times New Roman" w:cs="Times New Roman"/>
                <w:color w:val="000000"/>
              </w:rPr>
            </w:rPrChange>
          </w:rPr>
          <w:t>dietary f</w:t>
        </w:r>
      </w:ins>
      <w:ins w:id="4895" w:author="Chen Liao" w:date="2021-03-22T15:29:00Z">
        <w:r w:rsidR="00883A59" w:rsidRPr="002B6EEC">
          <w:rPr>
            <w:rFonts w:ascii="Times New Roman" w:hAnsi="Times New Roman" w:cs="Times New Roman"/>
            <w:color w:val="000000"/>
            <w:sz w:val="22"/>
            <w:szCs w:val="22"/>
            <w:rPrChange w:id="4896" w:author="Chen Liao" w:date="2021-03-29T18:57:00Z">
              <w:rPr>
                <w:rFonts w:ascii="Times New Roman" w:hAnsi="Times New Roman" w:cs="Times New Roman"/>
                <w:color w:val="000000"/>
              </w:rPr>
            </w:rPrChange>
          </w:rPr>
          <w:t>ibers</w:t>
        </w:r>
      </w:ins>
      <w:ins w:id="4897" w:author="Chen Liao" w:date="2021-03-22T15:36:00Z">
        <w:r w:rsidR="00EC1FAE" w:rsidRPr="002B6EEC">
          <w:rPr>
            <w:rFonts w:ascii="Times New Roman" w:hAnsi="Times New Roman" w:cs="Times New Roman"/>
            <w:color w:val="000000"/>
            <w:sz w:val="22"/>
            <w:szCs w:val="22"/>
            <w:rPrChange w:id="4898" w:author="Chen Liao" w:date="2021-03-29T18:57:00Z">
              <w:rPr>
                <w:rFonts w:ascii="Times New Roman" w:hAnsi="Times New Roman" w:cs="Times New Roman"/>
                <w:color w:val="000000"/>
              </w:rPr>
            </w:rPrChange>
          </w:rPr>
          <w:t>.</w:t>
        </w:r>
      </w:ins>
      <w:ins w:id="4899" w:author="Chen Liao" w:date="2021-03-22T15:29:00Z">
        <w:r w:rsidR="00883A59" w:rsidRPr="002B6EEC">
          <w:rPr>
            <w:rFonts w:ascii="Times New Roman" w:hAnsi="Times New Roman" w:cs="Times New Roman"/>
            <w:color w:val="000000"/>
            <w:sz w:val="22"/>
            <w:szCs w:val="22"/>
            <w:rPrChange w:id="4900" w:author="Chen Liao" w:date="2021-03-29T18:57:00Z">
              <w:rPr>
                <w:rFonts w:ascii="Times New Roman" w:hAnsi="Times New Roman" w:cs="Times New Roman"/>
                <w:color w:val="000000"/>
              </w:rPr>
            </w:rPrChange>
          </w:rPr>
          <w:t xml:space="preserve"> </w:t>
        </w:r>
      </w:ins>
      <w:ins w:id="4901" w:author="Chen Liao" w:date="2021-03-22T15:31:00Z">
        <w:r w:rsidR="0079721C" w:rsidRPr="002B6EEC">
          <w:rPr>
            <w:rFonts w:ascii="Times New Roman" w:hAnsi="Times New Roman" w:cs="Times New Roman"/>
            <w:color w:val="000000"/>
            <w:sz w:val="22"/>
            <w:szCs w:val="22"/>
            <w:rPrChange w:id="4902" w:author="Chen Liao" w:date="2021-03-29T18:57:00Z">
              <w:rPr>
                <w:rFonts w:ascii="Times New Roman" w:hAnsi="Times New Roman" w:cs="Times New Roman"/>
                <w:color w:val="000000"/>
              </w:rPr>
            </w:rPrChange>
          </w:rPr>
          <w:t>If such responders exis</w:t>
        </w:r>
      </w:ins>
      <w:ins w:id="4903" w:author="Chen Liao" w:date="2021-03-23T07:57:00Z">
        <w:r w:rsidR="00B24313" w:rsidRPr="002B6EEC">
          <w:rPr>
            <w:rFonts w:ascii="Times New Roman" w:hAnsi="Times New Roman" w:cs="Times New Roman"/>
            <w:color w:val="000000"/>
            <w:sz w:val="22"/>
            <w:szCs w:val="22"/>
            <w:rPrChange w:id="4904" w:author="Chen Liao" w:date="2021-03-29T18:57:00Z">
              <w:rPr>
                <w:rFonts w:ascii="Times New Roman" w:hAnsi="Times New Roman" w:cs="Times New Roman"/>
                <w:color w:val="000000"/>
              </w:rPr>
            </w:rPrChange>
          </w:rPr>
          <w:t>t</w:t>
        </w:r>
      </w:ins>
      <w:ins w:id="4905" w:author="Chen Liao" w:date="2021-03-22T15:31:00Z">
        <w:r w:rsidR="0079721C" w:rsidRPr="002B6EEC">
          <w:rPr>
            <w:rFonts w:ascii="Times New Roman" w:hAnsi="Times New Roman" w:cs="Times New Roman"/>
            <w:color w:val="000000"/>
            <w:sz w:val="22"/>
            <w:szCs w:val="22"/>
            <w:rPrChange w:id="4906" w:author="Chen Liao" w:date="2021-03-29T18:57:00Z">
              <w:rPr>
                <w:rFonts w:ascii="Times New Roman" w:hAnsi="Times New Roman" w:cs="Times New Roman"/>
                <w:color w:val="000000"/>
              </w:rPr>
            </w:rPrChange>
          </w:rPr>
          <w:t xml:space="preserve">, we </w:t>
        </w:r>
        <w:proofErr w:type="gramStart"/>
        <w:r w:rsidR="0079721C" w:rsidRPr="002B6EEC">
          <w:rPr>
            <w:rFonts w:ascii="Times New Roman" w:hAnsi="Times New Roman" w:cs="Times New Roman"/>
            <w:color w:val="000000"/>
            <w:sz w:val="22"/>
            <w:szCs w:val="22"/>
            <w:rPrChange w:id="4907" w:author="Chen Liao" w:date="2021-03-29T18:57:00Z">
              <w:rPr>
                <w:rFonts w:ascii="Times New Roman" w:hAnsi="Times New Roman" w:cs="Times New Roman"/>
                <w:color w:val="000000"/>
              </w:rPr>
            </w:rPrChange>
          </w:rPr>
          <w:t>would expect</w:t>
        </w:r>
        <w:proofErr w:type="gramEnd"/>
        <w:r w:rsidR="0079721C" w:rsidRPr="002B6EEC">
          <w:rPr>
            <w:rFonts w:ascii="Times New Roman" w:hAnsi="Times New Roman" w:cs="Times New Roman"/>
            <w:color w:val="000000"/>
            <w:sz w:val="22"/>
            <w:szCs w:val="22"/>
            <w:rPrChange w:id="4908" w:author="Chen Liao" w:date="2021-03-29T18:57:00Z">
              <w:rPr>
                <w:rFonts w:ascii="Times New Roman" w:hAnsi="Times New Roman" w:cs="Times New Roman"/>
                <w:color w:val="000000"/>
              </w:rPr>
            </w:rPrChange>
          </w:rPr>
          <w:t xml:space="preserve"> </w:t>
        </w:r>
      </w:ins>
      <w:ins w:id="4909" w:author="Chen Liao" w:date="2021-03-22T22:02:00Z">
        <w:r w:rsidR="00F6231E" w:rsidRPr="002B6EEC">
          <w:rPr>
            <w:rFonts w:ascii="Times New Roman" w:hAnsi="Times New Roman" w:cs="Times New Roman"/>
            <w:color w:val="000000"/>
            <w:sz w:val="22"/>
            <w:szCs w:val="22"/>
            <w:rPrChange w:id="4910" w:author="Chen Liao" w:date="2021-03-29T18:57:00Z">
              <w:rPr>
                <w:rFonts w:ascii="Times New Roman" w:hAnsi="Times New Roman" w:cs="Times New Roman"/>
                <w:color w:val="000000"/>
              </w:rPr>
            </w:rPrChange>
          </w:rPr>
          <w:t xml:space="preserve">increased </w:t>
        </w:r>
      </w:ins>
      <w:ins w:id="4911" w:author="Chen Liao" w:date="2021-03-22T22:01:00Z">
        <w:r w:rsidR="00F6231E" w:rsidRPr="002B6EEC">
          <w:rPr>
            <w:rFonts w:ascii="Times New Roman" w:hAnsi="Times New Roman" w:cs="Times New Roman"/>
            <w:color w:val="000000"/>
            <w:sz w:val="22"/>
            <w:szCs w:val="22"/>
            <w:rPrChange w:id="4912" w:author="Chen Liao" w:date="2021-03-29T18:57:00Z">
              <w:rPr>
                <w:rFonts w:ascii="Times New Roman" w:hAnsi="Times New Roman" w:cs="Times New Roman"/>
                <w:color w:val="000000"/>
              </w:rPr>
            </w:rPrChange>
          </w:rPr>
          <w:t xml:space="preserve">abundance of </w:t>
        </w:r>
      </w:ins>
      <w:ins w:id="4913" w:author="Chen Liao" w:date="2021-03-22T22:04:00Z">
        <w:r w:rsidR="00F6231E" w:rsidRPr="002B6EEC">
          <w:rPr>
            <w:rFonts w:ascii="Times New Roman" w:hAnsi="Times New Roman" w:cs="Times New Roman"/>
            <w:color w:val="000000"/>
            <w:sz w:val="22"/>
            <w:szCs w:val="22"/>
            <w:rPrChange w:id="4914" w:author="Chen Liao" w:date="2021-03-29T18:57:00Z">
              <w:rPr>
                <w:rFonts w:ascii="Times New Roman" w:hAnsi="Times New Roman" w:cs="Times New Roman"/>
                <w:color w:val="000000"/>
              </w:rPr>
            </w:rPrChange>
          </w:rPr>
          <w:t>their popula</w:t>
        </w:r>
      </w:ins>
      <w:ins w:id="4915" w:author="Chen Liao" w:date="2021-03-22T22:05:00Z">
        <w:r w:rsidR="00FE5F92" w:rsidRPr="002B6EEC">
          <w:rPr>
            <w:rFonts w:ascii="Times New Roman" w:hAnsi="Times New Roman" w:cs="Times New Roman"/>
            <w:color w:val="000000"/>
            <w:sz w:val="22"/>
            <w:szCs w:val="22"/>
            <w:rPrChange w:id="4916" w:author="Chen Liao" w:date="2021-03-29T18:57:00Z">
              <w:rPr>
                <w:rFonts w:ascii="Times New Roman" w:hAnsi="Times New Roman" w:cs="Times New Roman"/>
                <w:color w:val="000000"/>
              </w:rPr>
            </w:rPrChange>
          </w:rPr>
          <w:t>ti</w:t>
        </w:r>
      </w:ins>
      <w:ins w:id="4917" w:author="Chen Liao" w:date="2021-03-22T22:04:00Z">
        <w:r w:rsidR="00F6231E" w:rsidRPr="002B6EEC">
          <w:rPr>
            <w:rFonts w:ascii="Times New Roman" w:hAnsi="Times New Roman" w:cs="Times New Roman"/>
            <w:color w:val="000000"/>
            <w:sz w:val="22"/>
            <w:szCs w:val="22"/>
            <w:rPrChange w:id="4918" w:author="Chen Liao" w:date="2021-03-29T18:57:00Z">
              <w:rPr>
                <w:rFonts w:ascii="Times New Roman" w:hAnsi="Times New Roman" w:cs="Times New Roman"/>
                <w:color w:val="000000"/>
              </w:rPr>
            </w:rPrChange>
          </w:rPr>
          <w:t xml:space="preserve">ons with </w:t>
        </w:r>
      </w:ins>
      <w:ins w:id="4919" w:author="Chen Liao" w:date="2021-03-22T22:05:00Z">
        <w:r w:rsidR="00FE5F92" w:rsidRPr="002B6EEC">
          <w:rPr>
            <w:rFonts w:ascii="Times New Roman" w:hAnsi="Times New Roman" w:cs="Times New Roman"/>
            <w:color w:val="000000"/>
            <w:sz w:val="22"/>
            <w:szCs w:val="22"/>
            <w:rPrChange w:id="4920" w:author="Chen Liao" w:date="2021-03-29T18:57:00Z">
              <w:rPr>
                <w:rFonts w:ascii="Times New Roman" w:hAnsi="Times New Roman" w:cs="Times New Roman"/>
                <w:color w:val="000000"/>
              </w:rPr>
            </w:rPrChange>
          </w:rPr>
          <w:t xml:space="preserve">a </w:t>
        </w:r>
      </w:ins>
      <w:ins w:id="4921" w:author="Chen Liao" w:date="2021-03-22T22:04:00Z">
        <w:r w:rsidR="00F6231E" w:rsidRPr="002B6EEC">
          <w:rPr>
            <w:rFonts w:ascii="Times New Roman" w:hAnsi="Times New Roman" w:cs="Times New Roman"/>
            <w:color w:val="000000"/>
            <w:sz w:val="22"/>
            <w:szCs w:val="22"/>
            <w:rPrChange w:id="4922" w:author="Chen Liao" w:date="2021-03-29T18:57:00Z">
              <w:rPr>
                <w:rFonts w:ascii="Times New Roman" w:hAnsi="Times New Roman" w:cs="Times New Roman"/>
                <w:color w:val="000000"/>
              </w:rPr>
            </w:rPrChange>
          </w:rPr>
          <w:t>co</w:t>
        </w:r>
      </w:ins>
      <w:ins w:id="4923" w:author="Chen Liao" w:date="2021-03-22T22:05:00Z">
        <w:r w:rsidR="00F6231E" w:rsidRPr="002B6EEC">
          <w:rPr>
            <w:rFonts w:ascii="Times New Roman" w:hAnsi="Times New Roman" w:cs="Times New Roman"/>
            <w:color w:val="000000"/>
            <w:sz w:val="22"/>
            <w:szCs w:val="22"/>
            <w:rPrChange w:id="4924" w:author="Chen Liao" w:date="2021-03-29T18:57:00Z">
              <w:rPr>
                <w:rFonts w:ascii="Times New Roman" w:hAnsi="Times New Roman" w:cs="Times New Roman"/>
                <w:color w:val="000000"/>
              </w:rPr>
            </w:rPrChange>
          </w:rPr>
          <w:t xml:space="preserve">ncomitant higher level of </w:t>
        </w:r>
      </w:ins>
      <w:ins w:id="4925" w:author="Chen Liao" w:date="2021-03-20T19:22:00Z">
        <w:r w:rsidR="005B3C2A" w:rsidRPr="002B6EEC">
          <w:rPr>
            <w:rFonts w:ascii="Times New Roman" w:hAnsi="Times New Roman" w:cs="Times New Roman"/>
            <w:color w:val="000000"/>
            <w:sz w:val="22"/>
            <w:szCs w:val="22"/>
            <w:rPrChange w:id="4926" w:author="Chen Liao" w:date="2021-03-29T18:57:00Z">
              <w:rPr>
                <w:rFonts w:ascii="Times New Roman" w:hAnsi="Times New Roman" w:cs="Times New Roman"/>
                <w:color w:val="000000"/>
              </w:rPr>
            </w:rPrChange>
          </w:rPr>
          <w:t xml:space="preserve">enzymes capable of </w:t>
        </w:r>
      </w:ins>
      <w:ins w:id="4927" w:author="Chen Liao" w:date="2021-03-22T12:38:00Z">
        <w:r w:rsidR="00D53175" w:rsidRPr="002B6EEC">
          <w:rPr>
            <w:rFonts w:ascii="Times New Roman" w:hAnsi="Times New Roman" w:cs="Times New Roman"/>
            <w:color w:val="000000"/>
            <w:sz w:val="22"/>
            <w:szCs w:val="22"/>
            <w:rPrChange w:id="4928" w:author="Chen Liao" w:date="2021-03-29T18:57:00Z">
              <w:rPr>
                <w:rFonts w:ascii="Times New Roman" w:hAnsi="Times New Roman" w:cs="Times New Roman"/>
                <w:color w:val="000000"/>
              </w:rPr>
            </w:rPrChange>
          </w:rPr>
          <w:t xml:space="preserve">fiber </w:t>
        </w:r>
      </w:ins>
      <w:ins w:id="4929" w:author="Chen Liao" w:date="2021-03-20T19:22:00Z">
        <w:r w:rsidR="005B3C2A" w:rsidRPr="002B6EEC">
          <w:rPr>
            <w:rFonts w:ascii="Times New Roman" w:hAnsi="Times New Roman" w:cs="Times New Roman"/>
            <w:color w:val="000000"/>
            <w:sz w:val="22"/>
            <w:szCs w:val="22"/>
            <w:rPrChange w:id="4930" w:author="Chen Liao" w:date="2021-03-29T18:57:00Z">
              <w:rPr>
                <w:rFonts w:ascii="Times New Roman" w:hAnsi="Times New Roman" w:cs="Times New Roman"/>
                <w:color w:val="000000"/>
              </w:rPr>
            </w:rPrChange>
          </w:rPr>
          <w:t>degrad</w:t>
        </w:r>
      </w:ins>
      <w:ins w:id="4931" w:author="Chen Liao" w:date="2021-03-22T12:38:00Z">
        <w:r w:rsidR="00D53175" w:rsidRPr="002B6EEC">
          <w:rPr>
            <w:rFonts w:ascii="Times New Roman" w:hAnsi="Times New Roman" w:cs="Times New Roman"/>
            <w:color w:val="000000"/>
            <w:sz w:val="22"/>
            <w:szCs w:val="22"/>
            <w:rPrChange w:id="4932" w:author="Chen Liao" w:date="2021-03-29T18:57:00Z">
              <w:rPr>
                <w:rFonts w:ascii="Times New Roman" w:hAnsi="Times New Roman" w:cs="Times New Roman"/>
                <w:color w:val="000000"/>
              </w:rPr>
            </w:rPrChange>
          </w:rPr>
          <w:t>ation</w:t>
        </w:r>
      </w:ins>
      <w:ins w:id="4933" w:author="Chen Liao" w:date="2021-03-23T07:57:00Z">
        <w:r w:rsidR="00B24313" w:rsidRPr="002B6EEC">
          <w:rPr>
            <w:rFonts w:ascii="Times New Roman" w:hAnsi="Times New Roman" w:cs="Times New Roman"/>
            <w:color w:val="000000"/>
            <w:sz w:val="22"/>
            <w:szCs w:val="22"/>
            <w:rPrChange w:id="4934" w:author="Chen Liao" w:date="2021-03-29T18:57:00Z">
              <w:rPr>
                <w:rFonts w:ascii="Times New Roman" w:hAnsi="Times New Roman" w:cs="Times New Roman"/>
                <w:color w:val="000000"/>
              </w:rPr>
            </w:rPrChange>
          </w:rPr>
          <w:t xml:space="preserve"> following treatment</w:t>
        </w:r>
      </w:ins>
      <w:ins w:id="4935" w:author="Chen Liao" w:date="2021-03-20T19:22:00Z">
        <w:r w:rsidR="005B3C2A" w:rsidRPr="002B6EEC">
          <w:rPr>
            <w:rFonts w:ascii="Times New Roman" w:hAnsi="Times New Roman" w:cs="Times New Roman"/>
            <w:color w:val="000000"/>
            <w:sz w:val="22"/>
            <w:szCs w:val="22"/>
            <w:rPrChange w:id="4936" w:author="Chen Liao" w:date="2021-03-29T18:57:00Z">
              <w:rPr>
                <w:rFonts w:ascii="Times New Roman" w:hAnsi="Times New Roman" w:cs="Times New Roman"/>
                <w:color w:val="000000"/>
              </w:rPr>
            </w:rPrChange>
          </w:rPr>
          <w:t xml:space="preserve">. </w:t>
        </w:r>
      </w:ins>
      <w:ins w:id="4937" w:author="Chen Liao" w:date="2021-03-20T19:23:00Z">
        <w:r w:rsidR="005B3C2A" w:rsidRPr="002B6EEC">
          <w:rPr>
            <w:rFonts w:ascii="Times New Roman" w:hAnsi="Times New Roman" w:cs="Times New Roman"/>
            <w:color w:val="000000"/>
            <w:sz w:val="22"/>
            <w:szCs w:val="22"/>
            <w:rPrChange w:id="4938" w:author="Chen Liao" w:date="2021-03-29T18:57:00Z">
              <w:rPr>
                <w:rFonts w:ascii="Times New Roman" w:hAnsi="Times New Roman" w:cs="Times New Roman"/>
                <w:color w:val="000000"/>
              </w:rPr>
            </w:rPrChange>
          </w:rPr>
          <w:t xml:space="preserve">Indeed, </w:t>
        </w:r>
      </w:ins>
      <w:ins w:id="4939" w:author="Chen Liao" w:date="2021-03-20T19:24:00Z">
        <w:r w:rsidR="005B3C2A" w:rsidRPr="002B6EEC">
          <w:rPr>
            <w:rFonts w:ascii="Times New Roman" w:hAnsi="Times New Roman" w:cs="Times New Roman"/>
            <w:color w:val="000000"/>
            <w:sz w:val="22"/>
            <w:szCs w:val="22"/>
            <w:rPrChange w:id="4940" w:author="Chen Liao" w:date="2021-03-29T18:57:00Z">
              <w:rPr>
                <w:rFonts w:ascii="Times New Roman" w:hAnsi="Times New Roman" w:cs="Times New Roman"/>
                <w:color w:val="000000"/>
              </w:rPr>
            </w:rPrChange>
          </w:rPr>
          <w:t xml:space="preserve">the </w:t>
        </w:r>
      </w:ins>
      <w:ins w:id="4941" w:author="Chen Liao" w:date="2021-03-20T19:25:00Z">
        <w:r w:rsidR="005B3C2A" w:rsidRPr="002B6EEC">
          <w:rPr>
            <w:rFonts w:ascii="Times New Roman" w:hAnsi="Times New Roman" w:cs="Times New Roman"/>
            <w:color w:val="000000"/>
            <w:sz w:val="22"/>
            <w:szCs w:val="22"/>
            <w:rPrChange w:id="4942" w:author="Chen Liao" w:date="2021-03-29T18:57:00Z">
              <w:rPr>
                <w:rFonts w:ascii="Times New Roman" w:hAnsi="Times New Roman" w:cs="Times New Roman"/>
                <w:color w:val="000000"/>
              </w:rPr>
            </w:rPrChange>
          </w:rPr>
          <w:t xml:space="preserve">relative abundance of genes encoding </w:t>
        </w:r>
      </w:ins>
      <w:proofErr w:type="spellStart"/>
      <w:ins w:id="4943" w:author="Chen Liao" w:date="2021-03-18T21:21:00Z">
        <w:r w:rsidR="00193E68" w:rsidRPr="002B6EEC">
          <w:rPr>
            <w:rFonts w:ascii="Times New Roman" w:hAnsi="Times New Roman" w:cs="Times New Roman"/>
            <w:color w:val="000000"/>
            <w:sz w:val="22"/>
            <w:szCs w:val="22"/>
            <w:rPrChange w:id="4944" w:author="Chen Liao" w:date="2021-03-29T18:57:00Z">
              <w:rPr>
                <w:rFonts w:ascii="Times New Roman" w:hAnsi="Times New Roman" w:cs="Times New Roman"/>
                <w:color w:val="000000"/>
              </w:rPr>
            </w:rPrChange>
          </w:rPr>
          <w:t>inulinase</w:t>
        </w:r>
      </w:ins>
      <w:proofErr w:type="spellEnd"/>
      <w:ins w:id="4945" w:author="Chen Liao" w:date="2021-03-20T19:28:00Z">
        <w:r w:rsidR="005B3C2A" w:rsidRPr="002B6EEC">
          <w:rPr>
            <w:rFonts w:ascii="Times New Roman" w:hAnsi="Times New Roman" w:cs="Times New Roman"/>
            <w:color w:val="000000"/>
            <w:sz w:val="22"/>
            <w:szCs w:val="22"/>
            <w:rPrChange w:id="4946" w:author="Chen Liao" w:date="2021-03-29T18:57:00Z">
              <w:rPr>
                <w:rFonts w:ascii="Times New Roman" w:hAnsi="Times New Roman" w:cs="Times New Roman"/>
                <w:color w:val="000000"/>
              </w:rPr>
            </w:rPrChange>
          </w:rPr>
          <w:t xml:space="preserve"> significantly</w:t>
        </w:r>
      </w:ins>
      <w:ins w:id="4947" w:author="Chen Liao" w:date="2021-03-20T19:25:00Z">
        <w:r w:rsidR="005B3C2A" w:rsidRPr="002B6EEC">
          <w:rPr>
            <w:rFonts w:ascii="Times New Roman" w:hAnsi="Times New Roman" w:cs="Times New Roman"/>
            <w:color w:val="000000"/>
            <w:sz w:val="22"/>
            <w:szCs w:val="22"/>
            <w:rPrChange w:id="4948" w:author="Chen Liao" w:date="2021-03-29T18:57:00Z">
              <w:rPr>
                <w:rFonts w:ascii="Times New Roman" w:hAnsi="Times New Roman" w:cs="Times New Roman"/>
                <w:color w:val="000000"/>
              </w:rPr>
            </w:rPrChange>
          </w:rPr>
          <w:t xml:space="preserve"> increased </w:t>
        </w:r>
      </w:ins>
      <w:ins w:id="4949" w:author="Chen Liao" w:date="2021-03-20T19:32:00Z">
        <w:r w:rsidR="00700A7D" w:rsidRPr="002B6EEC">
          <w:rPr>
            <w:rFonts w:ascii="Times New Roman" w:hAnsi="Times New Roman" w:cs="Times New Roman"/>
            <w:color w:val="000000"/>
            <w:sz w:val="22"/>
            <w:szCs w:val="22"/>
            <w:rPrChange w:id="4950" w:author="Chen Liao" w:date="2021-03-29T18:57:00Z">
              <w:rPr>
                <w:rFonts w:ascii="Times New Roman" w:hAnsi="Times New Roman" w:cs="Times New Roman"/>
                <w:color w:val="000000"/>
              </w:rPr>
            </w:rPrChange>
          </w:rPr>
          <w:t xml:space="preserve">from day 0 to </w:t>
        </w:r>
      </w:ins>
      <w:ins w:id="4951" w:author="Chen Liao" w:date="2021-03-18T21:21:00Z">
        <w:r w:rsidR="00193E68" w:rsidRPr="002B6EEC">
          <w:rPr>
            <w:rFonts w:ascii="Times New Roman" w:hAnsi="Times New Roman" w:cs="Times New Roman"/>
            <w:color w:val="000000"/>
            <w:sz w:val="22"/>
            <w:szCs w:val="22"/>
            <w:rPrChange w:id="4952" w:author="Chen Liao" w:date="2021-03-29T18:57:00Z">
              <w:rPr>
                <w:rFonts w:ascii="Times New Roman" w:hAnsi="Times New Roman" w:cs="Times New Roman"/>
                <w:color w:val="000000"/>
              </w:rPr>
            </w:rPrChange>
          </w:rPr>
          <w:t xml:space="preserve">day 5 </w:t>
        </w:r>
      </w:ins>
      <w:ins w:id="4953" w:author="Chen Liao" w:date="2021-03-20T19:32:00Z">
        <w:r w:rsidR="00700A7D" w:rsidRPr="002B6EEC">
          <w:rPr>
            <w:rFonts w:ascii="Times New Roman" w:hAnsi="Times New Roman" w:cs="Times New Roman"/>
            <w:color w:val="000000"/>
            <w:sz w:val="22"/>
            <w:szCs w:val="22"/>
            <w:rPrChange w:id="4954" w:author="Chen Liao" w:date="2021-03-29T18:57:00Z">
              <w:rPr>
                <w:rFonts w:ascii="Times New Roman" w:hAnsi="Times New Roman" w:cs="Times New Roman"/>
                <w:color w:val="000000"/>
              </w:rPr>
            </w:rPrChange>
          </w:rPr>
          <w:t>and/or</w:t>
        </w:r>
      </w:ins>
      <w:ins w:id="4955" w:author="Chen Liao" w:date="2021-03-20T19:33:00Z">
        <w:r w:rsidR="00700A7D" w:rsidRPr="002B6EEC">
          <w:rPr>
            <w:rFonts w:ascii="Times New Roman" w:hAnsi="Times New Roman" w:cs="Times New Roman"/>
            <w:color w:val="000000"/>
            <w:sz w:val="22"/>
            <w:szCs w:val="22"/>
            <w:rPrChange w:id="4956" w:author="Chen Liao" w:date="2021-03-29T18:57:00Z">
              <w:rPr>
                <w:rFonts w:ascii="Times New Roman" w:hAnsi="Times New Roman" w:cs="Times New Roman"/>
                <w:color w:val="000000"/>
              </w:rPr>
            </w:rPrChange>
          </w:rPr>
          <w:t xml:space="preserve"> day 31 (</w:t>
        </w:r>
        <w:r w:rsidR="00700A7D" w:rsidRPr="002B6EEC">
          <w:rPr>
            <w:rFonts w:ascii="Times New Roman" w:hAnsi="Times New Roman" w:cs="Times New Roman"/>
            <w:color w:val="000000"/>
            <w:sz w:val="22"/>
            <w:szCs w:val="22"/>
            <w:highlight w:val="yellow"/>
            <w:rPrChange w:id="4957" w:author="Chen Liao" w:date="2021-03-29T18:57:00Z">
              <w:rPr>
                <w:rFonts w:ascii="Times New Roman" w:hAnsi="Times New Roman" w:cs="Times New Roman"/>
                <w:color w:val="000000"/>
              </w:rPr>
            </w:rPrChange>
          </w:rPr>
          <w:t>Fig. 3A</w:t>
        </w:r>
        <w:r w:rsidR="00700A7D" w:rsidRPr="002B6EEC">
          <w:rPr>
            <w:rFonts w:ascii="Times New Roman" w:hAnsi="Times New Roman" w:cs="Times New Roman"/>
            <w:color w:val="000000"/>
            <w:sz w:val="22"/>
            <w:szCs w:val="22"/>
            <w:rPrChange w:id="4958" w:author="Chen Liao" w:date="2021-03-29T18:57:00Z">
              <w:rPr>
                <w:rFonts w:ascii="Times New Roman" w:hAnsi="Times New Roman" w:cs="Times New Roman"/>
                <w:color w:val="000000"/>
              </w:rPr>
            </w:rPrChange>
          </w:rPr>
          <w:t xml:space="preserve">), </w:t>
        </w:r>
      </w:ins>
      <w:ins w:id="4959" w:author="Chen Liao" w:date="2021-03-18T21:21:00Z">
        <w:r w:rsidR="00193E68" w:rsidRPr="002B6EEC">
          <w:rPr>
            <w:rFonts w:ascii="Times New Roman" w:hAnsi="Times New Roman" w:cs="Times New Roman"/>
            <w:color w:val="000000"/>
            <w:sz w:val="22"/>
            <w:szCs w:val="22"/>
            <w:rPrChange w:id="4960" w:author="Chen Liao" w:date="2021-03-29T18:57:00Z">
              <w:rPr>
                <w:rFonts w:ascii="Times New Roman" w:hAnsi="Times New Roman" w:cs="Times New Roman"/>
                <w:color w:val="000000"/>
              </w:rPr>
            </w:rPrChange>
          </w:rPr>
          <w:t xml:space="preserve">suggesting that </w:t>
        </w:r>
      </w:ins>
      <w:proofErr w:type="spellStart"/>
      <w:ins w:id="4961" w:author="Chen Liao" w:date="2021-03-20T13:08:00Z">
        <w:r w:rsidR="00811783" w:rsidRPr="002B6EEC">
          <w:rPr>
            <w:rFonts w:ascii="Times New Roman" w:hAnsi="Times New Roman" w:cs="Times New Roman"/>
            <w:color w:val="000000"/>
            <w:sz w:val="22"/>
            <w:szCs w:val="22"/>
            <w:rPrChange w:id="4962" w:author="Chen Liao" w:date="2021-03-29T18:57:00Z">
              <w:rPr>
                <w:rFonts w:ascii="Times New Roman" w:hAnsi="Times New Roman" w:cs="Times New Roman"/>
                <w:color w:val="000000"/>
              </w:rPr>
            </w:rPrChange>
          </w:rPr>
          <w:t>in</w:t>
        </w:r>
      </w:ins>
      <w:ins w:id="4963" w:author="Chen Liao" w:date="2021-03-20T13:09:00Z">
        <w:r w:rsidR="00811783" w:rsidRPr="002B6EEC">
          <w:rPr>
            <w:rFonts w:ascii="Times New Roman" w:hAnsi="Times New Roman" w:cs="Times New Roman"/>
            <w:color w:val="000000"/>
            <w:sz w:val="22"/>
            <w:szCs w:val="22"/>
            <w:rPrChange w:id="4964" w:author="Chen Liao" w:date="2021-03-29T18:57:00Z">
              <w:rPr>
                <w:rFonts w:ascii="Times New Roman" w:hAnsi="Times New Roman" w:cs="Times New Roman"/>
                <w:color w:val="000000"/>
              </w:rPr>
            </w:rPrChange>
          </w:rPr>
          <w:t>ulin</w:t>
        </w:r>
      </w:ins>
      <w:ins w:id="4965" w:author="Chen Liao" w:date="2021-03-20T20:52:00Z">
        <w:r w:rsidR="002F67E3" w:rsidRPr="002B6EEC">
          <w:rPr>
            <w:rFonts w:ascii="Times New Roman" w:hAnsi="Times New Roman" w:cs="Times New Roman"/>
            <w:color w:val="000000"/>
            <w:sz w:val="22"/>
            <w:szCs w:val="22"/>
            <w:rPrChange w:id="4966" w:author="Chen Liao" w:date="2021-03-29T18:57:00Z">
              <w:rPr>
                <w:rFonts w:ascii="Times New Roman" w:hAnsi="Times New Roman" w:cs="Times New Roman"/>
                <w:color w:val="000000"/>
              </w:rPr>
            </w:rPrChange>
          </w:rPr>
          <w:t>ase</w:t>
        </w:r>
        <w:proofErr w:type="spellEnd"/>
        <w:r w:rsidR="002F67E3" w:rsidRPr="002B6EEC">
          <w:rPr>
            <w:rFonts w:ascii="Times New Roman" w:hAnsi="Times New Roman" w:cs="Times New Roman"/>
            <w:color w:val="000000"/>
            <w:sz w:val="22"/>
            <w:szCs w:val="22"/>
            <w:rPrChange w:id="4967" w:author="Chen Liao" w:date="2021-03-29T18:57:00Z">
              <w:rPr>
                <w:rFonts w:ascii="Times New Roman" w:hAnsi="Times New Roman" w:cs="Times New Roman"/>
                <w:color w:val="000000"/>
              </w:rPr>
            </w:rPrChange>
          </w:rPr>
          <w:t xml:space="preserve"> </w:t>
        </w:r>
      </w:ins>
      <w:ins w:id="4968" w:author="Chen Liao" w:date="2021-03-20T19:33:00Z">
        <w:r w:rsidR="00110FC6" w:rsidRPr="002B6EEC">
          <w:rPr>
            <w:rFonts w:ascii="Times New Roman" w:hAnsi="Times New Roman" w:cs="Times New Roman"/>
            <w:color w:val="000000"/>
            <w:sz w:val="22"/>
            <w:szCs w:val="22"/>
            <w:rPrChange w:id="4969" w:author="Chen Liao" w:date="2021-03-29T18:57:00Z">
              <w:rPr>
                <w:rFonts w:ascii="Times New Roman" w:hAnsi="Times New Roman" w:cs="Times New Roman"/>
                <w:color w:val="000000"/>
              </w:rPr>
            </w:rPrChange>
          </w:rPr>
          <w:t>may</w:t>
        </w:r>
      </w:ins>
      <w:ins w:id="4970" w:author="Chen Liao" w:date="2021-03-20T20:52:00Z">
        <w:r w:rsidR="002F67E3" w:rsidRPr="002B6EEC">
          <w:rPr>
            <w:rFonts w:ascii="Times New Roman" w:hAnsi="Times New Roman" w:cs="Times New Roman"/>
            <w:color w:val="000000"/>
            <w:sz w:val="22"/>
            <w:szCs w:val="22"/>
            <w:rPrChange w:id="4971" w:author="Chen Liao" w:date="2021-03-29T18:57:00Z">
              <w:rPr>
                <w:rFonts w:ascii="Times New Roman" w:hAnsi="Times New Roman" w:cs="Times New Roman"/>
                <w:color w:val="000000"/>
              </w:rPr>
            </w:rPrChange>
          </w:rPr>
          <w:t xml:space="preserve"> be a metabolic trait that has been selected for</w:t>
        </w:r>
      </w:ins>
      <w:ins w:id="4972" w:author="Chen Liao" w:date="2021-03-20T20:53:00Z">
        <w:r w:rsidR="002F67E3" w:rsidRPr="002B6EEC">
          <w:rPr>
            <w:rFonts w:ascii="Times New Roman" w:hAnsi="Times New Roman" w:cs="Times New Roman"/>
            <w:color w:val="000000"/>
            <w:sz w:val="22"/>
            <w:szCs w:val="22"/>
            <w:rPrChange w:id="4973" w:author="Chen Liao" w:date="2021-03-29T18:57:00Z">
              <w:rPr>
                <w:rFonts w:ascii="Times New Roman" w:hAnsi="Times New Roman" w:cs="Times New Roman"/>
                <w:color w:val="000000"/>
              </w:rPr>
            </w:rPrChange>
          </w:rPr>
          <w:t xml:space="preserve"> by inulin</w:t>
        </w:r>
      </w:ins>
      <w:ins w:id="4974" w:author="Chen Liao" w:date="2021-03-20T20:54:00Z">
        <w:r w:rsidR="002F67E3" w:rsidRPr="002B6EEC">
          <w:rPr>
            <w:rFonts w:ascii="Times New Roman" w:hAnsi="Times New Roman" w:cs="Times New Roman"/>
            <w:color w:val="000000"/>
            <w:sz w:val="22"/>
            <w:szCs w:val="22"/>
            <w:rPrChange w:id="4975" w:author="Chen Liao" w:date="2021-03-29T18:57:00Z">
              <w:rPr>
                <w:rFonts w:ascii="Times New Roman" w:hAnsi="Times New Roman" w:cs="Times New Roman"/>
                <w:color w:val="000000"/>
              </w:rPr>
            </w:rPrChange>
          </w:rPr>
          <w:t>.</w:t>
        </w:r>
      </w:ins>
    </w:p>
    <w:p w14:paraId="71C104A4" w14:textId="77777777" w:rsidR="00184439" w:rsidRPr="002B6EEC" w:rsidRDefault="00184439" w:rsidP="00235E3B">
      <w:pPr>
        <w:pStyle w:val="paragraph"/>
        <w:spacing w:before="0" w:beforeAutospacing="0" w:after="0" w:afterAutospacing="0"/>
        <w:jc w:val="both"/>
        <w:rPr>
          <w:ins w:id="4976" w:author="Chen Liao" w:date="2021-03-23T09:40:00Z"/>
          <w:rFonts w:ascii="Times New Roman" w:hAnsi="Times New Roman" w:cs="Times New Roman"/>
          <w:color w:val="000000"/>
          <w:sz w:val="22"/>
          <w:szCs w:val="22"/>
          <w:rPrChange w:id="4977" w:author="Chen Liao" w:date="2021-03-29T18:57:00Z">
            <w:rPr>
              <w:ins w:id="4978" w:author="Chen Liao" w:date="2021-03-23T09:40:00Z"/>
              <w:rFonts w:ascii="Times New Roman" w:hAnsi="Times New Roman" w:cs="Times New Roman"/>
              <w:color w:val="000000"/>
            </w:rPr>
          </w:rPrChange>
        </w:rPr>
      </w:pPr>
    </w:p>
    <w:p w14:paraId="339DDD3F" w14:textId="7749B0E6" w:rsidR="000A4DB3" w:rsidRPr="002B6EEC" w:rsidRDefault="00193E68" w:rsidP="00235E3B">
      <w:pPr>
        <w:pStyle w:val="paragraph"/>
        <w:spacing w:before="0" w:beforeAutospacing="0" w:after="0" w:afterAutospacing="0"/>
        <w:jc w:val="both"/>
        <w:rPr>
          <w:ins w:id="4979" w:author="Chen Liao" w:date="2021-03-28T10:20:00Z"/>
          <w:rFonts w:ascii="Times New Roman" w:hAnsi="Times New Roman" w:cs="Times New Roman"/>
          <w:color w:val="000000"/>
          <w:sz w:val="22"/>
          <w:szCs w:val="22"/>
          <w:rPrChange w:id="4980" w:author="Chen Liao" w:date="2021-03-29T18:57:00Z">
            <w:rPr>
              <w:ins w:id="4981" w:author="Chen Liao" w:date="2021-03-28T10:20:00Z"/>
              <w:rFonts w:ascii="Times New Roman" w:hAnsi="Times New Roman" w:cs="Times New Roman"/>
              <w:color w:val="000000"/>
            </w:rPr>
          </w:rPrChange>
        </w:rPr>
      </w:pPr>
      <w:ins w:id="4982" w:author="Chen Liao" w:date="2021-03-18T21:24:00Z">
        <w:r w:rsidRPr="002B6EEC">
          <w:rPr>
            <w:rFonts w:ascii="Times New Roman" w:hAnsi="Times New Roman" w:cs="Times New Roman"/>
            <w:color w:val="000000"/>
            <w:sz w:val="22"/>
            <w:szCs w:val="22"/>
            <w:rPrChange w:id="4983" w:author="Chen Liao" w:date="2021-03-29T18:57:00Z">
              <w:rPr>
                <w:rFonts w:ascii="Times New Roman" w:hAnsi="Times New Roman" w:cs="Times New Roman"/>
                <w:color w:val="000000"/>
              </w:rPr>
            </w:rPrChange>
          </w:rPr>
          <w:t xml:space="preserve">To </w:t>
        </w:r>
      </w:ins>
      <w:ins w:id="4984" w:author="Chen Liao" w:date="2021-03-20T14:38:00Z">
        <w:r w:rsidR="00A90C57" w:rsidRPr="002B6EEC">
          <w:rPr>
            <w:rFonts w:ascii="Times New Roman" w:hAnsi="Times New Roman" w:cs="Times New Roman"/>
            <w:color w:val="000000"/>
            <w:sz w:val="22"/>
            <w:szCs w:val="22"/>
            <w:rPrChange w:id="4985" w:author="Chen Liao" w:date="2021-03-29T18:57:00Z">
              <w:rPr>
                <w:rFonts w:ascii="Times New Roman" w:hAnsi="Times New Roman" w:cs="Times New Roman"/>
                <w:color w:val="000000"/>
              </w:rPr>
            </w:rPrChange>
          </w:rPr>
          <w:t>infer</w:t>
        </w:r>
      </w:ins>
      <w:ins w:id="4986" w:author="Chen Liao" w:date="2021-03-18T21:24:00Z">
        <w:r w:rsidRPr="002B6EEC">
          <w:rPr>
            <w:rFonts w:ascii="Times New Roman" w:hAnsi="Times New Roman" w:cs="Times New Roman"/>
            <w:color w:val="000000"/>
            <w:sz w:val="22"/>
            <w:szCs w:val="22"/>
            <w:rPrChange w:id="4987" w:author="Chen Liao" w:date="2021-03-29T18:57:00Z">
              <w:rPr>
                <w:rFonts w:ascii="Times New Roman" w:hAnsi="Times New Roman" w:cs="Times New Roman"/>
                <w:color w:val="000000"/>
              </w:rPr>
            </w:rPrChange>
          </w:rPr>
          <w:t xml:space="preserve"> </w:t>
        </w:r>
      </w:ins>
      <w:ins w:id="4988" w:author="Chen Liao" w:date="2021-03-21T07:10:00Z">
        <w:r w:rsidR="00807D3F" w:rsidRPr="002B6EEC">
          <w:rPr>
            <w:rFonts w:ascii="Times New Roman" w:hAnsi="Times New Roman" w:cs="Times New Roman"/>
            <w:color w:val="000000"/>
            <w:sz w:val="22"/>
            <w:szCs w:val="22"/>
            <w:rPrChange w:id="4989" w:author="Chen Liao" w:date="2021-03-29T18:57:00Z">
              <w:rPr>
                <w:rFonts w:ascii="Times New Roman" w:hAnsi="Times New Roman" w:cs="Times New Roman"/>
                <w:color w:val="000000"/>
              </w:rPr>
            </w:rPrChange>
          </w:rPr>
          <w:t>dietary fiber</w:t>
        </w:r>
      </w:ins>
      <w:ins w:id="4990" w:author="Chen Liao" w:date="2021-03-18T21:24:00Z">
        <w:r w:rsidRPr="002B6EEC">
          <w:rPr>
            <w:rFonts w:ascii="Times New Roman" w:hAnsi="Times New Roman" w:cs="Times New Roman"/>
            <w:color w:val="000000"/>
            <w:sz w:val="22"/>
            <w:szCs w:val="22"/>
            <w:rPrChange w:id="4991" w:author="Chen Liao" w:date="2021-03-29T18:57:00Z">
              <w:rPr>
                <w:rFonts w:ascii="Times New Roman" w:hAnsi="Times New Roman" w:cs="Times New Roman"/>
                <w:color w:val="000000"/>
              </w:rPr>
            </w:rPrChange>
          </w:rPr>
          <w:t xml:space="preserve"> responders</w:t>
        </w:r>
      </w:ins>
      <w:ins w:id="4992" w:author="Chen Liao" w:date="2021-03-20T14:38:00Z">
        <w:r w:rsidR="00A90C57" w:rsidRPr="002B6EEC">
          <w:rPr>
            <w:rFonts w:ascii="Times New Roman" w:hAnsi="Times New Roman" w:cs="Times New Roman"/>
            <w:color w:val="000000"/>
            <w:sz w:val="22"/>
            <w:szCs w:val="22"/>
            <w:rPrChange w:id="4993" w:author="Chen Liao" w:date="2021-03-29T18:57:00Z">
              <w:rPr>
                <w:rFonts w:ascii="Times New Roman" w:hAnsi="Times New Roman" w:cs="Times New Roman"/>
                <w:color w:val="000000"/>
              </w:rPr>
            </w:rPrChange>
          </w:rPr>
          <w:t xml:space="preserve"> from the complex</w:t>
        </w:r>
      </w:ins>
      <w:ins w:id="4994" w:author="Chen Liao" w:date="2021-03-21T07:11:00Z">
        <w:r w:rsidR="00807D3F" w:rsidRPr="002B6EEC">
          <w:rPr>
            <w:rFonts w:ascii="Times New Roman" w:hAnsi="Times New Roman" w:cs="Times New Roman"/>
            <w:color w:val="000000"/>
            <w:sz w:val="22"/>
            <w:szCs w:val="22"/>
            <w:rPrChange w:id="4995" w:author="Chen Liao" w:date="2021-03-29T18:57:00Z">
              <w:rPr>
                <w:rFonts w:ascii="Times New Roman" w:hAnsi="Times New Roman" w:cs="Times New Roman"/>
                <w:color w:val="000000"/>
              </w:rPr>
            </w:rPrChange>
          </w:rPr>
          <w:t xml:space="preserve"> </w:t>
        </w:r>
      </w:ins>
      <w:ins w:id="4996" w:author="Chen Liao" w:date="2021-03-22T15:38:00Z">
        <w:r w:rsidR="00EC1FAE" w:rsidRPr="002B6EEC">
          <w:rPr>
            <w:rFonts w:ascii="Times New Roman" w:hAnsi="Times New Roman" w:cs="Times New Roman"/>
            <w:color w:val="000000"/>
            <w:sz w:val="22"/>
            <w:szCs w:val="22"/>
            <w:rPrChange w:id="4997" w:author="Chen Liao" w:date="2021-03-29T18:57:00Z">
              <w:rPr>
                <w:rFonts w:ascii="Times New Roman" w:hAnsi="Times New Roman" w:cs="Times New Roman"/>
                <w:color w:val="000000"/>
              </w:rPr>
            </w:rPrChange>
          </w:rPr>
          <w:t>micr</w:t>
        </w:r>
        <w:r w:rsidR="00D17F4B" w:rsidRPr="002B6EEC">
          <w:rPr>
            <w:rFonts w:ascii="Times New Roman" w:hAnsi="Times New Roman" w:cs="Times New Roman"/>
            <w:color w:val="000000"/>
            <w:sz w:val="22"/>
            <w:szCs w:val="22"/>
            <w:rPrChange w:id="4998" w:author="Chen Liao" w:date="2021-03-29T18:57:00Z">
              <w:rPr>
                <w:rFonts w:ascii="Times New Roman" w:hAnsi="Times New Roman" w:cs="Times New Roman"/>
                <w:color w:val="000000"/>
              </w:rPr>
            </w:rPrChange>
          </w:rPr>
          <w:t>o</w:t>
        </w:r>
        <w:r w:rsidR="00EC1FAE" w:rsidRPr="002B6EEC">
          <w:rPr>
            <w:rFonts w:ascii="Times New Roman" w:hAnsi="Times New Roman" w:cs="Times New Roman"/>
            <w:color w:val="000000"/>
            <w:sz w:val="22"/>
            <w:szCs w:val="22"/>
            <w:rPrChange w:id="4999" w:author="Chen Liao" w:date="2021-03-29T18:57:00Z">
              <w:rPr>
                <w:rFonts w:ascii="Times New Roman" w:hAnsi="Times New Roman" w:cs="Times New Roman"/>
                <w:color w:val="000000"/>
              </w:rPr>
            </w:rPrChange>
          </w:rPr>
          <w:t>bi</w:t>
        </w:r>
      </w:ins>
      <w:ins w:id="5000" w:author="Chen Liao" w:date="2021-03-23T07:58:00Z">
        <w:r w:rsidR="00AA2929" w:rsidRPr="002B6EEC">
          <w:rPr>
            <w:rFonts w:ascii="Times New Roman" w:hAnsi="Times New Roman" w:cs="Times New Roman"/>
            <w:color w:val="000000"/>
            <w:sz w:val="22"/>
            <w:szCs w:val="22"/>
            <w:rPrChange w:id="5001" w:author="Chen Liao" w:date="2021-03-29T18:57:00Z">
              <w:rPr>
                <w:rFonts w:ascii="Times New Roman" w:hAnsi="Times New Roman" w:cs="Times New Roman"/>
                <w:color w:val="000000"/>
              </w:rPr>
            </w:rPrChange>
          </w:rPr>
          <w:t>ota</w:t>
        </w:r>
      </w:ins>
      <w:ins w:id="5002" w:author="Chen Liao" w:date="2021-03-18T21:24:00Z">
        <w:r w:rsidRPr="002B6EEC">
          <w:rPr>
            <w:rFonts w:ascii="Times New Roman" w:hAnsi="Times New Roman" w:cs="Times New Roman"/>
            <w:color w:val="000000"/>
            <w:sz w:val="22"/>
            <w:szCs w:val="22"/>
            <w:rPrChange w:id="5003" w:author="Chen Liao" w:date="2021-03-29T18:57:00Z">
              <w:rPr>
                <w:rFonts w:ascii="Times New Roman" w:hAnsi="Times New Roman" w:cs="Times New Roman"/>
                <w:color w:val="000000"/>
              </w:rPr>
            </w:rPrChange>
          </w:rPr>
          <w:t xml:space="preserve">, we employed </w:t>
        </w:r>
      </w:ins>
      <w:ins w:id="5004" w:author="Chen Liao" w:date="2021-03-21T07:10:00Z">
        <w:r w:rsidR="00807D3F" w:rsidRPr="002B6EEC">
          <w:rPr>
            <w:rFonts w:ascii="Times New Roman" w:hAnsi="Times New Roman" w:cs="Times New Roman"/>
            <w:color w:val="000000"/>
            <w:sz w:val="22"/>
            <w:szCs w:val="22"/>
            <w:rPrChange w:id="5005" w:author="Chen Liao" w:date="2021-03-29T18:57:00Z">
              <w:rPr>
                <w:rFonts w:ascii="Times New Roman" w:hAnsi="Times New Roman" w:cs="Times New Roman"/>
                <w:color w:val="000000"/>
              </w:rPr>
            </w:rPrChange>
          </w:rPr>
          <w:t xml:space="preserve">the </w:t>
        </w:r>
      </w:ins>
      <w:ins w:id="5006" w:author="Chen Liao" w:date="2021-03-18T21:25:00Z">
        <w:r w:rsidRPr="002B6EEC">
          <w:rPr>
            <w:rFonts w:ascii="Times New Roman" w:hAnsi="Times New Roman" w:cs="Times New Roman"/>
            <w:color w:val="000000"/>
            <w:sz w:val="22"/>
            <w:szCs w:val="22"/>
            <w:rPrChange w:id="5007" w:author="Chen Liao" w:date="2021-03-29T18:57:00Z">
              <w:rPr>
                <w:rFonts w:ascii="Times New Roman" w:hAnsi="Times New Roman" w:cs="Times New Roman"/>
                <w:color w:val="000000"/>
              </w:rPr>
            </w:rPrChange>
          </w:rPr>
          <w:t>g</w:t>
        </w:r>
      </w:ins>
      <w:commentRangeStart w:id="4886"/>
      <w:commentRangeEnd w:id="4886"/>
      <w:del w:id="5008" w:author="Chen Liao" w:date="2021-03-18T21:25:00Z">
        <w:r w:rsidR="00967B8F" w:rsidRPr="002B6EEC" w:rsidDel="00193E68">
          <w:rPr>
            <w:rFonts w:ascii="Times New Roman" w:hAnsi="Times New Roman" w:cs="Times New Roman"/>
            <w:color w:val="000000"/>
            <w:sz w:val="22"/>
            <w:szCs w:val="22"/>
            <w:rPrChange w:id="5009" w:author="Chen Liao" w:date="2021-03-29T18:57:00Z">
              <w:rPr>
                <w:rFonts w:ascii="Times New Roman" w:hAnsi="Times New Roman" w:cs="Times New Roman"/>
                <w:color w:val="000000"/>
              </w:rPr>
            </w:rPrChange>
          </w:rPr>
          <w:delText>G</w:delText>
        </w:r>
      </w:del>
      <w:r w:rsidR="00967B8F" w:rsidRPr="002B6EEC">
        <w:rPr>
          <w:rFonts w:ascii="Times New Roman" w:hAnsi="Times New Roman" w:cs="Times New Roman"/>
          <w:color w:val="000000"/>
          <w:sz w:val="22"/>
          <w:szCs w:val="22"/>
          <w:rPrChange w:id="5010" w:author="Chen Liao" w:date="2021-03-29T18:57:00Z">
            <w:rPr>
              <w:rFonts w:ascii="Times New Roman" w:hAnsi="Times New Roman" w:cs="Times New Roman"/>
              <w:color w:val="000000"/>
            </w:rPr>
          </w:rPrChange>
        </w:rPr>
        <w:t>eneralized Lotka–Volterra (</w:t>
      </w:r>
      <w:proofErr w:type="spellStart"/>
      <w:r w:rsidR="00967B8F" w:rsidRPr="002B6EEC">
        <w:rPr>
          <w:rFonts w:ascii="Times New Roman" w:hAnsi="Times New Roman" w:cs="Times New Roman"/>
          <w:color w:val="000000"/>
          <w:sz w:val="22"/>
          <w:szCs w:val="22"/>
          <w:rPrChange w:id="5011" w:author="Chen Liao" w:date="2021-03-29T18:57:00Z">
            <w:rPr>
              <w:rFonts w:ascii="Times New Roman" w:hAnsi="Times New Roman" w:cs="Times New Roman"/>
              <w:color w:val="000000"/>
            </w:rPr>
          </w:rPrChange>
        </w:rPr>
        <w:t>gLV</w:t>
      </w:r>
      <w:proofErr w:type="spellEnd"/>
      <w:r w:rsidR="00967B8F" w:rsidRPr="002B6EEC">
        <w:rPr>
          <w:rFonts w:ascii="Times New Roman" w:hAnsi="Times New Roman" w:cs="Times New Roman"/>
          <w:color w:val="000000"/>
          <w:sz w:val="22"/>
          <w:szCs w:val="22"/>
          <w:rPrChange w:id="5012" w:author="Chen Liao" w:date="2021-03-29T18:57:00Z">
            <w:rPr>
              <w:rFonts w:ascii="Times New Roman" w:hAnsi="Times New Roman" w:cs="Times New Roman"/>
              <w:color w:val="000000"/>
            </w:rPr>
          </w:rPrChange>
        </w:rPr>
        <w:t>)</w:t>
      </w:r>
      <w:ins w:id="5013" w:author="Chen Liao" w:date="2021-03-20T13:12:00Z">
        <w:r w:rsidR="00811783" w:rsidRPr="002B6EEC">
          <w:rPr>
            <w:rFonts w:ascii="Times New Roman" w:hAnsi="Times New Roman" w:cs="Times New Roman"/>
            <w:color w:val="000000"/>
            <w:sz w:val="22"/>
            <w:szCs w:val="22"/>
            <w:rPrChange w:id="5014" w:author="Chen Liao" w:date="2021-03-29T18:57:00Z">
              <w:rPr>
                <w:rFonts w:ascii="Times New Roman" w:hAnsi="Times New Roman" w:cs="Times New Roman"/>
                <w:color w:val="000000"/>
              </w:rPr>
            </w:rPrChange>
          </w:rPr>
          <w:t xml:space="preserve"> </w:t>
        </w:r>
      </w:ins>
      <w:ins w:id="5015" w:author="Chen Liao" w:date="2021-03-20T21:22:00Z">
        <w:r w:rsidR="00F33B46" w:rsidRPr="002B6EEC">
          <w:rPr>
            <w:rFonts w:ascii="Times New Roman" w:hAnsi="Times New Roman" w:cs="Times New Roman"/>
            <w:color w:val="000000"/>
            <w:sz w:val="22"/>
            <w:szCs w:val="22"/>
            <w:rPrChange w:id="5016" w:author="Chen Liao" w:date="2021-03-29T18:57:00Z">
              <w:rPr>
                <w:rFonts w:ascii="Times New Roman" w:hAnsi="Times New Roman" w:cs="Times New Roman"/>
                <w:color w:val="000000"/>
              </w:rPr>
            </w:rPrChange>
          </w:rPr>
          <w:t xml:space="preserve">equation to </w:t>
        </w:r>
      </w:ins>
      <w:ins w:id="5017" w:author="Chen Liao" w:date="2021-03-20T13:12:00Z">
        <w:r w:rsidR="00811783" w:rsidRPr="002B6EEC">
          <w:rPr>
            <w:rFonts w:ascii="Times New Roman" w:hAnsi="Times New Roman" w:cs="Times New Roman"/>
            <w:color w:val="000000"/>
            <w:sz w:val="22"/>
            <w:szCs w:val="22"/>
            <w:rPrChange w:id="5018" w:author="Chen Liao" w:date="2021-03-29T18:57:00Z">
              <w:rPr>
                <w:rFonts w:ascii="Times New Roman" w:hAnsi="Times New Roman" w:cs="Times New Roman"/>
                <w:color w:val="000000"/>
              </w:rPr>
            </w:rPrChange>
          </w:rPr>
          <w:t>model</w:t>
        </w:r>
      </w:ins>
      <w:ins w:id="5019" w:author="Chen Liao" w:date="2021-03-20T13:13:00Z">
        <w:r w:rsidR="00811783" w:rsidRPr="002B6EEC">
          <w:rPr>
            <w:rFonts w:ascii="Times New Roman" w:hAnsi="Times New Roman" w:cs="Times New Roman"/>
            <w:color w:val="000000"/>
            <w:sz w:val="22"/>
            <w:szCs w:val="22"/>
            <w:rPrChange w:id="5020" w:author="Chen Liao" w:date="2021-03-29T18:57:00Z">
              <w:rPr>
                <w:rFonts w:ascii="Times New Roman" w:hAnsi="Times New Roman" w:cs="Times New Roman"/>
                <w:color w:val="000000"/>
              </w:rPr>
            </w:rPrChange>
          </w:rPr>
          <w:t xml:space="preserve"> </w:t>
        </w:r>
      </w:ins>
      <w:ins w:id="5021" w:author="Chen Liao" w:date="2021-03-20T21:22:00Z">
        <w:r w:rsidR="00F33B46" w:rsidRPr="002B6EEC">
          <w:rPr>
            <w:rFonts w:ascii="Times New Roman" w:hAnsi="Times New Roman" w:cs="Times New Roman"/>
            <w:color w:val="000000"/>
            <w:sz w:val="22"/>
            <w:szCs w:val="22"/>
            <w:rPrChange w:id="5022" w:author="Chen Liao" w:date="2021-03-29T18:57:00Z">
              <w:rPr>
                <w:rFonts w:ascii="Times New Roman" w:hAnsi="Times New Roman" w:cs="Times New Roman"/>
                <w:color w:val="000000"/>
              </w:rPr>
            </w:rPrChange>
          </w:rPr>
          <w:t xml:space="preserve">the </w:t>
        </w:r>
      </w:ins>
      <w:ins w:id="5023" w:author="Chen Liao" w:date="2021-03-21T07:12:00Z">
        <w:r w:rsidR="00807D3F" w:rsidRPr="002B6EEC">
          <w:rPr>
            <w:rFonts w:ascii="Times New Roman" w:hAnsi="Times New Roman" w:cs="Times New Roman"/>
            <w:color w:val="000000"/>
            <w:sz w:val="22"/>
            <w:szCs w:val="22"/>
            <w:rPrChange w:id="5024" w:author="Chen Liao" w:date="2021-03-29T18:57:00Z">
              <w:rPr>
                <w:rFonts w:ascii="Times New Roman" w:hAnsi="Times New Roman" w:cs="Times New Roman"/>
                <w:color w:val="000000"/>
              </w:rPr>
            </w:rPrChange>
          </w:rPr>
          <w:t xml:space="preserve">observed </w:t>
        </w:r>
      </w:ins>
      <w:ins w:id="5025" w:author="Chen Liao" w:date="2021-03-20T21:22:00Z">
        <w:r w:rsidR="00F33B46" w:rsidRPr="002B6EEC">
          <w:rPr>
            <w:rFonts w:ascii="Times New Roman" w:hAnsi="Times New Roman" w:cs="Times New Roman"/>
            <w:color w:val="000000"/>
            <w:sz w:val="22"/>
            <w:szCs w:val="22"/>
            <w:rPrChange w:id="5026" w:author="Chen Liao" w:date="2021-03-29T18:57:00Z">
              <w:rPr>
                <w:rFonts w:ascii="Times New Roman" w:hAnsi="Times New Roman" w:cs="Times New Roman"/>
                <w:color w:val="000000"/>
              </w:rPr>
            </w:rPrChange>
          </w:rPr>
          <w:t xml:space="preserve">dynamical responses. The </w:t>
        </w:r>
        <w:proofErr w:type="spellStart"/>
        <w:r w:rsidR="00F33B46" w:rsidRPr="002B6EEC">
          <w:rPr>
            <w:rFonts w:ascii="Times New Roman" w:hAnsi="Times New Roman" w:cs="Times New Roman"/>
            <w:color w:val="000000"/>
            <w:sz w:val="22"/>
            <w:szCs w:val="22"/>
            <w:rPrChange w:id="5027" w:author="Chen Liao" w:date="2021-03-29T18:57:00Z">
              <w:rPr>
                <w:rFonts w:ascii="Times New Roman" w:hAnsi="Times New Roman" w:cs="Times New Roman"/>
                <w:color w:val="000000"/>
              </w:rPr>
            </w:rPrChange>
          </w:rPr>
          <w:t>gLV</w:t>
        </w:r>
        <w:proofErr w:type="spellEnd"/>
        <w:r w:rsidR="00F33B46" w:rsidRPr="002B6EEC">
          <w:rPr>
            <w:rFonts w:ascii="Times New Roman" w:hAnsi="Times New Roman" w:cs="Times New Roman"/>
            <w:color w:val="000000"/>
            <w:sz w:val="22"/>
            <w:szCs w:val="22"/>
            <w:rPrChange w:id="5028" w:author="Chen Liao" w:date="2021-03-29T18:57:00Z">
              <w:rPr>
                <w:rFonts w:ascii="Times New Roman" w:hAnsi="Times New Roman" w:cs="Times New Roman"/>
                <w:color w:val="000000"/>
              </w:rPr>
            </w:rPrChange>
          </w:rPr>
          <w:t xml:space="preserve"> model</w:t>
        </w:r>
      </w:ins>
      <w:ins w:id="5029" w:author="Chen Liao" w:date="2021-03-20T13:13:00Z">
        <w:r w:rsidR="00811783" w:rsidRPr="002B6EEC">
          <w:rPr>
            <w:rFonts w:ascii="Times New Roman" w:hAnsi="Times New Roman" w:cs="Times New Roman"/>
            <w:color w:val="000000"/>
            <w:sz w:val="22"/>
            <w:szCs w:val="22"/>
            <w:rPrChange w:id="5030" w:author="Chen Liao" w:date="2021-03-29T18:57:00Z">
              <w:rPr>
                <w:rFonts w:ascii="Times New Roman" w:hAnsi="Times New Roman" w:cs="Times New Roman"/>
                <w:color w:val="000000"/>
              </w:rPr>
            </w:rPrChange>
          </w:rPr>
          <w:t xml:space="preserve"> </w:t>
        </w:r>
      </w:ins>
      <w:proofErr w:type="spellStart"/>
      <w:ins w:id="5031" w:author="Chen Liao" w:date="2021-03-20T21:26:00Z">
        <w:r w:rsidR="00F33B46" w:rsidRPr="002B6EEC">
          <w:rPr>
            <w:rFonts w:ascii="Times New Roman" w:hAnsi="Times New Roman" w:cs="Times New Roman"/>
            <w:color w:val="000000"/>
            <w:sz w:val="22"/>
            <w:szCs w:val="22"/>
            <w:rPrChange w:id="5032" w:author="Chen Liao" w:date="2021-03-29T18:57:00Z">
              <w:rPr>
                <w:rFonts w:ascii="Times New Roman" w:hAnsi="Times New Roman" w:cs="Times New Roman"/>
                <w:color w:val="000000"/>
              </w:rPr>
            </w:rPrChange>
          </w:rPr>
          <w:t>phenonmenlogically</w:t>
        </w:r>
        <w:proofErr w:type="spellEnd"/>
        <w:r w:rsidR="00F33B46" w:rsidRPr="002B6EEC">
          <w:rPr>
            <w:rFonts w:ascii="Times New Roman" w:hAnsi="Times New Roman" w:cs="Times New Roman"/>
            <w:color w:val="000000"/>
            <w:sz w:val="22"/>
            <w:szCs w:val="22"/>
            <w:rPrChange w:id="5033" w:author="Chen Liao" w:date="2021-03-29T18:57:00Z">
              <w:rPr>
                <w:rFonts w:ascii="Times New Roman" w:hAnsi="Times New Roman" w:cs="Times New Roman"/>
                <w:color w:val="000000"/>
              </w:rPr>
            </w:rPrChange>
          </w:rPr>
          <w:t xml:space="preserve"> summarizes the underlying ecology by</w:t>
        </w:r>
      </w:ins>
      <w:ins w:id="5034" w:author="Chen Liao" w:date="2021-03-20T21:23:00Z">
        <w:r w:rsidR="00F33B46" w:rsidRPr="002B6EEC">
          <w:rPr>
            <w:rFonts w:ascii="Times New Roman" w:hAnsi="Times New Roman" w:cs="Times New Roman"/>
            <w:color w:val="000000"/>
            <w:sz w:val="22"/>
            <w:szCs w:val="22"/>
            <w:rPrChange w:id="5035" w:author="Chen Liao" w:date="2021-03-29T18:57:00Z">
              <w:rPr>
                <w:rFonts w:ascii="Times New Roman" w:hAnsi="Times New Roman" w:cs="Times New Roman"/>
                <w:color w:val="000000"/>
              </w:rPr>
            </w:rPrChange>
          </w:rPr>
          <w:t xml:space="preserve"> three terms that additively dete</w:t>
        </w:r>
      </w:ins>
      <w:ins w:id="5036" w:author="Chen Liao" w:date="2021-03-20T21:24:00Z">
        <w:r w:rsidR="00F33B46" w:rsidRPr="002B6EEC">
          <w:rPr>
            <w:rFonts w:ascii="Times New Roman" w:hAnsi="Times New Roman" w:cs="Times New Roman"/>
            <w:color w:val="000000"/>
            <w:sz w:val="22"/>
            <w:szCs w:val="22"/>
            <w:rPrChange w:id="5037" w:author="Chen Liao" w:date="2021-03-29T18:57:00Z">
              <w:rPr>
                <w:rFonts w:ascii="Times New Roman" w:hAnsi="Times New Roman" w:cs="Times New Roman"/>
                <w:color w:val="000000"/>
              </w:rPr>
            </w:rPrChange>
          </w:rPr>
          <w:t>rmine bacterial growth rate</w:t>
        </w:r>
      </w:ins>
      <w:ins w:id="5038" w:author="Chen Liao" w:date="2021-03-21T07:04:00Z">
        <w:r w:rsidR="00746270" w:rsidRPr="002B6EEC">
          <w:rPr>
            <w:rFonts w:ascii="Times New Roman" w:hAnsi="Times New Roman" w:cs="Times New Roman" w:hint="eastAsia"/>
            <w:color w:val="000000"/>
            <w:sz w:val="22"/>
            <w:szCs w:val="22"/>
            <w:rPrChange w:id="5039" w:author="Chen Liao" w:date="2021-03-29T18:57:00Z">
              <w:rPr>
                <w:rFonts w:ascii="Times New Roman" w:hAnsi="Times New Roman" w:cs="Times New Roman" w:hint="eastAsia"/>
                <w:color w:val="000000"/>
              </w:rPr>
            </w:rPrChange>
          </w:rPr>
          <w:t>s</w:t>
        </w:r>
      </w:ins>
      <w:ins w:id="5040" w:author="Chen Liao" w:date="2021-03-20T21:24:00Z">
        <w:r w:rsidR="00F33B46" w:rsidRPr="002B6EEC">
          <w:rPr>
            <w:rFonts w:ascii="Times New Roman" w:hAnsi="Times New Roman" w:cs="Times New Roman"/>
            <w:color w:val="000000"/>
            <w:sz w:val="22"/>
            <w:szCs w:val="22"/>
            <w:rPrChange w:id="5041" w:author="Chen Liao" w:date="2021-03-29T18:57:00Z">
              <w:rPr>
                <w:rFonts w:ascii="Times New Roman" w:hAnsi="Times New Roman" w:cs="Times New Roman"/>
                <w:color w:val="000000"/>
              </w:rPr>
            </w:rPrChange>
          </w:rPr>
          <w:t xml:space="preserve"> (</w:t>
        </w:r>
        <w:r w:rsidR="00F33B46" w:rsidRPr="002B6EEC">
          <w:rPr>
            <w:rFonts w:ascii="Times New Roman" w:hAnsi="Times New Roman" w:cs="Times New Roman"/>
            <w:color w:val="000000"/>
            <w:sz w:val="22"/>
            <w:szCs w:val="22"/>
            <w:highlight w:val="yellow"/>
            <w:rPrChange w:id="5042" w:author="Chen Liao" w:date="2021-03-29T18:57:00Z">
              <w:rPr>
                <w:rFonts w:ascii="Times New Roman" w:hAnsi="Times New Roman" w:cs="Times New Roman"/>
                <w:color w:val="000000"/>
                <w:highlight w:val="yellow"/>
              </w:rPr>
            </w:rPrChange>
          </w:rPr>
          <w:t>Fig. 3B</w:t>
        </w:r>
        <w:r w:rsidR="00F33B46" w:rsidRPr="002B6EEC">
          <w:rPr>
            <w:rFonts w:ascii="Times New Roman" w:hAnsi="Times New Roman" w:cs="Times New Roman"/>
            <w:color w:val="000000"/>
            <w:sz w:val="22"/>
            <w:szCs w:val="22"/>
            <w:rPrChange w:id="5043" w:author="Chen Liao" w:date="2021-03-29T18:57:00Z">
              <w:rPr>
                <w:rFonts w:ascii="Times New Roman" w:hAnsi="Times New Roman" w:cs="Times New Roman"/>
                <w:color w:val="000000"/>
              </w:rPr>
            </w:rPrChange>
          </w:rPr>
          <w:t xml:space="preserve">): </w:t>
        </w:r>
      </w:ins>
      <w:ins w:id="5044" w:author="Chen Liao" w:date="2021-03-21T07:04:00Z">
        <w:r w:rsidR="00746270" w:rsidRPr="002B6EEC">
          <w:rPr>
            <w:rFonts w:ascii="Times New Roman" w:hAnsi="Times New Roman" w:cs="Times New Roman"/>
            <w:color w:val="000000"/>
            <w:sz w:val="22"/>
            <w:szCs w:val="22"/>
            <w:rPrChange w:id="5045" w:author="Chen Liao" w:date="2021-03-29T18:57:00Z">
              <w:rPr>
                <w:rFonts w:ascii="Times New Roman" w:hAnsi="Times New Roman" w:cs="Times New Roman"/>
                <w:color w:val="000000"/>
              </w:rPr>
            </w:rPrChange>
          </w:rPr>
          <w:t xml:space="preserve">the </w:t>
        </w:r>
      </w:ins>
      <w:ins w:id="5046" w:author="Chen Liao" w:date="2021-03-20T21:24:00Z">
        <w:r w:rsidR="00F33B46" w:rsidRPr="002B6EEC">
          <w:rPr>
            <w:rFonts w:ascii="Times New Roman" w:hAnsi="Times New Roman" w:cs="Times New Roman"/>
            <w:color w:val="000000"/>
            <w:sz w:val="22"/>
            <w:szCs w:val="22"/>
            <w:rPrChange w:id="5047" w:author="Chen Liao" w:date="2021-03-29T18:57:00Z">
              <w:rPr>
                <w:rFonts w:ascii="Times New Roman" w:hAnsi="Times New Roman" w:cs="Times New Roman"/>
                <w:color w:val="000000"/>
              </w:rPr>
            </w:rPrChange>
          </w:rPr>
          <w:t xml:space="preserve">basal </w:t>
        </w:r>
      </w:ins>
      <w:ins w:id="5048" w:author="Chen Liao" w:date="2021-03-21T08:07:00Z">
        <w:r w:rsidR="009E6516" w:rsidRPr="002B6EEC">
          <w:rPr>
            <w:rFonts w:ascii="Times New Roman" w:hAnsi="Times New Roman" w:cs="Times New Roman"/>
            <w:color w:val="000000"/>
            <w:sz w:val="22"/>
            <w:szCs w:val="22"/>
            <w:rPrChange w:id="5049" w:author="Chen Liao" w:date="2021-03-29T18:57:00Z">
              <w:rPr>
                <w:rFonts w:ascii="Times New Roman" w:hAnsi="Times New Roman" w:cs="Times New Roman"/>
                <w:color w:val="000000"/>
              </w:rPr>
            </w:rPrChange>
          </w:rPr>
          <w:t xml:space="preserve">growth </w:t>
        </w:r>
      </w:ins>
      <w:ins w:id="5050" w:author="Chen Liao" w:date="2021-03-20T21:24:00Z">
        <w:r w:rsidR="00F33B46" w:rsidRPr="002B6EEC">
          <w:rPr>
            <w:rFonts w:ascii="Times New Roman" w:hAnsi="Times New Roman" w:cs="Times New Roman"/>
            <w:color w:val="000000"/>
            <w:sz w:val="22"/>
            <w:szCs w:val="22"/>
            <w:rPrChange w:id="5051" w:author="Chen Liao" w:date="2021-03-29T18:57:00Z">
              <w:rPr>
                <w:rFonts w:ascii="Times New Roman" w:hAnsi="Times New Roman" w:cs="Times New Roman"/>
                <w:color w:val="000000"/>
              </w:rPr>
            </w:rPrChange>
          </w:rPr>
          <w:t>rate</w:t>
        </w:r>
      </w:ins>
      <w:ins w:id="5052" w:author="Chen Liao" w:date="2021-03-20T21:27:00Z">
        <w:r w:rsidR="003E5AB4" w:rsidRPr="002B6EEC">
          <w:rPr>
            <w:rFonts w:ascii="Times New Roman" w:hAnsi="Times New Roman" w:cs="Times New Roman"/>
            <w:color w:val="000000"/>
            <w:sz w:val="22"/>
            <w:szCs w:val="22"/>
            <w:rPrChange w:id="5053" w:author="Chen Liao" w:date="2021-03-29T18:57:00Z">
              <w:rPr>
                <w:rFonts w:ascii="Times New Roman" w:hAnsi="Times New Roman" w:cs="Times New Roman"/>
                <w:color w:val="000000"/>
              </w:rPr>
            </w:rPrChange>
          </w:rPr>
          <w:t>s</w:t>
        </w:r>
      </w:ins>
      <w:ins w:id="5054" w:author="Chen Liao" w:date="2021-03-20T21:24:00Z">
        <w:r w:rsidR="00F33B46" w:rsidRPr="002B6EEC">
          <w:rPr>
            <w:rFonts w:ascii="Times New Roman" w:hAnsi="Times New Roman" w:cs="Times New Roman"/>
            <w:color w:val="000000"/>
            <w:sz w:val="22"/>
            <w:szCs w:val="22"/>
            <w:rPrChange w:id="5055" w:author="Chen Liao" w:date="2021-03-29T18:57:00Z">
              <w:rPr>
                <w:rFonts w:ascii="Times New Roman" w:hAnsi="Times New Roman" w:cs="Times New Roman"/>
                <w:color w:val="000000"/>
              </w:rPr>
            </w:rPrChange>
          </w:rPr>
          <w:t xml:space="preserve"> </w:t>
        </w:r>
      </w:ins>
      <w:ins w:id="5056" w:author="Chen Liao" w:date="2021-03-20T21:19:00Z">
        <w:r w:rsidR="00F33B46" w:rsidRPr="002B6EEC">
          <w:rPr>
            <w:rFonts w:ascii="Times New Roman" w:hAnsi="Times New Roman" w:cs="Times New Roman"/>
            <w:color w:val="000000"/>
            <w:sz w:val="22"/>
            <w:szCs w:val="22"/>
            <w:rPrChange w:id="5057" w:author="Chen Liao" w:date="2021-03-29T18:57:00Z">
              <w:rPr>
                <w:rFonts w:ascii="Times New Roman" w:hAnsi="Times New Roman" w:cs="Times New Roman"/>
                <w:color w:val="000000"/>
              </w:rPr>
            </w:rPrChange>
          </w:rPr>
          <w:t>(</w:t>
        </w:r>
      </w:ins>
      <m:oMath>
        <m:r>
          <w:ins w:id="5058" w:author="Chen Liao" w:date="2021-03-20T21:19:00Z">
            <w:rPr>
              <w:rFonts w:ascii="Cambria Math" w:hAnsi="Cambria Math" w:cs="Times New Roman"/>
              <w:color w:val="000000"/>
              <w:sz w:val="22"/>
              <w:szCs w:val="22"/>
              <w:rPrChange w:id="5059" w:author="Chen Liao" w:date="2021-03-29T18:57:00Z">
                <w:rPr>
                  <w:rFonts w:ascii="Cambria Math" w:hAnsi="Cambria Math" w:cs="Times New Roman"/>
                  <w:color w:val="000000"/>
                </w:rPr>
              </w:rPrChange>
            </w:rPr>
            <m:t>α</m:t>
          </w:ins>
        </m:r>
      </m:oMath>
      <w:ins w:id="5060" w:author="Chen Liao" w:date="2021-03-20T21:19:00Z">
        <w:r w:rsidR="00F33B46" w:rsidRPr="002B6EEC">
          <w:rPr>
            <w:rFonts w:ascii="Times New Roman" w:hAnsi="Times New Roman" w:cs="Times New Roman"/>
            <w:color w:val="000000"/>
            <w:sz w:val="22"/>
            <w:szCs w:val="22"/>
            <w:rPrChange w:id="5061" w:author="Chen Liao" w:date="2021-03-29T18:57:00Z">
              <w:rPr>
                <w:rFonts w:ascii="Times New Roman" w:hAnsi="Times New Roman" w:cs="Times New Roman"/>
                <w:color w:val="000000"/>
              </w:rPr>
            </w:rPrChange>
          </w:rPr>
          <w:t>)</w:t>
        </w:r>
      </w:ins>
      <w:ins w:id="5062" w:author="Chen Liao" w:date="2021-03-20T21:24:00Z">
        <w:r w:rsidR="00F33B46" w:rsidRPr="002B6EEC">
          <w:rPr>
            <w:rFonts w:ascii="Times New Roman" w:hAnsi="Times New Roman" w:cs="Times New Roman"/>
            <w:color w:val="000000"/>
            <w:sz w:val="22"/>
            <w:szCs w:val="22"/>
            <w:rPrChange w:id="5063" w:author="Chen Liao" w:date="2021-03-29T18:57:00Z">
              <w:rPr>
                <w:rFonts w:ascii="Times New Roman" w:hAnsi="Times New Roman" w:cs="Times New Roman"/>
                <w:color w:val="000000"/>
              </w:rPr>
            </w:rPrChange>
          </w:rPr>
          <w:t xml:space="preserve">, </w:t>
        </w:r>
      </w:ins>
      <w:ins w:id="5064" w:author="Chen Liao" w:date="2021-03-21T07:04:00Z">
        <w:r w:rsidR="00746270" w:rsidRPr="002B6EEC">
          <w:rPr>
            <w:rFonts w:ascii="Times New Roman" w:hAnsi="Times New Roman" w:cs="Times New Roman"/>
            <w:color w:val="000000"/>
            <w:sz w:val="22"/>
            <w:szCs w:val="22"/>
            <w:rPrChange w:id="5065" w:author="Chen Liao" w:date="2021-03-29T18:57:00Z">
              <w:rPr>
                <w:rFonts w:ascii="Times New Roman" w:hAnsi="Times New Roman" w:cs="Times New Roman"/>
                <w:color w:val="000000"/>
              </w:rPr>
            </w:rPrChange>
          </w:rPr>
          <w:t xml:space="preserve">the </w:t>
        </w:r>
      </w:ins>
      <w:ins w:id="5066" w:author="Chen Liao" w:date="2021-03-20T21:26:00Z">
        <w:r w:rsidR="00F33B46" w:rsidRPr="002B6EEC">
          <w:rPr>
            <w:rFonts w:ascii="Times New Roman" w:hAnsi="Times New Roman" w:cs="Times New Roman"/>
            <w:color w:val="000000"/>
            <w:sz w:val="22"/>
            <w:szCs w:val="22"/>
            <w:rPrChange w:id="5067" w:author="Chen Liao" w:date="2021-03-29T18:57:00Z">
              <w:rPr>
                <w:rFonts w:ascii="Times New Roman" w:hAnsi="Times New Roman" w:cs="Times New Roman"/>
                <w:color w:val="000000"/>
              </w:rPr>
            </w:rPrChange>
          </w:rPr>
          <w:t>influences from</w:t>
        </w:r>
      </w:ins>
      <w:ins w:id="5068" w:author="Chen Liao" w:date="2021-03-20T21:24:00Z">
        <w:r w:rsidR="00F33B46" w:rsidRPr="002B6EEC">
          <w:rPr>
            <w:rFonts w:ascii="Times New Roman" w:hAnsi="Times New Roman" w:cs="Times New Roman"/>
            <w:color w:val="000000"/>
            <w:sz w:val="22"/>
            <w:szCs w:val="22"/>
            <w:rPrChange w:id="5069" w:author="Chen Liao" w:date="2021-03-29T18:57:00Z">
              <w:rPr>
                <w:rFonts w:ascii="Times New Roman" w:hAnsi="Times New Roman" w:cs="Times New Roman"/>
                <w:color w:val="000000"/>
              </w:rPr>
            </w:rPrChange>
          </w:rPr>
          <w:t xml:space="preserve"> other bacteri</w:t>
        </w:r>
      </w:ins>
      <w:ins w:id="5070" w:author="Chen Liao" w:date="2021-03-20T21:25:00Z">
        <w:r w:rsidR="00F33B46" w:rsidRPr="002B6EEC">
          <w:rPr>
            <w:rFonts w:ascii="Times New Roman" w:hAnsi="Times New Roman" w:cs="Times New Roman"/>
            <w:color w:val="000000"/>
            <w:sz w:val="22"/>
            <w:szCs w:val="22"/>
            <w:rPrChange w:id="5071" w:author="Chen Liao" w:date="2021-03-29T18:57:00Z">
              <w:rPr>
                <w:rFonts w:ascii="Times New Roman" w:hAnsi="Times New Roman" w:cs="Times New Roman"/>
                <w:color w:val="000000"/>
              </w:rPr>
            </w:rPrChange>
          </w:rPr>
          <w:t>a (</w:t>
        </w:r>
      </w:ins>
      <m:oMath>
        <m:r>
          <w:ins w:id="5072" w:author="Chen Liao" w:date="2021-03-20T21:25:00Z">
            <w:rPr>
              <w:rFonts w:ascii="Cambria Math" w:hAnsi="Cambria Math" w:cs="Times New Roman"/>
              <w:color w:val="000000"/>
              <w:sz w:val="22"/>
              <w:szCs w:val="22"/>
              <w:rPrChange w:id="5073" w:author="Chen Liao" w:date="2021-03-29T18:57:00Z">
                <w:rPr>
                  <w:rFonts w:ascii="Cambria Math" w:hAnsi="Cambria Math" w:cs="Times New Roman"/>
                  <w:color w:val="000000"/>
                </w:rPr>
              </w:rPrChange>
            </w:rPr>
            <m:t>β</m:t>
          </w:ins>
        </m:r>
      </m:oMath>
      <w:ins w:id="5074" w:author="Chen Liao" w:date="2021-03-20T21:25:00Z">
        <w:r w:rsidR="00F33B46" w:rsidRPr="002B6EEC">
          <w:rPr>
            <w:rFonts w:ascii="Times New Roman" w:hAnsi="Times New Roman" w:cs="Times New Roman"/>
            <w:color w:val="000000"/>
            <w:sz w:val="22"/>
            <w:szCs w:val="22"/>
            <w:rPrChange w:id="5075" w:author="Chen Liao" w:date="2021-03-29T18:57:00Z">
              <w:rPr>
                <w:rFonts w:ascii="Times New Roman" w:hAnsi="Times New Roman" w:cs="Times New Roman"/>
                <w:color w:val="000000"/>
              </w:rPr>
            </w:rPrChange>
          </w:rPr>
          <w:t>), and</w:t>
        </w:r>
      </w:ins>
      <w:ins w:id="5076" w:author="Chen Liao" w:date="2021-03-20T21:26:00Z">
        <w:r w:rsidR="00F33B46" w:rsidRPr="002B6EEC">
          <w:rPr>
            <w:rFonts w:ascii="Times New Roman" w:hAnsi="Times New Roman" w:cs="Times New Roman"/>
            <w:color w:val="000000"/>
            <w:sz w:val="22"/>
            <w:szCs w:val="22"/>
            <w:rPrChange w:id="5077" w:author="Chen Liao" w:date="2021-03-29T18:57:00Z">
              <w:rPr>
                <w:rFonts w:ascii="Times New Roman" w:hAnsi="Times New Roman" w:cs="Times New Roman"/>
                <w:color w:val="000000"/>
              </w:rPr>
            </w:rPrChange>
          </w:rPr>
          <w:t xml:space="preserve"> </w:t>
        </w:r>
      </w:ins>
      <w:ins w:id="5078" w:author="Chen Liao" w:date="2021-03-21T07:04:00Z">
        <w:r w:rsidR="00746270" w:rsidRPr="002B6EEC">
          <w:rPr>
            <w:rFonts w:ascii="Times New Roman" w:hAnsi="Times New Roman" w:cs="Times New Roman"/>
            <w:color w:val="000000"/>
            <w:sz w:val="22"/>
            <w:szCs w:val="22"/>
            <w:rPrChange w:id="5079" w:author="Chen Liao" w:date="2021-03-29T18:57:00Z">
              <w:rPr>
                <w:rFonts w:ascii="Times New Roman" w:hAnsi="Times New Roman" w:cs="Times New Roman"/>
                <w:color w:val="000000"/>
              </w:rPr>
            </w:rPrChange>
          </w:rPr>
          <w:t xml:space="preserve">the </w:t>
        </w:r>
      </w:ins>
      <w:ins w:id="5080" w:author="Chen Liao" w:date="2021-03-20T21:26:00Z">
        <w:r w:rsidR="00F33B46" w:rsidRPr="002B6EEC">
          <w:rPr>
            <w:rFonts w:ascii="Times New Roman" w:hAnsi="Times New Roman" w:cs="Times New Roman"/>
            <w:color w:val="000000"/>
            <w:sz w:val="22"/>
            <w:szCs w:val="22"/>
            <w:rPrChange w:id="5081" w:author="Chen Liao" w:date="2021-03-29T18:57:00Z">
              <w:rPr>
                <w:rFonts w:ascii="Times New Roman" w:hAnsi="Times New Roman" w:cs="Times New Roman"/>
                <w:color w:val="000000"/>
              </w:rPr>
            </w:rPrChange>
          </w:rPr>
          <w:t>i</w:t>
        </w:r>
      </w:ins>
      <w:ins w:id="5082" w:author="Chen Liao" w:date="2021-03-20T21:27:00Z">
        <w:r w:rsidR="00F33B46" w:rsidRPr="002B6EEC">
          <w:rPr>
            <w:rFonts w:ascii="Times New Roman" w:hAnsi="Times New Roman" w:cs="Times New Roman"/>
            <w:color w:val="000000"/>
            <w:sz w:val="22"/>
            <w:szCs w:val="22"/>
            <w:rPrChange w:id="5083" w:author="Chen Liao" w:date="2021-03-29T18:57:00Z">
              <w:rPr>
                <w:rFonts w:ascii="Times New Roman" w:hAnsi="Times New Roman" w:cs="Times New Roman"/>
                <w:color w:val="000000"/>
              </w:rPr>
            </w:rPrChange>
          </w:rPr>
          <w:t xml:space="preserve">mpacts of </w:t>
        </w:r>
        <w:proofErr w:type="spellStart"/>
        <w:r w:rsidR="00F33B46" w:rsidRPr="002B6EEC">
          <w:rPr>
            <w:rFonts w:ascii="Times New Roman" w:hAnsi="Times New Roman" w:cs="Times New Roman"/>
            <w:color w:val="000000"/>
            <w:sz w:val="22"/>
            <w:szCs w:val="22"/>
            <w:rPrChange w:id="5084" w:author="Chen Liao" w:date="2021-03-29T18:57:00Z">
              <w:rPr>
                <w:rFonts w:ascii="Times New Roman" w:hAnsi="Times New Roman" w:cs="Times New Roman"/>
                <w:color w:val="000000"/>
              </w:rPr>
            </w:rPrChange>
          </w:rPr>
          <w:t>environement</w:t>
        </w:r>
        <w:proofErr w:type="spellEnd"/>
        <w:r w:rsidR="00F33B46" w:rsidRPr="002B6EEC">
          <w:rPr>
            <w:rFonts w:ascii="Times New Roman" w:hAnsi="Times New Roman" w:cs="Times New Roman"/>
            <w:color w:val="000000"/>
            <w:sz w:val="22"/>
            <w:szCs w:val="22"/>
            <w:rPrChange w:id="5085" w:author="Chen Liao" w:date="2021-03-29T18:57:00Z">
              <w:rPr>
                <w:rFonts w:ascii="Times New Roman" w:hAnsi="Times New Roman" w:cs="Times New Roman"/>
                <w:color w:val="000000"/>
              </w:rPr>
            </w:rPrChange>
          </w:rPr>
          <w:t xml:space="preserve"> (</w:t>
        </w:r>
      </w:ins>
      <m:oMath>
        <m:r>
          <w:ins w:id="5086" w:author="Chen Liao" w:date="2021-03-29T18:01:00Z">
            <w:rPr>
              <w:rFonts w:ascii="Cambria Math" w:hAnsi="Cambria Math" w:cs="Times New Roman"/>
              <w:color w:val="000000"/>
              <w:sz w:val="22"/>
              <w:szCs w:val="22"/>
              <w:rPrChange w:id="5087" w:author="Chen Liao" w:date="2021-03-29T18:57:00Z">
                <w:rPr>
                  <w:rFonts w:ascii="Cambria Math" w:hAnsi="Cambria Math" w:cs="Times New Roman"/>
                  <w:color w:val="000000"/>
                </w:rPr>
              </w:rPrChange>
            </w:rPr>
            <m:t>ϵ</m:t>
          </w:ins>
        </m:r>
      </m:oMath>
      <w:ins w:id="5088" w:author="Chen Liao" w:date="2021-03-20T21:27:00Z">
        <w:r w:rsidR="00F33B46" w:rsidRPr="002B6EEC">
          <w:rPr>
            <w:rFonts w:ascii="Times New Roman" w:hAnsi="Times New Roman" w:cs="Times New Roman"/>
            <w:color w:val="000000"/>
            <w:sz w:val="22"/>
            <w:szCs w:val="22"/>
            <w:rPrChange w:id="5089" w:author="Chen Liao" w:date="2021-03-29T18:57:00Z">
              <w:rPr>
                <w:rFonts w:ascii="Times New Roman" w:hAnsi="Times New Roman" w:cs="Times New Roman"/>
                <w:color w:val="000000"/>
              </w:rPr>
            </w:rPrChange>
          </w:rPr>
          <w:t xml:space="preserve">). </w:t>
        </w:r>
        <w:r w:rsidR="003E5AB4" w:rsidRPr="002B6EEC">
          <w:rPr>
            <w:rFonts w:ascii="Times New Roman" w:hAnsi="Times New Roman" w:cs="Times New Roman"/>
            <w:color w:val="000000"/>
            <w:sz w:val="22"/>
            <w:szCs w:val="22"/>
            <w:rPrChange w:id="5090" w:author="Chen Liao" w:date="2021-03-29T18:57:00Z">
              <w:rPr>
                <w:rFonts w:ascii="Times New Roman" w:hAnsi="Times New Roman" w:cs="Times New Roman"/>
                <w:color w:val="000000"/>
              </w:rPr>
            </w:rPrChange>
          </w:rPr>
          <w:t xml:space="preserve">In </w:t>
        </w:r>
      </w:ins>
      <w:ins w:id="5091" w:author="Chen Liao" w:date="2021-03-20T21:28:00Z">
        <w:r w:rsidR="003E5AB4" w:rsidRPr="002B6EEC">
          <w:rPr>
            <w:rFonts w:ascii="Times New Roman" w:hAnsi="Times New Roman" w:cs="Times New Roman"/>
            <w:color w:val="000000"/>
            <w:sz w:val="22"/>
            <w:szCs w:val="22"/>
            <w:rPrChange w:id="5092" w:author="Chen Liao" w:date="2021-03-29T18:57:00Z">
              <w:rPr>
                <w:rFonts w:ascii="Times New Roman" w:hAnsi="Times New Roman" w:cs="Times New Roman"/>
                <w:color w:val="000000"/>
              </w:rPr>
            </w:rPrChange>
          </w:rPr>
          <w:t xml:space="preserve">this study, </w:t>
        </w:r>
      </w:ins>
      <m:oMath>
        <m:r>
          <w:ins w:id="5093" w:author="Chen Liao" w:date="2021-03-20T21:28:00Z">
            <w:rPr>
              <w:rFonts w:ascii="Cambria Math" w:hAnsi="Cambria Math" w:cs="Times New Roman"/>
              <w:color w:val="000000"/>
              <w:sz w:val="22"/>
              <w:szCs w:val="22"/>
              <w:rPrChange w:id="5094" w:author="Chen Liao" w:date="2021-03-29T18:57:00Z">
                <w:rPr>
                  <w:rFonts w:ascii="Cambria Math" w:hAnsi="Cambria Math" w:cs="Times New Roman"/>
                  <w:color w:val="000000"/>
                </w:rPr>
              </w:rPrChange>
            </w:rPr>
            <m:t>ε</m:t>
          </w:ins>
        </m:r>
      </m:oMath>
      <w:ins w:id="5095" w:author="Chen Liao" w:date="2021-03-20T21:28:00Z">
        <w:r w:rsidR="003E5AB4" w:rsidRPr="002B6EEC">
          <w:rPr>
            <w:rFonts w:ascii="Times New Roman" w:hAnsi="Times New Roman" w:cs="Times New Roman"/>
            <w:color w:val="000000"/>
            <w:sz w:val="22"/>
            <w:szCs w:val="22"/>
            <w:rPrChange w:id="5096" w:author="Chen Liao" w:date="2021-03-29T18:57:00Z">
              <w:rPr>
                <w:rFonts w:ascii="Times New Roman" w:hAnsi="Times New Roman" w:cs="Times New Roman"/>
                <w:color w:val="000000"/>
              </w:rPr>
            </w:rPrChange>
          </w:rPr>
          <w:t xml:space="preserve"> represents </w:t>
        </w:r>
      </w:ins>
      <w:ins w:id="5097" w:author="Chen Liao" w:date="2021-03-20T13:16:00Z">
        <w:r w:rsidR="0026722C" w:rsidRPr="002B6EEC">
          <w:rPr>
            <w:rFonts w:ascii="Times New Roman" w:hAnsi="Times New Roman" w:cs="Times New Roman"/>
            <w:color w:val="000000"/>
            <w:sz w:val="22"/>
            <w:szCs w:val="22"/>
            <w:rPrChange w:id="5098" w:author="Chen Liao" w:date="2021-03-29T18:57:00Z">
              <w:rPr>
                <w:rFonts w:ascii="Times New Roman" w:hAnsi="Times New Roman" w:cs="Times New Roman"/>
                <w:color w:val="000000"/>
              </w:rPr>
            </w:rPrChange>
          </w:rPr>
          <w:t xml:space="preserve">the </w:t>
        </w:r>
      </w:ins>
      <w:ins w:id="5099" w:author="Chen Liao" w:date="2021-03-21T07:04:00Z">
        <w:r w:rsidR="00746270" w:rsidRPr="002B6EEC">
          <w:rPr>
            <w:rFonts w:ascii="Times New Roman" w:hAnsi="Times New Roman" w:cs="Times New Roman"/>
            <w:color w:val="000000"/>
            <w:sz w:val="22"/>
            <w:szCs w:val="22"/>
            <w:rPrChange w:id="5100" w:author="Chen Liao" w:date="2021-03-29T18:57:00Z">
              <w:rPr>
                <w:rFonts w:ascii="Times New Roman" w:hAnsi="Times New Roman" w:cs="Times New Roman"/>
                <w:color w:val="000000"/>
              </w:rPr>
            </w:rPrChange>
          </w:rPr>
          <w:t xml:space="preserve">growth responses </w:t>
        </w:r>
      </w:ins>
      <w:ins w:id="5101" w:author="Chen Liao" w:date="2021-03-21T07:05:00Z">
        <w:r w:rsidR="00746270" w:rsidRPr="002B6EEC">
          <w:rPr>
            <w:rFonts w:ascii="Times New Roman" w:hAnsi="Times New Roman" w:cs="Times New Roman"/>
            <w:color w:val="000000"/>
            <w:sz w:val="22"/>
            <w:szCs w:val="22"/>
            <w:rPrChange w:id="5102" w:author="Chen Liao" w:date="2021-03-29T18:57:00Z">
              <w:rPr>
                <w:rFonts w:ascii="Times New Roman" w:hAnsi="Times New Roman" w:cs="Times New Roman"/>
                <w:color w:val="000000"/>
              </w:rPr>
            </w:rPrChange>
          </w:rPr>
          <w:t xml:space="preserve">of bacteria </w:t>
        </w:r>
      </w:ins>
      <w:ins w:id="5103" w:author="Chen Liao" w:date="2021-03-21T07:04:00Z">
        <w:r w:rsidR="00746270" w:rsidRPr="002B6EEC">
          <w:rPr>
            <w:rFonts w:ascii="Times New Roman" w:hAnsi="Times New Roman" w:cs="Times New Roman"/>
            <w:color w:val="000000"/>
            <w:sz w:val="22"/>
            <w:szCs w:val="22"/>
            <w:rPrChange w:id="5104" w:author="Chen Liao" w:date="2021-03-29T18:57:00Z">
              <w:rPr>
                <w:rFonts w:ascii="Times New Roman" w:hAnsi="Times New Roman" w:cs="Times New Roman"/>
                <w:color w:val="000000"/>
              </w:rPr>
            </w:rPrChange>
          </w:rPr>
          <w:t xml:space="preserve">to </w:t>
        </w:r>
      </w:ins>
      <w:ins w:id="5105" w:author="Chen Liao" w:date="2021-03-20T13:16:00Z">
        <w:r w:rsidR="0026722C" w:rsidRPr="002B6EEC">
          <w:rPr>
            <w:rFonts w:ascii="Times New Roman" w:hAnsi="Times New Roman" w:cs="Times New Roman"/>
            <w:color w:val="000000"/>
            <w:sz w:val="22"/>
            <w:szCs w:val="22"/>
            <w:rPrChange w:id="5106" w:author="Chen Liao" w:date="2021-03-29T18:57:00Z">
              <w:rPr>
                <w:rFonts w:ascii="Times New Roman" w:hAnsi="Times New Roman" w:cs="Times New Roman"/>
                <w:color w:val="000000"/>
              </w:rPr>
            </w:rPrChange>
          </w:rPr>
          <w:t>dietary fiber.</w:t>
        </w:r>
      </w:ins>
      <w:ins w:id="5107" w:author="Chen Liao" w:date="2021-03-20T21:28:00Z">
        <w:r w:rsidR="00AF10CC" w:rsidRPr="002B6EEC">
          <w:rPr>
            <w:rFonts w:ascii="Times New Roman" w:hAnsi="Times New Roman" w:cs="Times New Roman"/>
            <w:color w:val="000000"/>
            <w:sz w:val="22"/>
            <w:szCs w:val="22"/>
            <w:rPrChange w:id="5108" w:author="Chen Liao" w:date="2021-03-29T18:57:00Z">
              <w:rPr>
                <w:rFonts w:ascii="Times New Roman" w:hAnsi="Times New Roman" w:cs="Times New Roman"/>
                <w:color w:val="000000"/>
              </w:rPr>
            </w:rPrChange>
          </w:rPr>
          <w:t xml:space="preserve"> </w:t>
        </w:r>
      </w:ins>
      <w:ins w:id="5109" w:author="Chen Liao" w:date="2021-03-21T07:09:00Z">
        <w:r w:rsidR="00B3132E" w:rsidRPr="002B6EEC">
          <w:rPr>
            <w:rFonts w:ascii="Times New Roman" w:hAnsi="Times New Roman" w:cs="Times New Roman"/>
            <w:color w:val="000000"/>
            <w:sz w:val="22"/>
            <w:szCs w:val="22"/>
            <w:rPrChange w:id="5110" w:author="Chen Liao" w:date="2021-03-29T18:57:00Z">
              <w:rPr>
                <w:rFonts w:ascii="Times New Roman" w:hAnsi="Times New Roman" w:cs="Times New Roman"/>
                <w:color w:val="000000"/>
              </w:rPr>
            </w:rPrChange>
          </w:rPr>
          <w:t>To estimate the uncertainties associated with these parameters, w</w:t>
        </w:r>
      </w:ins>
      <w:ins w:id="5111" w:author="Chen Liao" w:date="2021-03-21T07:05:00Z">
        <w:r w:rsidR="00B3132E" w:rsidRPr="002B6EEC">
          <w:rPr>
            <w:rFonts w:ascii="Times New Roman" w:hAnsi="Times New Roman" w:cs="Times New Roman"/>
            <w:color w:val="000000"/>
            <w:sz w:val="22"/>
            <w:szCs w:val="22"/>
            <w:rPrChange w:id="5112" w:author="Chen Liao" w:date="2021-03-29T18:57:00Z">
              <w:rPr>
                <w:rFonts w:ascii="Times New Roman" w:hAnsi="Times New Roman" w:cs="Times New Roman"/>
                <w:color w:val="000000"/>
              </w:rPr>
            </w:rPrChange>
          </w:rPr>
          <w:t xml:space="preserve">e further </w:t>
        </w:r>
      </w:ins>
      <w:ins w:id="5113" w:author="Chen Liao" w:date="2021-03-21T07:07:00Z">
        <w:r w:rsidR="00B3132E" w:rsidRPr="002B6EEC">
          <w:rPr>
            <w:rFonts w:ascii="Times New Roman" w:hAnsi="Times New Roman" w:cs="Times New Roman"/>
            <w:color w:val="000000"/>
            <w:sz w:val="22"/>
            <w:szCs w:val="22"/>
            <w:rPrChange w:id="5114" w:author="Chen Liao" w:date="2021-03-29T18:57:00Z">
              <w:rPr>
                <w:rFonts w:ascii="Times New Roman" w:hAnsi="Times New Roman" w:cs="Times New Roman"/>
                <w:color w:val="000000"/>
              </w:rPr>
            </w:rPrChange>
          </w:rPr>
          <w:t>f</w:t>
        </w:r>
      </w:ins>
      <w:ins w:id="5115" w:author="Chen Liao" w:date="2021-03-21T07:06:00Z">
        <w:r w:rsidR="00B3132E" w:rsidRPr="002B6EEC">
          <w:rPr>
            <w:rFonts w:ascii="Times New Roman" w:hAnsi="Times New Roman" w:cs="Times New Roman"/>
            <w:color w:val="000000"/>
            <w:sz w:val="22"/>
            <w:szCs w:val="22"/>
            <w:rPrChange w:id="5116" w:author="Chen Liao" w:date="2021-03-29T18:57:00Z">
              <w:rPr>
                <w:rFonts w:ascii="Times New Roman" w:hAnsi="Times New Roman" w:cs="Times New Roman"/>
                <w:color w:val="000000"/>
              </w:rPr>
            </w:rPrChange>
          </w:rPr>
          <w:t>ormulate</w:t>
        </w:r>
      </w:ins>
      <w:ins w:id="5117" w:author="Chen Liao" w:date="2021-03-21T07:07:00Z">
        <w:r w:rsidR="00B3132E" w:rsidRPr="002B6EEC">
          <w:rPr>
            <w:rFonts w:ascii="Times New Roman" w:hAnsi="Times New Roman" w:cs="Times New Roman"/>
            <w:color w:val="000000"/>
            <w:sz w:val="22"/>
            <w:szCs w:val="22"/>
            <w:rPrChange w:id="5118" w:author="Chen Liao" w:date="2021-03-29T18:57:00Z">
              <w:rPr>
                <w:rFonts w:ascii="Times New Roman" w:hAnsi="Times New Roman" w:cs="Times New Roman"/>
                <w:color w:val="000000"/>
              </w:rPr>
            </w:rPrChange>
          </w:rPr>
          <w:t>d</w:t>
        </w:r>
      </w:ins>
      <w:ins w:id="5119" w:author="Chen Liao" w:date="2021-03-21T07:06:00Z">
        <w:r w:rsidR="00B3132E" w:rsidRPr="002B6EEC">
          <w:rPr>
            <w:rFonts w:ascii="Times New Roman" w:hAnsi="Times New Roman" w:cs="Times New Roman"/>
            <w:color w:val="000000"/>
            <w:sz w:val="22"/>
            <w:szCs w:val="22"/>
            <w:rPrChange w:id="5120" w:author="Chen Liao" w:date="2021-03-29T18:57:00Z">
              <w:rPr>
                <w:rFonts w:ascii="Times New Roman" w:hAnsi="Times New Roman" w:cs="Times New Roman"/>
                <w:color w:val="000000"/>
              </w:rPr>
            </w:rPrChange>
          </w:rPr>
          <w:t xml:space="preserve"> the inference problem in a Bayesian framework</w:t>
        </w:r>
      </w:ins>
      <w:ins w:id="5121" w:author="Chen Liao" w:date="2021-03-21T07:09:00Z">
        <w:r w:rsidR="00B3132E" w:rsidRPr="002B6EEC">
          <w:rPr>
            <w:rFonts w:ascii="Times New Roman" w:hAnsi="Times New Roman" w:cs="Times New Roman"/>
            <w:color w:val="000000"/>
            <w:sz w:val="22"/>
            <w:szCs w:val="22"/>
            <w:rPrChange w:id="5122" w:author="Chen Liao" w:date="2021-03-29T18:57:00Z">
              <w:rPr>
                <w:rFonts w:ascii="Times New Roman" w:hAnsi="Times New Roman" w:cs="Times New Roman"/>
                <w:color w:val="000000"/>
              </w:rPr>
            </w:rPrChange>
          </w:rPr>
          <w:t xml:space="preserve"> (</w:t>
        </w:r>
        <w:r w:rsidR="00B3132E" w:rsidRPr="002B6EEC">
          <w:rPr>
            <w:rFonts w:ascii="Times New Roman" w:hAnsi="Times New Roman" w:cs="Times New Roman"/>
            <w:color w:val="000000"/>
            <w:sz w:val="22"/>
            <w:szCs w:val="22"/>
            <w:highlight w:val="yellow"/>
            <w:rPrChange w:id="5123" w:author="Chen Liao" w:date="2021-03-29T18:57:00Z">
              <w:rPr>
                <w:rFonts w:ascii="Times New Roman" w:hAnsi="Times New Roman" w:cs="Times New Roman"/>
                <w:color w:val="000000"/>
              </w:rPr>
            </w:rPrChange>
          </w:rPr>
          <w:t>see Methods</w:t>
        </w:r>
        <w:r w:rsidR="00B3132E" w:rsidRPr="002B6EEC">
          <w:rPr>
            <w:rFonts w:ascii="Times New Roman" w:hAnsi="Times New Roman" w:cs="Times New Roman"/>
            <w:color w:val="000000"/>
            <w:sz w:val="22"/>
            <w:szCs w:val="22"/>
            <w:rPrChange w:id="5124" w:author="Chen Liao" w:date="2021-03-29T18:57:00Z">
              <w:rPr>
                <w:rFonts w:ascii="Times New Roman" w:hAnsi="Times New Roman" w:cs="Times New Roman"/>
                <w:color w:val="000000"/>
              </w:rPr>
            </w:rPrChange>
          </w:rPr>
          <w:t>)</w:t>
        </w:r>
      </w:ins>
      <w:ins w:id="5125" w:author="Chen Liao" w:date="2021-03-27T18:36:00Z">
        <w:r w:rsidR="005067D5" w:rsidRPr="002B6EEC">
          <w:rPr>
            <w:rFonts w:ascii="Times New Roman" w:hAnsi="Times New Roman" w:cs="Times New Roman"/>
            <w:color w:val="000000"/>
            <w:sz w:val="22"/>
            <w:szCs w:val="22"/>
            <w:rPrChange w:id="5126" w:author="Chen Liao" w:date="2021-03-29T18:57:00Z">
              <w:rPr>
                <w:rFonts w:ascii="Times New Roman" w:hAnsi="Times New Roman" w:cs="Times New Roman"/>
                <w:color w:val="000000"/>
              </w:rPr>
            </w:rPrChange>
          </w:rPr>
          <w:t xml:space="preserve"> and r</w:t>
        </w:r>
      </w:ins>
      <w:ins w:id="5127" w:author="Chen Liao" w:date="2021-03-21T07:08:00Z">
        <w:r w:rsidR="00B3132E" w:rsidRPr="002B6EEC">
          <w:rPr>
            <w:rFonts w:ascii="Times New Roman" w:hAnsi="Times New Roman" w:cs="Times New Roman"/>
            <w:color w:val="000000"/>
            <w:sz w:val="22"/>
            <w:szCs w:val="22"/>
            <w:rPrChange w:id="5128" w:author="Chen Liao" w:date="2021-03-29T18:57:00Z">
              <w:rPr>
                <w:rFonts w:ascii="Times New Roman" w:hAnsi="Times New Roman" w:cs="Times New Roman"/>
                <w:color w:val="000000"/>
              </w:rPr>
            </w:rPrChange>
          </w:rPr>
          <w:t>esponder</w:t>
        </w:r>
      </w:ins>
      <w:ins w:id="5129" w:author="Chen Liao" w:date="2021-03-21T07:12:00Z">
        <w:r w:rsidR="00807D3F" w:rsidRPr="002B6EEC">
          <w:rPr>
            <w:rFonts w:ascii="Times New Roman" w:hAnsi="Times New Roman" w:cs="Times New Roman"/>
            <w:color w:val="000000"/>
            <w:sz w:val="22"/>
            <w:szCs w:val="22"/>
            <w:rPrChange w:id="5130" w:author="Chen Liao" w:date="2021-03-29T18:57:00Z">
              <w:rPr>
                <w:rFonts w:ascii="Times New Roman" w:hAnsi="Times New Roman" w:cs="Times New Roman"/>
                <w:color w:val="000000"/>
              </w:rPr>
            </w:rPrChange>
          </w:rPr>
          <w:t>s</w:t>
        </w:r>
      </w:ins>
      <w:ins w:id="5131" w:author="Chen Liao" w:date="2021-03-21T07:08:00Z">
        <w:r w:rsidR="00B3132E" w:rsidRPr="002B6EEC">
          <w:rPr>
            <w:rFonts w:ascii="Times New Roman" w:hAnsi="Times New Roman" w:cs="Times New Roman"/>
            <w:color w:val="000000"/>
            <w:sz w:val="22"/>
            <w:szCs w:val="22"/>
            <w:rPrChange w:id="5132" w:author="Chen Liao" w:date="2021-03-29T18:57:00Z">
              <w:rPr>
                <w:rFonts w:ascii="Times New Roman" w:hAnsi="Times New Roman" w:cs="Times New Roman"/>
                <w:color w:val="000000"/>
              </w:rPr>
            </w:rPrChange>
          </w:rPr>
          <w:t xml:space="preserve"> </w:t>
        </w:r>
      </w:ins>
      <w:ins w:id="5133" w:author="Chen Liao" w:date="2021-03-21T07:13:00Z">
        <w:r w:rsidR="004F7473" w:rsidRPr="002B6EEC">
          <w:rPr>
            <w:rFonts w:ascii="Times New Roman" w:hAnsi="Times New Roman" w:cs="Times New Roman"/>
            <w:color w:val="000000"/>
            <w:sz w:val="22"/>
            <w:szCs w:val="22"/>
            <w:rPrChange w:id="5134" w:author="Chen Liao" w:date="2021-03-29T18:57:00Z">
              <w:rPr>
                <w:rFonts w:ascii="Times New Roman" w:hAnsi="Times New Roman" w:cs="Times New Roman"/>
                <w:color w:val="000000"/>
              </w:rPr>
            </w:rPrChange>
          </w:rPr>
          <w:t>are</w:t>
        </w:r>
      </w:ins>
      <w:ins w:id="5135" w:author="Chen Liao" w:date="2021-03-21T07:08:00Z">
        <w:r w:rsidR="00B3132E" w:rsidRPr="002B6EEC">
          <w:rPr>
            <w:rFonts w:ascii="Times New Roman" w:hAnsi="Times New Roman" w:cs="Times New Roman"/>
            <w:color w:val="000000"/>
            <w:sz w:val="22"/>
            <w:szCs w:val="22"/>
            <w:rPrChange w:id="5136" w:author="Chen Liao" w:date="2021-03-29T18:57:00Z">
              <w:rPr>
                <w:rFonts w:ascii="Times New Roman" w:hAnsi="Times New Roman" w:cs="Times New Roman"/>
                <w:color w:val="000000"/>
              </w:rPr>
            </w:rPrChange>
          </w:rPr>
          <w:t xml:space="preserve"> defined </w:t>
        </w:r>
        <w:r w:rsidR="00B3132E" w:rsidRPr="002B6EEC">
          <w:rPr>
            <w:rFonts w:ascii="Times New Roman" w:hAnsi="Times New Roman" w:cs="Times New Roman" w:hint="eastAsia"/>
            <w:color w:val="000000"/>
            <w:sz w:val="22"/>
            <w:szCs w:val="22"/>
            <w:rPrChange w:id="5137" w:author="Chen Liao" w:date="2021-03-29T18:57:00Z">
              <w:rPr>
                <w:rFonts w:ascii="Times New Roman" w:hAnsi="Times New Roman" w:cs="Times New Roman" w:hint="eastAsia"/>
                <w:color w:val="000000"/>
              </w:rPr>
            </w:rPrChange>
          </w:rPr>
          <w:t>as</w:t>
        </w:r>
        <w:r w:rsidR="00B3132E" w:rsidRPr="002B6EEC">
          <w:rPr>
            <w:rFonts w:ascii="Times New Roman" w:hAnsi="Times New Roman" w:cs="Times New Roman"/>
            <w:color w:val="000000"/>
            <w:sz w:val="22"/>
            <w:szCs w:val="22"/>
            <w:rPrChange w:id="5138" w:author="Chen Liao" w:date="2021-03-29T18:57:00Z">
              <w:rPr>
                <w:rFonts w:ascii="Times New Roman" w:hAnsi="Times New Roman" w:cs="Times New Roman"/>
                <w:color w:val="000000"/>
              </w:rPr>
            </w:rPrChange>
          </w:rPr>
          <w:t xml:space="preserve"> those </w:t>
        </w:r>
      </w:ins>
      <w:ins w:id="5139" w:author="Chen Liao" w:date="2021-03-21T07:13:00Z">
        <w:r w:rsidR="004F7473" w:rsidRPr="002B6EEC">
          <w:rPr>
            <w:rFonts w:ascii="Times New Roman" w:hAnsi="Times New Roman" w:cs="Times New Roman"/>
            <w:color w:val="000000"/>
            <w:sz w:val="22"/>
            <w:szCs w:val="22"/>
            <w:rPrChange w:id="5140" w:author="Chen Liao" w:date="2021-03-29T18:57:00Z">
              <w:rPr>
                <w:rFonts w:ascii="Times New Roman" w:hAnsi="Times New Roman" w:cs="Times New Roman"/>
                <w:color w:val="000000"/>
              </w:rPr>
            </w:rPrChange>
          </w:rPr>
          <w:t xml:space="preserve">bacteria whose </w:t>
        </w:r>
      </w:ins>
      <w:ins w:id="5141" w:author="Chen Liao" w:date="2021-03-21T07:08:00Z">
        <w:r w:rsidR="00B3132E" w:rsidRPr="002B6EEC">
          <w:rPr>
            <w:rFonts w:ascii="Times New Roman" w:hAnsi="Times New Roman" w:cs="Times New Roman"/>
            <w:color w:val="000000"/>
            <w:sz w:val="22"/>
            <w:szCs w:val="22"/>
            <w:rPrChange w:id="5142" w:author="Chen Liao" w:date="2021-03-29T18:57:00Z">
              <w:rPr>
                <w:rFonts w:ascii="Times New Roman" w:hAnsi="Times New Roman" w:cs="Times New Roman"/>
                <w:color w:val="000000"/>
              </w:rPr>
            </w:rPrChange>
          </w:rPr>
          <w:t>95% credible interval</w:t>
        </w:r>
      </w:ins>
      <w:ins w:id="5143" w:author="Chen Liao" w:date="2021-03-21T07:13:00Z">
        <w:r w:rsidR="004F7473" w:rsidRPr="002B6EEC">
          <w:rPr>
            <w:rFonts w:ascii="Times New Roman" w:hAnsi="Times New Roman" w:cs="Times New Roman"/>
            <w:color w:val="000000"/>
            <w:sz w:val="22"/>
            <w:szCs w:val="22"/>
            <w:rPrChange w:id="5144" w:author="Chen Liao" w:date="2021-03-29T18:57:00Z">
              <w:rPr>
                <w:rFonts w:ascii="Times New Roman" w:hAnsi="Times New Roman" w:cs="Times New Roman"/>
                <w:color w:val="000000"/>
              </w:rPr>
            </w:rPrChange>
          </w:rPr>
          <w:t xml:space="preserve"> of</w:t>
        </w:r>
      </w:ins>
      <w:ins w:id="5145" w:author="Chen Liao" w:date="2021-03-21T07:14:00Z">
        <w:r w:rsidR="004F7473" w:rsidRPr="002B6EEC">
          <w:rPr>
            <w:rFonts w:ascii="Times New Roman" w:hAnsi="Times New Roman" w:cs="Times New Roman"/>
            <w:color w:val="000000"/>
            <w:sz w:val="22"/>
            <w:szCs w:val="22"/>
            <w:rPrChange w:id="5146" w:author="Chen Liao" w:date="2021-03-29T18:57:00Z">
              <w:rPr>
                <w:rFonts w:ascii="Times New Roman" w:hAnsi="Times New Roman" w:cs="Times New Roman"/>
                <w:color w:val="000000"/>
              </w:rPr>
            </w:rPrChange>
          </w:rPr>
          <w:t xml:space="preserve"> the posterior distribution of</w:t>
        </w:r>
      </w:ins>
      <w:ins w:id="5147" w:author="Chen Liao" w:date="2021-03-21T07:13:00Z">
        <w:r w:rsidR="004F7473" w:rsidRPr="002B6EEC">
          <w:rPr>
            <w:rFonts w:ascii="Times New Roman" w:hAnsi="Times New Roman" w:cs="Times New Roman"/>
            <w:color w:val="000000"/>
            <w:sz w:val="22"/>
            <w:szCs w:val="22"/>
            <w:rPrChange w:id="5148" w:author="Chen Liao" w:date="2021-03-29T18:57:00Z">
              <w:rPr>
                <w:rFonts w:ascii="Times New Roman" w:hAnsi="Times New Roman" w:cs="Times New Roman"/>
                <w:color w:val="000000"/>
              </w:rPr>
            </w:rPrChange>
          </w:rPr>
          <w:t xml:space="preserve"> </w:t>
        </w:r>
      </w:ins>
      <m:oMath>
        <m:r>
          <w:ins w:id="5149" w:author="Chen Liao" w:date="2021-03-29T18:01:00Z">
            <w:rPr>
              <w:rFonts w:ascii="Cambria Math" w:hAnsi="Cambria Math" w:cs="Times New Roman"/>
              <w:color w:val="000000"/>
              <w:sz w:val="22"/>
              <w:szCs w:val="22"/>
              <w:rPrChange w:id="5150" w:author="Chen Liao" w:date="2021-03-29T18:57:00Z">
                <w:rPr>
                  <w:rFonts w:ascii="Cambria Math" w:hAnsi="Cambria Math" w:cs="Times New Roman"/>
                  <w:color w:val="000000"/>
                </w:rPr>
              </w:rPrChange>
            </w:rPr>
            <m:t>ϵ</m:t>
          </w:ins>
        </m:r>
      </m:oMath>
      <w:ins w:id="5151" w:author="Chen Liao" w:date="2021-03-21T07:08:00Z">
        <w:r w:rsidR="00B3132E" w:rsidRPr="002B6EEC">
          <w:rPr>
            <w:rFonts w:ascii="Times New Roman" w:hAnsi="Times New Roman" w:cs="Times New Roman"/>
            <w:color w:val="000000"/>
            <w:sz w:val="22"/>
            <w:szCs w:val="22"/>
            <w:rPrChange w:id="5152" w:author="Chen Liao" w:date="2021-03-29T18:57:00Z">
              <w:rPr>
                <w:rFonts w:ascii="Times New Roman" w:hAnsi="Times New Roman" w:cs="Times New Roman"/>
                <w:color w:val="000000"/>
              </w:rPr>
            </w:rPrChange>
          </w:rPr>
          <w:t xml:space="preserve"> is comple</w:t>
        </w:r>
        <w:proofErr w:type="spellStart"/>
        <w:r w:rsidR="00B3132E" w:rsidRPr="002B6EEC">
          <w:rPr>
            <w:rFonts w:ascii="Times New Roman" w:hAnsi="Times New Roman" w:cs="Times New Roman" w:hint="eastAsia"/>
            <w:color w:val="000000"/>
            <w:sz w:val="22"/>
            <w:szCs w:val="22"/>
            <w:rPrChange w:id="5153" w:author="Chen Liao" w:date="2021-03-29T18:57:00Z">
              <w:rPr>
                <w:rFonts w:ascii="Times New Roman" w:hAnsi="Times New Roman" w:cs="Times New Roman" w:hint="eastAsia"/>
                <w:color w:val="000000"/>
              </w:rPr>
            </w:rPrChange>
          </w:rPr>
          <w:t>tely</w:t>
        </w:r>
        <w:proofErr w:type="spellEnd"/>
        <w:r w:rsidR="00B3132E" w:rsidRPr="002B6EEC">
          <w:rPr>
            <w:rFonts w:ascii="Times New Roman" w:hAnsi="Times New Roman" w:cs="Times New Roman"/>
            <w:color w:val="000000"/>
            <w:sz w:val="22"/>
            <w:szCs w:val="22"/>
            <w:rPrChange w:id="5154" w:author="Chen Liao" w:date="2021-03-29T18:57:00Z">
              <w:rPr>
                <w:rFonts w:ascii="Times New Roman" w:hAnsi="Times New Roman" w:cs="Times New Roman"/>
                <w:color w:val="000000"/>
              </w:rPr>
            </w:rPrChange>
          </w:rPr>
          <w:t xml:space="preserve"> to the </w:t>
        </w:r>
      </w:ins>
      <w:ins w:id="5155" w:author="Chen Liao" w:date="2021-03-21T08:50:00Z">
        <w:r w:rsidR="00DE68A2" w:rsidRPr="002B6EEC">
          <w:rPr>
            <w:rFonts w:ascii="Times New Roman" w:hAnsi="Times New Roman" w:cs="Times New Roman"/>
            <w:color w:val="000000"/>
            <w:sz w:val="22"/>
            <w:szCs w:val="22"/>
            <w:rPrChange w:id="5156" w:author="Chen Liao" w:date="2021-03-29T18:57:00Z">
              <w:rPr>
                <w:rFonts w:ascii="Times New Roman" w:hAnsi="Times New Roman" w:cs="Times New Roman"/>
                <w:color w:val="000000"/>
              </w:rPr>
            </w:rPrChange>
          </w:rPr>
          <w:t xml:space="preserve">right </w:t>
        </w:r>
      </w:ins>
      <w:ins w:id="5157" w:author="Chen Liao" w:date="2021-03-21T07:08:00Z">
        <w:r w:rsidR="00B3132E" w:rsidRPr="002B6EEC">
          <w:rPr>
            <w:rFonts w:ascii="Times New Roman" w:hAnsi="Times New Roman" w:cs="Times New Roman"/>
            <w:color w:val="000000"/>
            <w:sz w:val="22"/>
            <w:szCs w:val="22"/>
            <w:rPrChange w:id="5158" w:author="Chen Liao" w:date="2021-03-29T18:57:00Z">
              <w:rPr>
                <w:rFonts w:ascii="Times New Roman" w:hAnsi="Times New Roman" w:cs="Times New Roman"/>
                <w:color w:val="000000"/>
              </w:rPr>
            </w:rPrChange>
          </w:rPr>
          <w:t>of 0.</w:t>
        </w:r>
      </w:ins>
      <w:ins w:id="5159" w:author="Chen Liao" w:date="2021-03-21T07:06:00Z">
        <w:r w:rsidR="00B3132E" w:rsidRPr="002B6EEC">
          <w:rPr>
            <w:rFonts w:ascii="Times New Roman" w:hAnsi="Times New Roman" w:cs="Times New Roman"/>
            <w:color w:val="000000"/>
            <w:sz w:val="22"/>
            <w:szCs w:val="22"/>
            <w:rPrChange w:id="5160" w:author="Chen Liao" w:date="2021-03-29T18:57:00Z">
              <w:rPr>
                <w:rFonts w:ascii="Times New Roman" w:hAnsi="Times New Roman" w:cs="Times New Roman"/>
                <w:color w:val="000000"/>
              </w:rPr>
            </w:rPrChange>
          </w:rPr>
          <w:t xml:space="preserve"> </w:t>
        </w:r>
      </w:ins>
      <w:ins w:id="5161" w:author="Chen Liao" w:date="2021-03-28T10:21:00Z">
        <w:r w:rsidR="00DB0504" w:rsidRPr="002B6EEC">
          <w:rPr>
            <w:rFonts w:ascii="Times New Roman" w:hAnsi="Times New Roman" w:cs="Times New Roman"/>
            <w:color w:val="000000"/>
            <w:sz w:val="22"/>
            <w:szCs w:val="22"/>
            <w:rPrChange w:id="5162" w:author="Chen Liao" w:date="2021-03-29T18:57:00Z">
              <w:rPr>
                <w:rFonts w:ascii="Times New Roman" w:hAnsi="Times New Roman" w:cs="Times New Roman"/>
                <w:color w:val="000000"/>
              </w:rPr>
            </w:rPrChange>
          </w:rPr>
          <w:t xml:space="preserve">Since </w:t>
        </w:r>
      </w:ins>
      <w:proofErr w:type="spellStart"/>
      <w:ins w:id="5163" w:author="Chen Liao" w:date="2021-03-28T10:20:00Z">
        <w:r w:rsidR="000A4DB3" w:rsidRPr="002B6EEC">
          <w:rPr>
            <w:rFonts w:ascii="Times New Roman" w:hAnsi="Times New Roman" w:cs="Times New Roman"/>
            <w:color w:val="000000"/>
            <w:sz w:val="22"/>
            <w:szCs w:val="22"/>
            <w:rPrChange w:id="5164" w:author="Chen Liao" w:date="2021-03-29T18:57:00Z">
              <w:rPr>
                <w:rFonts w:ascii="Times New Roman" w:hAnsi="Times New Roman" w:cs="Times New Roman"/>
                <w:color w:val="000000"/>
              </w:rPr>
            </w:rPrChange>
          </w:rPr>
          <w:t>gLV</w:t>
        </w:r>
        <w:proofErr w:type="spellEnd"/>
        <w:r w:rsidR="000A4DB3" w:rsidRPr="002B6EEC">
          <w:rPr>
            <w:rFonts w:ascii="Times New Roman" w:hAnsi="Times New Roman" w:cs="Times New Roman"/>
            <w:color w:val="000000"/>
            <w:sz w:val="22"/>
            <w:szCs w:val="22"/>
            <w:rPrChange w:id="5165" w:author="Chen Liao" w:date="2021-03-29T18:57:00Z">
              <w:rPr>
                <w:rFonts w:ascii="Times New Roman" w:hAnsi="Times New Roman" w:cs="Times New Roman"/>
                <w:color w:val="000000"/>
              </w:rPr>
            </w:rPrChange>
          </w:rPr>
          <w:t xml:space="preserve"> is a differential-equation model</w:t>
        </w:r>
      </w:ins>
      <w:ins w:id="5166" w:author="Chen Liao" w:date="2021-03-28T10:22:00Z">
        <w:r w:rsidR="00DB0504" w:rsidRPr="002B6EEC">
          <w:rPr>
            <w:rFonts w:ascii="Times New Roman" w:hAnsi="Times New Roman" w:cs="Times New Roman"/>
            <w:color w:val="000000"/>
            <w:sz w:val="22"/>
            <w:szCs w:val="22"/>
            <w:rPrChange w:id="5167" w:author="Chen Liao" w:date="2021-03-29T18:57:00Z">
              <w:rPr>
                <w:rFonts w:ascii="Times New Roman" w:hAnsi="Times New Roman" w:cs="Times New Roman"/>
                <w:color w:val="000000"/>
              </w:rPr>
            </w:rPrChange>
          </w:rPr>
          <w:t xml:space="preserve">, it is </w:t>
        </w:r>
      </w:ins>
      <w:ins w:id="5168" w:author="Chen Liao" w:date="2021-03-28T10:20:00Z">
        <w:r w:rsidR="000A4DB3" w:rsidRPr="002B6EEC">
          <w:rPr>
            <w:rFonts w:ascii="Times New Roman" w:hAnsi="Times New Roman" w:cs="Times New Roman"/>
            <w:color w:val="000000"/>
            <w:sz w:val="22"/>
            <w:szCs w:val="22"/>
            <w:rPrChange w:id="5169" w:author="Chen Liao" w:date="2021-03-29T18:57:00Z">
              <w:rPr>
                <w:rFonts w:ascii="Times New Roman" w:hAnsi="Times New Roman" w:cs="Times New Roman"/>
                <w:color w:val="000000"/>
              </w:rPr>
            </w:rPrChange>
          </w:rPr>
          <w:t xml:space="preserve">naturally more </w:t>
        </w:r>
        <w:proofErr w:type="spellStart"/>
        <w:r w:rsidR="000A4DB3" w:rsidRPr="002B6EEC">
          <w:rPr>
            <w:rFonts w:ascii="Times New Roman" w:hAnsi="Times New Roman" w:cs="Times New Roman"/>
            <w:color w:val="000000"/>
            <w:sz w:val="22"/>
            <w:szCs w:val="22"/>
            <w:rPrChange w:id="5170" w:author="Chen Liao" w:date="2021-03-29T18:57:00Z">
              <w:rPr>
                <w:rFonts w:ascii="Times New Roman" w:hAnsi="Times New Roman" w:cs="Times New Roman"/>
                <w:color w:val="000000"/>
              </w:rPr>
            </w:rPrChange>
          </w:rPr>
          <w:t>ameanable</w:t>
        </w:r>
        <w:proofErr w:type="spellEnd"/>
        <w:r w:rsidR="000A4DB3" w:rsidRPr="002B6EEC">
          <w:rPr>
            <w:rFonts w:ascii="Times New Roman" w:hAnsi="Times New Roman" w:cs="Times New Roman"/>
            <w:color w:val="000000"/>
            <w:sz w:val="22"/>
            <w:szCs w:val="22"/>
            <w:rPrChange w:id="5171" w:author="Chen Liao" w:date="2021-03-29T18:57:00Z">
              <w:rPr>
                <w:rFonts w:ascii="Times New Roman" w:hAnsi="Times New Roman" w:cs="Times New Roman"/>
                <w:color w:val="000000"/>
              </w:rPr>
            </w:rPrChange>
          </w:rPr>
          <w:t xml:space="preserve"> to analyzing longitudinal data</w:t>
        </w:r>
      </w:ins>
      <w:ins w:id="5172" w:author="Chen Liao" w:date="2021-03-28T10:21:00Z">
        <w:r w:rsidR="00DB0504" w:rsidRPr="002B6EEC">
          <w:rPr>
            <w:rFonts w:ascii="Times New Roman" w:hAnsi="Times New Roman" w:cs="Times New Roman"/>
            <w:color w:val="000000"/>
            <w:sz w:val="22"/>
            <w:szCs w:val="22"/>
            <w:rPrChange w:id="5173" w:author="Chen Liao" w:date="2021-03-29T18:57:00Z">
              <w:rPr>
                <w:rFonts w:ascii="Times New Roman" w:hAnsi="Times New Roman" w:cs="Times New Roman"/>
                <w:color w:val="000000"/>
              </w:rPr>
            </w:rPrChange>
          </w:rPr>
          <w:t xml:space="preserve"> compared to </w:t>
        </w:r>
      </w:ins>
      <w:ins w:id="5174" w:author="Chen Liao" w:date="2021-03-28T10:28:00Z">
        <w:r w:rsidR="001B38C1" w:rsidRPr="002B6EEC">
          <w:rPr>
            <w:rFonts w:ascii="Times New Roman" w:hAnsi="Times New Roman" w:cs="Times New Roman"/>
            <w:color w:val="000000"/>
            <w:sz w:val="22"/>
            <w:szCs w:val="22"/>
            <w:rPrChange w:id="5175" w:author="Chen Liao" w:date="2021-03-29T18:57:00Z">
              <w:rPr>
                <w:rFonts w:ascii="Times New Roman" w:hAnsi="Times New Roman" w:cs="Times New Roman"/>
                <w:color w:val="000000"/>
              </w:rPr>
            </w:rPrChange>
          </w:rPr>
          <w:t xml:space="preserve">cross-sectional </w:t>
        </w:r>
      </w:ins>
      <w:ins w:id="5176" w:author="Chen Liao" w:date="2021-03-28T10:21:00Z">
        <w:r w:rsidR="00DB0504" w:rsidRPr="002B6EEC">
          <w:rPr>
            <w:rFonts w:ascii="Times New Roman" w:hAnsi="Times New Roman" w:cs="Times New Roman"/>
            <w:color w:val="000000"/>
            <w:sz w:val="22"/>
            <w:szCs w:val="22"/>
            <w:rPrChange w:id="5177" w:author="Chen Liao" w:date="2021-03-29T18:57:00Z">
              <w:rPr>
                <w:rFonts w:ascii="Times New Roman" w:hAnsi="Times New Roman" w:cs="Times New Roman"/>
                <w:color w:val="000000"/>
              </w:rPr>
            </w:rPrChange>
          </w:rPr>
          <w:t>statistical tests ma</w:t>
        </w:r>
      </w:ins>
      <w:ins w:id="5178" w:author="Chen Liao" w:date="2021-03-28T10:23:00Z">
        <w:r w:rsidR="00DB0504" w:rsidRPr="002B6EEC">
          <w:rPr>
            <w:rFonts w:ascii="Times New Roman" w:hAnsi="Times New Roman" w:cs="Times New Roman"/>
            <w:color w:val="000000"/>
            <w:sz w:val="22"/>
            <w:szCs w:val="22"/>
            <w:rPrChange w:id="5179" w:author="Chen Liao" w:date="2021-03-29T18:57:00Z">
              <w:rPr>
                <w:rFonts w:ascii="Times New Roman" w:hAnsi="Times New Roman" w:cs="Times New Roman"/>
                <w:color w:val="000000"/>
              </w:rPr>
            </w:rPrChange>
          </w:rPr>
          <w:t xml:space="preserve">king pre-post comparisons. Indeed, </w:t>
        </w:r>
      </w:ins>
      <w:ins w:id="5180" w:author="Chen Liao" w:date="2021-03-28T10:26:00Z">
        <w:r w:rsidR="00DB0504" w:rsidRPr="002B6EEC">
          <w:rPr>
            <w:rFonts w:ascii="Times New Roman" w:hAnsi="Times New Roman" w:cs="Times New Roman"/>
            <w:color w:val="000000"/>
            <w:sz w:val="22"/>
            <w:szCs w:val="22"/>
            <w:rPrChange w:id="5181" w:author="Chen Liao" w:date="2021-03-29T18:57:00Z">
              <w:rPr>
                <w:rFonts w:ascii="Times New Roman" w:hAnsi="Times New Roman" w:cs="Times New Roman"/>
                <w:color w:val="000000"/>
              </w:rPr>
            </w:rPrChange>
          </w:rPr>
          <w:t xml:space="preserve">the </w:t>
        </w:r>
      </w:ins>
      <w:ins w:id="5182" w:author="Chen Liao" w:date="2021-03-28T10:20:00Z">
        <w:r w:rsidR="000A4DB3" w:rsidRPr="002B6EEC">
          <w:rPr>
            <w:rFonts w:ascii="Times New Roman" w:hAnsi="Times New Roman" w:cs="Times New Roman"/>
            <w:color w:val="000000"/>
            <w:sz w:val="22"/>
            <w:szCs w:val="22"/>
            <w:rPrChange w:id="5183" w:author="Chen Liao" w:date="2021-03-29T18:57:00Z">
              <w:rPr>
                <w:rFonts w:ascii="Times New Roman" w:hAnsi="Times New Roman" w:cs="Times New Roman"/>
                <w:color w:val="000000"/>
              </w:rPr>
            </w:rPrChange>
          </w:rPr>
          <w:t>bacteria whose relative abundances were significantly altered by inulin vary depending on the day of sample collection (</w:t>
        </w:r>
        <w:r w:rsidR="000A4DB3" w:rsidRPr="002B6EEC">
          <w:rPr>
            <w:rFonts w:ascii="Times New Roman" w:hAnsi="Times New Roman" w:cs="Times New Roman"/>
            <w:color w:val="000000"/>
            <w:sz w:val="22"/>
            <w:szCs w:val="22"/>
            <w:highlight w:val="yellow"/>
            <w:rPrChange w:id="5184" w:author="Chen Liao" w:date="2021-03-29T18:57:00Z">
              <w:rPr>
                <w:rFonts w:ascii="Times New Roman" w:hAnsi="Times New Roman" w:cs="Times New Roman"/>
                <w:color w:val="000000"/>
              </w:rPr>
            </w:rPrChange>
          </w:rPr>
          <w:t>Fig. S</w:t>
        </w:r>
      </w:ins>
      <w:ins w:id="5185" w:author="Chen Liao" w:date="2021-03-28T10:27:00Z">
        <w:r w:rsidR="0067138E" w:rsidRPr="002B6EEC">
          <w:rPr>
            <w:rFonts w:ascii="Times New Roman" w:hAnsi="Times New Roman" w:cs="Times New Roman"/>
            <w:color w:val="000000"/>
            <w:sz w:val="22"/>
            <w:szCs w:val="22"/>
            <w:highlight w:val="yellow"/>
            <w:rPrChange w:id="5186" w:author="Chen Liao" w:date="2021-03-29T18:57:00Z">
              <w:rPr>
                <w:rFonts w:ascii="Times New Roman" w:hAnsi="Times New Roman" w:cs="Times New Roman"/>
                <w:color w:val="000000"/>
              </w:rPr>
            </w:rPrChange>
          </w:rPr>
          <w:t>5</w:t>
        </w:r>
      </w:ins>
      <w:ins w:id="5187" w:author="Chen Liao" w:date="2021-03-28T10:20:00Z">
        <w:r w:rsidR="000A4DB3" w:rsidRPr="002B6EEC">
          <w:rPr>
            <w:rFonts w:ascii="Times New Roman" w:hAnsi="Times New Roman" w:cs="Times New Roman"/>
            <w:color w:val="000000"/>
            <w:sz w:val="22"/>
            <w:szCs w:val="22"/>
            <w:rPrChange w:id="5188" w:author="Chen Liao" w:date="2021-03-29T18:57:00Z">
              <w:rPr>
                <w:rFonts w:ascii="Times New Roman" w:hAnsi="Times New Roman" w:cs="Times New Roman"/>
                <w:color w:val="000000"/>
              </w:rPr>
            </w:rPrChange>
          </w:rPr>
          <w:t>).</w:t>
        </w:r>
      </w:ins>
    </w:p>
    <w:p w14:paraId="36EEBD07" w14:textId="77777777" w:rsidR="000A4DB3" w:rsidRPr="002B6EEC" w:rsidRDefault="000A4DB3" w:rsidP="00235E3B">
      <w:pPr>
        <w:pStyle w:val="paragraph"/>
        <w:spacing w:before="0" w:beforeAutospacing="0" w:after="0" w:afterAutospacing="0"/>
        <w:jc w:val="both"/>
        <w:rPr>
          <w:ins w:id="5189" w:author="Chen Liao" w:date="2021-03-28T10:20:00Z"/>
          <w:rFonts w:ascii="Times New Roman" w:hAnsi="Times New Roman" w:cs="Times New Roman"/>
          <w:color w:val="000000"/>
          <w:sz w:val="22"/>
          <w:szCs w:val="22"/>
          <w:rPrChange w:id="5190" w:author="Chen Liao" w:date="2021-03-29T18:57:00Z">
            <w:rPr>
              <w:ins w:id="5191" w:author="Chen Liao" w:date="2021-03-28T10:20:00Z"/>
              <w:rFonts w:ascii="Times New Roman" w:hAnsi="Times New Roman" w:cs="Times New Roman"/>
              <w:color w:val="000000"/>
            </w:rPr>
          </w:rPrChange>
        </w:rPr>
      </w:pPr>
    </w:p>
    <w:p w14:paraId="0410A963" w14:textId="56A42F97" w:rsidR="004743AC" w:rsidRPr="002B6EEC" w:rsidRDefault="00967B8F" w:rsidP="00605DAE">
      <w:pPr>
        <w:pStyle w:val="paragraph"/>
        <w:spacing w:before="0" w:beforeAutospacing="0" w:after="0" w:afterAutospacing="0"/>
        <w:jc w:val="both"/>
        <w:rPr>
          <w:ins w:id="5192" w:author="Chen Liao" w:date="2021-03-29T03:59:00Z"/>
          <w:rFonts w:ascii="Times New Roman" w:hAnsi="Times New Roman" w:cs="Times New Roman"/>
          <w:color w:val="242021"/>
          <w:sz w:val="22"/>
          <w:szCs w:val="22"/>
          <w:rPrChange w:id="5193" w:author="Chen Liao" w:date="2021-03-29T18:57:00Z">
            <w:rPr>
              <w:ins w:id="5194" w:author="Chen Liao" w:date="2021-03-29T03:59:00Z"/>
              <w:rFonts w:ascii="Times New Roman" w:hAnsi="Times New Roman" w:cs="Times New Roman"/>
            </w:rPr>
          </w:rPrChange>
        </w:rPr>
      </w:pPr>
      <w:del w:id="5195" w:author="Chen Liao" w:date="2021-03-20T13:57:00Z">
        <w:r w:rsidRPr="002B6EEC" w:rsidDel="00B051FC">
          <w:rPr>
            <w:rFonts w:ascii="Times New Roman" w:hAnsi="Times New Roman" w:cs="Times New Roman"/>
            <w:color w:val="000000"/>
            <w:sz w:val="22"/>
            <w:szCs w:val="22"/>
            <w:rPrChange w:id="5196" w:author="Chen Liao" w:date="2021-03-29T18:57:00Z">
              <w:rPr>
                <w:rFonts w:ascii="Times New Roman" w:hAnsi="Times New Roman" w:cs="Times New Roman"/>
                <w:color w:val="000000"/>
              </w:rPr>
            </w:rPrChange>
          </w:rPr>
          <w:delText>, an ordinary differential</w:delText>
        </w:r>
      </w:del>
      <w:del w:id="5197" w:author="Chen Liao" w:date="2021-03-20T13:12:00Z">
        <w:r w:rsidRPr="002B6EEC" w:rsidDel="00811783">
          <w:rPr>
            <w:rFonts w:ascii="Times New Roman" w:hAnsi="Times New Roman" w:cs="Times New Roman"/>
            <w:color w:val="000000"/>
            <w:sz w:val="22"/>
            <w:szCs w:val="22"/>
            <w:rPrChange w:id="5198" w:author="Chen Liao" w:date="2021-03-29T18:57:00Z">
              <w:rPr>
                <w:rFonts w:ascii="Times New Roman" w:hAnsi="Times New Roman" w:cs="Times New Roman"/>
                <w:color w:val="000000"/>
              </w:rPr>
            </w:rPrChange>
          </w:rPr>
          <w:delText xml:space="preserve"> </w:delText>
        </w:r>
      </w:del>
      <w:del w:id="5199" w:author="Chen Liao" w:date="2021-03-20T13:57:00Z">
        <w:r w:rsidRPr="002B6EEC" w:rsidDel="00B051FC">
          <w:rPr>
            <w:rFonts w:ascii="Times New Roman" w:hAnsi="Times New Roman" w:cs="Times New Roman"/>
            <w:color w:val="000000"/>
            <w:sz w:val="22"/>
            <w:szCs w:val="22"/>
            <w:rPrChange w:id="5200" w:author="Chen Liao" w:date="2021-03-29T18:57:00Z">
              <w:rPr>
                <w:rFonts w:ascii="Times New Roman" w:hAnsi="Times New Roman" w:cs="Times New Roman"/>
                <w:color w:val="000000"/>
              </w:rPr>
            </w:rPrChange>
          </w:rPr>
          <w:delText xml:space="preserve">equation model that represents microbial communities with a limited number of parameters that can be deduced from time-series data, was employed to identify candidate inulin </w:delText>
        </w:r>
        <w:r w:rsidR="00EE6173" w:rsidRPr="002B6EEC" w:rsidDel="00B051FC">
          <w:rPr>
            <w:rFonts w:ascii="Times New Roman" w:hAnsi="Times New Roman" w:cs="Times New Roman"/>
            <w:color w:val="000000"/>
            <w:sz w:val="22"/>
            <w:szCs w:val="22"/>
            <w:rPrChange w:id="5201" w:author="Chen Liao" w:date="2021-03-29T18:57:00Z">
              <w:rPr>
                <w:rFonts w:ascii="Times New Roman" w:hAnsi="Times New Roman" w:cs="Times New Roman"/>
                <w:color w:val="000000"/>
              </w:rPr>
            </w:rPrChange>
          </w:rPr>
          <w:delText>responders</w:delText>
        </w:r>
        <w:r w:rsidRPr="002B6EEC" w:rsidDel="00B051FC">
          <w:rPr>
            <w:rFonts w:ascii="Times New Roman" w:hAnsi="Times New Roman" w:cs="Times New Roman"/>
            <w:color w:val="000000"/>
            <w:sz w:val="22"/>
            <w:szCs w:val="22"/>
            <w:rPrChange w:id="5202" w:author="Chen Liao" w:date="2021-03-29T18:57:00Z">
              <w:rPr>
                <w:rFonts w:ascii="Times New Roman" w:hAnsi="Times New Roman" w:cs="Times New Roman"/>
                <w:color w:val="000000"/>
              </w:rPr>
            </w:rPrChange>
          </w:rPr>
          <w:delText xml:space="preserve">, </w:delText>
        </w:r>
        <w:r w:rsidRPr="002B6EEC" w:rsidDel="00B051FC">
          <w:rPr>
            <w:rFonts w:ascii="Times New Roman" w:hAnsi="Times New Roman" w:cs="Times New Roman"/>
            <w:color w:val="242021"/>
            <w:sz w:val="22"/>
            <w:szCs w:val="22"/>
            <w:rPrChange w:id="5203" w:author="Chen Liao" w:date="2021-03-29T18:57:00Z">
              <w:rPr>
                <w:rFonts w:ascii="Times New Roman" w:hAnsi="Times New Roman" w:cs="Times New Roman"/>
                <w:color w:val="242021"/>
              </w:rPr>
            </w:rPrChange>
          </w:rPr>
          <w:delText xml:space="preserve">which helped us understand the individualized </w:delText>
        </w:r>
        <w:r w:rsidR="00EE6173" w:rsidRPr="002B6EEC" w:rsidDel="00B051FC">
          <w:rPr>
            <w:rFonts w:ascii="Times New Roman" w:hAnsi="Times New Roman" w:cs="Times New Roman"/>
            <w:color w:val="242021"/>
            <w:sz w:val="22"/>
            <w:szCs w:val="22"/>
            <w:rPrChange w:id="5204" w:author="Chen Liao" w:date="2021-03-29T18:57:00Z">
              <w:rPr>
                <w:rFonts w:ascii="Times New Roman" w:hAnsi="Times New Roman" w:cs="Times New Roman"/>
                <w:color w:val="242021"/>
              </w:rPr>
            </w:rPrChange>
          </w:rPr>
          <w:delText>dynamic</w:delText>
        </w:r>
        <w:r w:rsidRPr="002B6EEC" w:rsidDel="00B051FC">
          <w:rPr>
            <w:rFonts w:ascii="Times New Roman" w:hAnsi="Times New Roman" w:cs="Times New Roman"/>
            <w:color w:val="242021"/>
            <w:sz w:val="22"/>
            <w:szCs w:val="22"/>
            <w:rPrChange w:id="5205" w:author="Chen Liao" w:date="2021-03-29T18:57:00Z">
              <w:rPr>
                <w:rFonts w:ascii="Times New Roman" w:hAnsi="Times New Roman" w:cs="Times New Roman"/>
                <w:color w:val="242021"/>
              </w:rPr>
            </w:rPrChange>
          </w:rPr>
          <w:delText xml:space="preserve"> </w:delText>
        </w:r>
        <w:r w:rsidRPr="002B6EEC" w:rsidDel="00B051FC">
          <w:rPr>
            <w:rFonts w:ascii="Times New Roman" w:hAnsi="Times New Roman" w:cs="Times New Roman"/>
            <w:color w:val="2A2A2A"/>
            <w:sz w:val="22"/>
            <w:szCs w:val="22"/>
            <w:shd w:val="clear" w:color="auto" w:fill="FFFFFF"/>
            <w:rPrChange w:id="5206" w:author="Chen Liao" w:date="2021-03-29T18:57:00Z">
              <w:rPr>
                <w:rFonts w:ascii="Times New Roman" w:hAnsi="Times New Roman" w:cs="Times New Roman"/>
                <w:color w:val="2A2A2A"/>
                <w:shd w:val="clear" w:color="auto" w:fill="FFFFFF"/>
              </w:rPr>
            </w:rPrChange>
          </w:rPr>
          <w:delText>responses</w:delText>
        </w:r>
        <w:r w:rsidRPr="002B6EEC" w:rsidDel="00B051FC">
          <w:rPr>
            <w:rFonts w:ascii="Times New Roman" w:hAnsi="Times New Roman" w:cs="Times New Roman"/>
            <w:color w:val="242021"/>
            <w:sz w:val="22"/>
            <w:szCs w:val="22"/>
            <w:rPrChange w:id="5207" w:author="Chen Liao" w:date="2021-03-29T18:57:00Z">
              <w:rPr>
                <w:rFonts w:ascii="Times New Roman" w:hAnsi="Times New Roman" w:cs="Times New Roman"/>
                <w:color w:val="242021"/>
              </w:rPr>
            </w:rPrChange>
          </w:rPr>
          <w:delText xml:space="preserve"> of gut microbiome from an ecological perspective.</w:delText>
        </w:r>
      </w:del>
      <w:ins w:id="5208" w:author="Chen Liao" w:date="2021-03-20T13:57:00Z">
        <w:r w:rsidR="00B051FC" w:rsidRPr="002B6EEC">
          <w:rPr>
            <w:rFonts w:ascii="Times New Roman" w:hAnsi="Times New Roman" w:cs="Times New Roman"/>
            <w:color w:val="242021"/>
            <w:sz w:val="22"/>
            <w:szCs w:val="22"/>
            <w:rPrChange w:id="5209" w:author="Chen Liao" w:date="2021-03-29T18:57:00Z">
              <w:rPr>
                <w:rFonts w:ascii="Times New Roman" w:hAnsi="Times New Roman" w:cs="Times New Roman"/>
                <w:color w:val="242021"/>
              </w:rPr>
            </w:rPrChange>
          </w:rPr>
          <w:t xml:space="preserve">Since </w:t>
        </w:r>
        <w:proofErr w:type="spellStart"/>
        <w:r w:rsidR="00B051FC" w:rsidRPr="002B6EEC">
          <w:rPr>
            <w:rFonts w:ascii="Times New Roman" w:hAnsi="Times New Roman" w:cs="Times New Roman"/>
            <w:color w:val="242021"/>
            <w:sz w:val="22"/>
            <w:szCs w:val="22"/>
            <w:rPrChange w:id="5210" w:author="Chen Liao" w:date="2021-03-29T18:57:00Z">
              <w:rPr>
                <w:rFonts w:ascii="Times New Roman" w:hAnsi="Times New Roman" w:cs="Times New Roman"/>
                <w:color w:val="242021"/>
              </w:rPr>
            </w:rPrChange>
          </w:rPr>
          <w:t>g</w:t>
        </w:r>
      </w:ins>
      <w:ins w:id="5211" w:author="Chen Liao" w:date="2021-03-21T08:36:00Z">
        <w:r w:rsidR="00FA233E" w:rsidRPr="002B6EEC">
          <w:rPr>
            <w:rFonts w:ascii="Times New Roman" w:hAnsi="Times New Roman" w:cs="Times New Roman"/>
            <w:color w:val="242021"/>
            <w:sz w:val="22"/>
            <w:szCs w:val="22"/>
            <w:rPrChange w:id="5212" w:author="Chen Liao" w:date="2021-03-29T18:57:00Z">
              <w:rPr>
                <w:rFonts w:ascii="Times New Roman" w:hAnsi="Times New Roman" w:cs="Times New Roman"/>
                <w:color w:val="242021"/>
              </w:rPr>
            </w:rPrChange>
          </w:rPr>
          <w:t>LV</w:t>
        </w:r>
        <w:proofErr w:type="spellEnd"/>
        <w:r w:rsidR="00FA233E" w:rsidRPr="002B6EEC">
          <w:rPr>
            <w:rFonts w:ascii="Times New Roman" w:hAnsi="Times New Roman" w:cs="Times New Roman"/>
            <w:color w:val="242021"/>
            <w:sz w:val="22"/>
            <w:szCs w:val="22"/>
            <w:rPrChange w:id="5213" w:author="Chen Liao" w:date="2021-03-29T18:57:00Z">
              <w:rPr>
                <w:rFonts w:ascii="Times New Roman" w:hAnsi="Times New Roman" w:cs="Times New Roman"/>
                <w:color w:val="242021"/>
              </w:rPr>
            </w:rPrChange>
          </w:rPr>
          <w:t xml:space="preserve"> models the absolute abundance of bacterial taxa</w:t>
        </w:r>
      </w:ins>
      <w:ins w:id="5214" w:author="Chen Liao" w:date="2021-03-21T08:37:00Z">
        <w:r w:rsidR="00FA233E" w:rsidRPr="002B6EEC">
          <w:rPr>
            <w:rFonts w:ascii="Times New Roman" w:hAnsi="Times New Roman" w:cs="Times New Roman"/>
            <w:color w:val="242021"/>
            <w:sz w:val="22"/>
            <w:szCs w:val="22"/>
            <w:rPrChange w:id="5215" w:author="Chen Liao" w:date="2021-03-29T18:57:00Z">
              <w:rPr>
                <w:rFonts w:ascii="Times New Roman" w:hAnsi="Times New Roman" w:cs="Times New Roman"/>
                <w:color w:val="242021"/>
              </w:rPr>
            </w:rPrChange>
          </w:rPr>
          <w:t xml:space="preserve">, </w:t>
        </w:r>
      </w:ins>
      <w:ins w:id="5216" w:author="Chen Liao" w:date="2021-03-20T13:57:00Z">
        <w:r w:rsidR="00B051FC" w:rsidRPr="002B6EEC">
          <w:rPr>
            <w:rFonts w:ascii="Times New Roman" w:hAnsi="Times New Roman" w:cs="Times New Roman"/>
            <w:color w:val="242021"/>
            <w:sz w:val="22"/>
            <w:szCs w:val="22"/>
            <w:rPrChange w:id="5217" w:author="Chen Liao" w:date="2021-03-29T18:57:00Z">
              <w:rPr>
                <w:rFonts w:ascii="Times New Roman" w:hAnsi="Times New Roman" w:cs="Times New Roman"/>
                <w:color w:val="242021"/>
              </w:rPr>
            </w:rPrChange>
          </w:rPr>
          <w:t xml:space="preserve">we measured the </w:t>
        </w:r>
      </w:ins>
      <w:ins w:id="5218" w:author="Chen Liao" w:date="2021-03-21T08:42:00Z">
        <w:r w:rsidR="00D01129" w:rsidRPr="002B6EEC">
          <w:rPr>
            <w:rFonts w:ascii="Times New Roman" w:hAnsi="Times New Roman" w:cs="Times New Roman"/>
            <w:color w:val="242021"/>
            <w:sz w:val="22"/>
            <w:szCs w:val="22"/>
            <w:rPrChange w:id="5219" w:author="Chen Liao" w:date="2021-03-29T18:57:00Z">
              <w:rPr>
                <w:rFonts w:ascii="Times New Roman" w:hAnsi="Times New Roman" w:cs="Times New Roman"/>
                <w:color w:val="242021"/>
              </w:rPr>
            </w:rPrChange>
          </w:rPr>
          <w:t xml:space="preserve">fecal </w:t>
        </w:r>
      </w:ins>
      <w:ins w:id="5220" w:author="Chen Liao" w:date="2021-03-22T15:50:00Z">
        <w:r w:rsidR="00162E96" w:rsidRPr="002B6EEC">
          <w:rPr>
            <w:rFonts w:ascii="Times New Roman" w:hAnsi="Times New Roman" w:cs="Times New Roman"/>
            <w:color w:val="242021"/>
            <w:sz w:val="22"/>
            <w:szCs w:val="22"/>
            <w:rPrChange w:id="5221" w:author="Chen Liao" w:date="2021-03-29T18:57:00Z">
              <w:rPr>
                <w:rFonts w:ascii="Times New Roman" w:hAnsi="Times New Roman" w:cs="Times New Roman"/>
                <w:color w:val="242021"/>
              </w:rPr>
            </w:rPrChange>
          </w:rPr>
          <w:t xml:space="preserve">bacterial </w:t>
        </w:r>
      </w:ins>
      <w:ins w:id="5222" w:author="Chen Liao" w:date="2021-03-20T13:58:00Z">
        <w:r w:rsidR="00B051FC" w:rsidRPr="002B6EEC">
          <w:rPr>
            <w:rFonts w:ascii="Times New Roman" w:hAnsi="Times New Roman" w:cs="Times New Roman"/>
            <w:color w:val="242021"/>
            <w:sz w:val="22"/>
            <w:szCs w:val="22"/>
            <w:rPrChange w:id="5223" w:author="Chen Liao" w:date="2021-03-29T18:57:00Z">
              <w:rPr>
                <w:rFonts w:ascii="Times New Roman" w:hAnsi="Times New Roman" w:cs="Times New Roman"/>
                <w:color w:val="242021"/>
              </w:rPr>
            </w:rPrChange>
          </w:rPr>
          <w:t xml:space="preserve">density </w:t>
        </w:r>
      </w:ins>
      <w:ins w:id="5224" w:author="Chen Liao" w:date="2021-03-21T08:39:00Z">
        <w:r w:rsidR="00B63684" w:rsidRPr="002B6EEC">
          <w:rPr>
            <w:rFonts w:ascii="Times New Roman" w:hAnsi="Times New Roman" w:cs="Times New Roman"/>
            <w:color w:val="242021"/>
            <w:sz w:val="22"/>
            <w:szCs w:val="22"/>
            <w:rPrChange w:id="5225" w:author="Chen Liao" w:date="2021-03-29T18:57:00Z">
              <w:rPr>
                <w:rFonts w:ascii="Times New Roman" w:hAnsi="Times New Roman" w:cs="Times New Roman"/>
                <w:color w:val="242021"/>
              </w:rPr>
            </w:rPrChange>
          </w:rPr>
          <w:t>of each samp</w:t>
        </w:r>
      </w:ins>
      <w:ins w:id="5226" w:author="Chen Liao" w:date="2021-03-21T08:51:00Z">
        <w:r w:rsidR="005B6540" w:rsidRPr="002B6EEC">
          <w:rPr>
            <w:rFonts w:ascii="Times New Roman" w:hAnsi="Times New Roman" w:cs="Times New Roman"/>
            <w:color w:val="242021"/>
            <w:sz w:val="22"/>
            <w:szCs w:val="22"/>
            <w:rPrChange w:id="5227" w:author="Chen Liao" w:date="2021-03-29T18:57:00Z">
              <w:rPr>
                <w:rFonts w:ascii="Times New Roman" w:hAnsi="Times New Roman" w:cs="Times New Roman"/>
                <w:color w:val="242021"/>
              </w:rPr>
            </w:rPrChange>
          </w:rPr>
          <w:t>le</w:t>
        </w:r>
      </w:ins>
      <w:ins w:id="5228" w:author="Chen Liao" w:date="2021-03-21T08:39:00Z">
        <w:r w:rsidR="00B63684" w:rsidRPr="002B6EEC">
          <w:rPr>
            <w:rFonts w:ascii="Times New Roman" w:hAnsi="Times New Roman" w:cs="Times New Roman"/>
            <w:color w:val="242021"/>
            <w:sz w:val="22"/>
            <w:szCs w:val="22"/>
            <w:rPrChange w:id="5229" w:author="Chen Liao" w:date="2021-03-29T18:57:00Z">
              <w:rPr>
                <w:rFonts w:ascii="Times New Roman" w:hAnsi="Times New Roman" w:cs="Times New Roman"/>
                <w:color w:val="242021"/>
              </w:rPr>
            </w:rPrChange>
          </w:rPr>
          <w:t xml:space="preserve"> </w:t>
        </w:r>
      </w:ins>
      <w:ins w:id="5230" w:author="Chen Liao" w:date="2021-03-20T13:58:00Z">
        <w:r w:rsidR="00B051FC" w:rsidRPr="002B6EEC">
          <w:rPr>
            <w:rFonts w:ascii="Times New Roman" w:hAnsi="Times New Roman" w:cs="Times New Roman"/>
            <w:color w:val="242021"/>
            <w:sz w:val="22"/>
            <w:szCs w:val="22"/>
            <w:rPrChange w:id="5231" w:author="Chen Liao" w:date="2021-03-29T18:57:00Z">
              <w:rPr>
                <w:rFonts w:ascii="Times New Roman" w:hAnsi="Times New Roman" w:cs="Times New Roman"/>
                <w:color w:val="242021"/>
              </w:rPr>
            </w:rPrChange>
          </w:rPr>
          <w:t>by q</w:t>
        </w:r>
      </w:ins>
      <w:ins w:id="5232" w:author="Chen Liao" w:date="2021-03-22T15:51:00Z">
        <w:r w:rsidR="00162E96" w:rsidRPr="002B6EEC">
          <w:rPr>
            <w:rFonts w:ascii="Times New Roman" w:hAnsi="Times New Roman" w:cs="Times New Roman"/>
            <w:color w:val="242021"/>
            <w:sz w:val="22"/>
            <w:szCs w:val="22"/>
            <w:rPrChange w:id="5233" w:author="Chen Liao" w:date="2021-03-29T18:57:00Z">
              <w:rPr>
                <w:rFonts w:ascii="Times New Roman" w:hAnsi="Times New Roman" w:cs="Times New Roman"/>
                <w:color w:val="242021"/>
              </w:rPr>
            </w:rPrChange>
          </w:rPr>
          <w:t xml:space="preserve">uantitative </w:t>
        </w:r>
      </w:ins>
      <w:ins w:id="5234" w:author="Chen Liao" w:date="2021-03-20T13:58:00Z">
        <w:r w:rsidR="00B051FC" w:rsidRPr="002B6EEC">
          <w:rPr>
            <w:rFonts w:ascii="Times New Roman" w:hAnsi="Times New Roman" w:cs="Times New Roman"/>
            <w:color w:val="242021"/>
            <w:sz w:val="22"/>
            <w:szCs w:val="22"/>
            <w:rPrChange w:id="5235" w:author="Chen Liao" w:date="2021-03-29T18:57:00Z">
              <w:rPr>
                <w:rFonts w:ascii="Times New Roman" w:hAnsi="Times New Roman" w:cs="Times New Roman"/>
                <w:color w:val="242021"/>
              </w:rPr>
            </w:rPrChange>
          </w:rPr>
          <w:t xml:space="preserve">PCR </w:t>
        </w:r>
      </w:ins>
      <w:ins w:id="5236" w:author="Chen Liao" w:date="2021-03-21T08:37:00Z">
        <w:r w:rsidR="00B63684" w:rsidRPr="002B6EEC">
          <w:rPr>
            <w:rFonts w:ascii="Times New Roman" w:hAnsi="Times New Roman" w:cs="Times New Roman"/>
            <w:color w:val="242021"/>
            <w:sz w:val="22"/>
            <w:szCs w:val="22"/>
            <w:rPrChange w:id="5237" w:author="Chen Liao" w:date="2021-03-29T18:57:00Z">
              <w:rPr>
                <w:rFonts w:ascii="Times New Roman" w:hAnsi="Times New Roman" w:cs="Times New Roman"/>
                <w:color w:val="242021"/>
              </w:rPr>
            </w:rPrChange>
          </w:rPr>
          <w:t>(</w:t>
        </w:r>
        <w:r w:rsidR="00B63684" w:rsidRPr="002B6EEC">
          <w:rPr>
            <w:rFonts w:ascii="Times New Roman" w:hAnsi="Times New Roman" w:cs="Times New Roman"/>
            <w:color w:val="242021"/>
            <w:sz w:val="22"/>
            <w:szCs w:val="22"/>
            <w:highlight w:val="yellow"/>
            <w:rPrChange w:id="5238" w:author="Chen Liao" w:date="2021-03-29T18:57:00Z">
              <w:rPr>
                <w:rFonts w:ascii="Times New Roman" w:hAnsi="Times New Roman" w:cs="Times New Roman"/>
                <w:color w:val="242021"/>
              </w:rPr>
            </w:rPrChange>
          </w:rPr>
          <w:t>Fig. 3C</w:t>
        </w:r>
        <w:r w:rsidR="00B63684" w:rsidRPr="002B6EEC">
          <w:rPr>
            <w:rFonts w:ascii="Times New Roman" w:hAnsi="Times New Roman" w:cs="Times New Roman"/>
            <w:color w:val="242021"/>
            <w:sz w:val="22"/>
            <w:szCs w:val="22"/>
            <w:rPrChange w:id="5239" w:author="Chen Liao" w:date="2021-03-29T18:57:00Z">
              <w:rPr>
                <w:rFonts w:ascii="Times New Roman" w:hAnsi="Times New Roman" w:cs="Times New Roman"/>
                <w:color w:val="242021"/>
              </w:rPr>
            </w:rPrChange>
          </w:rPr>
          <w:t xml:space="preserve">) </w:t>
        </w:r>
      </w:ins>
      <w:ins w:id="5240" w:author="Chen Liao" w:date="2021-03-20T13:58:00Z">
        <w:r w:rsidR="00B051FC" w:rsidRPr="002B6EEC">
          <w:rPr>
            <w:rFonts w:ascii="Times New Roman" w:hAnsi="Times New Roman" w:cs="Times New Roman"/>
            <w:color w:val="242021"/>
            <w:sz w:val="22"/>
            <w:szCs w:val="22"/>
            <w:rPrChange w:id="5241" w:author="Chen Liao" w:date="2021-03-29T18:57:00Z">
              <w:rPr>
                <w:rFonts w:ascii="Times New Roman" w:hAnsi="Times New Roman" w:cs="Times New Roman"/>
                <w:color w:val="242021"/>
              </w:rPr>
            </w:rPrChange>
          </w:rPr>
          <w:t>a</w:t>
        </w:r>
      </w:ins>
      <w:ins w:id="5242" w:author="Chen Liao" w:date="2021-03-21T08:37:00Z">
        <w:r w:rsidR="00B63684" w:rsidRPr="002B6EEC">
          <w:rPr>
            <w:rFonts w:ascii="Times New Roman" w:hAnsi="Times New Roman" w:cs="Times New Roman"/>
            <w:color w:val="242021"/>
            <w:sz w:val="22"/>
            <w:szCs w:val="22"/>
            <w:rPrChange w:id="5243" w:author="Chen Liao" w:date="2021-03-29T18:57:00Z">
              <w:rPr>
                <w:rFonts w:ascii="Times New Roman" w:hAnsi="Times New Roman" w:cs="Times New Roman"/>
                <w:color w:val="242021"/>
              </w:rPr>
            </w:rPrChange>
          </w:rPr>
          <w:t>n</w:t>
        </w:r>
      </w:ins>
      <w:ins w:id="5244" w:author="Chen Liao" w:date="2021-03-20T13:58:00Z">
        <w:r w:rsidR="00B051FC" w:rsidRPr="002B6EEC">
          <w:rPr>
            <w:rFonts w:ascii="Times New Roman" w:hAnsi="Times New Roman" w:cs="Times New Roman"/>
            <w:color w:val="242021"/>
            <w:sz w:val="22"/>
            <w:szCs w:val="22"/>
            <w:rPrChange w:id="5245" w:author="Chen Liao" w:date="2021-03-29T18:57:00Z">
              <w:rPr>
                <w:rFonts w:ascii="Times New Roman" w:hAnsi="Times New Roman" w:cs="Times New Roman"/>
                <w:color w:val="242021"/>
              </w:rPr>
            </w:rPrChange>
          </w:rPr>
          <w:t xml:space="preserve">d </w:t>
        </w:r>
      </w:ins>
      <w:ins w:id="5246" w:author="Chen Liao" w:date="2021-03-21T08:39:00Z">
        <w:r w:rsidR="00B63684" w:rsidRPr="002B6EEC">
          <w:rPr>
            <w:rFonts w:ascii="Times New Roman" w:hAnsi="Times New Roman" w:cs="Times New Roman"/>
            <w:color w:val="242021"/>
            <w:sz w:val="22"/>
            <w:szCs w:val="22"/>
            <w:rPrChange w:id="5247" w:author="Chen Liao" w:date="2021-03-29T18:57:00Z">
              <w:rPr>
                <w:rFonts w:ascii="Times New Roman" w:hAnsi="Times New Roman" w:cs="Times New Roman"/>
                <w:color w:val="242021"/>
              </w:rPr>
            </w:rPrChange>
          </w:rPr>
          <w:t xml:space="preserve">then </w:t>
        </w:r>
      </w:ins>
      <w:ins w:id="5248" w:author="Chen Liao" w:date="2021-03-20T13:58:00Z">
        <w:r w:rsidR="00B051FC" w:rsidRPr="002B6EEC">
          <w:rPr>
            <w:rFonts w:ascii="Times New Roman" w:hAnsi="Times New Roman" w:cs="Times New Roman"/>
            <w:color w:val="242021"/>
            <w:sz w:val="22"/>
            <w:szCs w:val="22"/>
            <w:rPrChange w:id="5249" w:author="Chen Liao" w:date="2021-03-29T18:57:00Z">
              <w:rPr>
                <w:rFonts w:ascii="Times New Roman" w:hAnsi="Times New Roman" w:cs="Times New Roman"/>
                <w:color w:val="242021"/>
              </w:rPr>
            </w:rPrChange>
          </w:rPr>
          <w:t>multipl</w:t>
        </w:r>
      </w:ins>
      <w:ins w:id="5250" w:author="Chen Liao" w:date="2021-03-21T08:39:00Z">
        <w:r w:rsidR="00B63684" w:rsidRPr="002B6EEC">
          <w:rPr>
            <w:rFonts w:ascii="Times New Roman" w:hAnsi="Times New Roman" w:cs="Times New Roman"/>
            <w:color w:val="242021"/>
            <w:sz w:val="22"/>
            <w:szCs w:val="22"/>
            <w:rPrChange w:id="5251" w:author="Chen Liao" w:date="2021-03-29T18:57:00Z">
              <w:rPr>
                <w:rFonts w:ascii="Times New Roman" w:hAnsi="Times New Roman" w:cs="Times New Roman"/>
                <w:color w:val="242021"/>
              </w:rPr>
            </w:rPrChange>
          </w:rPr>
          <w:t>ied</w:t>
        </w:r>
      </w:ins>
      <w:ins w:id="5252" w:author="Chen Liao" w:date="2021-03-20T13:58:00Z">
        <w:r w:rsidR="00B051FC" w:rsidRPr="002B6EEC">
          <w:rPr>
            <w:rFonts w:ascii="Times New Roman" w:hAnsi="Times New Roman" w:cs="Times New Roman"/>
            <w:color w:val="242021"/>
            <w:sz w:val="22"/>
            <w:szCs w:val="22"/>
            <w:rPrChange w:id="5253" w:author="Chen Liao" w:date="2021-03-29T18:57:00Z">
              <w:rPr>
                <w:rFonts w:ascii="Times New Roman" w:hAnsi="Times New Roman" w:cs="Times New Roman"/>
                <w:color w:val="242021"/>
              </w:rPr>
            </w:rPrChange>
          </w:rPr>
          <w:t xml:space="preserve"> the density </w:t>
        </w:r>
      </w:ins>
      <w:ins w:id="5254" w:author="Chen Liao" w:date="2021-03-21T08:38:00Z">
        <w:r w:rsidR="00B63684" w:rsidRPr="002B6EEC">
          <w:rPr>
            <w:rFonts w:ascii="Times New Roman" w:hAnsi="Times New Roman" w:cs="Times New Roman"/>
            <w:color w:val="242021"/>
            <w:sz w:val="22"/>
            <w:szCs w:val="22"/>
            <w:rPrChange w:id="5255" w:author="Chen Liao" w:date="2021-03-29T18:57:00Z">
              <w:rPr>
                <w:rFonts w:ascii="Times New Roman" w:hAnsi="Times New Roman" w:cs="Times New Roman"/>
                <w:color w:val="242021"/>
              </w:rPr>
            </w:rPrChange>
          </w:rPr>
          <w:t>by</w:t>
        </w:r>
      </w:ins>
      <w:ins w:id="5256" w:author="Chen Liao" w:date="2021-03-20T13:58:00Z">
        <w:r w:rsidR="00B051FC" w:rsidRPr="002B6EEC">
          <w:rPr>
            <w:rFonts w:ascii="Times New Roman" w:hAnsi="Times New Roman" w:cs="Times New Roman"/>
            <w:color w:val="242021"/>
            <w:sz w:val="22"/>
            <w:szCs w:val="22"/>
            <w:rPrChange w:id="5257" w:author="Chen Liao" w:date="2021-03-29T18:57:00Z">
              <w:rPr>
                <w:rFonts w:ascii="Times New Roman" w:hAnsi="Times New Roman" w:cs="Times New Roman"/>
                <w:color w:val="242021"/>
              </w:rPr>
            </w:rPrChange>
          </w:rPr>
          <w:t xml:space="preserve"> </w:t>
        </w:r>
      </w:ins>
      <w:ins w:id="5258" w:author="Chen Liao" w:date="2021-03-21T08:39:00Z">
        <w:r w:rsidR="00B63684" w:rsidRPr="002B6EEC">
          <w:rPr>
            <w:rFonts w:ascii="Times New Roman" w:hAnsi="Times New Roman" w:cs="Times New Roman"/>
            <w:color w:val="242021"/>
            <w:sz w:val="22"/>
            <w:szCs w:val="22"/>
            <w:rPrChange w:id="5259" w:author="Chen Liao" w:date="2021-03-29T18:57:00Z">
              <w:rPr>
                <w:rFonts w:ascii="Times New Roman" w:hAnsi="Times New Roman" w:cs="Times New Roman"/>
                <w:color w:val="242021"/>
              </w:rPr>
            </w:rPrChange>
          </w:rPr>
          <w:t xml:space="preserve">their </w:t>
        </w:r>
      </w:ins>
      <w:ins w:id="5260" w:author="Chen Liao" w:date="2021-03-20T13:58:00Z">
        <w:r w:rsidR="00B051FC" w:rsidRPr="002B6EEC">
          <w:rPr>
            <w:rFonts w:ascii="Times New Roman" w:hAnsi="Times New Roman" w:cs="Times New Roman"/>
            <w:color w:val="242021"/>
            <w:sz w:val="22"/>
            <w:szCs w:val="22"/>
            <w:rPrChange w:id="5261" w:author="Chen Liao" w:date="2021-03-29T18:57:00Z">
              <w:rPr>
                <w:rFonts w:ascii="Times New Roman" w:hAnsi="Times New Roman" w:cs="Times New Roman"/>
                <w:color w:val="242021"/>
              </w:rPr>
            </w:rPrChange>
          </w:rPr>
          <w:t xml:space="preserve">relative abundance to </w:t>
        </w:r>
      </w:ins>
      <w:ins w:id="5262" w:author="Chen Liao" w:date="2021-03-21T08:39:00Z">
        <w:r w:rsidR="00B63684" w:rsidRPr="002B6EEC">
          <w:rPr>
            <w:rFonts w:ascii="Times New Roman" w:hAnsi="Times New Roman" w:cs="Times New Roman"/>
            <w:color w:val="242021"/>
            <w:sz w:val="22"/>
            <w:szCs w:val="22"/>
            <w:rPrChange w:id="5263" w:author="Chen Liao" w:date="2021-03-29T18:57:00Z">
              <w:rPr>
                <w:rFonts w:ascii="Times New Roman" w:hAnsi="Times New Roman" w:cs="Times New Roman"/>
                <w:color w:val="242021"/>
              </w:rPr>
            </w:rPrChange>
          </w:rPr>
          <w:t>ca</w:t>
        </w:r>
        <w:r w:rsidR="00D73853" w:rsidRPr="002B6EEC">
          <w:rPr>
            <w:rFonts w:ascii="Times New Roman" w:hAnsi="Times New Roman" w:cs="Times New Roman"/>
            <w:color w:val="242021"/>
            <w:sz w:val="22"/>
            <w:szCs w:val="22"/>
            <w:rPrChange w:id="5264" w:author="Chen Liao" w:date="2021-03-29T18:57:00Z">
              <w:rPr>
                <w:rFonts w:ascii="Times New Roman" w:hAnsi="Times New Roman" w:cs="Times New Roman"/>
                <w:color w:val="242021"/>
              </w:rPr>
            </w:rPrChange>
          </w:rPr>
          <w:t>lcul</w:t>
        </w:r>
        <w:r w:rsidR="00B63684" w:rsidRPr="002B6EEC">
          <w:rPr>
            <w:rFonts w:ascii="Times New Roman" w:hAnsi="Times New Roman" w:cs="Times New Roman"/>
            <w:color w:val="242021"/>
            <w:sz w:val="22"/>
            <w:szCs w:val="22"/>
            <w:rPrChange w:id="5265" w:author="Chen Liao" w:date="2021-03-29T18:57:00Z">
              <w:rPr>
                <w:rFonts w:ascii="Times New Roman" w:hAnsi="Times New Roman" w:cs="Times New Roman"/>
                <w:color w:val="242021"/>
              </w:rPr>
            </w:rPrChange>
          </w:rPr>
          <w:t xml:space="preserve">ate </w:t>
        </w:r>
      </w:ins>
      <w:ins w:id="5266" w:author="Chen Liao" w:date="2021-03-20T13:58:00Z">
        <w:r w:rsidR="00B051FC" w:rsidRPr="002B6EEC">
          <w:rPr>
            <w:rFonts w:ascii="Times New Roman" w:hAnsi="Times New Roman" w:cs="Times New Roman"/>
            <w:color w:val="242021"/>
            <w:sz w:val="22"/>
            <w:szCs w:val="22"/>
            <w:rPrChange w:id="5267" w:author="Chen Liao" w:date="2021-03-29T18:57:00Z">
              <w:rPr>
                <w:rFonts w:ascii="Times New Roman" w:hAnsi="Times New Roman" w:cs="Times New Roman"/>
                <w:color w:val="242021"/>
              </w:rPr>
            </w:rPrChange>
          </w:rPr>
          <w:t xml:space="preserve">absolute abundance. </w:t>
        </w:r>
      </w:ins>
      <w:ins w:id="5268" w:author="Chen Liao" w:date="2021-03-21T08:44:00Z">
        <w:r w:rsidR="00572FA1" w:rsidRPr="002B6EEC">
          <w:rPr>
            <w:rFonts w:ascii="Times New Roman" w:hAnsi="Times New Roman" w:cs="Times New Roman"/>
            <w:color w:val="242021"/>
            <w:sz w:val="22"/>
            <w:szCs w:val="22"/>
            <w:rPrChange w:id="5269" w:author="Chen Liao" w:date="2021-03-29T18:57:00Z">
              <w:rPr>
                <w:rFonts w:ascii="Times New Roman" w:hAnsi="Times New Roman" w:cs="Times New Roman"/>
                <w:color w:val="242021"/>
              </w:rPr>
            </w:rPrChange>
          </w:rPr>
          <w:t xml:space="preserve">Except for </w:t>
        </w:r>
      </w:ins>
      <w:ins w:id="5270" w:author="Chen Liao" w:date="2021-03-22T15:51:00Z">
        <w:r w:rsidR="00162E96" w:rsidRPr="002B6EEC">
          <w:rPr>
            <w:rFonts w:ascii="Times New Roman" w:hAnsi="Times New Roman" w:cs="Times New Roman"/>
            <w:color w:val="242021"/>
            <w:sz w:val="22"/>
            <w:szCs w:val="22"/>
            <w:rPrChange w:id="5271" w:author="Chen Liao" w:date="2021-03-29T18:57:00Z">
              <w:rPr>
                <w:rFonts w:ascii="Times New Roman" w:hAnsi="Times New Roman" w:cs="Times New Roman"/>
                <w:color w:val="242021"/>
              </w:rPr>
            </w:rPrChange>
          </w:rPr>
          <w:t xml:space="preserve">the </w:t>
        </w:r>
      </w:ins>
      <w:ins w:id="5272" w:author="Chen Liao" w:date="2021-03-21T08:44:00Z">
        <w:r w:rsidR="00572FA1" w:rsidRPr="002B6EEC">
          <w:rPr>
            <w:rFonts w:ascii="Times New Roman" w:hAnsi="Times New Roman" w:cs="Times New Roman"/>
            <w:color w:val="242021"/>
            <w:sz w:val="22"/>
            <w:szCs w:val="22"/>
            <w:rPrChange w:id="5273" w:author="Chen Liao" w:date="2021-03-29T18:57:00Z">
              <w:rPr>
                <w:rFonts w:ascii="Times New Roman" w:hAnsi="Times New Roman" w:cs="Times New Roman"/>
                <w:color w:val="242021"/>
              </w:rPr>
            </w:rPrChange>
          </w:rPr>
          <w:t>Shanghai group</w:t>
        </w:r>
      </w:ins>
      <w:ins w:id="5274" w:author="Chen Liao" w:date="2021-03-29T06:40:00Z">
        <w:r w:rsidR="00746FF8" w:rsidRPr="002B6EEC">
          <w:rPr>
            <w:rFonts w:ascii="Times New Roman" w:hAnsi="Times New Roman" w:cs="Times New Roman"/>
            <w:color w:val="242021"/>
            <w:sz w:val="22"/>
            <w:szCs w:val="22"/>
            <w:rPrChange w:id="5275" w:author="Chen Liao" w:date="2021-03-29T18:57:00Z">
              <w:rPr>
                <w:rFonts w:ascii="Times New Roman" w:hAnsi="Times New Roman" w:cs="Times New Roman"/>
                <w:color w:val="242021"/>
              </w:rPr>
            </w:rPrChange>
          </w:rPr>
          <w:t xml:space="preserve"> (</w:t>
        </w:r>
      </w:ins>
      <w:ins w:id="5276" w:author="Chen Liao" w:date="2021-03-29T06:41:00Z">
        <w:r w:rsidR="00746FF8" w:rsidRPr="002B6EEC">
          <w:rPr>
            <w:rFonts w:ascii="Times New Roman" w:hAnsi="Times New Roman" w:cs="Times New Roman"/>
            <w:color w:val="242021"/>
            <w:sz w:val="22"/>
            <w:szCs w:val="22"/>
            <w:rPrChange w:id="5277" w:author="Chen Liao" w:date="2021-03-29T18:57:00Z">
              <w:rPr>
                <w:rFonts w:ascii="Times New Roman" w:hAnsi="Times New Roman" w:cs="Times New Roman"/>
                <w:color w:val="242021"/>
              </w:rPr>
            </w:rPrChange>
          </w:rPr>
          <w:t xml:space="preserve">despite high </w:t>
        </w:r>
        <w:proofErr w:type="spellStart"/>
        <w:r w:rsidR="00746FF8" w:rsidRPr="002B6EEC">
          <w:rPr>
            <w:rFonts w:ascii="Times New Roman" w:hAnsi="Times New Roman" w:cs="Times New Roman"/>
            <w:color w:val="242021"/>
            <w:sz w:val="22"/>
            <w:szCs w:val="22"/>
            <w:rPrChange w:id="5278" w:author="Chen Liao" w:date="2021-03-29T18:57:00Z">
              <w:rPr>
                <w:rFonts w:ascii="Times New Roman" w:hAnsi="Times New Roman" w:cs="Times New Roman"/>
                <w:color w:val="242021"/>
              </w:rPr>
            </w:rPrChange>
          </w:rPr>
          <w:t>inulinase</w:t>
        </w:r>
        <w:proofErr w:type="spellEnd"/>
        <w:r w:rsidR="00746FF8" w:rsidRPr="002B6EEC">
          <w:rPr>
            <w:rFonts w:ascii="Times New Roman" w:hAnsi="Times New Roman" w:cs="Times New Roman"/>
            <w:color w:val="242021"/>
            <w:sz w:val="22"/>
            <w:szCs w:val="22"/>
            <w:rPrChange w:id="5279" w:author="Chen Liao" w:date="2021-03-29T18:57:00Z">
              <w:rPr>
                <w:rFonts w:ascii="Times New Roman" w:hAnsi="Times New Roman" w:cs="Times New Roman"/>
                <w:color w:val="242021"/>
              </w:rPr>
            </w:rPrChange>
          </w:rPr>
          <w:t xml:space="preserve"> abundance)</w:t>
        </w:r>
      </w:ins>
      <w:ins w:id="5280" w:author="Chen Liao" w:date="2021-03-21T08:44:00Z">
        <w:r w:rsidR="00572FA1" w:rsidRPr="002B6EEC">
          <w:rPr>
            <w:rFonts w:ascii="Times New Roman" w:hAnsi="Times New Roman" w:cs="Times New Roman"/>
            <w:color w:val="242021"/>
            <w:sz w:val="22"/>
            <w:szCs w:val="22"/>
            <w:rPrChange w:id="5281" w:author="Chen Liao" w:date="2021-03-29T18:57:00Z">
              <w:rPr>
                <w:rFonts w:ascii="Times New Roman" w:hAnsi="Times New Roman" w:cs="Times New Roman"/>
                <w:color w:val="242021"/>
              </w:rPr>
            </w:rPrChange>
          </w:rPr>
          <w:t>, i</w:t>
        </w:r>
      </w:ins>
      <w:ins w:id="5282" w:author="Chen Liao" w:date="2021-03-21T08:40:00Z">
        <w:r w:rsidR="00D01129" w:rsidRPr="002B6EEC">
          <w:rPr>
            <w:rFonts w:ascii="Times New Roman" w:hAnsi="Times New Roman" w:cs="Times New Roman"/>
            <w:color w:val="242021"/>
            <w:sz w:val="22"/>
            <w:szCs w:val="22"/>
            <w:rPrChange w:id="5283" w:author="Chen Liao" w:date="2021-03-29T18:57:00Z">
              <w:rPr>
                <w:rFonts w:ascii="Times New Roman" w:hAnsi="Times New Roman" w:cs="Times New Roman"/>
                <w:color w:val="242021"/>
              </w:rPr>
            </w:rPrChange>
          </w:rPr>
          <w:t xml:space="preserve">nulin </w:t>
        </w:r>
      </w:ins>
      <w:ins w:id="5284" w:author="Chen Liao" w:date="2021-03-21T08:41:00Z">
        <w:r w:rsidR="00D01129" w:rsidRPr="002B6EEC">
          <w:rPr>
            <w:rFonts w:ascii="Times New Roman" w:hAnsi="Times New Roman" w:cs="Times New Roman"/>
            <w:color w:val="242021"/>
            <w:sz w:val="22"/>
            <w:szCs w:val="22"/>
            <w:rPrChange w:id="5285" w:author="Chen Liao" w:date="2021-03-29T18:57:00Z">
              <w:rPr>
                <w:rFonts w:ascii="Times New Roman" w:hAnsi="Times New Roman" w:cs="Times New Roman"/>
                <w:color w:val="242021"/>
              </w:rPr>
            </w:rPrChange>
          </w:rPr>
          <w:t xml:space="preserve">nourished gut microbes by </w:t>
        </w:r>
      </w:ins>
      <w:ins w:id="5286" w:author="Chen Liao" w:date="2021-03-22T22:16:00Z">
        <w:r w:rsidR="005E0E53" w:rsidRPr="002B6EEC">
          <w:rPr>
            <w:rFonts w:ascii="Times New Roman" w:hAnsi="Times New Roman" w:cs="Times New Roman"/>
            <w:color w:val="242021"/>
            <w:sz w:val="22"/>
            <w:szCs w:val="22"/>
            <w:rPrChange w:id="5287" w:author="Chen Liao" w:date="2021-03-29T18:57:00Z">
              <w:rPr>
                <w:rFonts w:ascii="Times New Roman" w:hAnsi="Times New Roman" w:cs="Times New Roman"/>
                <w:color w:val="242021"/>
              </w:rPr>
            </w:rPrChange>
          </w:rPr>
          <w:t>rapidly</w:t>
        </w:r>
        <w:r w:rsidR="00E36D1E" w:rsidRPr="002B6EEC">
          <w:rPr>
            <w:rFonts w:ascii="Times New Roman" w:hAnsi="Times New Roman" w:cs="Times New Roman"/>
            <w:color w:val="242021"/>
            <w:sz w:val="22"/>
            <w:szCs w:val="22"/>
            <w:rPrChange w:id="5288" w:author="Chen Liao" w:date="2021-03-29T18:57:00Z">
              <w:rPr>
                <w:rFonts w:ascii="Times New Roman" w:hAnsi="Times New Roman" w:cs="Times New Roman"/>
                <w:color w:val="242021"/>
              </w:rPr>
            </w:rPrChange>
          </w:rPr>
          <w:t xml:space="preserve"> </w:t>
        </w:r>
      </w:ins>
      <w:ins w:id="5289" w:author="Chen Liao" w:date="2021-03-22T22:17:00Z">
        <w:r w:rsidR="000A24AE" w:rsidRPr="002B6EEC">
          <w:rPr>
            <w:rFonts w:ascii="Times New Roman" w:hAnsi="Times New Roman" w:cs="Times New Roman"/>
            <w:color w:val="242021"/>
            <w:sz w:val="22"/>
            <w:szCs w:val="22"/>
            <w:rPrChange w:id="5290" w:author="Chen Liao" w:date="2021-03-29T18:57:00Z">
              <w:rPr>
                <w:rFonts w:ascii="Times New Roman" w:hAnsi="Times New Roman" w:cs="Times New Roman"/>
                <w:color w:val="242021"/>
              </w:rPr>
            </w:rPrChange>
          </w:rPr>
          <w:t>(in a</w:t>
        </w:r>
      </w:ins>
      <w:ins w:id="5291" w:author="Chen Liao" w:date="2021-03-22T22:16:00Z">
        <w:r w:rsidR="00E36D1E" w:rsidRPr="002B6EEC">
          <w:rPr>
            <w:rFonts w:ascii="Times New Roman" w:hAnsi="Times New Roman" w:cs="Times New Roman"/>
            <w:color w:val="242021"/>
            <w:sz w:val="22"/>
            <w:szCs w:val="22"/>
            <w:rPrChange w:id="5292" w:author="Chen Liao" w:date="2021-03-29T18:57:00Z">
              <w:rPr>
                <w:rFonts w:ascii="Times New Roman" w:hAnsi="Times New Roman" w:cs="Times New Roman"/>
                <w:color w:val="242021"/>
              </w:rPr>
            </w:rPrChange>
          </w:rPr>
          <w:t xml:space="preserve"> day)</w:t>
        </w:r>
      </w:ins>
      <w:ins w:id="5293" w:author="Chen Liao" w:date="2021-03-21T08:42:00Z">
        <w:r w:rsidR="00D01129" w:rsidRPr="002B6EEC">
          <w:rPr>
            <w:rFonts w:ascii="Times New Roman" w:hAnsi="Times New Roman" w:cs="Times New Roman"/>
            <w:color w:val="242021"/>
            <w:sz w:val="22"/>
            <w:szCs w:val="22"/>
            <w:rPrChange w:id="5294" w:author="Chen Liao" w:date="2021-03-29T18:57:00Z">
              <w:rPr>
                <w:rFonts w:ascii="Times New Roman" w:hAnsi="Times New Roman" w:cs="Times New Roman"/>
                <w:color w:val="242021"/>
              </w:rPr>
            </w:rPrChange>
          </w:rPr>
          <w:t xml:space="preserve"> </w:t>
        </w:r>
      </w:ins>
      <w:ins w:id="5295" w:author="Chen Liao" w:date="2021-03-22T22:15:00Z">
        <w:r w:rsidR="00F97021" w:rsidRPr="002B6EEC">
          <w:rPr>
            <w:rFonts w:ascii="Times New Roman" w:hAnsi="Times New Roman" w:cs="Times New Roman"/>
            <w:color w:val="242021"/>
            <w:sz w:val="22"/>
            <w:szCs w:val="22"/>
            <w:rPrChange w:id="5296" w:author="Chen Liao" w:date="2021-03-29T18:57:00Z">
              <w:rPr>
                <w:rFonts w:ascii="Times New Roman" w:hAnsi="Times New Roman" w:cs="Times New Roman"/>
                <w:color w:val="242021"/>
              </w:rPr>
            </w:rPrChange>
          </w:rPr>
          <w:t>boosting</w:t>
        </w:r>
      </w:ins>
      <w:ins w:id="5297" w:author="Chen Liao" w:date="2021-03-21T08:42:00Z">
        <w:r w:rsidR="00D01129" w:rsidRPr="002B6EEC">
          <w:rPr>
            <w:rFonts w:ascii="Times New Roman" w:hAnsi="Times New Roman" w:cs="Times New Roman"/>
            <w:color w:val="242021"/>
            <w:sz w:val="22"/>
            <w:szCs w:val="22"/>
            <w:rPrChange w:id="5298" w:author="Chen Liao" w:date="2021-03-29T18:57:00Z">
              <w:rPr>
                <w:rFonts w:ascii="Times New Roman" w:hAnsi="Times New Roman" w:cs="Times New Roman"/>
                <w:color w:val="242021"/>
              </w:rPr>
            </w:rPrChange>
          </w:rPr>
          <w:t xml:space="preserve"> their density</w:t>
        </w:r>
      </w:ins>
      <w:ins w:id="5299" w:author="Chen Liao" w:date="2021-03-21T08:46:00Z">
        <w:r w:rsidR="00572FA1" w:rsidRPr="002B6EEC">
          <w:rPr>
            <w:rFonts w:ascii="Times New Roman" w:hAnsi="Times New Roman" w:cs="Times New Roman"/>
            <w:color w:val="242021"/>
            <w:sz w:val="22"/>
            <w:szCs w:val="22"/>
            <w:rPrChange w:id="5300" w:author="Chen Liao" w:date="2021-03-29T18:57:00Z">
              <w:rPr>
                <w:rFonts w:ascii="Times New Roman" w:hAnsi="Times New Roman" w:cs="Times New Roman"/>
                <w:color w:val="242021"/>
              </w:rPr>
            </w:rPrChange>
          </w:rPr>
          <w:t xml:space="preserve"> </w:t>
        </w:r>
      </w:ins>
      <w:ins w:id="5301" w:author="Chen Liao" w:date="2021-03-22T22:11:00Z">
        <w:r w:rsidR="003C16E0" w:rsidRPr="002B6EEC">
          <w:rPr>
            <w:rFonts w:ascii="Times New Roman" w:hAnsi="Times New Roman" w:cs="Times New Roman"/>
            <w:color w:val="242021"/>
            <w:sz w:val="22"/>
            <w:szCs w:val="22"/>
            <w:rPrChange w:id="5302" w:author="Chen Liao" w:date="2021-03-29T18:57:00Z">
              <w:rPr>
                <w:rFonts w:ascii="Times New Roman" w:hAnsi="Times New Roman" w:cs="Times New Roman"/>
                <w:color w:val="242021"/>
              </w:rPr>
            </w:rPrChange>
          </w:rPr>
          <w:t xml:space="preserve">to </w:t>
        </w:r>
      </w:ins>
      <w:ins w:id="5303" w:author="Chen Liao" w:date="2021-03-22T22:23:00Z">
        <w:r w:rsidR="00720E4C" w:rsidRPr="002B6EEC">
          <w:rPr>
            <w:rFonts w:ascii="Times New Roman" w:hAnsi="Times New Roman" w:cs="Times New Roman"/>
            <w:color w:val="242021"/>
            <w:sz w:val="22"/>
            <w:szCs w:val="22"/>
            <w:rPrChange w:id="5304" w:author="Chen Liao" w:date="2021-03-29T18:57:00Z">
              <w:rPr>
                <w:rFonts w:ascii="Times New Roman" w:hAnsi="Times New Roman" w:cs="Times New Roman"/>
                <w:color w:val="242021"/>
              </w:rPr>
            </w:rPrChange>
          </w:rPr>
          <w:t xml:space="preserve">more than </w:t>
        </w:r>
      </w:ins>
      <w:ins w:id="5305" w:author="Chen Liao" w:date="2021-03-22T22:21:00Z">
        <w:r w:rsidR="00720E4C" w:rsidRPr="002B6EEC">
          <w:rPr>
            <w:rFonts w:ascii="Times New Roman" w:hAnsi="Times New Roman" w:cs="Times New Roman"/>
            <w:color w:val="242021"/>
            <w:sz w:val="22"/>
            <w:szCs w:val="22"/>
            <w:rPrChange w:id="5306" w:author="Chen Liao" w:date="2021-03-29T18:57:00Z">
              <w:rPr>
                <w:rFonts w:ascii="Times New Roman" w:hAnsi="Times New Roman" w:cs="Times New Roman"/>
                <w:color w:val="242021"/>
              </w:rPr>
            </w:rPrChange>
          </w:rPr>
          <w:t xml:space="preserve">70% of </w:t>
        </w:r>
      </w:ins>
      <w:ins w:id="5307" w:author="Chen Liao" w:date="2021-03-21T08:47:00Z">
        <w:r w:rsidR="00572FA1" w:rsidRPr="002B6EEC">
          <w:rPr>
            <w:rFonts w:ascii="Times New Roman" w:hAnsi="Times New Roman" w:cs="Times New Roman"/>
            <w:color w:val="242021"/>
            <w:sz w:val="22"/>
            <w:szCs w:val="22"/>
            <w:rPrChange w:id="5308" w:author="Chen Liao" w:date="2021-03-29T18:57:00Z">
              <w:rPr>
                <w:rFonts w:ascii="Times New Roman" w:hAnsi="Times New Roman" w:cs="Times New Roman"/>
                <w:color w:val="242021"/>
              </w:rPr>
            </w:rPrChange>
          </w:rPr>
          <w:t xml:space="preserve">maximum </w:t>
        </w:r>
      </w:ins>
      <w:ins w:id="5309" w:author="Chen Liao" w:date="2021-03-28T10:17:00Z">
        <w:r w:rsidR="00993C32" w:rsidRPr="002B6EEC">
          <w:rPr>
            <w:rFonts w:ascii="Times New Roman" w:hAnsi="Times New Roman" w:cs="Times New Roman"/>
            <w:color w:val="242021"/>
            <w:sz w:val="22"/>
            <w:szCs w:val="22"/>
            <w:rPrChange w:id="5310" w:author="Chen Liao" w:date="2021-03-29T18:57:00Z">
              <w:rPr>
                <w:rFonts w:ascii="Times New Roman" w:hAnsi="Times New Roman" w:cs="Times New Roman"/>
                <w:color w:val="000000"/>
              </w:rPr>
            </w:rPrChange>
          </w:rPr>
          <w:t>load</w:t>
        </w:r>
      </w:ins>
      <w:ins w:id="5311" w:author="Chen Liao" w:date="2021-03-21T08:44:00Z">
        <w:r w:rsidR="00572FA1" w:rsidRPr="002B6EEC">
          <w:rPr>
            <w:rFonts w:ascii="Times New Roman" w:hAnsi="Times New Roman" w:cs="Times New Roman"/>
            <w:color w:val="242021"/>
            <w:sz w:val="22"/>
            <w:szCs w:val="22"/>
            <w:rPrChange w:id="5312" w:author="Chen Liao" w:date="2021-03-29T18:57:00Z">
              <w:rPr>
                <w:rFonts w:ascii="Times New Roman" w:hAnsi="Times New Roman" w:cs="Times New Roman"/>
                <w:color w:val="242021"/>
              </w:rPr>
            </w:rPrChange>
          </w:rPr>
          <w:t>.</w:t>
        </w:r>
      </w:ins>
      <w:ins w:id="5313" w:author="Chen Liao" w:date="2021-03-21T08:47:00Z">
        <w:r w:rsidR="00037072" w:rsidRPr="002B6EEC">
          <w:rPr>
            <w:rFonts w:ascii="Times New Roman" w:hAnsi="Times New Roman" w:cs="Times New Roman"/>
            <w:color w:val="242021"/>
            <w:sz w:val="22"/>
            <w:szCs w:val="22"/>
            <w:rPrChange w:id="5314" w:author="Chen Liao" w:date="2021-03-29T18:57:00Z">
              <w:rPr>
                <w:rFonts w:ascii="Times New Roman" w:hAnsi="Times New Roman" w:cs="Times New Roman"/>
                <w:color w:val="242021"/>
              </w:rPr>
            </w:rPrChange>
          </w:rPr>
          <w:t xml:space="preserve"> </w:t>
        </w:r>
      </w:ins>
      <w:commentRangeStart w:id="5315"/>
      <w:ins w:id="5316" w:author="Chen Liao" w:date="2021-03-27T13:23:00Z">
        <w:r w:rsidR="00A849CE" w:rsidRPr="002B6EEC">
          <w:rPr>
            <w:rFonts w:ascii="Times New Roman" w:hAnsi="Times New Roman" w:cs="Times New Roman"/>
            <w:color w:val="242021"/>
            <w:sz w:val="22"/>
            <w:szCs w:val="22"/>
            <w:rPrChange w:id="5317" w:author="Chen Liao" w:date="2021-03-29T18:57:00Z">
              <w:rPr>
                <w:rFonts w:ascii="Times New Roman" w:hAnsi="Times New Roman" w:cs="Times New Roman"/>
                <w:color w:val="242021"/>
              </w:rPr>
            </w:rPrChange>
          </w:rPr>
          <w:t xml:space="preserve">Considering </w:t>
        </w:r>
      </w:ins>
      <w:ins w:id="5318" w:author="Chen Liao" w:date="2021-03-27T13:22:00Z">
        <w:r w:rsidR="00A849CE" w:rsidRPr="002B6EEC">
          <w:rPr>
            <w:rFonts w:ascii="Times New Roman" w:hAnsi="Times New Roman" w:cs="Times New Roman"/>
            <w:color w:val="242021"/>
            <w:sz w:val="22"/>
            <w:szCs w:val="22"/>
            <w:rPrChange w:id="5319" w:author="Chen Liao" w:date="2021-03-29T18:57:00Z">
              <w:rPr>
                <w:rFonts w:ascii="Times New Roman" w:hAnsi="Times New Roman" w:cs="Times New Roman"/>
                <w:color w:val="242021"/>
              </w:rPr>
            </w:rPrChange>
          </w:rPr>
          <w:t xml:space="preserve">ecological </w:t>
        </w:r>
      </w:ins>
      <w:ins w:id="5320" w:author="Chen Liao" w:date="2021-03-27T13:23:00Z">
        <w:r w:rsidR="00A849CE" w:rsidRPr="002B6EEC">
          <w:rPr>
            <w:rFonts w:ascii="Times New Roman" w:hAnsi="Times New Roman" w:cs="Times New Roman"/>
            <w:color w:val="242021"/>
            <w:sz w:val="22"/>
            <w:szCs w:val="22"/>
            <w:rPrChange w:id="5321" w:author="Chen Liao" w:date="2021-03-29T18:57:00Z">
              <w:rPr>
                <w:rFonts w:ascii="Times New Roman" w:hAnsi="Times New Roman" w:cs="Times New Roman"/>
                <w:color w:val="242021"/>
              </w:rPr>
            </w:rPrChange>
          </w:rPr>
          <w:t xml:space="preserve">forces driving microbiome </w:t>
        </w:r>
      </w:ins>
      <w:ins w:id="5322" w:author="Chen Liao" w:date="2021-03-27T13:22:00Z">
        <w:r w:rsidR="00A849CE" w:rsidRPr="002B6EEC">
          <w:rPr>
            <w:rFonts w:ascii="Times New Roman" w:hAnsi="Times New Roman" w:cs="Times New Roman"/>
            <w:color w:val="242021"/>
            <w:sz w:val="22"/>
            <w:szCs w:val="22"/>
            <w:rPrChange w:id="5323" w:author="Chen Liao" w:date="2021-03-29T18:57:00Z">
              <w:rPr>
                <w:rFonts w:ascii="Times New Roman" w:hAnsi="Times New Roman" w:cs="Times New Roman"/>
                <w:color w:val="242021"/>
              </w:rPr>
            </w:rPrChange>
          </w:rPr>
          <w:t xml:space="preserve">dynamics </w:t>
        </w:r>
      </w:ins>
      <w:ins w:id="5324" w:author="Chen Liao" w:date="2021-03-27T13:23:00Z">
        <w:r w:rsidR="00A849CE" w:rsidRPr="002B6EEC">
          <w:rPr>
            <w:rFonts w:ascii="Times New Roman" w:hAnsi="Times New Roman" w:cs="Times New Roman"/>
            <w:color w:val="242021"/>
            <w:sz w:val="22"/>
            <w:szCs w:val="22"/>
            <w:rPrChange w:id="5325" w:author="Chen Liao" w:date="2021-03-29T18:57:00Z">
              <w:rPr>
                <w:rFonts w:ascii="Times New Roman" w:hAnsi="Times New Roman" w:cs="Times New Roman"/>
                <w:color w:val="242021"/>
              </w:rPr>
            </w:rPrChange>
          </w:rPr>
          <w:t>are largely host-independent</w:t>
        </w:r>
      </w:ins>
      <w:commentRangeEnd w:id="5315"/>
      <w:ins w:id="5326" w:author="Chen Liao" w:date="2021-03-27T13:24:00Z">
        <w:r w:rsidR="00295445" w:rsidRPr="002B6EEC">
          <w:rPr>
            <w:rStyle w:val="CommentReference"/>
            <w:rFonts w:ascii="Times New Roman" w:eastAsia="Times New Roman" w:hAnsi="Times New Roman" w:cs="Times New Roman"/>
            <w:sz w:val="15"/>
            <w:szCs w:val="15"/>
            <w:rPrChange w:id="5327" w:author="Chen Liao" w:date="2021-03-29T18:57:00Z">
              <w:rPr>
                <w:rStyle w:val="CommentReference"/>
                <w:rFonts w:ascii="Times New Roman" w:eastAsia="Times New Roman" w:hAnsi="Times New Roman" w:cs="Times New Roman"/>
              </w:rPr>
            </w:rPrChange>
          </w:rPr>
          <w:commentReference w:id="5315"/>
        </w:r>
      </w:ins>
      <w:ins w:id="5328" w:author="Chen Liao" w:date="2021-03-27T13:19:00Z">
        <w:r w:rsidR="00D55398" w:rsidRPr="002B6EEC">
          <w:rPr>
            <w:rFonts w:ascii="Times New Roman" w:hAnsi="Times New Roman" w:cs="Times New Roman"/>
            <w:color w:val="242021"/>
            <w:sz w:val="22"/>
            <w:szCs w:val="22"/>
            <w:rPrChange w:id="5329" w:author="Chen Liao" w:date="2021-03-29T18:57:00Z">
              <w:rPr>
                <w:rFonts w:ascii="Times New Roman" w:hAnsi="Times New Roman" w:cs="Times New Roman"/>
                <w:color w:val="242021"/>
              </w:rPr>
            </w:rPrChange>
          </w:rPr>
          <w:t>, t</w:t>
        </w:r>
      </w:ins>
      <w:ins w:id="5330" w:author="Chen Liao" w:date="2021-03-27T13:17:00Z">
        <w:r w:rsidR="008B7AEB" w:rsidRPr="002B6EEC">
          <w:rPr>
            <w:rFonts w:ascii="Times New Roman" w:hAnsi="Times New Roman" w:cs="Times New Roman"/>
            <w:color w:val="242021"/>
            <w:sz w:val="22"/>
            <w:szCs w:val="22"/>
            <w:rPrChange w:id="5331" w:author="Chen Liao" w:date="2021-03-29T18:57:00Z">
              <w:rPr>
                <w:rFonts w:ascii="Times New Roman" w:hAnsi="Times New Roman" w:cs="Times New Roman"/>
                <w:color w:val="242021"/>
              </w:rPr>
            </w:rPrChange>
          </w:rPr>
          <w:t>he time-series data</w:t>
        </w:r>
      </w:ins>
      <w:ins w:id="5332" w:author="Chen Liao" w:date="2021-03-22T22:27:00Z">
        <w:r w:rsidR="009A6642" w:rsidRPr="002B6EEC">
          <w:rPr>
            <w:rFonts w:ascii="Times New Roman" w:hAnsi="Times New Roman" w:cs="Times New Roman"/>
            <w:color w:val="242021"/>
            <w:sz w:val="22"/>
            <w:szCs w:val="22"/>
            <w:rPrChange w:id="5333" w:author="Chen Liao" w:date="2021-03-29T18:57:00Z">
              <w:rPr>
                <w:rFonts w:ascii="Times New Roman" w:hAnsi="Times New Roman" w:cs="Times New Roman"/>
                <w:color w:val="242021"/>
              </w:rPr>
            </w:rPrChange>
          </w:rPr>
          <w:t xml:space="preserve"> from all mice</w:t>
        </w:r>
      </w:ins>
      <w:ins w:id="5334" w:author="Chen Liao" w:date="2021-03-27T13:17:00Z">
        <w:r w:rsidR="008B7AEB" w:rsidRPr="002B6EEC">
          <w:rPr>
            <w:rFonts w:ascii="Times New Roman" w:hAnsi="Times New Roman" w:cs="Times New Roman"/>
            <w:color w:val="242021"/>
            <w:sz w:val="22"/>
            <w:szCs w:val="22"/>
            <w:rPrChange w:id="5335" w:author="Chen Liao" w:date="2021-03-29T18:57:00Z">
              <w:rPr>
                <w:rFonts w:ascii="Times New Roman" w:hAnsi="Times New Roman" w:cs="Times New Roman"/>
                <w:color w:val="242021"/>
              </w:rPr>
            </w:rPrChange>
          </w:rPr>
          <w:t xml:space="preserve"> were </w:t>
        </w:r>
      </w:ins>
      <w:ins w:id="5336" w:author="Chen Liao" w:date="2021-03-27T13:25:00Z">
        <w:r w:rsidR="006D570A" w:rsidRPr="002B6EEC">
          <w:rPr>
            <w:rFonts w:ascii="Times New Roman" w:hAnsi="Times New Roman" w:cs="Times New Roman"/>
            <w:color w:val="242021"/>
            <w:sz w:val="22"/>
            <w:szCs w:val="22"/>
            <w:rPrChange w:id="5337" w:author="Chen Liao" w:date="2021-03-29T18:57:00Z">
              <w:rPr>
                <w:rFonts w:ascii="Times New Roman" w:hAnsi="Times New Roman" w:cs="Times New Roman"/>
                <w:color w:val="242021"/>
              </w:rPr>
            </w:rPrChange>
          </w:rPr>
          <w:t xml:space="preserve">simultaneously </w:t>
        </w:r>
      </w:ins>
      <w:ins w:id="5338" w:author="Chen Liao" w:date="2021-03-27T13:17:00Z">
        <w:r w:rsidR="008B7AEB" w:rsidRPr="002B6EEC">
          <w:rPr>
            <w:rFonts w:ascii="Times New Roman" w:hAnsi="Times New Roman" w:cs="Times New Roman"/>
            <w:color w:val="242021"/>
            <w:sz w:val="22"/>
            <w:szCs w:val="22"/>
            <w:rPrChange w:id="5339" w:author="Chen Liao" w:date="2021-03-29T18:57:00Z">
              <w:rPr>
                <w:rFonts w:ascii="Times New Roman" w:hAnsi="Times New Roman" w:cs="Times New Roman"/>
                <w:color w:val="242021"/>
              </w:rPr>
            </w:rPrChange>
          </w:rPr>
          <w:t xml:space="preserve">fed into </w:t>
        </w:r>
      </w:ins>
      <w:ins w:id="5340" w:author="Chen Liao" w:date="2021-03-27T13:19:00Z">
        <w:r w:rsidR="00D55398" w:rsidRPr="002B6EEC">
          <w:rPr>
            <w:rFonts w:ascii="Times New Roman" w:hAnsi="Times New Roman" w:cs="Times New Roman"/>
            <w:color w:val="242021"/>
            <w:sz w:val="22"/>
            <w:szCs w:val="22"/>
            <w:rPrChange w:id="5341" w:author="Chen Liao" w:date="2021-03-29T18:57:00Z">
              <w:rPr>
                <w:rFonts w:ascii="Times New Roman" w:hAnsi="Times New Roman" w:cs="Times New Roman"/>
                <w:color w:val="242021"/>
              </w:rPr>
            </w:rPrChange>
          </w:rPr>
          <w:t xml:space="preserve">the </w:t>
        </w:r>
        <w:proofErr w:type="spellStart"/>
        <w:r w:rsidR="00D55398" w:rsidRPr="002B6EEC">
          <w:rPr>
            <w:rFonts w:ascii="Times New Roman" w:hAnsi="Times New Roman" w:cs="Times New Roman"/>
            <w:color w:val="242021"/>
            <w:sz w:val="22"/>
            <w:szCs w:val="22"/>
            <w:rPrChange w:id="5342" w:author="Chen Liao" w:date="2021-03-29T18:57:00Z">
              <w:rPr>
                <w:rFonts w:ascii="Times New Roman" w:hAnsi="Times New Roman" w:cs="Times New Roman"/>
                <w:color w:val="242021"/>
              </w:rPr>
            </w:rPrChange>
          </w:rPr>
          <w:t>gLV</w:t>
        </w:r>
        <w:proofErr w:type="spellEnd"/>
        <w:r w:rsidR="00D55398" w:rsidRPr="002B6EEC">
          <w:rPr>
            <w:rFonts w:ascii="Times New Roman" w:hAnsi="Times New Roman" w:cs="Times New Roman"/>
            <w:color w:val="242021"/>
            <w:sz w:val="22"/>
            <w:szCs w:val="22"/>
            <w:rPrChange w:id="5343" w:author="Chen Liao" w:date="2021-03-29T18:57:00Z">
              <w:rPr>
                <w:rFonts w:ascii="Times New Roman" w:hAnsi="Times New Roman" w:cs="Times New Roman"/>
                <w:color w:val="242021"/>
              </w:rPr>
            </w:rPrChange>
          </w:rPr>
          <w:t xml:space="preserve"> model. </w:t>
        </w:r>
      </w:ins>
      <w:ins w:id="5344" w:author="Chen Liao" w:date="2021-03-27T13:17:00Z">
        <w:r w:rsidR="00356BCE" w:rsidRPr="002B6EEC">
          <w:rPr>
            <w:rFonts w:ascii="Times New Roman" w:hAnsi="Times New Roman" w:cs="Times New Roman"/>
            <w:color w:val="242021"/>
            <w:sz w:val="22"/>
            <w:szCs w:val="22"/>
            <w:rPrChange w:id="5345" w:author="Chen Liao" w:date="2021-03-29T18:57:00Z">
              <w:rPr>
                <w:rFonts w:ascii="Times New Roman" w:hAnsi="Times New Roman" w:cs="Times New Roman"/>
                <w:color w:val="242021"/>
              </w:rPr>
            </w:rPrChange>
          </w:rPr>
          <w:t>We i</w:t>
        </w:r>
      </w:ins>
      <w:ins w:id="5346" w:author="Chen Liao" w:date="2021-03-18T21:28:00Z">
        <w:r w:rsidR="00193E68" w:rsidRPr="002B6EEC">
          <w:rPr>
            <w:rFonts w:ascii="Times New Roman" w:hAnsi="Times New Roman" w:cs="Times New Roman"/>
            <w:color w:val="242021"/>
            <w:sz w:val="22"/>
            <w:szCs w:val="22"/>
            <w:rPrChange w:id="5347" w:author="Chen Liao" w:date="2021-03-29T18:57:00Z">
              <w:rPr>
                <w:rFonts w:ascii="Times New Roman" w:hAnsi="Times New Roman" w:cs="Times New Roman"/>
                <w:color w:val="242021"/>
              </w:rPr>
            </w:rPrChange>
          </w:rPr>
          <w:t xml:space="preserve">dentified </w:t>
        </w:r>
      </w:ins>
      <w:ins w:id="5348" w:author="Chen Liao" w:date="2021-03-23T08:06:00Z">
        <w:r w:rsidR="001C6A0D" w:rsidRPr="002B6EEC">
          <w:rPr>
            <w:rFonts w:ascii="Times New Roman" w:hAnsi="Times New Roman" w:cs="Times New Roman"/>
            <w:color w:val="242021"/>
            <w:sz w:val="22"/>
            <w:szCs w:val="22"/>
            <w:rPrChange w:id="5349" w:author="Chen Liao" w:date="2021-03-29T18:57:00Z">
              <w:rPr>
                <w:rFonts w:ascii="Times New Roman" w:hAnsi="Times New Roman" w:cs="Times New Roman"/>
                <w:color w:val="242021"/>
              </w:rPr>
            </w:rPrChange>
          </w:rPr>
          <w:t xml:space="preserve">five </w:t>
        </w:r>
      </w:ins>
      <w:ins w:id="5350" w:author="Chen Liao" w:date="2021-03-27T13:17:00Z">
        <w:r w:rsidR="00E34AFA" w:rsidRPr="002B6EEC">
          <w:rPr>
            <w:rFonts w:ascii="Times New Roman" w:hAnsi="Times New Roman" w:cs="Times New Roman"/>
            <w:color w:val="242021"/>
            <w:sz w:val="22"/>
            <w:szCs w:val="22"/>
            <w:rPrChange w:id="5351" w:author="Chen Liao" w:date="2021-03-29T18:57:00Z">
              <w:rPr>
                <w:rFonts w:ascii="Times New Roman" w:hAnsi="Times New Roman" w:cs="Times New Roman"/>
                <w:color w:val="242021"/>
              </w:rPr>
            </w:rPrChange>
          </w:rPr>
          <w:t>positive</w:t>
        </w:r>
      </w:ins>
      <w:ins w:id="5352" w:author="Chen Liao" w:date="2021-03-22T22:59:00Z">
        <w:r w:rsidR="00B47B05" w:rsidRPr="002B6EEC">
          <w:rPr>
            <w:rFonts w:ascii="Times New Roman" w:hAnsi="Times New Roman" w:cs="Times New Roman"/>
            <w:color w:val="242021"/>
            <w:sz w:val="22"/>
            <w:szCs w:val="22"/>
            <w:rPrChange w:id="5353" w:author="Chen Liao" w:date="2021-03-29T18:57:00Z">
              <w:rPr>
                <w:rFonts w:ascii="Times New Roman" w:hAnsi="Times New Roman" w:cs="Times New Roman"/>
                <w:color w:val="242021"/>
              </w:rPr>
            </w:rPrChange>
          </w:rPr>
          <w:t xml:space="preserve"> </w:t>
        </w:r>
      </w:ins>
      <w:ins w:id="5354" w:author="Chen Liao" w:date="2021-03-18T21:28:00Z">
        <w:r w:rsidR="00193E68" w:rsidRPr="002B6EEC">
          <w:rPr>
            <w:rFonts w:ascii="Times New Roman" w:hAnsi="Times New Roman" w:cs="Times New Roman"/>
            <w:color w:val="242021"/>
            <w:sz w:val="22"/>
            <w:szCs w:val="22"/>
            <w:rPrChange w:id="5355" w:author="Chen Liao" w:date="2021-03-29T18:57:00Z">
              <w:rPr>
                <w:rFonts w:ascii="Times New Roman" w:hAnsi="Times New Roman" w:cs="Times New Roman"/>
                <w:color w:val="242021"/>
              </w:rPr>
            </w:rPrChange>
          </w:rPr>
          <w:t>inulin responders</w:t>
        </w:r>
      </w:ins>
      <w:ins w:id="5356" w:author="Chen Liao" w:date="2021-03-22T22:52:00Z">
        <w:r w:rsidR="0019667E" w:rsidRPr="002B6EEC">
          <w:rPr>
            <w:rFonts w:ascii="Times New Roman" w:hAnsi="Times New Roman" w:cs="Times New Roman"/>
            <w:color w:val="242021"/>
            <w:sz w:val="22"/>
            <w:szCs w:val="22"/>
            <w:rPrChange w:id="5357" w:author="Chen Liao" w:date="2021-03-29T18:57:00Z">
              <w:rPr>
                <w:rFonts w:ascii="Times New Roman" w:hAnsi="Times New Roman" w:cs="Times New Roman"/>
                <w:color w:val="242021"/>
              </w:rPr>
            </w:rPrChange>
          </w:rPr>
          <w:t xml:space="preserve"> </w:t>
        </w:r>
      </w:ins>
      <w:ins w:id="5358" w:author="Chen Liao" w:date="2021-03-21T09:43:00Z">
        <w:r w:rsidR="00F3007D" w:rsidRPr="002B6EEC">
          <w:rPr>
            <w:rFonts w:ascii="Times New Roman" w:hAnsi="Times New Roman" w:cs="Times New Roman"/>
            <w:color w:val="242021"/>
            <w:sz w:val="22"/>
            <w:szCs w:val="22"/>
            <w:rPrChange w:id="5359" w:author="Chen Liao" w:date="2021-03-29T18:57:00Z">
              <w:rPr>
                <w:rFonts w:ascii="Times New Roman" w:hAnsi="Times New Roman" w:cs="Times New Roman"/>
                <w:color w:val="242021"/>
              </w:rPr>
            </w:rPrChange>
          </w:rPr>
          <w:t>at different taxonomic levels</w:t>
        </w:r>
      </w:ins>
      <w:ins w:id="5360" w:author="Chen Liao" w:date="2021-03-21T09:56:00Z">
        <w:r w:rsidR="00967AD4" w:rsidRPr="002B6EEC">
          <w:rPr>
            <w:rFonts w:ascii="Times New Roman" w:hAnsi="Times New Roman" w:cs="Times New Roman"/>
            <w:color w:val="242021"/>
            <w:sz w:val="22"/>
            <w:szCs w:val="22"/>
            <w:rPrChange w:id="5361" w:author="Chen Liao" w:date="2021-03-29T18:57:00Z">
              <w:rPr>
                <w:rFonts w:ascii="Times New Roman" w:hAnsi="Times New Roman" w:cs="Times New Roman"/>
                <w:color w:val="242021"/>
              </w:rPr>
            </w:rPrChange>
          </w:rPr>
          <w:t xml:space="preserve"> (</w:t>
        </w:r>
        <w:r w:rsidR="00967AD4" w:rsidRPr="002B6EEC">
          <w:rPr>
            <w:rFonts w:ascii="Times New Roman" w:hAnsi="Times New Roman" w:cs="Times New Roman"/>
            <w:color w:val="242021"/>
            <w:sz w:val="22"/>
            <w:szCs w:val="22"/>
            <w:highlight w:val="yellow"/>
            <w:rPrChange w:id="5362" w:author="Chen Liao" w:date="2021-03-29T18:57:00Z">
              <w:rPr>
                <w:rFonts w:ascii="Times New Roman" w:hAnsi="Times New Roman" w:cs="Times New Roman"/>
                <w:color w:val="242021"/>
              </w:rPr>
            </w:rPrChange>
          </w:rPr>
          <w:t>Fig. 3D</w:t>
        </w:r>
        <w:r w:rsidR="00967AD4" w:rsidRPr="002B6EEC">
          <w:rPr>
            <w:rFonts w:ascii="Times New Roman" w:hAnsi="Times New Roman" w:cs="Times New Roman"/>
            <w:color w:val="242021"/>
            <w:sz w:val="22"/>
            <w:szCs w:val="22"/>
            <w:rPrChange w:id="5363" w:author="Chen Liao" w:date="2021-03-29T18:57:00Z">
              <w:rPr>
                <w:rFonts w:ascii="Times New Roman" w:hAnsi="Times New Roman" w:cs="Times New Roman"/>
                <w:color w:val="242021"/>
              </w:rPr>
            </w:rPrChange>
          </w:rPr>
          <w:t>)</w:t>
        </w:r>
      </w:ins>
      <w:ins w:id="5364" w:author="Chen Liao" w:date="2021-03-21T09:43:00Z">
        <w:r w:rsidR="00F3007D" w:rsidRPr="002B6EEC">
          <w:rPr>
            <w:rFonts w:ascii="Times New Roman" w:hAnsi="Times New Roman" w:cs="Times New Roman"/>
            <w:color w:val="242021"/>
            <w:sz w:val="22"/>
            <w:szCs w:val="22"/>
            <w:rPrChange w:id="5365" w:author="Chen Liao" w:date="2021-03-29T18:57:00Z">
              <w:rPr>
                <w:rFonts w:ascii="Times New Roman" w:hAnsi="Times New Roman" w:cs="Times New Roman"/>
                <w:color w:val="242021"/>
              </w:rPr>
            </w:rPrChange>
          </w:rPr>
          <w:t xml:space="preserve">: Bacteroides </w:t>
        </w:r>
        <w:proofErr w:type="spellStart"/>
        <w:r w:rsidR="00F3007D" w:rsidRPr="002B6EEC">
          <w:rPr>
            <w:rFonts w:ascii="Times New Roman" w:hAnsi="Times New Roman" w:cs="Times New Roman"/>
            <w:color w:val="242021"/>
            <w:sz w:val="22"/>
            <w:szCs w:val="22"/>
            <w:rPrChange w:id="5366" w:author="Chen Liao" w:date="2021-03-29T18:57:00Z">
              <w:rPr>
                <w:rFonts w:ascii="Times New Roman" w:hAnsi="Times New Roman" w:cs="Times New Roman"/>
                <w:color w:val="242021"/>
              </w:rPr>
            </w:rPrChange>
          </w:rPr>
          <w:t>acidifaciens</w:t>
        </w:r>
      </w:ins>
      <w:proofErr w:type="spellEnd"/>
      <w:ins w:id="5367" w:author="Chen Liao" w:date="2021-03-21T09:44:00Z">
        <w:r w:rsidR="00F3007D" w:rsidRPr="002B6EEC">
          <w:rPr>
            <w:rFonts w:ascii="Times New Roman" w:hAnsi="Times New Roman" w:cs="Times New Roman"/>
            <w:color w:val="242021"/>
            <w:sz w:val="22"/>
            <w:szCs w:val="22"/>
            <w:rPrChange w:id="5368" w:author="Chen Liao" w:date="2021-03-29T18:57:00Z">
              <w:rPr>
                <w:rFonts w:ascii="Times New Roman" w:hAnsi="Times New Roman" w:cs="Times New Roman"/>
                <w:color w:val="242021"/>
              </w:rPr>
            </w:rPrChange>
          </w:rPr>
          <w:t xml:space="preserve"> (</w:t>
        </w:r>
        <w:proofErr w:type="spellStart"/>
        <w:r w:rsidR="00F3007D" w:rsidRPr="002B6EEC">
          <w:rPr>
            <w:rFonts w:ascii="Times New Roman" w:hAnsi="Times New Roman" w:cs="Times New Roman"/>
            <w:color w:val="242021"/>
            <w:sz w:val="22"/>
            <w:szCs w:val="22"/>
            <w:rPrChange w:id="5369" w:author="Chen Liao" w:date="2021-03-29T18:57:00Z">
              <w:rPr>
                <w:rFonts w:ascii="Times New Roman" w:hAnsi="Times New Roman" w:cs="Times New Roman"/>
                <w:color w:val="242021"/>
              </w:rPr>
            </w:rPrChange>
          </w:rPr>
          <w:t>speices</w:t>
        </w:r>
        <w:proofErr w:type="spellEnd"/>
        <w:r w:rsidR="00F3007D" w:rsidRPr="002B6EEC">
          <w:rPr>
            <w:rFonts w:ascii="Times New Roman" w:hAnsi="Times New Roman" w:cs="Times New Roman"/>
            <w:color w:val="242021"/>
            <w:sz w:val="22"/>
            <w:szCs w:val="22"/>
            <w:rPrChange w:id="5370" w:author="Chen Liao" w:date="2021-03-29T18:57:00Z">
              <w:rPr>
                <w:rFonts w:ascii="Times New Roman" w:hAnsi="Times New Roman" w:cs="Times New Roman"/>
                <w:color w:val="242021"/>
              </w:rPr>
            </w:rPrChange>
          </w:rPr>
          <w:t>)</w:t>
        </w:r>
      </w:ins>
      <w:ins w:id="5371" w:author="Chen Liao" w:date="2021-03-21T09:43:00Z">
        <w:r w:rsidR="00F3007D" w:rsidRPr="002B6EEC">
          <w:rPr>
            <w:rFonts w:ascii="Times New Roman" w:hAnsi="Times New Roman" w:cs="Times New Roman"/>
            <w:color w:val="242021"/>
            <w:sz w:val="22"/>
            <w:szCs w:val="22"/>
            <w:rPrChange w:id="5372" w:author="Chen Liao" w:date="2021-03-29T18:57:00Z">
              <w:rPr>
                <w:rFonts w:ascii="Times New Roman" w:hAnsi="Times New Roman" w:cs="Times New Roman"/>
                <w:color w:val="242021"/>
              </w:rPr>
            </w:rPrChange>
          </w:rPr>
          <w:t xml:space="preserve">, unclassified </w:t>
        </w:r>
        <w:proofErr w:type="spellStart"/>
        <w:r w:rsidR="00F3007D" w:rsidRPr="002B6EEC">
          <w:rPr>
            <w:rFonts w:ascii="Times New Roman" w:hAnsi="Times New Roman" w:cs="Times New Roman"/>
            <w:color w:val="242021"/>
            <w:sz w:val="22"/>
            <w:szCs w:val="22"/>
            <w:rPrChange w:id="5373" w:author="Chen Liao" w:date="2021-03-29T18:57:00Z">
              <w:rPr>
                <w:rFonts w:ascii="Times New Roman" w:hAnsi="Times New Roman" w:cs="Times New Roman"/>
                <w:color w:val="242021"/>
              </w:rPr>
            </w:rPrChange>
          </w:rPr>
          <w:t>Muriba</w:t>
        </w:r>
      </w:ins>
      <w:ins w:id="5374" w:author="Chen Liao" w:date="2021-03-21T09:44:00Z">
        <w:r w:rsidR="00F3007D" w:rsidRPr="002B6EEC">
          <w:rPr>
            <w:rFonts w:ascii="Times New Roman" w:hAnsi="Times New Roman" w:cs="Times New Roman"/>
            <w:color w:val="242021"/>
            <w:sz w:val="22"/>
            <w:szCs w:val="22"/>
            <w:rPrChange w:id="5375" w:author="Chen Liao" w:date="2021-03-29T18:57:00Z">
              <w:rPr>
                <w:rFonts w:ascii="Times New Roman" w:hAnsi="Times New Roman" w:cs="Times New Roman"/>
                <w:color w:val="242021"/>
              </w:rPr>
            </w:rPrChange>
          </w:rPr>
          <w:t>culaceae</w:t>
        </w:r>
        <w:proofErr w:type="spellEnd"/>
        <w:r w:rsidR="00F3007D" w:rsidRPr="002B6EEC">
          <w:rPr>
            <w:rFonts w:ascii="Times New Roman" w:hAnsi="Times New Roman" w:cs="Times New Roman"/>
            <w:color w:val="242021"/>
            <w:sz w:val="22"/>
            <w:szCs w:val="22"/>
            <w:rPrChange w:id="5376" w:author="Chen Liao" w:date="2021-03-29T18:57:00Z">
              <w:rPr>
                <w:rFonts w:ascii="Times New Roman" w:hAnsi="Times New Roman" w:cs="Times New Roman"/>
                <w:color w:val="242021"/>
              </w:rPr>
            </w:rPrChange>
          </w:rPr>
          <w:t xml:space="preserve"> (family), unclassified </w:t>
        </w:r>
        <w:proofErr w:type="spellStart"/>
        <w:r w:rsidR="00F3007D" w:rsidRPr="002B6EEC">
          <w:rPr>
            <w:rFonts w:ascii="Times New Roman" w:hAnsi="Times New Roman" w:cs="Times New Roman"/>
            <w:color w:val="242021"/>
            <w:sz w:val="22"/>
            <w:szCs w:val="22"/>
            <w:rPrChange w:id="5377" w:author="Chen Liao" w:date="2021-03-29T18:57:00Z">
              <w:rPr>
                <w:rFonts w:ascii="Times New Roman" w:hAnsi="Times New Roman" w:cs="Times New Roman"/>
                <w:color w:val="242021"/>
              </w:rPr>
            </w:rPrChange>
          </w:rPr>
          <w:t>Fa</w:t>
        </w:r>
      </w:ins>
      <w:ins w:id="5378" w:author="Chen Liao" w:date="2021-03-21T09:57:00Z">
        <w:r w:rsidR="000B75AF" w:rsidRPr="002B6EEC">
          <w:rPr>
            <w:rFonts w:ascii="Times New Roman" w:hAnsi="Times New Roman" w:cs="Times New Roman"/>
            <w:color w:val="242021"/>
            <w:sz w:val="22"/>
            <w:szCs w:val="22"/>
            <w:rPrChange w:id="5379" w:author="Chen Liao" w:date="2021-03-29T18:57:00Z">
              <w:rPr>
                <w:rFonts w:ascii="Times New Roman" w:hAnsi="Times New Roman" w:cs="Times New Roman"/>
                <w:color w:val="242021"/>
              </w:rPr>
            </w:rPrChange>
          </w:rPr>
          <w:t>e</w:t>
        </w:r>
      </w:ins>
      <w:ins w:id="5380" w:author="Chen Liao" w:date="2021-03-21T09:44:00Z">
        <w:r w:rsidR="00F3007D" w:rsidRPr="002B6EEC">
          <w:rPr>
            <w:rFonts w:ascii="Times New Roman" w:hAnsi="Times New Roman" w:cs="Times New Roman"/>
            <w:color w:val="242021"/>
            <w:sz w:val="22"/>
            <w:szCs w:val="22"/>
            <w:rPrChange w:id="5381" w:author="Chen Liao" w:date="2021-03-29T18:57:00Z">
              <w:rPr>
                <w:rFonts w:ascii="Times New Roman" w:hAnsi="Times New Roman" w:cs="Times New Roman"/>
                <w:color w:val="242021"/>
              </w:rPr>
            </w:rPrChange>
          </w:rPr>
          <w:t>c</w:t>
        </w:r>
      </w:ins>
      <w:ins w:id="5382" w:author="Chen Liao" w:date="2021-03-21T09:57:00Z">
        <w:r w:rsidR="000B75AF" w:rsidRPr="002B6EEC">
          <w:rPr>
            <w:rFonts w:ascii="Times New Roman" w:hAnsi="Times New Roman" w:cs="Times New Roman"/>
            <w:color w:val="242021"/>
            <w:sz w:val="22"/>
            <w:szCs w:val="22"/>
            <w:rPrChange w:id="5383" w:author="Chen Liao" w:date="2021-03-29T18:57:00Z">
              <w:rPr>
                <w:rFonts w:ascii="Times New Roman" w:hAnsi="Times New Roman" w:cs="Times New Roman"/>
                <w:color w:val="242021"/>
              </w:rPr>
            </w:rPrChange>
          </w:rPr>
          <w:t>a</w:t>
        </w:r>
      </w:ins>
      <w:ins w:id="5384" w:author="Chen Liao" w:date="2021-03-21T09:44:00Z">
        <w:r w:rsidR="00F3007D" w:rsidRPr="002B6EEC">
          <w:rPr>
            <w:rFonts w:ascii="Times New Roman" w:hAnsi="Times New Roman" w:cs="Times New Roman"/>
            <w:color w:val="242021"/>
            <w:sz w:val="22"/>
            <w:szCs w:val="22"/>
            <w:rPrChange w:id="5385" w:author="Chen Liao" w:date="2021-03-29T18:57:00Z">
              <w:rPr>
                <w:rFonts w:ascii="Times New Roman" w:hAnsi="Times New Roman" w:cs="Times New Roman"/>
                <w:color w:val="242021"/>
              </w:rPr>
            </w:rPrChange>
          </w:rPr>
          <w:t>libaculum</w:t>
        </w:r>
        <w:proofErr w:type="spellEnd"/>
        <w:r w:rsidR="00F3007D" w:rsidRPr="002B6EEC">
          <w:rPr>
            <w:rFonts w:ascii="Times New Roman" w:hAnsi="Times New Roman" w:cs="Times New Roman"/>
            <w:color w:val="242021"/>
            <w:sz w:val="22"/>
            <w:szCs w:val="22"/>
            <w:rPrChange w:id="5386" w:author="Chen Liao" w:date="2021-03-29T18:57:00Z">
              <w:rPr>
                <w:rFonts w:ascii="Times New Roman" w:hAnsi="Times New Roman" w:cs="Times New Roman"/>
                <w:color w:val="242021"/>
              </w:rPr>
            </w:rPrChange>
          </w:rPr>
          <w:t xml:space="preserve"> (</w:t>
        </w:r>
      </w:ins>
      <w:ins w:id="5387" w:author="Chen Liao" w:date="2021-03-21T09:57:00Z">
        <w:r w:rsidR="000B75AF" w:rsidRPr="002B6EEC">
          <w:rPr>
            <w:rFonts w:ascii="Times New Roman" w:hAnsi="Times New Roman" w:cs="Times New Roman"/>
            <w:color w:val="242021"/>
            <w:sz w:val="22"/>
            <w:szCs w:val="22"/>
            <w:rPrChange w:id="5388" w:author="Chen Liao" w:date="2021-03-29T18:57:00Z">
              <w:rPr>
                <w:rFonts w:ascii="Times New Roman" w:hAnsi="Times New Roman" w:cs="Times New Roman"/>
                <w:color w:val="242021"/>
              </w:rPr>
            </w:rPrChange>
          </w:rPr>
          <w:t>genus</w:t>
        </w:r>
      </w:ins>
      <w:ins w:id="5389" w:author="Chen Liao" w:date="2021-03-21T09:44:00Z">
        <w:r w:rsidR="00F3007D" w:rsidRPr="002B6EEC">
          <w:rPr>
            <w:rFonts w:ascii="Times New Roman" w:hAnsi="Times New Roman" w:cs="Times New Roman"/>
            <w:color w:val="242021"/>
            <w:sz w:val="22"/>
            <w:szCs w:val="22"/>
            <w:rPrChange w:id="5390" w:author="Chen Liao" w:date="2021-03-29T18:57:00Z">
              <w:rPr>
                <w:rFonts w:ascii="Times New Roman" w:hAnsi="Times New Roman" w:cs="Times New Roman"/>
                <w:color w:val="242021"/>
              </w:rPr>
            </w:rPrChange>
          </w:rPr>
          <w:t xml:space="preserve">), unclassified </w:t>
        </w:r>
      </w:ins>
      <w:proofErr w:type="spellStart"/>
      <w:ins w:id="5391" w:author="Chen Liao" w:date="2021-03-21T09:57:00Z">
        <w:r w:rsidR="00FD23F1" w:rsidRPr="002B6EEC">
          <w:rPr>
            <w:rFonts w:ascii="Times New Roman" w:hAnsi="Times New Roman" w:cs="Times New Roman"/>
            <w:color w:val="242021"/>
            <w:sz w:val="22"/>
            <w:szCs w:val="22"/>
            <w:rPrChange w:id="5392" w:author="Chen Liao" w:date="2021-03-29T18:57:00Z">
              <w:rPr>
                <w:rFonts w:ascii="Times New Roman" w:hAnsi="Times New Roman" w:cs="Times New Roman"/>
                <w:color w:val="242021"/>
              </w:rPr>
            </w:rPrChange>
          </w:rPr>
          <w:t>Parasutterella</w:t>
        </w:r>
        <w:proofErr w:type="spellEnd"/>
        <w:r w:rsidR="00FD23F1" w:rsidRPr="002B6EEC">
          <w:rPr>
            <w:rFonts w:ascii="Times New Roman" w:hAnsi="Times New Roman" w:cs="Times New Roman"/>
            <w:color w:val="242021"/>
            <w:sz w:val="22"/>
            <w:szCs w:val="22"/>
            <w:rPrChange w:id="5393" w:author="Chen Liao" w:date="2021-03-29T18:57:00Z">
              <w:rPr>
                <w:rFonts w:ascii="Times New Roman" w:hAnsi="Times New Roman" w:cs="Times New Roman"/>
                <w:color w:val="242021"/>
              </w:rPr>
            </w:rPrChange>
          </w:rPr>
          <w:t xml:space="preserve"> </w:t>
        </w:r>
      </w:ins>
      <w:ins w:id="5394" w:author="Chen Liao" w:date="2021-03-21T09:44:00Z">
        <w:r w:rsidR="00F3007D" w:rsidRPr="002B6EEC">
          <w:rPr>
            <w:rFonts w:ascii="Times New Roman" w:hAnsi="Times New Roman" w:cs="Times New Roman"/>
            <w:color w:val="242021"/>
            <w:sz w:val="22"/>
            <w:szCs w:val="22"/>
            <w:rPrChange w:id="5395" w:author="Chen Liao" w:date="2021-03-29T18:57:00Z">
              <w:rPr>
                <w:rFonts w:ascii="Times New Roman" w:hAnsi="Times New Roman" w:cs="Times New Roman"/>
                <w:color w:val="242021"/>
              </w:rPr>
            </w:rPrChange>
          </w:rPr>
          <w:t>(</w:t>
        </w:r>
      </w:ins>
      <w:ins w:id="5396" w:author="Chen Liao" w:date="2021-03-21T09:57:00Z">
        <w:r w:rsidR="00FD23F1" w:rsidRPr="002B6EEC">
          <w:rPr>
            <w:rFonts w:ascii="Times New Roman" w:hAnsi="Times New Roman" w:cs="Times New Roman"/>
            <w:color w:val="242021"/>
            <w:sz w:val="22"/>
            <w:szCs w:val="22"/>
            <w:rPrChange w:id="5397" w:author="Chen Liao" w:date="2021-03-29T18:57:00Z">
              <w:rPr>
                <w:rFonts w:ascii="Times New Roman" w:hAnsi="Times New Roman" w:cs="Times New Roman"/>
                <w:color w:val="242021"/>
              </w:rPr>
            </w:rPrChange>
          </w:rPr>
          <w:t>genus</w:t>
        </w:r>
      </w:ins>
      <w:ins w:id="5398" w:author="Chen Liao" w:date="2021-03-21T09:44:00Z">
        <w:r w:rsidR="00F3007D" w:rsidRPr="002B6EEC">
          <w:rPr>
            <w:rFonts w:ascii="Times New Roman" w:hAnsi="Times New Roman" w:cs="Times New Roman"/>
            <w:color w:val="242021"/>
            <w:sz w:val="22"/>
            <w:szCs w:val="22"/>
            <w:rPrChange w:id="5399" w:author="Chen Liao" w:date="2021-03-29T18:57:00Z">
              <w:rPr>
                <w:rFonts w:ascii="Times New Roman" w:hAnsi="Times New Roman" w:cs="Times New Roman"/>
                <w:color w:val="242021"/>
              </w:rPr>
            </w:rPrChange>
          </w:rPr>
          <w:t>), and unclassified Bacteroides (genus).</w:t>
        </w:r>
      </w:ins>
      <w:ins w:id="5400" w:author="Chen Liao" w:date="2021-03-18T21:28:00Z">
        <w:r w:rsidR="00193E68" w:rsidRPr="002B6EEC">
          <w:rPr>
            <w:rFonts w:ascii="Times New Roman" w:hAnsi="Times New Roman" w:cs="Times New Roman"/>
            <w:color w:val="242021"/>
            <w:sz w:val="22"/>
            <w:szCs w:val="22"/>
            <w:rPrChange w:id="5401" w:author="Chen Liao" w:date="2021-03-29T18:57:00Z">
              <w:rPr>
                <w:rFonts w:ascii="Times New Roman" w:hAnsi="Times New Roman" w:cs="Times New Roman"/>
                <w:color w:val="242021"/>
              </w:rPr>
            </w:rPrChange>
          </w:rPr>
          <w:t xml:space="preserve"> </w:t>
        </w:r>
      </w:ins>
      <w:ins w:id="5402" w:author="Chen Liao" w:date="2021-03-23T08:13:00Z">
        <w:r w:rsidR="00D8395D" w:rsidRPr="002B6EEC">
          <w:rPr>
            <w:rFonts w:ascii="Times New Roman" w:hAnsi="Times New Roman" w:cs="Times New Roman"/>
            <w:color w:val="242021"/>
            <w:sz w:val="22"/>
            <w:szCs w:val="22"/>
            <w:rPrChange w:id="5403" w:author="Chen Liao" w:date="2021-03-29T18:57:00Z">
              <w:rPr>
                <w:rFonts w:ascii="Times New Roman" w:hAnsi="Times New Roman" w:cs="Times New Roman"/>
                <w:color w:val="242021"/>
              </w:rPr>
            </w:rPrChange>
          </w:rPr>
          <w:t xml:space="preserve">Since </w:t>
        </w:r>
        <w:proofErr w:type="spellStart"/>
        <w:r w:rsidR="00D8395D" w:rsidRPr="002B6EEC">
          <w:rPr>
            <w:rFonts w:ascii="Times New Roman" w:hAnsi="Times New Roman" w:cs="Times New Roman"/>
            <w:color w:val="242021"/>
            <w:sz w:val="22"/>
            <w:szCs w:val="22"/>
            <w:rPrChange w:id="5404" w:author="Chen Liao" w:date="2021-03-29T18:57:00Z">
              <w:rPr>
                <w:rFonts w:ascii="Times New Roman" w:hAnsi="Times New Roman" w:cs="Times New Roman"/>
                <w:color w:val="242021"/>
              </w:rPr>
            </w:rPrChange>
          </w:rPr>
          <w:t>gLV</w:t>
        </w:r>
        <w:proofErr w:type="spellEnd"/>
        <w:r w:rsidR="00D8395D" w:rsidRPr="002B6EEC">
          <w:rPr>
            <w:rFonts w:ascii="Times New Roman" w:hAnsi="Times New Roman" w:cs="Times New Roman"/>
            <w:color w:val="242021"/>
            <w:sz w:val="22"/>
            <w:szCs w:val="22"/>
            <w:rPrChange w:id="5405" w:author="Chen Liao" w:date="2021-03-29T18:57:00Z">
              <w:rPr>
                <w:rFonts w:ascii="Times New Roman" w:hAnsi="Times New Roman" w:cs="Times New Roman"/>
                <w:color w:val="242021"/>
              </w:rPr>
            </w:rPrChange>
          </w:rPr>
          <w:t xml:space="preserve"> incorporates bacterial interactions</w:t>
        </w:r>
      </w:ins>
      <w:ins w:id="5406" w:author="Chen Liao" w:date="2021-03-23T08:14:00Z">
        <w:r w:rsidR="00D8395D" w:rsidRPr="002B6EEC">
          <w:rPr>
            <w:rFonts w:ascii="Times New Roman" w:hAnsi="Times New Roman" w:cs="Times New Roman"/>
            <w:color w:val="242021"/>
            <w:sz w:val="22"/>
            <w:szCs w:val="22"/>
            <w:rPrChange w:id="5407" w:author="Chen Liao" w:date="2021-03-29T18:57:00Z">
              <w:rPr>
                <w:rFonts w:ascii="Times New Roman" w:hAnsi="Times New Roman" w:cs="Times New Roman"/>
                <w:color w:val="242021"/>
              </w:rPr>
            </w:rPrChange>
          </w:rPr>
          <w:t xml:space="preserve"> (e.g., cross-feeding) as confounding variables, these responders are </w:t>
        </w:r>
      </w:ins>
      <w:ins w:id="5408" w:author="Chen Liao" w:date="2021-03-23T08:15:00Z">
        <w:r w:rsidR="00D8395D" w:rsidRPr="002B6EEC">
          <w:rPr>
            <w:rFonts w:ascii="Times New Roman" w:hAnsi="Times New Roman" w:cs="Times New Roman"/>
            <w:color w:val="242021"/>
            <w:sz w:val="22"/>
            <w:szCs w:val="22"/>
            <w:rPrChange w:id="5409" w:author="Chen Liao" w:date="2021-03-29T18:57:00Z">
              <w:rPr>
                <w:rFonts w:ascii="Times New Roman" w:hAnsi="Times New Roman" w:cs="Times New Roman"/>
                <w:color w:val="242021"/>
              </w:rPr>
            </w:rPrChange>
          </w:rPr>
          <w:t xml:space="preserve">mostly </w:t>
        </w:r>
      </w:ins>
      <w:ins w:id="5410" w:author="Chen Liao" w:date="2021-03-23T08:14:00Z">
        <w:r w:rsidR="00D8395D" w:rsidRPr="002B6EEC">
          <w:rPr>
            <w:rFonts w:ascii="Times New Roman" w:hAnsi="Times New Roman" w:cs="Times New Roman"/>
            <w:color w:val="242021"/>
            <w:sz w:val="22"/>
            <w:szCs w:val="22"/>
            <w:rPrChange w:id="5411" w:author="Chen Liao" w:date="2021-03-29T18:57:00Z">
              <w:rPr>
                <w:rFonts w:ascii="Times New Roman" w:hAnsi="Times New Roman" w:cs="Times New Roman"/>
                <w:color w:val="242021"/>
              </w:rPr>
            </w:rPrChange>
          </w:rPr>
          <w:t>likely to be primary inulin degraders.</w:t>
        </w:r>
      </w:ins>
      <w:ins w:id="5412" w:author="Chen Liao" w:date="2021-03-23T08:15:00Z">
        <w:r w:rsidR="00D8395D" w:rsidRPr="002B6EEC">
          <w:rPr>
            <w:rFonts w:ascii="Times New Roman" w:hAnsi="Times New Roman" w:cs="Times New Roman"/>
            <w:color w:val="242021"/>
            <w:sz w:val="22"/>
            <w:szCs w:val="22"/>
            <w:rPrChange w:id="5413" w:author="Chen Liao" w:date="2021-03-29T18:57:00Z">
              <w:rPr>
                <w:rFonts w:ascii="Times New Roman" w:hAnsi="Times New Roman" w:cs="Times New Roman"/>
                <w:color w:val="242021"/>
              </w:rPr>
            </w:rPrChange>
          </w:rPr>
          <w:t xml:space="preserve"> In</w:t>
        </w:r>
      </w:ins>
      <w:ins w:id="5414" w:author="Chen Liao" w:date="2021-03-23T08:16:00Z">
        <w:r w:rsidR="00D8395D" w:rsidRPr="002B6EEC">
          <w:rPr>
            <w:rFonts w:ascii="Times New Roman" w:hAnsi="Times New Roman" w:cs="Times New Roman"/>
            <w:color w:val="242021"/>
            <w:sz w:val="22"/>
            <w:szCs w:val="22"/>
            <w:rPrChange w:id="5415" w:author="Chen Liao" w:date="2021-03-29T18:57:00Z">
              <w:rPr>
                <w:rFonts w:ascii="Times New Roman" w:hAnsi="Times New Roman" w:cs="Times New Roman"/>
                <w:color w:val="242021"/>
              </w:rPr>
            </w:rPrChange>
          </w:rPr>
          <w:t xml:space="preserve"> fact</w:t>
        </w:r>
      </w:ins>
      <w:ins w:id="5416" w:author="Chen Liao" w:date="2021-03-21T10:01:00Z">
        <w:r w:rsidR="00035995" w:rsidRPr="002B6EEC">
          <w:rPr>
            <w:rFonts w:ascii="Times New Roman" w:hAnsi="Times New Roman" w:cs="Times New Roman"/>
            <w:color w:val="242021"/>
            <w:sz w:val="22"/>
            <w:szCs w:val="22"/>
            <w:rPrChange w:id="5417" w:author="Chen Liao" w:date="2021-03-29T18:57:00Z">
              <w:rPr>
                <w:rFonts w:ascii="Times New Roman" w:hAnsi="Times New Roman" w:cs="Times New Roman"/>
                <w:color w:val="242021"/>
              </w:rPr>
            </w:rPrChange>
          </w:rPr>
          <w:t xml:space="preserve">, genetic </w:t>
        </w:r>
      </w:ins>
      <w:ins w:id="5418" w:author="Chen Liao" w:date="2021-03-21T10:03:00Z">
        <w:r w:rsidR="003A726C" w:rsidRPr="002B6EEC">
          <w:rPr>
            <w:rFonts w:ascii="Times New Roman" w:hAnsi="Times New Roman" w:cs="Times New Roman"/>
            <w:color w:val="242021"/>
            <w:sz w:val="22"/>
            <w:szCs w:val="22"/>
            <w:rPrChange w:id="5419" w:author="Chen Liao" w:date="2021-03-29T18:57:00Z">
              <w:rPr>
                <w:rFonts w:ascii="Times New Roman" w:hAnsi="Times New Roman" w:cs="Times New Roman"/>
                <w:color w:val="242021"/>
              </w:rPr>
            </w:rPrChange>
          </w:rPr>
          <w:t>and/</w:t>
        </w:r>
      </w:ins>
      <w:ins w:id="5420" w:author="Chen Liao" w:date="2021-03-21T10:01:00Z">
        <w:r w:rsidR="00035995" w:rsidRPr="002B6EEC">
          <w:rPr>
            <w:rFonts w:ascii="Times New Roman" w:hAnsi="Times New Roman" w:cs="Times New Roman"/>
            <w:color w:val="242021"/>
            <w:sz w:val="22"/>
            <w:szCs w:val="22"/>
            <w:rPrChange w:id="5421" w:author="Chen Liao" w:date="2021-03-29T18:57:00Z">
              <w:rPr>
                <w:rFonts w:ascii="Times New Roman" w:hAnsi="Times New Roman" w:cs="Times New Roman"/>
                <w:color w:val="242021"/>
              </w:rPr>
            </w:rPrChange>
          </w:rPr>
          <w:t xml:space="preserve">or </w:t>
        </w:r>
        <w:r w:rsidR="00035995" w:rsidRPr="002B6EEC">
          <w:rPr>
            <w:rFonts w:ascii="Times New Roman" w:hAnsi="Times New Roman" w:cs="Times New Roman"/>
            <w:i/>
            <w:iCs/>
            <w:color w:val="242021"/>
            <w:sz w:val="22"/>
            <w:szCs w:val="22"/>
            <w:rPrChange w:id="5422" w:author="Chen Liao" w:date="2021-03-29T18:57:00Z">
              <w:rPr>
                <w:rFonts w:ascii="Times New Roman" w:hAnsi="Times New Roman" w:cs="Times New Roman"/>
                <w:color w:val="242021"/>
              </w:rPr>
            </w:rPrChange>
          </w:rPr>
          <w:t>in vitro</w:t>
        </w:r>
        <w:r w:rsidR="00035995" w:rsidRPr="002B6EEC">
          <w:rPr>
            <w:rFonts w:ascii="Times New Roman" w:hAnsi="Times New Roman" w:cs="Times New Roman"/>
            <w:color w:val="242021"/>
            <w:sz w:val="22"/>
            <w:szCs w:val="22"/>
            <w:rPrChange w:id="5423" w:author="Chen Liao" w:date="2021-03-29T18:57:00Z">
              <w:rPr>
                <w:rFonts w:ascii="Times New Roman" w:hAnsi="Times New Roman" w:cs="Times New Roman"/>
                <w:color w:val="242021"/>
              </w:rPr>
            </w:rPrChange>
          </w:rPr>
          <w:t xml:space="preserve"> </w:t>
        </w:r>
        <w:proofErr w:type="gramStart"/>
        <w:r w:rsidR="00035995" w:rsidRPr="002B6EEC">
          <w:rPr>
            <w:rFonts w:ascii="Times New Roman" w:hAnsi="Times New Roman" w:cs="Times New Roman"/>
            <w:color w:val="242021"/>
            <w:sz w:val="22"/>
            <w:szCs w:val="22"/>
            <w:rPrChange w:id="5424" w:author="Chen Liao" w:date="2021-03-29T18:57:00Z">
              <w:rPr>
                <w:rFonts w:ascii="Times New Roman" w:hAnsi="Times New Roman" w:cs="Times New Roman"/>
                <w:color w:val="242021"/>
              </w:rPr>
            </w:rPrChange>
          </w:rPr>
          <w:t>evidences</w:t>
        </w:r>
        <w:proofErr w:type="gramEnd"/>
        <w:r w:rsidR="00035995" w:rsidRPr="002B6EEC">
          <w:rPr>
            <w:rFonts w:ascii="Times New Roman" w:hAnsi="Times New Roman" w:cs="Times New Roman"/>
            <w:color w:val="242021"/>
            <w:sz w:val="22"/>
            <w:szCs w:val="22"/>
            <w:rPrChange w:id="5425" w:author="Chen Liao" w:date="2021-03-29T18:57:00Z">
              <w:rPr>
                <w:rFonts w:ascii="Times New Roman" w:hAnsi="Times New Roman" w:cs="Times New Roman"/>
                <w:color w:val="242021"/>
              </w:rPr>
            </w:rPrChange>
          </w:rPr>
          <w:t xml:space="preserve"> hav</w:t>
        </w:r>
      </w:ins>
      <w:ins w:id="5426" w:author="Chen Liao" w:date="2021-03-21T10:02:00Z">
        <w:r w:rsidR="00035995" w:rsidRPr="002B6EEC">
          <w:rPr>
            <w:rFonts w:ascii="Times New Roman" w:hAnsi="Times New Roman" w:cs="Times New Roman"/>
            <w:color w:val="242021"/>
            <w:sz w:val="22"/>
            <w:szCs w:val="22"/>
            <w:rPrChange w:id="5427" w:author="Chen Liao" w:date="2021-03-29T18:57:00Z">
              <w:rPr>
                <w:rFonts w:ascii="Times New Roman" w:hAnsi="Times New Roman" w:cs="Times New Roman"/>
                <w:color w:val="242021"/>
              </w:rPr>
            </w:rPrChange>
          </w:rPr>
          <w:t>e been found</w:t>
        </w:r>
      </w:ins>
      <w:ins w:id="5428" w:author="Chen Liao" w:date="2021-03-21T10:03:00Z">
        <w:r w:rsidR="003A726C" w:rsidRPr="002B6EEC">
          <w:rPr>
            <w:rFonts w:ascii="Times New Roman" w:hAnsi="Times New Roman" w:cs="Times New Roman"/>
            <w:color w:val="242021"/>
            <w:sz w:val="22"/>
            <w:szCs w:val="22"/>
            <w:rPrChange w:id="5429" w:author="Chen Liao" w:date="2021-03-29T18:57:00Z">
              <w:rPr>
                <w:rFonts w:ascii="Times New Roman" w:hAnsi="Times New Roman" w:cs="Times New Roman"/>
                <w:color w:val="242021"/>
              </w:rPr>
            </w:rPrChange>
          </w:rPr>
          <w:t xml:space="preserve"> to support the role of </w:t>
        </w:r>
      </w:ins>
      <w:ins w:id="5430" w:author="Chen Liao" w:date="2021-03-28T01:58:00Z">
        <w:r w:rsidR="009125A4" w:rsidRPr="002B6EEC">
          <w:rPr>
            <w:rFonts w:ascii="Times New Roman" w:hAnsi="Times New Roman" w:cs="Times New Roman"/>
            <w:color w:val="242021"/>
            <w:sz w:val="22"/>
            <w:szCs w:val="22"/>
            <w:rPrChange w:id="5431" w:author="Chen Liao" w:date="2021-03-29T18:57:00Z">
              <w:rPr>
                <w:rFonts w:ascii="Times New Roman" w:hAnsi="Times New Roman" w:cs="Times New Roman"/>
                <w:color w:val="242021"/>
              </w:rPr>
            </w:rPrChange>
          </w:rPr>
          <w:t>some of them</w:t>
        </w:r>
      </w:ins>
      <w:ins w:id="5432" w:author="Chen Liao" w:date="2021-03-21T10:04:00Z">
        <w:r w:rsidR="00E24740" w:rsidRPr="002B6EEC">
          <w:rPr>
            <w:rFonts w:ascii="Times New Roman" w:hAnsi="Times New Roman" w:cs="Times New Roman"/>
            <w:color w:val="242021"/>
            <w:sz w:val="22"/>
            <w:szCs w:val="22"/>
            <w:rPrChange w:id="5433" w:author="Chen Liao" w:date="2021-03-29T18:57:00Z">
              <w:rPr>
                <w:rFonts w:ascii="Times New Roman" w:hAnsi="Times New Roman" w:cs="Times New Roman"/>
                <w:color w:val="242021"/>
              </w:rPr>
            </w:rPrChange>
          </w:rPr>
          <w:t xml:space="preserve"> in degrading inulin</w:t>
        </w:r>
      </w:ins>
      <w:ins w:id="5434" w:author="Chen Liao" w:date="2021-03-21T10:05:00Z">
        <w:r w:rsidR="008175E0" w:rsidRPr="002B6EEC">
          <w:rPr>
            <w:rFonts w:ascii="Times New Roman" w:hAnsi="Times New Roman" w:cs="Times New Roman"/>
            <w:color w:val="242021"/>
            <w:sz w:val="22"/>
            <w:szCs w:val="22"/>
            <w:rPrChange w:id="5435" w:author="Chen Liao" w:date="2021-03-29T18:57:00Z">
              <w:rPr>
                <w:rFonts w:ascii="Times New Roman" w:hAnsi="Times New Roman" w:cs="Times New Roman"/>
                <w:color w:val="242021"/>
              </w:rPr>
            </w:rPrChange>
          </w:rPr>
          <w:t xml:space="preserve"> (</w:t>
        </w:r>
        <w:r w:rsidR="008175E0" w:rsidRPr="002B6EEC">
          <w:rPr>
            <w:rFonts w:ascii="Times New Roman" w:hAnsi="Times New Roman" w:cs="Times New Roman"/>
            <w:color w:val="242021"/>
            <w:sz w:val="22"/>
            <w:szCs w:val="22"/>
            <w:highlight w:val="yellow"/>
            <w:rPrChange w:id="5436" w:author="Chen Liao" w:date="2021-03-29T18:57:00Z">
              <w:rPr>
                <w:rFonts w:ascii="Times New Roman" w:hAnsi="Times New Roman" w:cs="Times New Roman"/>
                <w:color w:val="242021"/>
              </w:rPr>
            </w:rPrChange>
          </w:rPr>
          <w:t xml:space="preserve">Table </w:t>
        </w:r>
      </w:ins>
      <w:ins w:id="5437" w:author="Chen Liao" w:date="2021-03-27T13:18:00Z">
        <w:r w:rsidR="00E8561A" w:rsidRPr="002B6EEC">
          <w:rPr>
            <w:rFonts w:ascii="Times New Roman" w:hAnsi="Times New Roman" w:cs="Times New Roman"/>
            <w:color w:val="242021"/>
            <w:sz w:val="22"/>
            <w:szCs w:val="22"/>
            <w:highlight w:val="yellow"/>
            <w:rPrChange w:id="5438" w:author="Chen Liao" w:date="2021-03-29T18:57:00Z">
              <w:rPr>
                <w:rFonts w:ascii="Times New Roman" w:hAnsi="Times New Roman" w:cs="Times New Roman"/>
                <w:color w:val="242021"/>
                <w:highlight w:val="yellow"/>
              </w:rPr>
            </w:rPrChange>
          </w:rPr>
          <w:t>S2</w:t>
        </w:r>
      </w:ins>
      <w:ins w:id="5439" w:author="Chen Liao" w:date="2021-03-21T10:05:00Z">
        <w:r w:rsidR="008175E0" w:rsidRPr="002B6EEC">
          <w:rPr>
            <w:rFonts w:ascii="Times New Roman" w:hAnsi="Times New Roman" w:cs="Times New Roman"/>
            <w:color w:val="242021"/>
            <w:sz w:val="22"/>
            <w:szCs w:val="22"/>
            <w:rPrChange w:id="5440" w:author="Chen Liao" w:date="2021-03-29T18:57:00Z">
              <w:rPr>
                <w:rFonts w:ascii="Times New Roman" w:hAnsi="Times New Roman" w:cs="Times New Roman"/>
                <w:color w:val="242021"/>
              </w:rPr>
            </w:rPrChange>
          </w:rPr>
          <w:t>)</w:t>
        </w:r>
      </w:ins>
      <w:ins w:id="5441" w:author="Chen Liao" w:date="2021-03-21T10:02:00Z">
        <w:r w:rsidR="00035995" w:rsidRPr="002B6EEC">
          <w:rPr>
            <w:rFonts w:ascii="Times New Roman" w:hAnsi="Times New Roman" w:cs="Times New Roman"/>
            <w:color w:val="242021"/>
            <w:sz w:val="22"/>
            <w:szCs w:val="22"/>
            <w:rPrChange w:id="5442" w:author="Chen Liao" w:date="2021-03-29T18:57:00Z">
              <w:rPr>
                <w:rFonts w:ascii="Times New Roman" w:hAnsi="Times New Roman" w:cs="Times New Roman"/>
                <w:color w:val="242021"/>
              </w:rPr>
            </w:rPrChange>
          </w:rPr>
          <w:t>.</w:t>
        </w:r>
      </w:ins>
      <w:ins w:id="5443" w:author="Chen Liao" w:date="2021-03-21T10:05:00Z">
        <w:r w:rsidR="00A840D4" w:rsidRPr="002B6EEC">
          <w:rPr>
            <w:rFonts w:ascii="Times New Roman" w:hAnsi="Times New Roman" w:cs="Times New Roman"/>
            <w:color w:val="242021"/>
            <w:sz w:val="22"/>
            <w:szCs w:val="22"/>
            <w:rPrChange w:id="5444" w:author="Chen Liao" w:date="2021-03-29T18:57:00Z">
              <w:rPr>
                <w:rFonts w:ascii="Times New Roman" w:hAnsi="Times New Roman" w:cs="Times New Roman"/>
                <w:color w:val="242021"/>
              </w:rPr>
            </w:rPrChange>
          </w:rPr>
          <w:t xml:space="preserve"> For example, </w:t>
        </w:r>
      </w:ins>
      <w:ins w:id="5445" w:author="Chen Liao" w:date="2021-03-21T12:20:00Z">
        <w:r w:rsidR="00B852E4" w:rsidRPr="002B6EEC">
          <w:rPr>
            <w:rFonts w:ascii="Times New Roman" w:hAnsi="Times New Roman" w:cs="Times New Roman"/>
            <w:color w:val="242021"/>
            <w:sz w:val="22"/>
            <w:szCs w:val="22"/>
            <w:rPrChange w:id="5446" w:author="Chen Liao" w:date="2021-03-29T18:57:00Z">
              <w:rPr>
                <w:rFonts w:ascii="Times New Roman" w:hAnsi="Times New Roman" w:cs="Times New Roman"/>
                <w:color w:val="242021"/>
              </w:rPr>
            </w:rPrChange>
          </w:rPr>
          <w:t xml:space="preserve">members from </w:t>
        </w:r>
      </w:ins>
      <w:ins w:id="5447" w:author="Chen Liao" w:date="2021-03-21T12:12:00Z">
        <w:r w:rsidR="00D0544D" w:rsidRPr="002B6EEC">
          <w:rPr>
            <w:rFonts w:ascii="Times New Roman" w:hAnsi="Times New Roman" w:cs="Times New Roman"/>
            <w:color w:val="242021"/>
            <w:sz w:val="22"/>
            <w:szCs w:val="22"/>
            <w:rPrChange w:id="5448" w:author="Chen Liao" w:date="2021-03-29T18:57:00Z">
              <w:rPr>
                <w:rFonts w:ascii="Times New Roman" w:hAnsi="Times New Roman" w:cs="Times New Roman"/>
                <w:color w:val="242021"/>
              </w:rPr>
            </w:rPrChange>
          </w:rPr>
          <w:t xml:space="preserve">Bacteroides </w:t>
        </w:r>
      </w:ins>
      <w:ins w:id="5449" w:author="Chen Liao" w:date="2021-03-21T12:20:00Z">
        <w:r w:rsidR="00B852E4" w:rsidRPr="002B6EEC">
          <w:rPr>
            <w:rFonts w:ascii="Times New Roman" w:hAnsi="Times New Roman" w:cs="Times New Roman"/>
            <w:color w:val="242021"/>
            <w:sz w:val="22"/>
            <w:szCs w:val="22"/>
            <w:rPrChange w:id="5450" w:author="Chen Liao" w:date="2021-03-29T18:57:00Z">
              <w:rPr>
                <w:rFonts w:ascii="Times New Roman" w:hAnsi="Times New Roman" w:cs="Times New Roman"/>
                <w:color w:val="242021"/>
              </w:rPr>
            </w:rPrChange>
          </w:rPr>
          <w:t xml:space="preserve">and </w:t>
        </w:r>
        <w:proofErr w:type="spellStart"/>
        <w:r w:rsidR="00B852E4" w:rsidRPr="002B6EEC">
          <w:rPr>
            <w:rFonts w:ascii="Times New Roman" w:hAnsi="Times New Roman" w:cs="Times New Roman"/>
            <w:color w:val="242021"/>
            <w:sz w:val="22"/>
            <w:szCs w:val="22"/>
            <w:rPrChange w:id="5451" w:author="Chen Liao" w:date="2021-03-29T18:57:00Z">
              <w:rPr>
                <w:rFonts w:ascii="Times New Roman" w:hAnsi="Times New Roman" w:cs="Times New Roman"/>
                <w:color w:val="242021"/>
              </w:rPr>
            </w:rPrChange>
          </w:rPr>
          <w:t>Muribaculaceae</w:t>
        </w:r>
        <w:proofErr w:type="spellEnd"/>
        <w:r w:rsidR="00B852E4" w:rsidRPr="002B6EEC">
          <w:rPr>
            <w:rFonts w:ascii="Times New Roman" w:hAnsi="Times New Roman" w:cs="Times New Roman"/>
            <w:color w:val="242021"/>
            <w:sz w:val="22"/>
            <w:szCs w:val="22"/>
            <w:rPrChange w:id="5452" w:author="Chen Liao" w:date="2021-03-29T18:57:00Z">
              <w:rPr>
                <w:rFonts w:ascii="Times New Roman" w:hAnsi="Times New Roman" w:cs="Times New Roman"/>
                <w:color w:val="242021"/>
              </w:rPr>
            </w:rPrChange>
          </w:rPr>
          <w:t xml:space="preserve"> </w:t>
        </w:r>
      </w:ins>
      <w:ins w:id="5453" w:author="Chen Liao" w:date="2021-03-21T12:13:00Z">
        <w:r w:rsidR="00D0544D" w:rsidRPr="002B6EEC">
          <w:rPr>
            <w:rFonts w:ascii="Times New Roman" w:hAnsi="Times New Roman" w:cs="Times New Roman"/>
            <w:color w:val="242021"/>
            <w:sz w:val="22"/>
            <w:szCs w:val="22"/>
            <w:rPrChange w:id="5454" w:author="Chen Liao" w:date="2021-03-29T18:57:00Z">
              <w:rPr>
                <w:rFonts w:ascii="Times New Roman" w:hAnsi="Times New Roman" w:cs="Times New Roman"/>
                <w:color w:val="242021"/>
              </w:rPr>
            </w:rPrChange>
          </w:rPr>
          <w:t>harbor gene clusters</w:t>
        </w:r>
      </w:ins>
      <w:ins w:id="5455" w:author="Chen Liao" w:date="2021-03-21T12:14:00Z">
        <w:r w:rsidR="00D0544D" w:rsidRPr="002B6EEC">
          <w:rPr>
            <w:rFonts w:ascii="Times New Roman" w:hAnsi="Times New Roman" w:cs="Times New Roman"/>
            <w:color w:val="242021"/>
            <w:sz w:val="22"/>
            <w:szCs w:val="22"/>
            <w:rPrChange w:id="5456" w:author="Chen Liao" w:date="2021-03-29T18:57:00Z">
              <w:rPr>
                <w:rFonts w:ascii="Times New Roman" w:hAnsi="Times New Roman" w:cs="Times New Roman"/>
                <w:color w:val="242021"/>
              </w:rPr>
            </w:rPrChange>
          </w:rPr>
          <w:t xml:space="preserve"> known as </w:t>
        </w:r>
      </w:ins>
      <w:ins w:id="5457" w:author="Chen Liao" w:date="2021-03-21T12:13:00Z">
        <w:r w:rsidR="00D0544D" w:rsidRPr="002B6EEC">
          <w:rPr>
            <w:rFonts w:ascii="Times New Roman" w:hAnsi="Times New Roman" w:cs="Times New Roman"/>
            <w:sz w:val="22"/>
            <w:szCs w:val="22"/>
            <w:rPrChange w:id="5458" w:author="Chen Liao" w:date="2021-03-29T18:57:00Z">
              <w:rPr>
                <w:rFonts w:ascii="Times New Roman" w:hAnsi="Times New Roman" w:cs="Times New Roman"/>
              </w:rPr>
            </w:rPrChange>
          </w:rPr>
          <w:t>polysaccharide utilization loci (PUL</w:t>
        </w:r>
      </w:ins>
      <w:ins w:id="5459" w:author="Chen Liao" w:date="2021-03-22T23:00:00Z">
        <w:r w:rsidR="00B47B05" w:rsidRPr="002B6EEC">
          <w:rPr>
            <w:rFonts w:ascii="Times New Roman" w:hAnsi="Times New Roman" w:cs="Times New Roman"/>
            <w:sz w:val="22"/>
            <w:szCs w:val="22"/>
            <w:rPrChange w:id="5460" w:author="Chen Liao" w:date="2021-03-29T18:57:00Z">
              <w:rPr>
                <w:rFonts w:ascii="Times New Roman" w:hAnsi="Times New Roman" w:cs="Times New Roman"/>
              </w:rPr>
            </w:rPrChange>
          </w:rPr>
          <w:t>s</w:t>
        </w:r>
      </w:ins>
      <w:ins w:id="5461" w:author="Chen Liao" w:date="2021-03-21T12:13:00Z">
        <w:r w:rsidR="00D0544D" w:rsidRPr="002B6EEC">
          <w:rPr>
            <w:rFonts w:ascii="Times New Roman" w:hAnsi="Times New Roman" w:cs="Times New Roman"/>
            <w:sz w:val="22"/>
            <w:szCs w:val="22"/>
            <w:rPrChange w:id="5462" w:author="Chen Liao" w:date="2021-03-29T18:57:00Z">
              <w:rPr>
                <w:rFonts w:ascii="Times New Roman" w:hAnsi="Times New Roman" w:cs="Times New Roman"/>
              </w:rPr>
            </w:rPrChange>
          </w:rPr>
          <w:t>)</w:t>
        </w:r>
      </w:ins>
      <w:ins w:id="5463" w:author="Chen Liao" w:date="2021-03-21T12:15:00Z">
        <w:r w:rsidR="00D0544D" w:rsidRPr="002B6EEC">
          <w:rPr>
            <w:rFonts w:ascii="Times New Roman" w:hAnsi="Times New Roman" w:cs="Times New Roman"/>
            <w:sz w:val="22"/>
            <w:szCs w:val="22"/>
            <w:rPrChange w:id="5464" w:author="Chen Liao" w:date="2021-03-29T18:57:00Z">
              <w:rPr>
                <w:rFonts w:ascii="Times New Roman" w:hAnsi="Times New Roman" w:cs="Times New Roman"/>
              </w:rPr>
            </w:rPrChange>
          </w:rPr>
          <w:t xml:space="preserve">, which contain </w:t>
        </w:r>
      </w:ins>
      <w:moveToRangeStart w:id="5465" w:author="Chen Liao" w:date="2021-03-18T21:34:00Z" w:name="move66995699"/>
      <w:moveTo w:id="5466" w:author="Chen Liao" w:date="2021-03-18T21:34:00Z">
        <w:del w:id="5467" w:author="Chen Liao" w:date="2021-03-21T12:15:00Z">
          <w:r w:rsidR="00C15639" w:rsidRPr="002B6EEC" w:rsidDel="00D0544D">
            <w:rPr>
              <w:rFonts w:ascii="Times New Roman" w:hAnsi="Times New Roman" w:cs="Times New Roman"/>
              <w:sz w:val="22"/>
              <w:szCs w:val="22"/>
              <w:rPrChange w:id="5468" w:author="Chen Liao" w:date="2021-03-29T18:57:00Z">
                <w:rPr>
                  <w:rFonts w:ascii="Times New Roman" w:hAnsi="Times New Roman" w:cs="Times New Roman"/>
                </w:rPr>
              </w:rPrChange>
            </w:rPr>
            <w:delText>Most of the glycan degrading and import machinery within Bacteroides genomes are encoded within clusters of coregulated genes known as</w:delText>
          </w:r>
        </w:del>
        <w:del w:id="5469" w:author="Chen Liao" w:date="2021-03-21T12:13:00Z">
          <w:r w:rsidR="00C15639" w:rsidRPr="002B6EEC" w:rsidDel="00D0544D">
            <w:rPr>
              <w:rFonts w:ascii="Times New Roman" w:hAnsi="Times New Roman" w:cs="Times New Roman"/>
              <w:sz w:val="22"/>
              <w:szCs w:val="22"/>
              <w:rPrChange w:id="5470" w:author="Chen Liao" w:date="2021-03-29T18:57:00Z">
                <w:rPr>
                  <w:rFonts w:ascii="Times New Roman" w:hAnsi="Times New Roman" w:cs="Times New Roman"/>
                </w:rPr>
              </w:rPrChange>
            </w:rPr>
            <w:delText xml:space="preserve"> polysaccharide utilization loci (PUL)</w:delText>
          </w:r>
        </w:del>
        <w:del w:id="5471" w:author="Chen Liao" w:date="2021-03-21T12:15:00Z">
          <w:r w:rsidR="00C15639" w:rsidRPr="002B6EEC" w:rsidDel="00D0544D">
            <w:rPr>
              <w:rFonts w:ascii="Times New Roman" w:hAnsi="Times New Roman" w:cs="Times New Roman"/>
              <w:sz w:val="22"/>
              <w:szCs w:val="22"/>
              <w:rPrChange w:id="5472" w:author="Chen Liao" w:date="2021-03-29T18:57:00Z">
                <w:rPr>
                  <w:rFonts w:ascii="Times New Roman" w:hAnsi="Times New Roman" w:cs="Times New Roman"/>
                </w:rPr>
              </w:rPrChange>
            </w:rPr>
            <w:delText xml:space="preserve">. The defining characteristic of a PUL is the presence of a pair of </w:delText>
          </w:r>
        </w:del>
        <w:del w:id="5473" w:author="Chen Liao" w:date="2021-03-21T12:17:00Z">
          <w:r w:rsidR="00C15639" w:rsidRPr="002B6EEC" w:rsidDel="00D0544D">
            <w:rPr>
              <w:rFonts w:ascii="Times New Roman" w:hAnsi="Times New Roman" w:cs="Times New Roman"/>
              <w:sz w:val="22"/>
              <w:szCs w:val="22"/>
              <w:rPrChange w:id="5474" w:author="Chen Liao" w:date="2021-03-29T18:57:00Z">
                <w:rPr>
                  <w:rFonts w:ascii="Times New Roman" w:hAnsi="Times New Roman" w:cs="Times New Roman"/>
                </w:rPr>
              </w:rPrChange>
            </w:rPr>
            <w:delText xml:space="preserve">genes homologous to </w:delText>
          </w:r>
        </w:del>
        <w:proofErr w:type="spellStart"/>
        <w:r w:rsidR="00C15639" w:rsidRPr="002B6EEC">
          <w:rPr>
            <w:rFonts w:ascii="Times New Roman" w:hAnsi="Times New Roman" w:cs="Times New Roman"/>
            <w:i/>
            <w:iCs/>
            <w:sz w:val="22"/>
            <w:szCs w:val="22"/>
            <w:rPrChange w:id="5475" w:author="Chen Liao" w:date="2021-03-29T18:57:00Z">
              <w:rPr>
                <w:rFonts w:ascii="Times New Roman" w:hAnsi="Times New Roman" w:cs="Times New Roman"/>
                <w:i/>
                <w:iCs/>
              </w:rPr>
            </w:rPrChange>
          </w:rPr>
          <w:t>sus</w:t>
        </w:r>
      </w:moveTo>
      <w:ins w:id="5476" w:author="Chen Liao" w:date="2021-03-21T12:17:00Z">
        <w:r w:rsidR="00D0544D" w:rsidRPr="002B6EEC">
          <w:rPr>
            <w:rFonts w:ascii="Times New Roman" w:hAnsi="Times New Roman" w:cs="Times New Roman"/>
            <w:i/>
            <w:iCs/>
            <w:sz w:val="22"/>
            <w:szCs w:val="22"/>
            <w:rPrChange w:id="5477" w:author="Chen Liao" w:date="2021-03-29T18:57:00Z">
              <w:rPr>
                <w:rFonts w:ascii="Times New Roman" w:hAnsi="Times New Roman" w:cs="Times New Roman"/>
                <w:i/>
                <w:iCs/>
              </w:rPr>
            </w:rPrChange>
          </w:rPr>
          <w:t>C</w:t>
        </w:r>
        <w:proofErr w:type="spellEnd"/>
        <w:r w:rsidR="00D0544D" w:rsidRPr="002B6EEC">
          <w:rPr>
            <w:rFonts w:ascii="Times New Roman" w:hAnsi="Times New Roman" w:cs="Times New Roman"/>
            <w:i/>
            <w:iCs/>
            <w:sz w:val="22"/>
            <w:szCs w:val="22"/>
            <w:rPrChange w:id="5478" w:author="Chen Liao" w:date="2021-03-29T18:57:00Z">
              <w:rPr>
                <w:rFonts w:ascii="Times New Roman" w:hAnsi="Times New Roman" w:cs="Times New Roman"/>
                <w:i/>
                <w:iCs/>
              </w:rPr>
            </w:rPrChange>
          </w:rPr>
          <w:t>/</w:t>
        </w:r>
        <w:proofErr w:type="spellStart"/>
        <w:r w:rsidR="00D0544D" w:rsidRPr="002B6EEC">
          <w:rPr>
            <w:rFonts w:ascii="Times New Roman" w:hAnsi="Times New Roman" w:cs="Times New Roman"/>
            <w:i/>
            <w:iCs/>
            <w:sz w:val="22"/>
            <w:szCs w:val="22"/>
            <w:rPrChange w:id="5479" w:author="Chen Liao" w:date="2021-03-29T18:57:00Z">
              <w:rPr>
                <w:rFonts w:ascii="Times New Roman" w:hAnsi="Times New Roman" w:cs="Times New Roman"/>
                <w:i/>
                <w:iCs/>
              </w:rPr>
            </w:rPrChange>
          </w:rPr>
          <w:t>sus</w:t>
        </w:r>
      </w:ins>
      <w:moveTo w:id="5480" w:author="Chen Liao" w:date="2021-03-18T21:34:00Z">
        <w:r w:rsidR="00C15639" w:rsidRPr="002B6EEC">
          <w:rPr>
            <w:rFonts w:ascii="Times New Roman" w:hAnsi="Times New Roman" w:cs="Times New Roman"/>
            <w:i/>
            <w:iCs/>
            <w:sz w:val="22"/>
            <w:szCs w:val="22"/>
            <w:rPrChange w:id="5481" w:author="Chen Liao" w:date="2021-03-29T18:57:00Z">
              <w:rPr>
                <w:rFonts w:ascii="Times New Roman" w:hAnsi="Times New Roman" w:cs="Times New Roman"/>
                <w:i/>
                <w:iCs/>
              </w:rPr>
            </w:rPrChange>
          </w:rPr>
          <w:t>D</w:t>
        </w:r>
        <w:proofErr w:type="spellEnd"/>
        <w:r w:rsidR="00C15639" w:rsidRPr="002B6EEC">
          <w:rPr>
            <w:rFonts w:ascii="Times New Roman" w:hAnsi="Times New Roman" w:cs="Times New Roman"/>
            <w:sz w:val="22"/>
            <w:szCs w:val="22"/>
            <w:rPrChange w:id="5482" w:author="Chen Liao" w:date="2021-03-29T18:57:00Z">
              <w:rPr>
                <w:rFonts w:ascii="Times New Roman" w:hAnsi="Times New Roman" w:cs="Times New Roman"/>
              </w:rPr>
            </w:rPrChange>
          </w:rPr>
          <w:t xml:space="preserve"> </w:t>
        </w:r>
        <w:del w:id="5483" w:author="Chen Liao" w:date="2021-03-21T12:17:00Z">
          <w:r w:rsidR="00C15639" w:rsidRPr="002B6EEC" w:rsidDel="00D0544D">
            <w:rPr>
              <w:rFonts w:ascii="Times New Roman" w:hAnsi="Times New Roman" w:cs="Times New Roman"/>
              <w:sz w:val="22"/>
              <w:szCs w:val="22"/>
              <w:rPrChange w:id="5484" w:author="Chen Liao" w:date="2021-03-29T18:57:00Z">
                <w:rPr>
                  <w:rFonts w:ascii="Times New Roman" w:hAnsi="Times New Roman" w:cs="Times New Roman"/>
                </w:rPr>
              </w:rPrChange>
            </w:rPr>
            <w:delText xml:space="preserve">and </w:delText>
          </w:r>
          <w:r w:rsidR="00C15639" w:rsidRPr="002B6EEC" w:rsidDel="00D0544D">
            <w:rPr>
              <w:rFonts w:ascii="Times New Roman" w:hAnsi="Times New Roman" w:cs="Times New Roman"/>
              <w:i/>
              <w:iCs/>
              <w:sz w:val="22"/>
              <w:szCs w:val="22"/>
              <w:rPrChange w:id="5485" w:author="Chen Liao" w:date="2021-03-29T18:57:00Z">
                <w:rPr>
                  <w:rFonts w:ascii="Times New Roman" w:hAnsi="Times New Roman" w:cs="Times New Roman"/>
                  <w:i/>
                  <w:iCs/>
                </w:rPr>
              </w:rPrChange>
            </w:rPr>
            <w:delText>susC</w:delText>
          </w:r>
        </w:del>
      </w:moveTo>
      <w:ins w:id="5486" w:author="Chen Liao" w:date="2021-03-21T12:17:00Z">
        <w:r w:rsidR="00D0544D" w:rsidRPr="002B6EEC">
          <w:rPr>
            <w:rFonts w:ascii="Times New Roman" w:hAnsi="Times New Roman" w:cs="Times New Roman"/>
            <w:sz w:val="22"/>
            <w:szCs w:val="22"/>
            <w:rPrChange w:id="5487" w:author="Chen Liao" w:date="2021-03-29T18:57:00Z">
              <w:rPr>
                <w:rFonts w:ascii="Times New Roman" w:hAnsi="Times New Roman" w:cs="Times New Roman"/>
              </w:rPr>
            </w:rPrChange>
          </w:rPr>
          <w:t xml:space="preserve">homologous gene pair </w:t>
        </w:r>
      </w:ins>
      <w:ins w:id="5488" w:author="Chen Liao" w:date="2021-03-21T12:16:00Z">
        <w:r w:rsidR="00D0544D" w:rsidRPr="002B6EEC">
          <w:rPr>
            <w:rFonts w:ascii="Times New Roman" w:hAnsi="Times New Roman" w:cs="Times New Roman"/>
            <w:sz w:val="22"/>
            <w:szCs w:val="22"/>
            <w:rPrChange w:id="5489" w:author="Chen Liao" w:date="2021-03-29T18:57:00Z">
              <w:rPr>
                <w:rFonts w:ascii="Times New Roman" w:hAnsi="Times New Roman" w:cs="Times New Roman"/>
              </w:rPr>
            </w:rPrChange>
          </w:rPr>
          <w:t xml:space="preserve">that </w:t>
        </w:r>
      </w:ins>
      <w:moveTo w:id="5490" w:author="Chen Liao" w:date="2021-03-18T21:34:00Z">
        <w:del w:id="5491" w:author="Chen Liao" w:date="2021-03-21T12:16:00Z">
          <w:r w:rsidR="00C15639" w:rsidRPr="002B6EEC" w:rsidDel="00D0544D">
            <w:rPr>
              <w:rFonts w:ascii="Times New Roman" w:hAnsi="Times New Roman" w:cs="Times New Roman"/>
              <w:sz w:val="22"/>
              <w:szCs w:val="22"/>
              <w:rPrChange w:id="5492" w:author="Chen Liao" w:date="2021-03-29T18:57:00Z">
                <w:rPr>
                  <w:rFonts w:ascii="Times New Roman" w:hAnsi="Times New Roman" w:cs="Times New Roman"/>
                </w:rPr>
              </w:rPrChange>
            </w:rPr>
            <w:delText xml:space="preserve">, which </w:delText>
          </w:r>
        </w:del>
        <w:del w:id="5493" w:author="Chen Liao" w:date="2021-03-21T12:18:00Z">
          <w:r w:rsidR="00C15639" w:rsidRPr="002B6EEC" w:rsidDel="00D0544D">
            <w:rPr>
              <w:rFonts w:ascii="Times New Roman" w:hAnsi="Times New Roman" w:cs="Times New Roman"/>
              <w:sz w:val="22"/>
              <w:szCs w:val="22"/>
              <w:rPrChange w:id="5494" w:author="Chen Liao" w:date="2021-03-29T18:57:00Z">
                <w:rPr>
                  <w:rFonts w:ascii="Times New Roman" w:hAnsi="Times New Roman" w:cs="Times New Roman"/>
                </w:rPr>
              </w:rPrChange>
            </w:rPr>
            <w:delText>encode outer membrane proteins that bind i</w:delText>
          </w:r>
        </w:del>
      </w:moveTo>
      <w:ins w:id="5495" w:author="Chen Liao" w:date="2021-03-21T12:18:00Z">
        <w:r w:rsidR="00D0544D" w:rsidRPr="002B6EEC">
          <w:rPr>
            <w:rFonts w:ascii="Times New Roman" w:hAnsi="Times New Roman" w:cs="Times New Roman"/>
            <w:sz w:val="22"/>
            <w:szCs w:val="22"/>
            <w:rPrChange w:id="5496" w:author="Chen Liao" w:date="2021-03-29T18:57:00Z">
              <w:rPr>
                <w:rFonts w:ascii="Times New Roman" w:hAnsi="Times New Roman" w:cs="Times New Roman"/>
              </w:rPr>
            </w:rPrChange>
          </w:rPr>
          <w:t>facilitates sensing and import of</w:t>
        </w:r>
      </w:ins>
      <w:moveTo w:id="5497" w:author="Chen Liao" w:date="2021-03-18T21:34:00Z">
        <w:del w:id="5498" w:author="Chen Liao" w:date="2021-03-21T12:18:00Z">
          <w:r w:rsidR="00C15639" w:rsidRPr="002B6EEC" w:rsidDel="00D0544D">
            <w:rPr>
              <w:rFonts w:ascii="Times New Roman" w:hAnsi="Times New Roman" w:cs="Times New Roman"/>
              <w:sz w:val="22"/>
              <w:szCs w:val="22"/>
              <w:rPrChange w:id="5499" w:author="Chen Liao" w:date="2021-03-29T18:57:00Z">
                <w:rPr>
                  <w:rFonts w:ascii="Times New Roman" w:hAnsi="Times New Roman" w:cs="Times New Roman"/>
                </w:rPr>
              </w:rPrChange>
            </w:rPr>
            <w:delText>nulin</w:delText>
          </w:r>
        </w:del>
        <w:r w:rsidR="00C15639" w:rsidRPr="002B6EEC">
          <w:rPr>
            <w:rFonts w:ascii="Times New Roman" w:hAnsi="Times New Roman" w:cs="Times New Roman"/>
            <w:sz w:val="22"/>
            <w:szCs w:val="22"/>
            <w:rPrChange w:id="5500" w:author="Chen Liao" w:date="2021-03-29T18:57:00Z">
              <w:rPr>
                <w:rFonts w:ascii="Times New Roman" w:hAnsi="Times New Roman" w:cs="Times New Roman"/>
              </w:rPr>
            </w:rPrChange>
          </w:rPr>
          <w:t xml:space="preserve"> </w:t>
        </w:r>
      </w:moveTo>
      <w:ins w:id="5501" w:author="Chen Liao" w:date="2021-03-21T12:18:00Z">
        <w:r w:rsidR="00D0544D" w:rsidRPr="002B6EEC">
          <w:rPr>
            <w:rFonts w:ascii="Times New Roman" w:hAnsi="Times New Roman" w:cs="Times New Roman"/>
            <w:sz w:val="22"/>
            <w:szCs w:val="22"/>
            <w:rPrChange w:id="5502" w:author="Chen Liao" w:date="2021-03-29T18:57:00Z">
              <w:rPr>
                <w:rFonts w:ascii="Times New Roman" w:hAnsi="Times New Roman" w:cs="Times New Roman"/>
              </w:rPr>
            </w:rPrChange>
          </w:rPr>
          <w:t>inulin</w:t>
        </w:r>
      </w:ins>
      <w:moveTo w:id="5503" w:author="Chen Liao" w:date="2021-03-18T21:34:00Z">
        <w:del w:id="5504" w:author="Chen Liao" w:date="2021-03-21T12:18:00Z">
          <w:r w:rsidR="00C15639" w:rsidRPr="002B6EEC" w:rsidDel="00D0544D">
            <w:rPr>
              <w:rFonts w:ascii="Times New Roman" w:hAnsi="Times New Roman" w:cs="Times New Roman"/>
              <w:sz w:val="22"/>
              <w:szCs w:val="22"/>
              <w:rPrChange w:id="5505" w:author="Chen Liao" w:date="2021-03-29T18:57:00Z">
                <w:rPr>
                  <w:rFonts w:ascii="Times New Roman" w:hAnsi="Times New Roman" w:cs="Times New Roman"/>
                </w:rPr>
              </w:rPrChange>
            </w:rPr>
            <w:delText>and import its digestion products</w:delText>
          </w:r>
        </w:del>
        <w:r w:rsidR="00C15639" w:rsidRPr="002B6EEC">
          <w:rPr>
            <w:rFonts w:ascii="Times New Roman" w:hAnsi="Times New Roman" w:cs="Times New Roman"/>
            <w:sz w:val="22"/>
            <w:szCs w:val="22"/>
            <w:rPrChange w:id="5506" w:author="Chen Liao" w:date="2021-03-29T18:57:00Z">
              <w:rPr>
                <w:rFonts w:ascii="Times New Roman" w:hAnsi="Times New Roman" w:cs="Times New Roman"/>
              </w:rPr>
            </w:rPrChange>
          </w:rPr>
          <w:t xml:space="preserve"> </w:t>
        </w:r>
        <w:r w:rsidR="00C15639" w:rsidRPr="002B6EEC">
          <w:rPr>
            <w:rFonts w:ascii="Times New Roman" w:hAnsi="Times New Roman" w:cs="Times New Roman"/>
            <w:sz w:val="22"/>
            <w:szCs w:val="22"/>
            <w:rPrChange w:id="5507" w:author="Chen Liao" w:date="2021-03-29T18:57:00Z">
              <w:rPr>
                <w:rFonts w:ascii="Times New Roman" w:hAnsi="Times New Roman" w:cs="Times New Roman"/>
              </w:rPr>
            </w:rPrChange>
          </w:rPr>
          <w:fldChar w:fldCharType="begin"/>
        </w:r>
        <w:r w:rsidR="00C15639" w:rsidRPr="002B6EEC">
          <w:rPr>
            <w:rFonts w:ascii="Times New Roman" w:hAnsi="Times New Roman" w:cs="Times New Roman"/>
            <w:sz w:val="22"/>
            <w:szCs w:val="22"/>
            <w:rPrChange w:id="5508" w:author="Chen Liao" w:date="2021-03-29T18:57:00Z">
              <w:rPr>
                <w:rFonts w:ascii="Times New Roman" w:hAnsi="Times New Roman" w:cs="Times New Roman"/>
              </w:rPr>
            </w:rPrChange>
          </w:rPr>
          <w:instrText xml:space="preserve"> ADDIN NE.Ref.{E4FAEAA4-C55F-4A5C-909B-62697434F5E6}</w:instrText>
        </w:r>
        <w:r w:rsidR="00C15639" w:rsidRPr="002B6EEC">
          <w:rPr>
            <w:rFonts w:ascii="Times New Roman" w:hAnsi="Times New Roman" w:cs="Times New Roman"/>
            <w:sz w:val="22"/>
            <w:szCs w:val="22"/>
            <w:rPrChange w:id="5509" w:author="Chen Liao" w:date="2021-03-29T18:57:00Z">
              <w:rPr>
                <w:rFonts w:ascii="Times New Roman" w:hAnsi="Times New Roman" w:cs="Times New Roman"/>
              </w:rPr>
            </w:rPrChange>
          </w:rPr>
          <w:fldChar w:fldCharType="separate"/>
        </w:r>
        <w:r w:rsidR="00C15639" w:rsidRPr="002B6EEC">
          <w:rPr>
            <w:rFonts w:ascii="Times New Roman" w:hAnsi="Times New Roman" w:cs="Times New Roman"/>
            <w:color w:val="080000"/>
            <w:sz w:val="22"/>
            <w:szCs w:val="22"/>
            <w:rPrChange w:id="5510" w:author="Chen Liao" w:date="2021-03-29T18:57:00Z">
              <w:rPr>
                <w:rFonts w:ascii="Times New Roman" w:hAnsi="Times New Roman" w:cs="Times New Roman"/>
                <w:color w:val="080000"/>
              </w:rPr>
            </w:rPrChange>
          </w:rPr>
          <w:t>[23, 24]</w:t>
        </w:r>
        <w:r w:rsidR="00C15639" w:rsidRPr="002B6EEC">
          <w:rPr>
            <w:rFonts w:ascii="Times New Roman" w:hAnsi="Times New Roman" w:cs="Times New Roman"/>
            <w:sz w:val="22"/>
            <w:szCs w:val="22"/>
            <w:rPrChange w:id="5511" w:author="Chen Liao" w:date="2021-03-29T18:57:00Z">
              <w:rPr>
                <w:rFonts w:ascii="Times New Roman" w:hAnsi="Times New Roman" w:cs="Times New Roman"/>
              </w:rPr>
            </w:rPrChange>
          </w:rPr>
          <w:fldChar w:fldCharType="end"/>
        </w:r>
        <w:r w:rsidR="00C15639" w:rsidRPr="002B6EEC">
          <w:rPr>
            <w:rFonts w:ascii="Times New Roman" w:hAnsi="Times New Roman" w:cs="Times New Roman"/>
            <w:sz w:val="22"/>
            <w:szCs w:val="22"/>
            <w:rPrChange w:id="5512" w:author="Chen Liao" w:date="2021-03-29T18:57:00Z">
              <w:rPr>
                <w:rFonts w:ascii="Times New Roman" w:hAnsi="Times New Roman" w:cs="Times New Roman"/>
              </w:rPr>
            </w:rPrChange>
          </w:rPr>
          <w:t xml:space="preserve">. </w:t>
        </w:r>
      </w:moveTo>
      <w:ins w:id="5513" w:author="Chen Liao" w:date="2021-03-27T18:01:00Z">
        <w:r w:rsidR="00D17812" w:rsidRPr="002B6EEC">
          <w:rPr>
            <w:rFonts w:ascii="Times New Roman" w:hAnsi="Times New Roman" w:cs="Times New Roman"/>
            <w:sz w:val="22"/>
            <w:szCs w:val="22"/>
            <w:rPrChange w:id="5514" w:author="Chen Liao" w:date="2021-03-29T18:57:00Z">
              <w:rPr>
                <w:rFonts w:ascii="Times New Roman" w:hAnsi="Times New Roman" w:cs="Times New Roman"/>
              </w:rPr>
            </w:rPrChange>
          </w:rPr>
          <w:t>Putative i</w:t>
        </w:r>
      </w:ins>
      <w:moveTo w:id="5515" w:author="Chen Liao" w:date="2021-03-18T21:34:00Z">
        <w:del w:id="5516" w:author="Chen Liao" w:date="2021-03-27T18:01:00Z">
          <w:r w:rsidR="00C15639" w:rsidRPr="002B6EEC" w:rsidDel="00D17812">
            <w:rPr>
              <w:rFonts w:ascii="Times New Roman" w:hAnsi="Times New Roman" w:cs="Times New Roman"/>
              <w:sz w:val="22"/>
              <w:szCs w:val="22"/>
              <w:rPrChange w:id="5517" w:author="Chen Liao" w:date="2021-03-29T18:57:00Z">
                <w:rPr>
                  <w:rFonts w:ascii="Times New Roman" w:hAnsi="Times New Roman" w:cs="Times New Roman"/>
                </w:rPr>
              </w:rPrChange>
            </w:rPr>
            <w:delText>I</w:delText>
          </w:r>
        </w:del>
        <w:r w:rsidR="00C15639" w:rsidRPr="002B6EEC">
          <w:rPr>
            <w:rFonts w:ascii="Times New Roman" w:hAnsi="Times New Roman" w:cs="Times New Roman"/>
            <w:sz w:val="22"/>
            <w:szCs w:val="22"/>
            <w:rPrChange w:id="5518" w:author="Chen Liao" w:date="2021-03-29T18:57:00Z">
              <w:rPr>
                <w:rFonts w:ascii="Times New Roman" w:hAnsi="Times New Roman" w:cs="Times New Roman"/>
              </w:rPr>
            </w:rPrChange>
          </w:rPr>
          <w:t xml:space="preserve">nulin PULs were also detected in </w:t>
        </w:r>
      </w:moveTo>
      <w:ins w:id="5519" w:author="Chen Liao" w:date="2021-03-22T15:52:00Z">
        <w:r w:rsidR="00162E96" w:rsidRPr="002B6EEC">
          <w:rPr>
            <w:rFonts w:ascii="Times New Roman" w:hAnsi="Times New Roman" w:cs="Times New Roman"/>
            <w:sz w:val="22"/>
            <w:szCs w:val="22"/>
            <w:rPrChange w:id="5520" w:author="Chen Liao" w:date="2021-03-29T18:57:00Z">
              <w:rPr>
                <w:rFonts w:ascii="Times New Roman" w:hAnsi="Times New Roman" w:cs="Times New Roman"/>
              </w:rPr>
            </w:rPrChange>
          </w:rPr>
          <w:t xml:space="preserve">the </w:t>
        </w:r>
      </w:ins>
      <w:ins w:id="5521" w:author="Chen Liao" w:date="2021-03-27T13:27:00Z">
        <w:r w:rsidR="00562B9F" w:rsidRPr="002B6EEC">
          <w:rPr>
            <w:rFonts w:ascii="Times New Roman" w:hAnsi="Times New Roman" w:cs="Times New Roman"/>
            <w:sz w:val="22"/>
            <w:szCs w:val="22"/>
            <w:rPrChange w:id="5522" w:author="Chen Liao" w:date="2021-03-29T18:57:00Z">
              <w:rPr>
                <w:rFonts w:ascii="Times New Roman" w:hAnsi="Times New Roman" w:cs="Times New Roman"/>
              </w:rPr>
            </w:rPrChange>
          </w:rPr>
          <w:t>metagenome-assembled</w:t>
        </w:r>
      </w:ins>
      <w:moveTo w:id="5523" w:author="Chen Liao" w:date="2021-03-18T21:34:00Z">
        <w:del w:id="5524" w:author="Chen Liao" w:date="2021-03-27T13:27:00Z">
          <w:r w:rsidR="00C15639" w:rsidRPr="002B6EEC" w:rsidDel="00562B9F">
            <w:rPr>
              <w:rFonts w:ascii="Times New Roman" w:hAnsi="Times New Roman" w:cs="Times New Roman"/>
              <w:sz w:val="22"/>
              <w:szCs w:val="22"/>
              <w:rPrChange w:id="5525" w:author="Chen Liao" w:date="2021-03-29T18:57:00Z">
                <w:rPr>
                  <w:rFonts w:ascii="Times New Roman" w:hAnsi="Times New Roman" w:cs="Times New Roman"/>
                </w:rPr>
              </w:rPrChange>
            </w:rPr>
            <w:delText>draft</w:delText>
          </w:r>
        </w:del>
        <w:r w:rsidR="00C15639" w:rsidRPr="002B6EEC">
          <w:rPr>
            <w:rFonts w:ascii="Times New Roman" w:hAnsi="Times New Roman" w:cs="Times New Roman"/>
            <w:sz w:val="22"/>
            <w:szCs w:val="22"/>
            <w:rPrChange w:id="5526" w:author="Chen Liao" w:date="2021-03-29T18:57:00Z">
              <w:rPr>
                <w:rFonts w:ascii="Times New Roman" w:hAnsi="Times New Roman" w:cs="Times New Roman"/>
              </w:rPr>
            </w:rPrChange>
          </w:rPr>
          <w:t xml:space="preserve"> genomes of </w:t>
        </w:r>
        <w:r w:rsidR="00C15639" w:rsidRPr="002B6EEC">
          <w:rPr>
            <w:rFonts w:ascii="Times New Roman" w:hAnsi="Times New Roman" w:cs="Times New Roman"/>
            <w:sz w:val="22"/>
            <w:szCs w:val="22"/>
            <w:rPrChange w:id="5527" w:author="Chen Liao" w:date="2021-03-29T18:57:00Z">
              <w:rPr>
                <w:rFonts w:ascii="Times New Roman" w:hAnsi="Times New Roman" w:cs="Times New Roman"/>
                <w:i/>
                <w:iCs/>
              </w:rPr>
            </w:rPrChange>
          </w:rPr>
          <w:t xml:space="preserve">Bacteroides </w:t>
        </w:r>
        <w:proofErr w:type="spellStart"/>
        <w:r w:rsidR="00C15639" w:rsidRPr="002B6EEC">
          <w:rPr>
            <w:rFonts w:ascii="Times New Roman" w:hAnsi="Times New Roman" w:cs="Times New Roman"/>
            <w:sz w:val="22"/>
            <w:szCs w:val="22"/>
            <w:rPrChange w:id="5528" w:author="Chen Liao" w:date="2021-03-29T18:57:00Z">
              <w:rPr>
                <w:rFonts w:ascii="Times New Roman" w:hAnsi="Times New Roman" w:cs="Times New Roman"/>
                <w:i/>
                <w:iCs/>
              </w:rPr>
            </w:rPrChange>
          </w:rPr>
          <w:t>acidifaciens</w:t>
        </w:r>
        <w:proofErr w:type="spellEnd"/>
        <w:r w:rsidR="00C15639" w:rsidRPr="002B6EEC">
          <w:rPr>
            <w:rFonts w:ascii="Times New Roman" w:hAnsi="Times New Roman" w:cs="Times New Roman"/>
            <w:sz w:val="22"/>
            <w:szCs w:val="22"/>
            <w:rPrChange w:id="5529" w:author="Chen Liao" w:date="2021-03-29T18:57:00Z">
              <w:rPr>
                <w:rFonts w:ascii="Times New Roman" w:hAnsi="Times New Roman" w:cs="Times New Roman"/>
              </w:rPr>
            </w:rPrChange>
          </w:rPr>
          <w:t xml:space="preserve"> and </w:t>
        </w:r>
        <w:proofErr w:type="spellStart"/>
        <w:r w:rsidR="00C15639" w:rsidRPr="002B6EEC">
          <w:rPr>
            <w:rFonts w:ascii="Times New Roman" w:hAnsi="Times New Roman" w:cs="Times New Roman"/>
            <w:sz w:val="22"/>
            <w:szCs w:val="22"/>
            <w:rPrChange w:id="5530" w:author="Chen Liao" w:date="2021-03-29T18:57:00Z">
              <w:rPr>
                <w:rFonts w:ascii="Times New Roman" w:hAnsi="Times New Roman" w:cs="Times New Roman"/>
                <w:i/>
                <w:iCs/>
              </w:rPr>
            </w:rPrChange>
          </w:rPr>
          <w:t>Muribaculaceae</w:t>
        </w:r>
        <w:proofErr w:type="spellEnd"/>
        <w:r w:rsidR="00C15639" w:rsidRPr="002B6EEC">
          <w:rPr>
            <w:rFonts w:ascii="Times New Roman" w:hAnsi="Times New Roman" w:cs="Times New Roman"/>
            <w:sz w:val="22"/>
            <w:szCs w:val="22"/>
            <w:rPrChange w:id="5531" w:author="Chen Liao" w:date="2021-03-29T18:57:00Z">
              <w:rPr>
                <w:rFonts w:ascii="Times New Roman" w:hAnsi="Times New Roman" w:cs="Times New Roman"/>
              </w:rPr>
            </w:rPrChange>
          </w:rPr>
          <w:t xml:space="preserve"> (</w:t>
        </w:r>
        <w:del w:id="5532" w:author="Chen Liao" w:date="2021-03-27T18:00:00Z">
          <w:r w:rsidR="00C15639" w:rsidRPr="002B6EEC" w:rsidDel="00FB5047">
            <w:rPr>
              <w:rFonts w:ascii="Times New Roman" w:hAnsi="Times New Roman" w:cs="Times New Roman"/>
              <w:sz w:val="22"/>
              <w:szCs w:val="22"/>
              <w:highlight w:val="yellow"/>
              <w:rPrChange w:id="5533" w:author="Chen Liao" w:date="2021-03-29T18:57:00Z">
                <w:rPr>
                  <w:rFonts w:ascii="Times New Roman" w:hAnsi="Times New Roman" w:cs="Times New Roman"/>
                  <w:b/>
                  <w:bCs/>
                </w:rPr>
              </w:rPrChange>
            </w:rPr>
            <w:delText>Table S</w:delText>
          </w:r>
        </w:del>
      </w:moveTo>
      <w:ins w:id="5534" w:author="Chen Liao" w:date="2021-03-27T17:26:00Z">
        <w:r w:rsidR="004743A5" w:rsidRPr="002B6EEC">
          <w:rPr>
            <w:rFonts w:ascii="Times New Roman" w:hAnsi="Times New Roman" w:cs="Times New Roman"/>
            <w:sz w:val="22"/>
            <w:szCs w:val="22"/>
            <w:highlight w:val="yellow"/>
            <w:rPrChange w:id="5535" w:author="Chen Liao" w:date="2021-03-29T18:57:00Z">
              <w:rPr>
                <w:rFonts w:ascii="Times New Roman" w:hAnsi="Times New Roman" w:cs="Times New Roman"/>
                <w:highlight w:val="yellow"/>
              </w:rPr>
            </w:rPrChange>
          </w:rPr>
          <w:t>Fig. S</w:t>
        </w:r>
      </w:ins>
      <w:ins w:id="5536" w:author="Chen Liao" w:date="2021-03-28T11:29:00Z">
        <w:r w:rsidR="001E00A8" w:rsidRPr="002B6EEC">
          <w:rPr>
            <w:rFonts w:ascii="Times New Roman" w:hAnsi="Times New Roman" w:cs="Times New Roman"/>
            <w:sz w:val="22"/>
            <w:szCs w:val="22"/>
            <w:highlight w:val="yellow"/>
            <w:rPrChange w:id="5537" w:author="Chen Liao" w:date="2021-03-29T18:57:00Z">
              <w:rPr>
                <w:rFonts w:ascii="Times New Roman" w:hAnsi="Times New Roman" w:cs="Times New Roman"/>
                <w:highlight w:val="yellow"/>
              </w:rPr>
            </w:rPrChange>
          </w:rPr>
          <w:t>6</w:t>
        </w:r>
      </w:ins>
      <w:moveTo w:id="5538" w:author="Chen Liao" w:date="2021-03-18T21:34:00Z">
        <w:del w:id="5539" w:author="Chen Liao" w:date="2021-03-27T13:18:00Z">
          <w:r w:rsidR="00C15639" w:rsidRPr="002B6EEC" w:rsidDel="00706DAF">
            <w:rPr>
              <w:rFonts w:ascii="Times New Roman" w:hAnsi="Times New Roman" w:cs="Times New Roman"/>
              <w:sz w:val="22"/>
              <w:szCs w:val="22"/>
              <w:highlight w:val="yellow"/>
              <w:rPrChange w:id="5540" w:author="Chen Liao" w:date="2021-03-29T18:57:00Z">
                <w:rPr>
                  <w:rFonts w:ascii="Times New Roman" w:hAnsi="Times New Roman" w:cs="Times New Roman"/>
                  <w:b/>
                  <w:bCs/>
                </w:rPr>
              </w:rPrChange>
            </w:rPr>
            <w:delText>4</w:delText>
          </w:r>
        </w:del>
        <w:r w:rsidR="00C15639" w:rsidRPr="002B6EEC">
          <w:rPr>
            <w:rFonts w:ascii="Times New Roman" w:hAnsi="Times New Roman" w:cs="Times New Roman"/>
            <w:sz w:val="22"/>
            <w:szCs w:val="22"/>
            <w:rPrChange w:id="5541" w:author="Chen Liao" w:date="2021-03-29T18:57:00Z">
              <w:rPr>
                <w:rFonts w:ascii="Times New Roman" w:hAnsi="Times New Roman" w:cs="Times New Roman"/>
              </w:rPr>
            </w:rPrChange>
          </w:rPr>
          <w:t>)</w:t>
        </w:r>
      </w:moveTo>
      <w:moveToRangeEnd w:id="5465"/>
      <w:ins w:id="5542" w:author="Chen Liao" w:date="2021-03-18T21:34:00Z">
        <w:r w:rsidR="00C15639" w:rsidRPr="002B6EEC">
          <w:rPr>
            <w:rFonts w:ascii="Times New Roman" w:hAnsi="Times New Roman" w:cs="Times New Roman"/>
            <w:sz w:val="22"/>
            <w:szCs w:val="22"/>
            <w:rPrChange w:id="5543" w:author="Chen Liao" w:date="2021-03-29T18:57:00Z">
              <w:rPr>
                <w:rFonts w:ascii="Times New Roman" w:hAnsi="Times New Roman" w:cs="Times New Roman"/>
              </w:rPr>
            </w:rPrChange>
          </w:rPr>
          <w:t>.</w:t>
        </w:r>
      </w:ins>
      <w:ins w:id="5544" w:author="Chen Liao" w:date="2021-03-18T21:41:00Z">
        <w:r w:rsidR="001554A7" w:rsidRPr="002B6EEC">
          <w:rPr>
            <w:rFonts w:ascii="Times New Roman" w:hAnsi="Times New Roman" w:cs="Times New Roman"/>
            <w:sz w:val="22"/>
            <w:szCs w:val="22"/>
            <w:rPrChange w:id="5545" w:author="Chen Liao" w:date="2021-03-29T18:57:00Z">
              <w:rPr>
                <w:rFonts w:ascii="Times New Roman" w:hAnsi="Times New Roman" w:cs="Times New Roman"/>
              </w:rPr>
            </w:rPrChange>
          </w:rPr>
          <w:t xml:space="preserve"> </w:t>
        </w:r>
      </w:ins>
      <w:ins w:id="5546" w:author="Chen Liao" w:date="2021-03-29T04:00:00Z">
        <w:r w:rsidR="004743AC" w:rsidRPr="002B6EEC">
          <w:rPr>
            <w:rFonts w:ascii="Times New Roman" w:hAnsi="Times New Roman" w:cs="Times New Roman"/>
            <w:sz w:val="22"/>
            <w:szCs w:val="22"/>
            <w:rPrChange w:id="5547" w:author="Chen Liao" w:date="2021-03-29T18:57:00Z">
              <w:rPr>
                <w:rFonts w:ascii="Times New Roman" w:hAnsi="Times New Roman" w:cs="Times New Roman"/>
              </w:rPr>
            </w:rPrChange>
          </w:rPr>
          <w:t xml:space="preserve">Other than competitions, we also found </w:t>
        </w:r>
        <w:proofErr w:type="gramStart"/>
        <w:r w:rsidR="004743AC" w:rsidRPr="002B6EEC">
          <w:rPr>
            <w:rFonts w:ascii="Times New Roman" w:hAnsi="Times New Roman" w:cs="Times New Roman"/>
            <w:sz w:val="22"/>
            <w:szCs w:val="22"/>
            <w:rPrChange w:id="5548" w:author="Chen Liao" w:date="2021-03-29T18:57:00Z">
              <w:rPr>
                <w:rFonts w:ascii="Times New Roman" w:hAnsi="Times New Roman" w:cs="Times New Roman"/>
              </w:rPr>
            </w:rPrChange>
          </w:rPr>
          <w:t>an</w:t>
        </w:r>
        <w:proofErr w:type="gramEnd"/>
        <w:r w:rsidR="004743AC" w:rsidRPr="002B6EEC">
          <w:rPr>
            <w:rFonts w:ascii="Times New Roman" w:hAnsi="Times New Roman" w:cs="Times New Roman"/>
            <w:sz w:val="22"/>
            <w:szCs w:val="22"/>
            <w:rPrChange w:id="5549" w:author="Chen Liao" w:date="2021-03-29T18:57:00Z">
              <w:rPr>
                <w:rFonts w:ascii="Times New Roman" w:hAnsi="Times New Roman" w:cs="Times New Roman"/>
              </w:rPr>
            </w:rPrChange>
          </w:rPr>
          <w:t xml:space="preserve"> positive influence from Bacteroides </w:t>
        </w:r>
        <w:proofErr w:type="spellStart"/>
        <w:r w:rsidR="004743AC" w:rsidRPr="002B6EEC">
          <w:rPr>
            <w:rFonts w:ascii="Times New Roman" w:hAnsi="Times New Roman" w:cs="Times New Roman"/>
            <w:sz w:val="22"/>
            <w:szCs w:val="22"/>
            <w:rPrChange w:id="5550" w:author="Chen Liao" w:date="2021-03-29T18:57:00Z">
              <w:rPr>
                <w:rFonts w:ascii="Times New Roman" w:hAnsi="Times New Roman" w:cs="Times New Roman"/>
              </w:rPr>
            </w:rPrChange>
          </w:rPr>
          <w:t>acidifaciens</w:t>
        </w:r>
      </w:ins>
      <w:proofErr w:type="spellEnd"/>
      <w:ins w:id="5551" w:author="Chen Liao" w:date="2021-03-29T04:01:00Z">
        <w:r w:rsidR="00AF5117" w:rsidRPr="002B6EEC">
          <w:rPr>
            <w:rFonts w:ascii="Times New Roman" w:hAnsi="Times New Roman" w:cs="Times New Roman"/>
            <w:sz w:val="22"/>
            <w:szCs w:val="22"/>
            <w:rPrChange w:id="5552" w:author="Chen Liao" w:date="2021-03-29T18:57:00Z">
              <w:rPr>
                <w:rFonts w:ascii="Times New Roman" w:hAnsi="Times New Roman" w:cs="Times New Roman"/>
              </w:rPr>
            </w:rPrChange>
          </w:rPr>
          <w:t xml:space="preserve">. Since </w:t>
        </w:r>
      </w:ins>
      <w:proofErr w:type="spellStart"/>
      <w:ins w:id="5553" w:author="Chen Liao" w:date="2021-03-29T04:00:00Z">
        <w:r w:rsidR="004743AC" w:rsidRPr="002B6EEC">
          <w:rPr>
            <w:rFonts w:ascii="Times New Roman" w:hAnsi="Times New Roman" w:cs="Times New Roman"/>
            <w:sz w:val="22"/>
            <w:szCs w:val="22"/>
            <w:rPrChange w:id="5554" w:author="Chen Liao" w:date="2021-03-29T18:57:00Z">
              <w:rPr>
                <w:rFonts w:ascii="Times New Roman" w:hAnsi="Times New Roman" w:cs="Times New Roman"/>
              </w:rPr>
            </w:rPrChange>
          </w:rPr>
          <w:t>Akkermancia</w:t>
        </w:r>
        <w:proofErr w:type="spellEnd"/>
        <w:r w:rsidR="004743AC" w:rsidRPr="002B6EEC">
          <w:rPr>
            <w:rFonts w:ascii="Times New Roman" w:hAnsi="Times New Roman" w:cs="Times New Roman"/>
            <w:sz w:val="22"/>
            <w:szCs w:val="22"/>
            <w:rPrChange w:id="5555" w:author="Chen Liao" w:date="2021-03-29T18:57:00Z">
              <w:rPr>
                <w:rFonts w:ascii="Times New Roman" w:hAnsi="Times New Roman" w:cs="Times New Roman"/>
              </w:rPr>
            </w:rPrChange>
          </w:rPr>
          <w:t xml:space="preserve"> </w:t>
        </w:r>
        <w:proofErr w:type="spellStart"/>
        <w:r w:rsidR="004743AC" w:rsidRPr="002B6EEC">
          <w:rPr>
            <w:rFonts w:ascii="Times New Roman" w:hAnsi="Times New Roman" w:cs="Times New Roman"/>
            <w:sz w:val="22"/>
            <w:szCs w:val="22"/>
            <w:rPrChange w:id="5556" w:author="Chen Liao" w:date="2021-03-29T18:57:00Z">
              <w:rPr>
                <w:rFonts w:ascii="Times New Roman" w:hAnsi="Times New Roman" w:cs="Times New Roman"/>
              </w:rPr>
            </w:rPrChange>
          </w:rPr>
          <w:t>m</w:t>
        </w:r>
        <w:r w:rsidR="00AF5117" w:rsidRPr="002B6EEC">
          <w:rPr>
            <w:rFonts w:ascii="Times New Roman" w:hAnsi="Times New Roman" w:cs="Times New Roman"/>
            <w:sz w:val="22"/>
            <w:szCs w:val="22"/>
            <w:rPrChange w:id="5557" w:author="Chen Liao" w:date="2021-03-29T18:57:00Z">
              <w:rPr>
                <w:rFonts w:ascii="Times New Roman" w:hAnsi="Times New Roman" w:cs="Times New Roman"/>
              </w:rPr>
            </w:rPrChange>
          </w:rPr>
          <w:t>uciniphila</w:t>
        </w:r>
      </w:ins>
      <w:proofErr w:type="spellEnd"/>
      <w:ins w:id="5558" w:author="Chen Liao" w:date="2021-03-29T04:01:00Z">
        <w:r w:rsidR="00AF5117" w:rsidRPr="002B6EEC">
          <w:rPr>
            <w:rFonts w:ascii="Times New Roman" w:hAnsi="Times New Roman" w:cs="Times New Roman"/>
            <w:sz w:val="22"/>
            <w:szCs w:val="22"/>
            <w:rPrChange w:id="5559" w:author="Chen Liao" w:date="2021-03-29T18:57:00Z">
              <w:rPr>
                <w:rFonts w:ascii="Times New Roman" w:hAnsi="Times New Roman" w:cs="Times New Roman"/>
              </w:rPr>
            </w:rPrChange>
          </w:rPr>
          <w:t xml:space="preserve"> cannot degrade inulin, the indirect effects </w:t>
        </w:r>
        <w:proofErr w:type="gramStart"/>
        <w:r w:rsidR="00AF5117" w:rsidRPr="002B6EEC">
          <w:rPr>
            <w:rFonts w:ascii="Times New Roman" w:hAnsi="Times New Roman" w:cs="Times New Roman"/>
            <w:sz w:val="22"/>
            <w:szCs w:val="22"/>
            <w:rPrChange w:id="5560" w:author="Chen Liao" w:date="2021-03-29T18:57:00Z">
              <w:rPr>
                <w:rFonts w:ascii="Times New Roman" w:hAnsi="Times New Roman" w:cs="Times New Roman"/>
              </w:rPr>
            </w:rPrChange>
          </w:rPr>
          <w:t>explain</w:t>
        </w:r>
      </w:ins>
      <w:ins w:id="5561" w:author="Chen Liao" w:date="2021-03-29T04:02:00Z">
        <w:r w:rsidR="00AF5117" w:rsidRPr="002B6EEC">
          <w:rPr>
            <w:rFonts w:ascii="Times New Roman" w:hAnsi="Times New Roman" w:cs="Times New Roman"/>
            <w:sz w:val="22"/>
            <w:szCs w:val="22"/>
            <w:rPrChange w:id="5562" w:author="Chen Liao" w:date="2021-03-29T18:57:00Z">
              <w:rPr>
                <w:rFonts w:ascii="Times New Roman" w:hAnsi="Times New Roman" w:cs="Times New Roman"/>
              </w:rPr>
            </w:rPrChange>
          </w:rPr>
          <w:t>s</w:t>
        </w:r>
      </w:ins>
      <w:proofErr w:type="gramEnd"/>
      <w:ins w:id="5563" w:author="Chen Liao" w:date="2021-03-29T04:01:00Z">
        <w:r w:rsidR="00AF5117" w:rsidRPr="002B6EEC">
          <w:rPr>
            <w:rFonts w:ascii="Times New Roman" w:hAnsi="Times New Roman" w:cs="Times New Roman"/>
            <w:sz w:val="22"/>
            <w:szCs w:val="22"/>
            <w:rPrChange w:id="5564" w:author="Chen Liao" w:date="2021-03-29T18:57:00Z">
              <w:rPr>
                <w:rFonts w:ascii="Times New Roman" w:hAnsi="Times New Roman" w:cs="Times New Roman"/>
              </w:rPr>
            </w:rPrChange>
          </w:rPr>
          <w:t xml:space="preserve"> why it</w:t>
        </w:r>
      </w:ins>
      <w:ins w:id="5565" w:author="Chen Liao" w:date="2021-03-29T04:03:00Z">
        <w:r w:rsidR="00AF5117" w:rsidRPr="002B6EEC">
          <w:rPr>
            <w:rFonts w:ascii="Times New Roman" w:hAnsi="Times New Roman" w:cs="Times New Roman"/>
            <w:sz w:val="22"/>
            <w:szCs w:val="22"/>
            <w:rPrChange w:id="5566" w:author="Chen Liao" w:date="2021-03-29T18:57:00Z">
              <w:rPr>
                <w:rFonts w:ascii="Times New Roman" w:hAnsi="Times New Roman" w:cs="Times New Roman"/>
              </w:rPr>
            </w:rPrChange>
          </w:rPr>
          <w:t xml:space="preserve"> is not inferred as a responder given its </w:t>
        </w:r>
      </w:ins>
      <w:ins w:id="5567" w:author="Chen Liao" w:date="2021-03-29T04:02:00Z">
        <w:r w:rsidR="00AF5117" w:rsidRPr="002B6EEC">
          <w:rPr>
            <w:rFonts w:ascii="Times New Roman" w:hAnsi="Times New Roman" w:cs="Times New Roman"/>
            <w:sz w:val="22"/>
            <w:szCs w:val="22"/>
            <w:rPrChange w:id="5568" w:author="Chen Liao" w:date="2021-03-29T18:57:00Z">
              <w:rPr>
                <w:rFonts w:ascii="Times New Roman" w:hAnsi="Times New Roman" w:cs="Times New Roman"/>
              </w:rPr>
            </w:rPrChange>
          </w:rPr>
          <w:t xml:space="preserve">relative abundance is significantly altered </w:t>
        </w:r>
      </w:ins>
      <w:ins w:id="5569" w:author="Chen Liao" w:date="2021-03-29T04:03:00Z">
        <w:r w:rsidR="00AF5117" w:rsidRPr="002B6EEC">
          <w:rPr>
            <w:rFonts w:ascii="Times New Roman" w:hAnsi="Times New Roman" w:cs="Times New Roman"/>
            <w:sz w:val="22"/>
            <w:szCs w:val="22"/>
            <w:rPrChange w:id="5570" w:author="Chen Liao" w:date="2021-03-29T18:57:00Z">
              <w:rPr>
                <w:rFonts w:ascii="Times New Roman" w:hAnsi="Times New Roman" w:cs="Times New Roman"/>
              </w:rPr>
            </w:rPrChange>
          </w:rPr>
          <w:t>(</w:t>
        </w:r>
        <w:r w:rsidR="00AF5117" w:rsidRPr="002B6EEC">
          <w:rPr>
            <w:rFonts w:ascii="Times New Roman" w:hAnsi="Times New Roman" w:cs="Times New Roman"/>
            <w:sz w:val="22"/>
            <w:szCs w:val="22"/>
            <w:highlight w:val="yellow"/>
            <w:rPrChange w:id="5571" w:author="Chen Liao" w:date="2021-03-29T18:57:00Z">
              <w:rPr>
                <w:rFonts w:ascii="Times New Roman" w:hAnsi="Times New Roman" w:cs="Times New Roman"/>
              </w:rPr>
            </w:rPrChange>
          </w:rPr>
          <w:t>Fig. S5</w:t>
        </w:r>
        <w:r w:rsidR="00AF5117" w:rsidRPr="002B6EEC">
          <w:rPr>
            <w:rFonts w:ascii="Times New Roman" w:hAnsi="Times New Roman" w:cs="Times New Roman"/>
            <w:sz w:val="22"/>
            <w:szCs w:val="22"/>
            <w:rPrChange w:id="5572" w:author="Chen Liao" w:date="2021-03-29T18:57:00Z">
              <w:rPr>
                <w:rFonts w:ascii="Times New Roman" w:hAnsi="Times New Roman" w:cs="Times New Roman"/>
              </w:rPr>
            </w:rPrChange>
          </w:rPr>
          <w:t>)</w:t>
        </w:r>
      </w:ins>
      <w:ins w:id="5573" w:author="Chen Liao" w:date="2021-03-29T04:04:00Z">
        <w:r w:rsidR="000C18A6" w:rsidRPr="002B6EEC">
          <w:rPr>
            <w:rFonts w:ascii="Times New Roman" w:hAnsi="Times New Roman" w:cs="Times New Roman"/>
            <w:sz w:val="22"/>
            <w:szCs w:val="22"/>
            <w:rPrChange w:id="5574" w:author="Chen Liao" w:date="2021-03-29T18:57:00Z">
              <w:rPr>
                <w:rFonts w:ascii="Times New Roman" w:hAnsi="Times New Roman" w:cs="Times New Roman"/>
              </w:rPr>
            </w:rPrChange>
          </w:rPr>
          <w:t>.</w:t>
        </w:r>
      </w:ins>
    </w:p>
    <w:p w14:paraId="1CFB317F" w14:textId="77777777" w:rsidR="004743AC" w:rsidRPr="002B6EEC" w:rsidRDefault="004743AC" w:rsidP="00605DAE">
      <w:pPr>
        <w:pStyle w:val="paragraph"/>
        <w:spacing w:before="0" w:beforeAutospacing="0" w:after="0" w:afterAutospacing="0"/>
        <w:jc w:val="both"/>
        <w:rPr>
          <w:ins w:id="5575" w:author="Chen Liao" w:date="2021-03-29T03:59:00Z"/>
          <w:rFonts w:ascii="Times New Roman" w:hAnsi="Times New Roman" w:cs="Times New Roman"/>
          <w:sz w:val="22"/>
          <w:szCs w:val="22"/>
          <w:rPrChange w:id="5576" w:author="Chen Liao" w:date="2021-03-29T18:57:00Z">
            <w:rPr>
              <w:ins w:id="5577" w:author="Chen Liao" w:date="2021-03-29T03:59:00Z"/>
              <w:rFonts w:ascii="Times New Roman" w:hAnsi="Times New Roman" w:cs="Times New Roman"/>
            </w:rPr>
          </w:rPrChange>
        </w:rPr>
      </w:pPr>
    </w:p>
    <w:p w14:paraId="50F2FC5E" w14:textId="450C35C8" w:rsidR="00605DAE" w:rsidRPr="002B6EEC" w:rsidRDefault="00D627B9" w:rsidP="00605DAE">
      <w:pPr>
        <w:pStyle w:val="paragraph"/>
        <w:spacing w:before="0" w:beforeAutospacing="0" w:after="0" w:afterAutospacing="0"/>
        <w:jc w:val="both"/>
        <w:rPr>
          <w:ins w:id="5578" w:author="Chen Liao" w:date="2021-03-27T18:35:00Z"/>
          <w:rFonts w:ascii="Times New Roman" w:hAnsi="Times New Roman" w:cs="Times New Roman"/>
          <w:color w:val="000000"/>
          <w:sz w:val="22"/>
          <w:szCs w:val="22"/>
          <w:rPrChange w:id="5579" w:author="Chen Liao" w:date="2021-03-29T18:57:00Z">
            <w:rPr>
              <w:ins w:id="5580" w:author="Chen Liao" w:date="2021-03-27T18:35:00Z"/>
              <w:rFonts w:ascii="Times New Roman" w:hAnsi="Times New Roman" w:cs="Times New Roman"/>
            </w:rPr>
          </w:rPrChange>
        </w:rPr>
      </w:pPr>
      <w:ins w:id="5581" w:author="Chen Liao" w:date="2021-03-27T18:46:00Z">
        <w:r w:rsidRPr="002B6EEC">
          <w:rPr>
            <w:rFonts w:ascii="Times New Roman" w:hAnsi="Times New Roman" w:cs="Times New Roman"/>
            <w:sz w:val="22"/>
            <w:szCs w:val="22"/>
            <w:rPrChange w:id="5582" w:author="Chen Liao" w:date="2021-03-29T18:57:00Z">
              <w:rPr>
                <w:rFonts w:ascii="Times New Roman" w:hAnsi="Times New Roman" w:cs="Times New Roman"/>
              </w:rPr>
            </w:rPrChange>
          </w:rPr>
          <w:t>For resistant starch, t</w:t>
        </w:r>
      </w:ins>
      <w:ins w:id="5583" w:author="Chen Liao" w:date="2021-03-27T17:44:00Z">
        <w:r w:rsidR="00C167C1" w:rsidRPr="002B6EEC">
          <w:rPr>
            <w:rFonts w:ascii="Times New Roman" w:hAnsi="Times New Roman" w:cs="Times New Roman"/>
            <w:sz w:val="22"/>
            <w:szCs w:val="22"/>
            <w:rPrChange w:id="5584" w:author="Chen Liao" w:date="2021-03-29T18:57:00Z">
              <w:rPr>
                <w:rFonts w:ascii="Times New Roman" w:hAnsi="Times New Roman" w:cs="Times New Roman"/>
              </w:rPr>
            </w:rPrChange>
          </w:rPr>
          <w:t>hree</w:t>
        </w:r>
      </w:ins>
      <w:ins w:id="5585" w:author="Chen Liao" w:date="2021-03-22T22:56:00Z">
        <w:r w:rsidR="00320A4A" w:rsidRPr="002B6EEC">
          <w:rPr>
            <w:rFonts w:ascii="Times New Roman" w:hAnsi="Times New Roman" w:cs="Times New Roman"/>
            <w:sz w:val="22"/>
            <w:szCs w:val="22"/>
            <w:rPrChange w:id="5586" w:author="Chen Liao" w:date="2021-03-29T18:57:00Z">
              <w:rPr>
                <w:rFonts w:ascii="Times New Roman" w:hAnsi="Times New Roman" w:cs="Times New Roman"/>
              </w:rPr>
            </w:rPrChange>
          </w:rPr>
          <w:t xml:space="preserve"> </w:t>
        </w:r>
      </w:ins>
      <w:ins w:id="5587" w:author="Chen Liao" w:date="2021-03-27T17:44:00Z">
        <w:r w:rsidR="00C167C1" w:rsidRPr="002B6EEC">
          <w:rPr>
            <w:rFonts w:ascii="Times New Roman" w:hAnsi="Times New Roman" w:cs="Times New Roman"/>
            <w:sz w:val="22"/>
            <w:szCs w:val="22"/>
            <w:rPrChange w:id="5588" w:author="Chen Liao" w:date="2021-03-29T18:57:00Z">
              <w:rPr>
                <w:rFonts w:ascii="Times New Roman" w:hAnsi="Times New Roman" w:cs="Times New Roman"/>
              </w:rPr>
            </w:rPrChange>
          </w:rPr>
          <w:t>bacterial taxa</w:t>
        </w:r>
      </w:ins>
      <w:ins w:id="5589" w:author="Chen Liao" w:date="2021-03-27T18:46:00Z">
        <w:r w:rsidR="004F32B2" w:rsidRPr="002B6EEC">
          <w:rPr>
            <w:rFonts w:ascii="Times New Roman" w:hAnsi="Times New Roman" w:cs="Times New Roman"/>
            <w:sz w:val="22"/>
            <w:szCs w:val="22"/>
            <w:rPrChange w:id="5590" w:author="Chen Liao" w:date="2021-03-29T18:57:00Z">
              <w:rPr>
                <w:rFonts w:ascii="Times New Roman" w:hAnsi="Times New Roman" w:cs="Times New Roman"/>
              </w:rPr>
            </w:rPrChange>
          </w:rPr>
          <w:t>—</w:t>
        </w:r>
      </w:ins>
      <w:ins w:id="5591" w:author="Chen Liao" w:date="2021-03-21T12:21:00Z">
        <w:r w:rsidR="00B852E4" w:rsidRPr="002B6EEC">
          <w:rPr>
            <w:rFonts w:ascii="Times New Roman" w:hAnsi="Times New Roman" w:cs="Times New Roman"/>
            <w:sz w:val="22"/>
            <w:szCs w:val="22"/>
            <w:rPrChange w:id="5592" w:author="Chen Liao" w:date="2021-03-29T18:57:00Z">
              <w:rPr>
                <w:rFonts w:ascii="Times New Roman" w:hAnsi="Times New Roman" w:cs="Times New Roman"/>
              </w:rPr>
            </w:rPrChange>
          </w:rPr>
          <w:t xml:space="preserve">unclassified </w:t>
        </w:r>
        <w:proofErr w:type="spellStart"/>
        <w:r w:rsidR="00B852E4" w:rsidRPr="002B6EEC">
          <w:rPr>
            <w:rFonts w:ascii="Times New Roman" w:hAnsi="Times New Roman" w:cs="Times New Roman"/>
            <w:sz w:val="22"/>
            <w:szCs w:val="22"/>
            <w:rPrChange w:id="5593" w:author="Chen Liao" w:date="2021-03-29T18:57:00Z">
              <w:rPr>
                <w:rFonts w:ascii="Times New Roman" w:hAnsi="Times New Roman" w:cs="Times New Roman"/>
              </w:rPr>
            </w:rPrChange>
          </w:rPr>
          <w:t>Faecalibaculum</w:t>
        </w:r>
        <w:proofErr w:type="spellEnd"/>
        <w:r w:rsidR="00B852E4" w:rsidRPr="002B6EEC">
          <w:rPr>
            <w:rFonts w:ascii="Times New Roman" w:hAnsi="Times New Roman" w:cs="Times New Roman"/>
            <w:sz w:val="22"/>
            <w:szCs w:val="22"/>
            <w:rPrChange w:id="5594" w:author="Chen Liao" w:date="2021-03-29T18:57:00Z">
              <w:rPr>
                <w:rFonts w:ascii="Times New Roman" w:hAnsi="Times New Roman" w:cs="Times New Roman"/>
              </w:rPr>
            </w:rPrChange>
          </w:rPr>
          <w:t xml:space="preserve"> (genus), </w:t>
        </w:r>
      </w:ins>
      <w:proofErr w:type="spellStart"/>
      <w:ins w:id="5595" w:author="Chen Liao" w:date="2021-03-21T12:22:00Z">
        <w:r w:rsidR="00B852E4" w:rsidRPr="002B6EEC">
          <w:rPr>
            <w:rFonts w:ascii="Times New Roman" w:hAnsi="Times New Roman" w:cs="Times New Roman"/>
            <w:sz w:val="22"/>
            <w:szCs w:val="22"/>
            <w:rPrChange w:id="5596" w:author="Chen Liao" w:date="2021-03-29T18:57:00Z">
              <w:rPr>
                <w:rFonts w:ascii="Times New Roman" w:hAnsi="Times New Roman" w:cs="Times New Roman"/>
              </w:rPr>
            </w:rPrChange>
          </w:rPr>
          <w:t>muribaculaceae</w:t>
        </w:r>
        <w:proofErr w:type="spellEnd"/>
        <w:r w:rsidR="00B852E4" w:rsidRPr="002B6EEC">
          <w:rPr>
            <w:rFonts w:ascii="Times New Roman" w:hAnsi="Times New Roman" w:cs="Times New Roman"/>
            <w:sz w:val="22"/>
            <w:szCs w:val="22"/>
            <w:rPrChange w:id="5597" w:author="Chen Liao" w:date="2021-03-29T18:57:00Z">
              <w:rPr>
                <w:rFonts w:ascii="Times New Roman" w:hAnsi="Times New Roman" w:cs="Times New Roman"/>
              </w:rPr>
            </w:rPrChange>
          </w:rPr>
          <w:t xml:space="preserve"> (genus), and unclassified </w:t>
        </w:r>
        <w:proofErr w:type="spellStart"/>
        <w:r w:rsidR="00B852E4" w:rsidRPr="002B6EEC">
          <w:rPr>
            <w:rFonts w:ascii="Times New Roman" w:hAnsi="Times New Roman" w:cs="Times New Roman"/>
            <w:sz w:val="22"/>
            <w:szCs w:val="22"/>
            <w:rPrChange w:id="5598" w:author="Chen Liao" w:date="2021-03-29T18:57:00Z">
              <w:rPr>
                <w:rFonts w:ascii="Times New Roman" w:hAnsi="Times New Roman" w:cs="Times New Roman"/>
              </w:rPr>
            </w:rPrChange>
          </w:rPr>
          <w:t>Desulfovibrionaceae</w:t>
        </w:r>
        <w:proofErr w:type="spellEnd"/>
        <w:r w:rsidR="00B852E4" w:rsidRPr="002B6EEC">
          <w:rPr>
            <w:rFonts w:ascii="Times New Roman" w:hAnsi="Times New Roman" w:cs="Times New Roman"/>
            <w:sz w:val="22"/>
            <w:szCs w:val="22"/>
            <w:rPrChange w:id="5599" w:author="Chen Liao" w:date="2021-03-29T18:57:00Z">
              <w:rPr>
                <w:rFonts w:ascii="Times New Roman" w:hAnsi="Times New Roman" w:cs="Times New Roman"/>
              </w:rPr>
            </w:rPrChange>
          </w:rPr>
          <w:t xml:space="preserve"> (genus)</w:t>
        </w:r>
      </w:ins>
      <w:ins w:id="5600" w:author="Chen Liao" w:date="2021-03-27T18:46:00Z">
        <w:r w:rsidR="004F32B2" w:rsidRPr="002B6EEC">
          <w:rPr>
            <w:rFonts w:ascii="Times New Roman" w:hAnsi="Times New Roman" w:cs="Times New Roman"/>
            <w:sz w:val="22"/>
            <w:szCs w:val="22"/>
            <w:rPrChange w:id="5601" w:author="Chen Liao" w:date="2021-03-29T18:57:00Z">
              <w:rPr>
                <w:rFonts w:ascii="Times New Roman" w:hAnsi="Times New Roman" w:cs="Times New Roman"/>
              </w:rPr>
            </w:rPrChange>
          </w:rPr>
          <w:t>—</w:t>
        </w:r>
      </w:ins>
      <w:ins w:id="5602" w:author="Chen Liao" w:date="2021-03-22T23:10:00Z">
        <w:r w:rsidR="00433706" w:rsidRPr="002B6EEC">
          <w:rPr>
            <w:rFonts w:ascii="Times New Roman" w:hAnsi="Times New Roman" w:cs="Times New Roman"/>
            <w:sz w:val="22"/>
            <w:szCs w:val="22"/>
            <w:rPrChange w:id="5603" w:author="Chen Liao" w:date="2021-03-29T18:57:00Z">
              <w:rPr>
                <w:rFonts w:ascii="Times New Roman" w:hAnsi="Times New Roman" w:cs="Times New Roman"/>
              </w:rPr>
            </w:rPrChange>
          </w:rPr>
          <w:t>were</w:t>
        </w:r>
      </w:ins>
      <w:ins w:id="5604" w:author="Chen Liao" w:date="2021-03-22T23:04:00Z">
        <w:r w:rsidR="0013405F" w:rsidRPr="002B6EEC">
          <w:rPr>
            <w:rFonts w:ascii="Times New Roman" w:hAnsi="Times New Roman" w:cs="Times New Roman"/>
            <w:sz w:val="22"/>
            <w:szCs w:val="22"/>
            <w:rPrChange w:id="5605" w:author="Chen Liao" w:date="2021-03-29T18:57:00Z">
              <w:rPr>
                <w:rFonts w:ascii="Times New Roman" w:hAnsi="Times New Roman" w:cs="Times New Roman"/>
              </w:rPr>
            </w:rPrChange>
          </w:rPr>
          <w:t xml:space="preserve"> infer</w:t>
        </w:r>
      </w:ins>
      <w:ins w:id="5606" w:author="Chen Liao" w:date="2021-03-22T23:06:00Z">
        <w:r w:rsidR="0013405F" w:rsidRPr="002B6EEC">
          <w:rPr>
            <w:rFonts w:ascii="Times New Roman" w:hAnsi="Times New Roman" w:cs="Times New Roman"/>
            <w:sz w:val="22"/>
            <w:szCs w:val="22"/>
            <w:rPrChange w:id="5607" w:author="Chen Liao" w:date="2021-03-29T18:57:00Z">
              <w:rPr>
                <w:rFonts w:ascii="Times New Roman" w:hAnsi="Times New Roman" w:cs="Times New Roman"/>
              </w:rPr>
            </w:rPrChange>
          </w:rPr>
          <w:t>red</w:t>
        </w:r>
      </w:ins>
      <w:ins w:id="5608" w:author="Chen Liao" w:date="2021-03-27T17:44:00Z">
        <w:r w:rsidR="00C167C1" w:rsidRPr="002B6EEC">
          <w:rPr>
            <w:rFonts w:ascii="Times New Roman" w:hAnsi="Times New Roman" w:cs="Times New Roman"/>
            <w:sz w:val="22"/>
            <w:szCs w:val="22"/>
            <w:rPrChange w:id="5609" w:author="Chen Liao" w:date="2021-03-29T18:57:00Z">
              <w:rPr>
                <w:rFonts w:ascii="Times New Roman" w:hAnsi="Times New Roman" w:cs="Times New Roman"/>
              </w:rPr>
            </w:rPrChange>
          </w:rPr>
          <w:t xml:space="preserve"> </w:t>
        </w:r>
      </w:ins>
      <w:ins w:id="5610" w:author="Chen Liao" w:date="2021-03-27T18:47:00Z">
        <w:r w:rsidR="00BE46D6" w:rsidRPr="002B6EEC">
          <w:rPr>
            <w:rFonts w:ascii="Times New Roman" w:hAnsi="Times New Roman" w:cs="Times New Roman"/>
            <w:sz w:val="22"/>
            <w:szCs w:val="22"/>
            <w:rPrChange w:id="5611" w:author="Chen Liao" w:date="2021-03-29T18:57:00Z">
              <w:rPr>
                <w:rFonts w:ascii="Times New Roman" w:hAnsi="Times New Roman" w:cs="Times New Roman"/>
              </w:rPr>
            </w:rPrChange>
          </w:rPr>
          <w:t>as responders</w:t>
        </w:r>
        <w:r w:rsidR="00BC7803" w:rsidRPr="002B6EEC">
          <w:rPr>
            <w:rFonts w:ascii="Times New Roman" w:hAnsi="Times New Roman" w:cs="Times New Roman"/>
            <w:sz w:val="22"/>
            <w:szCs w:val="22"/>
            <w:rPrChange w:id="5612" w:author="Chen Liao" w:date="2021-03-29T18:57:00Z">
              <w:rPr>
                <w:rFonts w:ascii="Times New Roman" w:hAnsi="Times New Roman" w:cs="Times New Roman"/>
              </w:rPr>
            </w:rPrChange>
          </w:rPr>
          <w:t xml:space="preserve"> and all </w:t>
        </w:r>
      </w:ins>
      <w:ins w:id="5613" w:author="Chen Liao" w:date="2021-03-21T12:45:00Z">
        <w:r w:rsidR="00DB62AF" w:rsidRPr="002B6EEC">
          <w:rPr>
            <w:rFonts w:ascii="Times New Roman" w:hAnsi="Times New Roman" w:cs="Times New Roman"/>
            <w:sz w:val="22"/>
            <w:szCs w:val="22"/>
            <w:rPrChange w:id="5614" w:author="Chen Liao" w:date="2021-03-29T18:57:00Z">
              <w:rPr>
                <w:rFonts w:ascii="Times New Roman" w:hAnsi="Times New Roman" w:cs="Times New Roman"/>
              </w:rPr>
            </w:rPrChange>
          </w:rPr>
          <w:t xml:space="preserve">have been implicated in </w:t>
        </w:r>
      </w:ins>
      <w:ins w:id="5615" w:author="Chen Liao" w:date="2021-03-22T15:48:00Z">
        <w:r w:rsidR="00BD2695" w:rsidRPr="002B6EEC">
          <w:rPr>
            <w:rFonts w:ascii="Times New Roman" w:hAnsi="Times New Roman" w:cs="Times New Roman"/>
            <w:sz w:val="22"/>
            <w:szCs w:val="22"/>
            <w:rPrChange w:id="5616" w:author="Chen Liao" w:date="2021-03-29T18:57:00Z">
              <w:rPr>
                <w:rFonts w:ascii="Times New Roman" w:hAnsi="Times New Roman" w:cs="Times New Roman"/>
              </w:rPr>
            </w:rPrChange>
          </w:rPr>
          <w:t>utilizing</w:t>
        </w:r>
      </w:ins>
      <w:ins w:id="5617" w:author="Chen Liao" w:date="2021-03-21T12:45:00Z">
        <w:r w:rsidR="00DB62AF" w:rsidRPr="002B6EEC">
          <w:rPr>
            <w:rFonts w:ascii="Times New Roman" w:hAnsi="Times New Roman" w:cs="Times New Roman"/>
            <w:sz w:val="22"/>
            <w:szCs w:val="22"/>
            <w:rPrChange w:id="5618" w:author="Chen Liao" w:date="2021-03-29T18:57:00Z">
              <w:rPr>
                <w:rFonts w:ascii="Times New Roman" w:hAnsi="Times New Roman" w:cs="Times New Roman"/>
              </w:rPr>
            </w:rPrChange>
          </w:rPr>
          <w:t xml:space="preserve"> resistant starch </w:t>
        </w:r>
      </w:ins>
      <w:ins w:id="5619" w:author="Chen Liao" w:date="2021-03-22T15:48:00Z">
        <w:r w:rsidR="00BD2695" w:rsidRPr="002B6EEC">
          <w:rPr>
            <w:rFonts w:ascii="Times New Roman" w:hAnsi="Times New Roman" w:cs="Times New Roman"/>
            <w:sz w:val="22"/>
            <w:szCs w:val="22"/>
            <w:rPrChange w:id="5620" w:author="Chen Liao" w:date="2021-03-29T18:57:00Z">
              <w:rPr>
                <w:rFonts w:ascii="Times New Roman" w:hAnsi="Times New Roman" w:cs="Times New Roman"/>
              </w:rPr>
            </w:rPrChange>
          </w:rPr>
          <w:t xml:space="preserve">from literature </w:t>
        </w:r>
      </w:ins>
      <w:ins w:id="5621" w:author="Chen Liao" w:date="2021-03-21T12:45:00Z">
        <w:r w:rsidR="00DB62AF" w:rsidRPr="002B6EEC">
          <w:rPr>
            <w:rFonts w:ascii="Times New Roman" w:hAnsi="Times New Roman" w:cs="Times New Roman"/>
            <w:sz w:val="22"/>
            <w:szCs w:val="22"/>
            <w:rPrChange w:id="5622" w:author="Chen Liao" w:date="2021-03-29T18:57:00Z">
              <w:rPr>
                <w:rFonts w:ascii="Times New Roman" w:hAnsi="Times New Roman" w:cs="Times New Roman"/>
              </w:rPr>
            </w:rPrChange>
          </w:rPr>
          <w:t>(</w:t>
        </w:r>
      </w:ins>
      <w:ins w:id="5623" w:author="Chen Liao" w:date="2021-03-22T22:58:00Z">
        <w:r w:rsidR="005C1122" w:rsidRPr="002B6EEC">
          <w:rPr>
            <w:rFonts w:ascii="Times New Roman" w:hAnsi="Times New Roman" w:cs="Times New Roman"/>
            <w:sz w:val="22"/>
            <w:szCs w:val="22"/>
            <w:highlight w:val="yellow"/>
            <w:rPrChange w:id="5624" w:author="Chen Liao" w:date="2021-03-29T18:57:00Z">
              <w:rPr>
                <w:rFonts w:ascii="Times New Roman" w:hAnsi="Times New Roman" w:cs="Times New Roman"/>
              </w:rPr>
            </w:rPrChange>
          </w:rPr>
          <w:t>Table S</w:t>
        </w:r>
      </w:ins>
      <w:ins w:id="5625" w:author="Chen Liao" w:date="2021-03-27T17:44:00Z">
        <w:r w:rsidR="00C167C1" w:rsidRPr="002B6EEC">
          <w:rPr>
            <w:rFonts w:ascii="Times New Roman" w:hAnsi="Times New Roman" w:cs="Times New Roman"/>
            <w:sz w:val="22"/>
            <w:szCs w:val="22"/>
            <w:highlight w:val="yellow"/>
            <w:rPrChange w:id="5626" w:author="Chen Liao" w:date="2021-03-29T18:57:00Z">
              <w:rPr>
                <w:rFonts w:ascii="Times New Roman" w:hAnsi="Times New Roman" w:cs="Times New Roman"/>
                <w:highlight w:val="yellow"/>
              </w:rPr>
            </w:rPrChange>
          </w:rPr>
          <w:t>2</w:t>
        </w:r>
      </w:ins>
      <w:ins w:id="5627" w:author="Chen Liao" w:date="2021-03-21T12:45:00Z">
        <w:r w:rsidR="00DB62AF" w:rsidRPr="002B6EEC">
          <w:rPr>
            <w:rFonts w:ascii="Times New Roman" w:hAnsi="Times New Roman" w:cs="Times New Roman"/>
            <w:sz w:val="22"/>
            <w:szCs w:val="22"/>
            <w:rPrChange w:id="5628" w:author="Chen Liao" w:date="2021-03-29T18:57:00Z">
              <w:rPr>
                <w:rFonts w:ascii="Times New Roman" w:hAnsi="Times New Roman" w:cs="Times New Roman"/>
              </w:rPr>
            </w:rPrChange>
          </w:rPr>
          <w:t>)</w:t>
        </w:r>
      </w:ins>
      <w:ins w:id="5629" w:author="Chen Liao" w:date="2021-03-18T21:41:00Z">
        <w:r w:rsidR="001554A7" w:rsidRPr="002B6EEC">
          <w:rPr>
            <w:rFonts w:ascii="Times New Roman" w:hAnsi="Times New Roman" w:cs="Times New Roman"/>
            <w:sz w:val="22"/>
            <w:szCs w:val="22"/>
            <w:rPrChange w:id="5630" w:author="Chen Liao" w:date="2021-03-29T18:57:00Z">
              <w:rPr>
                <w:rFonts w:ascii="Times New Roman" w:hAnsi="Times New Roman" w:cs="Times New Roman"/>
              </w:rPr>
            </w:rPrChange>
          </w:rPr>
          <w:t>.</w:t>
        </w:r>
      </w:ins>
      <w:ins w:id="5631" w:author="Chen Liao" w:date="2021-03-29T04:04:00Z">
        <w:r w:rsidR="003F11A9" w:rsidRPr="002B6EEC">
          <w:rPr>
            <w:rFonts w:ascii="Times New Roman" w:hAnsi="Times New Roman" w:cs="Times New Roman"/>
            <w:sz w:val="22"/>
            <w:szCs w:val="22"/>
            <w:rPrChange w:id="5632" w:author="Chen Liao" w:date="2021-03-29T18:57:00Z">
              <w:rPr>
                <w:rFonts w:ascii="Times New Roman" w:hAnsi="Times New Roman" w:cs="Times New Roman"/>
              </w:rPr>
            </w:rPrChange>
          </w:rPr>
          <w:t xml:space="preserve"> [</w:t>
        </w:r>
        <w:r w:rsidR="003F11A9" w:rsidRPr="002B6EEC">
          <w:rPr>
            <w:rFonts w:ascii="Times New Roman" w:hAnsi="Times New Roman" w:cs="Times New Roman"/>
            <w:sz w:val="22"/>
            <w:szCs w:val="22"/>
            <w:highlight w:val="yellow"/>
            <w:rPrChange w:id="5633" w:author="Chen Liao" w:date="2021-03-29T18:57:00Z">
              <w:rPr>
                <w:rFonts w:ascii="Times New Roman" w:hAnsi="Times New Roman" w:cs="Times New Roman"/>
              </w:rPr>
            </w:rPrChange>
          </w:rPr>
          <w:t>Discuss of literature</w:t>
        </w:r>
        <w:r w:rsidR="003F11A9" w:rsidRPr="002B6EEC">
          <w:rPr>
            <w:rFonts w:ascii="Times New Roman" w:hAnsi="Times New Roman" w:cs="Times New Roman"/>
            <w:sz w:val="22"/>
            <w:szCs w:val="22"/>
            <w:rPrChange w:id="5634" w:author="Chen Liao" w:date="2021-03-29T18:57:00Z">
              <w:rPr>
                <w:rFonts w:ascii="Times New Roman" w:hAnsi="Times New Roman" w:cs="Times New Roman"/>
              </w:rPr>
            </w:rPrChange>
          </w:rPr>
          <w:t>]</w:t>
        </w:r>
      </w:ins>
    </w:p>
    <w:p w14:paraId="68030C2A" w14:textId="77777777" w:rsidR="005067D5" w:rsidRPr="002B6EEC" w:rsidRDefault="005067D5" w:rsidP="00605DAE">
      <w:pPr>
        <w:pStyle w:val="paragraph"/>
        <w:spacing w:before="0" w:beforeAutospacing="0" w:after="0" w:afterAutospacing="0"/>
        <w:jc w:val="both"/>
        <w:rPr>
          <w:ins w:id="5635" w:author="Chen Liao" w:date="2021-03-27T09:52:00Z"/>
          <w:rFonts w:ascii="Times New Roman" w:hAnsi="Times New Roman" w:cs="Times New Roman"/>
          <w:sz w:val="22"/>
          <w:szCs w:val="22"/>
          <w:rPrChange w:id="5636" w:author="Chen Liao" w:date="2021-03-29T18:57:00Z">
            <w:rPr>
              <w:ins w:id="5637" w:author="Chen Liao" w:date="2021-03-27T09:52:00Z"/>
              <w:b/>
              <w:bCs/>
              <w:color w:val="000000" w:themeColor="text1"/>
            </w:rPr>
          </w:rPrChange>
        </w:rPr>
        <w:pPrChange w:id="5638" w:author="Chen Liao" w:date="2021-03-27T13:30:00Z">
          <w:pPr>
            <w:spacing w:after="240"/>
            <w:jc w:val="both"/>
          </w:pPr>
        </w:pPrChange>
      </w:pPr>
    </w:p>
    <w:p w14:paraId="517AAFCF" w14:textId="3A1FFEB0" w:rsidR="00165313" w:rsidRPr="002B6EEC" w:rsidRDefault="00035B3D" w:rsidP="00165313">
      <w:pPr>
        <w:jc w:val="both"/>
        <w:rPr>
          <w:ins w:id="5639" w:author="Chen Liao" w:date="2021-03-28T01:04:00Z"/>
          <w:rStyle w:val="fontstyle01"/>
          <w:rFonts w:ascii="Times New Roman" w:hAnsi="Times New Roman"/>
          <w:color w:val="auto"/>
          <w:sz w:val="22"/>
          <w:szCs w:val="22"/>
          <w:rPrChange w:id="5640" w:author="Chen Liao" w:date="2021-03-29T18:57:00Z">
            <w:rPr>
              <w:ins w:id="5641" w:author="Chen Liao" w:date="2021-03-28T01:04:00Z"/>
              <w:rStyle w:val="fontstyle01"/>
              <w:rFonts w:ascii="Times New Roman" w:hAnsi="Times New Roman"/>
              <w:color w:val="auto"/>
              <w:sz w:val="24"/>
              <w:szCs w:val="24"/>
            </w:rPr>
          </w:rPrChange>
        </w:rPr>
      </w:pPr>
      <w:ins w:id="5642" w:author="Chen Liao" w:date="2021-03-28T01:17:00Z">
        <w:r w:rsidRPr="002B6EEC">
          <w:rPr>
            <w:rStyle w:val="fontstyle01"/>
            <w:rFonts w:ascii="Times New Roman" w:hAnsi="Times New Roman"/>
            <w:b/>
            <w:bCs/>
            <w:color w:val="000000" w:themeColor="text1"/>
            <w:sz w:val="22"/>
            <w:szCs w:val="22"/>
            <w:rPrChange w:id="5643" w:author="Chen Liao" w:date="2021-03-29T18:57:00Z">
              <w:rPr>
                <w:rStyle w:val="fontstyle01"/>
                <w:rFonts w:ascii="Times New Roman" w:hAnsi="Times New Roman"/>
                <w:b/>
                <w:bCs/>
                <w:color w:val="000000" w:themeColor="text1"/>
                <w:sz w:val="24"/>
                <w:szCs w:val="24"/>
              </w:rPr>
            </w:rPrChange>
          </w:rPr>
          <w:t>Additional</w:t>
        </w:r>
      </w:ins>
      <w:ins w:id="5644" w:author="Chen Liao" w:date="2021-03-27T09:52:00Z">
        <w:r w:rsidR="00786288" w:rsidRPr="002B6EEC">
          <w:rPr>
            <w:rStyle w:val="fontstyle01"/>
            <w:rFonts w:ascii="Times New Roman" w:hAnsi="Times New Roman"/>
            <w:b/>
            <w:bCs/>
            <w:color w:val="000000" w:themeColor="text1"/>
            <w:sz w:val="22"/>
            <w:szCs w:val="22"/>
            <w:rPrChange w:id="5645" w:author="Chen Liao" w:date="2021-03-29T18:57:00Z">
              <w:rPr>
                <w:rStyle w:val="fontstyle01"/>
                <w:rFonts w:ascii="Times New Roman" w:hAnsi="Times New Roman"/>
                <w:color w:val="000000" w:themeColor="text1"/>
                <w:sz w:val="24"/>
                <w:szCs w:val="24"/>
              </w:rPr>
            </w:rPrChange>
          </w:rPr>
          <w:t xml:space="preserve"> dataset confirms our major findings</w:t>
        </w:r>
        <w:r w:rsidR="00786288" w:rsidRPr="002B6EEC">
          <w:rPr>
            <w:rStyle w:val="fontstyle01"/>
            <w:rFonts w:ascii="Times New Roman" w:hAnsi="Times New Roman"/>
            <w:color w:val="000000" w:themeColor="text1"/>
            <w:sz w:val="22"/>
            <w:szCs w:val="22"/>
            <w:rPrChange w:id="5646" w:author="Chen Liao" w:date="2021-03-29T18:57:00Z">
              <w:rPr>
                <w:rStyle w:val="fontstyle01"/>
                <w:rFonts w:ascii="Times New Roman" w:hAnsi="Times New Roman"/>
                <w:color w:val="000000" w:themeColor="text1"/>
                <w:sz w:val="24"/>
                <w:szCs w:val="24"/>
              </w:rPr>
            </w:rPrChange>
          </w:rPr>
          <w:t xml:space="preserve">. To </w:t>
        </w:r>
        <w:bookmarkStart w:id="5647" w:name="OLE_LINK141"/>
        <w:bookmarkStart w:id="5648" w:name="OLE_LINK142"/>
        <w:r w:rsidR="00786288" w:rsidRPr="002B6EEC">
          <w:rPr>
            <w:rStyle w:val="fontstyle01"/>
            <w:rFonts w:ascii="Times New Roman" w:hAnsi="Times New Roman"/>
            <w:color w:val="000000" w:themeColor="text1"/>
            <w:sz w:val="22"/>
            <w:szCs w:val="22"/>
            <w:rPrChange w:id="5649" w:author="Chen Liao" w:date="2021-03-29T18:57:00Z">
              <w:rPr>
                <w:rStyle w:val="fontstyle01"/>
                <w:rFonts w:ascii="Times New Roman" w:hAnsi="Times New Roman"/>
                <w:color w:val="000000" w:themeColor="text1"/>
                <w:sz w:val="24"/>
                <w:szCs w:val="24"/>
              </w:rPr>
            </w:rPrChange>
          </w:rPr>
          <w:t>corroborate</w:t>
        </w:r>
        <w:bookmarkEnd w:id="5647"/>
        <w:bookmarkEnd w:id="5648"/>
        <w:r w:rsidR="00786288" w:rsidRPr="002B6EEC">
          <w:rPr>
            <w:rStyle w:val="fontstyle01"/>
            <w:rFonts w:ascii="Times New Roman" w:hAnsi="Times New Roman"/>
            <w:color w:val="000000" w:themeColor="text1"/>
            <w:sz w:val="22"/>
            <w:szCs w:val="22"/>
            <w:rPrChange w:id="5650" w:author="Chen Liao" w:date="2021-03-29T18:57:00Z">
              <w:rPr>
                <w:rStyle w:val="fontstyle01"/>
                <w:rFonts w:ascii="Times New Roman" w:hAnsi="Times New Roman"/>
                <w:color w:val="000000" w:themeColor="text1"/>
                <w:sz w:val="24"/>
                <w:szCs w:val="24"/>
              </w:rPr>
            </w:rPrChange>
          </w:rPr>
          <w:t xml:space="preserve"> our findings on the inulin-induced dynamical responses</w:t>
        </w:r>
      </w:ins>
      <w:ins w:id="5651" w:author="Chen Liao" w:date="2021-03-28T00:59:00Z">
        <w:r w:rsidR="00D826BB" w:rsidRPr="002B6EEC">
          <w:rPr>
            <w:rStyle w:val="fontstyle01"/>
            <w:rFonts w:ascii="Times New Roman" w:hAnsi="Times New Roman"/>
            <w:color w:val="000000" w:themeColor="text1"/>
            <w:sz w:val="22"/>
            <w:szCs w:val="22"/>
            <w:rPrChange w:id="5652" w:author="Chen Liao" w:date="2021-03-29T18:57:00Z">
              <w:rPr>
                <w:rStyle w:val="fontstyle01"/>
                <w:rFonts w:ascii="Times New Roman" w:hAnsi="Times New Roman"/>
                <w:color w:val="000000" w:themeColor="text1"/>
                <w:sz w:val="24"/>
                <w:szCs w:val="24"/>
              </w:rPr>
            </w:rPrChange>
          </w:rPr>
          <w:t xml:space="preserve"> and inulin responder</w:t>
        </w:r>
      </w:ins>
      <w:ins w:id="5653" w:author="Chen Liao" w:date="2021-03-27T09:52:00Z">
        <w:r w:rsidR="00786288" w:rsidRPr="002B6EEC">
          <w:rPr>
            <w:rStyle w:val="fontstyle01"/>
            <w:rFonts w:ascii="Times New Roman" w:hAnsi="Times New Roman"/>
            <w:color w:val="000000" w:themeColor="text1"/>
            <w:sz w:val="22"/>
            <w:szCs w:val="22"/>
            <w:rPrChange w:id="5654" w:author="Chen Liao" w:date="2021-03-29T18:57:00Z">
              <w:rPr>
                <w:rStyle w:val="fontstyle01"/>
                <w:rFonts w:ascii="Times New Roman" w:hAnsi="Times New Roman"/>
                <w:color w:val="000000" w:themeColor="text1"/>
                <w:sz w:val="24"/>
                <w:szCs w:val="24"/>
              </w:rPr>
            </w:rPrChange>
          </w:rPr>
          <w:t xml:space="preserve">, we reanalyzed the raw data from a recent longitudinal study with similar </w:t>
        </w:r>
        <w:proofErr w:type="spellStart"/>
        <w:r w:rsidR="00786288" w:rsidRPr="002B6EEC">
          <w:rPr>
            <w:rStyle w:val="fontstyle01"/>
            <w:rFonts w:ascii="Times New Roman" w:hAnsi="Times New Roman"/>
            <w:color w:val="000000" w:themeColor="text1"/>
            <w:sz w:val="22"/>
            <w:szCs w:val="22"/>
            <w:rPrChange w:id="5655" w:author="Chen Liao" w:date="2021-03-29T18:57:00Z">
              <w:rPr>
                <w:rStyle w:val="fontstyle01"/>
                <w:rFonts w:ascii="Times New Roman" w:hAnsi="Times New Roman"/>
                <w:color w:val="000000" w:themeColor="text1"/>
                <w:sz w:val="24"/>
                <w:szCs w:val="24"/>
              </w:rPr>
            </w:rPrChange>
          </w:rPr>
          <w:t>experimantal</w:t>
        </w:r>
        <w:proofErr w:type="spellEnd"/>
        <w:r w:rsidR="00786288" w:rsidRPr="002B6EEC">
          <w:rPr>
            <w:rStyle w:val="fontstyle01"/>
            <w:rFonts w:ascii="Times New Roman" w:hAnsi="Times New Roman"/>
            <w:color w:val="000000" w:themeColor="text1"/>
            <w:sz w:val="22"/>
            <w:szCs w:val="22"/>
            <w:rPrChange w:id="5656" w:author="Chen Liao" w:date="2021-03-29T18:57:00Z">
              <w:rPr>
                <w:rStyle w:val="fontstyle01"/>
                <w:rFonts w:ascii="Times New Roman" w:hAnsi="Times New Roman"/>
                <w:color w:val="000000" w:themeColor="text1"/>
                <w:sz w:val="24"/>
                <w:szCs w:val="24"/>
              </w:rPr>
            </w:rPrChange>
          </w:rPr>
          <w:t xml:space="preserve"> setup, which also profiled the gut microbiota compositions of mice based on 16S rRNA sequencing after inulin intervention. Their data independently showed undershoot dynamics of biodiversity and its tendency to converge after 14 days (</w:t>
        </w:r>
        <w:r w:rsidR="00786288" w:rsidRPr="002B6EEC">
          <w:rPr>
            <w:rStyle w:val="fontstyle01"/>
            <w:rFonts w:ascii="Times New Roman" w:hAnsi="Times New Roman"/>
            <w:color w:val="000000" w:themeColor="text1"/>
            <w:sz w:val="22"/>
            <w:szCs w:val="22"/>
            <w:highlight w:val="yellow"/>
            <w:rPrChange w:id="5657" w:author="Chen Liao" w:date="2021-03-29T18:57:00Z">
              <w:rPr>
                <w:rStyle w:val="fontstyle01"/>
                <w:rFonts w:ascii="Times New Roman" w:hAnsi="Times New Roman"/>
                <w:color w:val="000000" w:themeColor="text1"/>
                <w:sz w:val="24"/>
                <w:szCs w:val="24"/>
              </w:rPr>
            </w:rPrChange>
          </w:rPr>
          <w:t>Fig. S</w:t>
        </w:r>
      </w:ins>
      <w:ins w:id="5658" w:author="Chen Liao" w:date="2021-03-28T11:29:00Z">
        <w:r w:rsidR="001E00A8" w:rsidRPr="002B6EEC">
          <w:rPr>
            <w:rStyle w:val="fontstyle01"/>
            <w:rFonts w:ascii="Times New Roman" w:hAnsi="Times New Roman"/>
            <w:color w:val="000000" w:themeColor="text1"/>
            <w:sz w:val="22"/>
            <w:szCs w:val="22"/>
            <w:highlight w:val="yellow"/>
            <w:rPrChange w:id="5659" w:author="Chen Liao" w:date="2021-03-29T18:57:00Z">
              <w:rPr>
                <w:rStyle w:val="fontstyle01"/>
                <w:rFonts w:ascii="Times New Roman" w:hAnsi="Times New Roman"/>
                <w:color w:val="000000" w:themeColor="text1"/>
                <w:sz w:val="24"/>
                <w:szCs w:val="24"/>
                <w:highlight w:val="yellow"/>
              </w:rPr>
            </w:rPrChange>
          </w:rPr>
          <w:t>7</w:t>
        </w:r>
      </w:ins>
      <w:ins w:id="5660" w:author="Chen Liao" w:date="2021-03-27T09:52:00Z">
        <w:r w:rsidR="00786288" w:rsidRPr="002B6EEC">
          <w:rPr>
            <w:rStyle w:val="fontstyle01"/>
            <w:rFonts w:ascii="Times New Roman" w:hAnsi="Times New Roman"/>
            <w:color w:val="000000" w:themeColor="text1"/>
            <w:sz w:val="22"/>
            <w:szCs w:val="22"/>
            <w:rPrChange w:id="5661" w:author="Chen Liao" w:date="2021-03-29T18:57:00Z">
              <w:rPr>
                <w:rStyle w:val="fontstyle01"/>
                <w:rFonts w:ascii="Times New Roman" w:hAnsi="Times New Roman"/>
                <w:color w:val="000000" w:themeColor="text1"/>
                <w:sz w:val="24"/>
                <w:szCs w:val="24"/>
              </w:rPr>
            </w:rPrChange>
          </w:rPr>
          <w:t>).</w:t>
        </w:r>
      </w:ins>
      <w:ins w:id="5662" w:author="Chen Liao" w:date="2021-03-28T00:59:00Z">
        <w:r w:rsidR="00165313" w:rsidRPr="002B6EEC">
          <w:rPr>
            <w:rStyle w:val="fontstyle01"/>
            <w:rFonts w:ascii="Times New Roman" w:hAnsi="Times New Roman"/>
            <w:color w:val="000000" w:themeColor="text1"/>
            <w:sz w:val="22"/>
            <w:szCs w:val="22"/>
            <w:rPrChange w:id="5663" w:author="Chen Liao" w:date="2021-03-29T18:57:00Z">
              <w:rPr>
                <w:rStyle w:val="fontstyle01"/>
                <w:rFonts w:ascii="Times New Roman" w:hAnsi="Times New Roman"/>
                <w:color w:val="000000" w:themeColor="text1"/>
                <w:sz w:val="24"/>
                <w:szCs w:val="24"/>
              </w:rPr>
            </w:rPrChange>
          </w:rPr>
          <w:t xml:space="preserve"> By applying our </w:t>
        </w:r>
      </w:ins>
      <w:ins w:id="5664" w:author="Chen Liao" w:date="2021-03-28T01:00:00Z">
        <w:r w:rsidR="00165313" w:rsidRPr="002B6EEC">
          <w:rPr>
            <w:rStyle w:val="fontstyle01"/>
            <w:rFonts w:ascii="Times New Roman" w:hAnsi="Times New Roman"/>
            <w:color w:val="000000" w:themeColor="text1"/>
            <w:sz w:val="22"/>
            <w:szCs w:val="22"/>
            <w:rPrChange w:id="5665" w:author="Chen Liao" w:date="2021-03-29T18:57:00Z">
              <w:rPr>
                <w:rStyle w:val="fontstyle01"/>
                <w:rFonts w:ascii="Times New Roman" w:hAnsi="Times New Roman"/>
                <w:color w:val="000000" w:themeColor="text1"/>
                <w:sz w:val="24"/>
                <w:szCs w:val="24"/>
              </w:rPr>
            </w:rPrChange>
          </w:rPr>
          <w:t>inference approach to</w:t>
        </w:r>
      </w:ins>
      <w:ins w:id="5666" w:author="Chen Liao" w:date="2021-03-28T01:03:00Z">
        <w:r w:rsidR="00165313" w:rsidRPr="002B6EEC">
          <w:rPr>
            <w:rStyle w:val="fontstyle01"/>
            <w:rFonts w:ascii="Times New Roman" w:hAnsi="Times New Roman"/>
            <w:color w:val="000000" w:themeColor="text1"/>
            <w:sz w:val="22"/>
            <w:szCs w:val="22"/>
            <w:rPrChange w:id="5667" w:author="Chen Liao" w:date="2021-03-29T18:57:00Z">
              <w:rPr>
                <w:rStyle w:val="fontstyle01"/>
                <w:rFonts w:ascii="Times New Roman" w:hAnsi="Times New Roman"/>
                <w:color w:val="000000" w:themeColor="text1"/>
                <w:sz w:val="24"/>
                <w:szCs w:val="24"/>
              </w:rPr>
            </w:rPrChange>
          </w:rPr>
          <w:t xml:space="preserve"> the</w:t>
        </w:r>
      </w:ins>
      <w:ins w:id="5668" w:author="Chen Liao" w:date="2021-03-28T01:00:00Z">
        <w:r w:rsidR="00165313" w:rsidRPr="002B6EEC">
          <w:rPr>
            <w:rStyle w:val="fontstyle01"/>
            <w:rFonts w:ascii="Times New Roman" w:hAnsi="Times New Roman"/>
            <w:color w:val="000000" w:themeColor="text1"/>
            <w:sz w:val="22"/>
            <w:szCs w:val="22"/>
            <w:rPrChange w:id="5669" w:author="Chen Liao" w:date="2021-03-29T18:57:00Z">
              <w:rPr>
                <w:rStyle w:val="fontstyle01"/>
                <w:rFonts w:ascii="Times New Roman" w:hAnsi="Times New Roman"/>
                <w:color w:val="000000" w:themeColor="text1"/>
                <w:sz w:val="24"/>
                <w:szCs w:val="24"/>
              </w:rPr>
            </w:rPrChange>
          </w:rPr>
          <w:t xml:space="preserve"> relative abundance</w:t>
        </w:r>
      </w:ins>
      <w:ins w:id="5670" w:author="Chen Liao" w:date="2021-03-28T01:03:00Z">
        <w:r w:rsidR="00165313" w:rsidRPr="002B6EEC">
          <w:rPr>
            <w:rStyle w:val="fontstyle01"/>
            <w:rFonts w:ascii="Times New Roman" w:hAnsi="Times New Roman"/>
            <w:color w:val="000000" w:themeColor="text1"/>
            <w:sz w:val="22"/>
            <w:szCs w:val="22"/>
            <w:rPrChange w:id="5671" w:author="Chen Liao" w:date="2021-03-29T18:57:00Z">
              <w:rPr>
                <w:rStyle w:val="fontstyle01"/>
                <w:rFonts w:ascii="Times New Roman" w:hAnsi="Times New Roman"/>
                <w:color w:val="000000" w:themeColor="text1"/>
                <w:sz w:val="24"/>
                <w:szCs w:val="24"/>
              </w:rPr>
            </w:rPrChange>
          </w:rPr>
          <w:t xml:space="preserve"> of their </w:t>
        </w:r>
      </w:ins>
      <w:ins w:id="5672" w:author="Chen Liao" w:date="2021-03-28T01:04:00Z">
        <w:r w:rsidR="00165313" w:rsidRPr="002B6EEC">
          <w:rPr>
            <w:rStyle w:val="fontstyle01"/>
            <w:rFonts w:ascii="Times New Roman" w:hAnsi="Times New Roman"/>
            <w:color w:val="000000" w:themeColor="text1"/>
            <w:sz w:val="22"/>
            <w:szCs w:val="22"/>
            <w:rPrChange w:id="5673" w:author="Chen Liao" w:date="2021-03-29T18:57:00Z">
              <w:rPr>
                <w:rStyle w:val="fontstyle01"/>
                <w:rFonts w:ascii="Times New Roman" w:hAnsi="Times New Roman"/>
                <w:color w:val="000000" w:themeColor="text1"/>
                <w:sz w:val="24"/>
                <w:szCs w:val="24"/>
              </w:rPr>
            </w:rPrChange>
          </w:rPr>
          <w:t>gut microbiota data</w:t>
        </w:r>
      </w:ins>
      <w:ins w:id="5674" w:author="Chen Liao" w:date="2021-03-28T01:00:00Z">
        <w:r w:rsidR="00165313" w:rsidRPr="002B6EEC">
          <w:rPr>
            <w:rStyle w:val="fontstyle01"/>
            <w:rFonts w:ascii="Times New Roman" w:hAnsi="Times New Roman"/>
            <w:color w:val="000000" w:themeColor="text1"/>
            <w:sz w:val="22"/>
            <w:szCs w:val="22"/>
            <w:rPrChange w:id="5675" w:author="Chen Liao" w:date="2021-03-29T18:57:00Z">
              <w:rPr>
                <w:rStyle w:val="fontstyle01"/>
                <w:rFonts w:ascii="Times New Roman" w:hAnsi="Times New Roman"/>
                <w:color w:val="000000" w:themeColor="text1"/>
                <w:sz w:val="24"/>
                <w:szCs w:val="24"/>
              </w:rPr>
            </w:rPrChange>
          </w:rPr>
          <w:t xml:space="preserve">, </w:t>
        </w:r>
      </w:ins>
      <w:ins w:id="5676" w:author="Chen Liao" w:date="2021-03-28T01:01:00Z">
        <w:r w:rsidR="00165313" w:rsidRPr="002B6EEC">
          <w:rPr>
            <w:rStyle w:val="fontstyle01"/>
            <w:rFonts w:ascii="Times New Roman" w:hAnsi="Times New Roman"/>
            <w:color w:val="000000" w:themeColor="text1"/>
            <w:sz w:val="22"/>
            <w:szCs w:val="22"/>
            <w:rPrChange w:id="5677" w:author="Chen Liao" w:date="2021-03-29T18:57:00Z">
              <w:rPr>
                <w:rStyle w:val="fontstyle01"/>
                <w:rFonts w:ascii="Times New Roman" w:hAnsi="Times New Roman"/>
                <w:color w:val="000000" w:themeColor="text1"/>
                <w:sz w:val="24"/>
                <w:szCs w:val="24"/>
              </w:rPr>
            </w:rPrChange>
          </w:rPr>
          <w:t xml:space="preserve">the only responder was </w:t>
        </w:r>
      </w:ins>
      <w:proofErr w:type="spellStart"/>
      <w:ins w:id="5678" w:author="Chen Liao" w:date="2021-03-28T00:59:00Z">
        <w:r w:rsidR="00165313" w:rsidRPr="002B6EEC">
          <w:rPr>
            <w:sz w:val="22"/>
            <w:szCs w:val="22"/>
            <w:rPrChange w:id="5679" w:author="Chen Liao" w:date="2021-03-29T18:57:00Z">
              <w:rPr/>
            </w:rPrChange>
          </w:rPr>
          <w:t>Bacteorides</w:t>
        </w:r>
        <w:proofErr w:type="spellEnd"/>
        <w:r w:rsidR="00165313" w:rsidRPr="002B6EEC">
          <w:rPr>
            <w:sz w:val="22"/>
            <w:szCs w:val="22"/>
            <w:rPrChange w:id="5680" w:author="Chen Liao" w:date="2021-03-29T18:57:00Z">
              <w:rPr/>
            </w:rPrChange>
          </w:rPr>
          <w:t xml:space="preserve"> </w:t>
        </w:r>
        <w:proofErr w:type="spellStart"/>
        <w:r w:rsidR="00165313" w:rsidRPr="002B6EEC">
          <w:rPr>
            <w:sz w:val="22"/>
            <w:szCs w:val="22"/>
            <w:rPrChange w:id="5681" w:author="Chen Liao" w:date="2021-03-29T18:57:00Z">
              <w:rPr/>
            </w:rPrChange>
          </w:rPr>
          <w:t>acidifaciens</w:t>
        </w:r>
      </w:ins>
      <w:proofErr w:type="spellEnd"/>
      <w:ins w:id="5682" w:author="Chen Liao" w:date="2021-03-28T01:04:00Z">
        <w:r w:rsidR="00165313" w:rsidRPr="002B6EEC">
          <w:rPr>
            <w:sz w:val="22"/>
            <w:szCs w:val="22"/>
            <w:rPrChange w:id="5683" w:author="Chen Liao" w:date="2021-03-29T18:57:00Z">
              <w:rPr/>
            </w:rPrChange>
          </w:rPr>
          <w:t xml:space="preserve">. </w:t>
        </w:r>
      </w:ins>
      <w:bookmarkStart w:id="5684" w:name="OLE_LINK147"/>
      <w:bookmarkStart w:id="5685" w:name="OLE_LINK148"/>
      <w:ins w:id="5686" w:author="Chen Liao" w:date="2021-03-28T01:07:00Z">
        <w:r w:rsidR="003B2332" w:rsidRPr="002B6EEC">
          <w:rPr>
            <w:rStyle w:val="fontstyle01"/>
            <w:rFonts w:ascii="Times New Roman" w:hAnsi="Times New Roman"/>
            <w:color w:val="000000" w:themeColor="text1"/>
            <w:sz w:val="22"/>
            <w:szCs w:val="22"/>
            <w:rPrChange w:id="5687" w:author="Chen Liao" w:date="2021-03-29T18:57:00Z">
              <w:rPr>
                <w:rStyle w:val="fontstyle01"/>
                <w:rFonts w:ascii="Times New Roman" w:hAnsi="Times New Roman"/>
                <w:color w:val="000000" w:themeColor="text1"/>
                <w:sz w:val="24"/>
                <w:szCs w:val="24"/>
              </w:rPr>
            </w:rPrChange>
          </w:rPr>
          <w:t>The agreement</w:t>
        </w:r>
      </w:ins>
      <w:ins w:id="5688" w:author="Chen Liao" w:date="2021-03-28T01:04:00Z">
        <w:r w:rsidR="004A0A34" w:rsidRPr="002B6EEC">
          <w:rPr>
            <w:rStyle w:val="fontstyle01"/>
            <w:rFonts w:ascii="Times New Roman" w:hAnsi="Times New Roman"/>
            <w:color w:val="000000" w:themeColor="text1"/>
            <w:sz w:val="22"/>
            <w:szCs w:val="22"/>
            <w:rPrChange w:id="5689" w:author="Chen Liao" w:date="2021-03-29T18:57:00Z">
              <w:rPr>
                <w:rStyle w:val="fontstyle01"/>
                <w:rFonts w:ascii="Times New Roman" w:hAnsi="Times New Roman"/>
                <w:color w:val="000000" w:themeColor="text1"/>
                <w:sz w:val="24"/>
                <w:szCs w:val="24"/>
              </w:rPr>
            </w:rPrChange>
          </w:rPr>
          <w:t xml:space="preserve"> </w:t>
        </w:r>
      </w:ins>
      <w:ins w:id="5690" w:author="Chen Liao" w:date="2021-03-28T01:08:00Z">
        <w:r w:rsidR="003B2332" w:rsidRPr="002B6EEC">
          <w:rPr>
            <w:rStyle w:val="fontstyle01"/>
            <w:rFonts w:ascii="Times New Roman" w:hAnsi="Times New Roman"/>
            <w:color w:val="000000" w:themeColor="text1"/>
            <w:sz w:val="22"/>
            <w:szCs w:val="22"/>
            <w:rPrChange w:id="5691" w:author="Chen Liao" w:date="2021-03-29T18:57:00Z">
              <w:rPr>
                <w:rStyle w:val="fontstyle01"/>
                <w:rFonts w:ascii="Times New Roman" w:hAnsi="Times New Roman"/>
                <w:color w:val="000000" w:themeColor="text1"/>
                <w:sz w:val="24"/>
                <w:szCs w:val="24"/>
              </w:rPr>
            </w:rPrChange>
          </w:rPr>
          <w:t>in the</w:t>
        </w:r>
        <w:bookmarkEnd w:id="5684"/>
        <w:bookmarkEnd w:id="5685"/>
        <w:r w:rsidR="003B2332" w:rsidRPr="002B6EEC">
          <w:rPr>
            <w:rStyle w:val="fontstyle01"/>
            <w:rFonts w:ascii="Times New Roman" w:hAnsi="Times New Roman"/>
            <w:color w:val="000000" w:themeColor="text1"/>
            <w:sz w:val="22"/>
            <w:szCs w:val="22"/>
            <w:rPrChange w:id="5692" w:author="Chen Liao" w:date="2021-03-29T18:57:00Z">
              <w:rPr>
                <w:rStyle w:val="fontstyle01"/>
                <w:rFonts w:ascii="Times New Roman" w:hAnsi="Times New Roman"/>
                <w:color w:val="000000" w:themeColor="text1"/>
                <w:sz w:val="24"/>
                <w:szCs w:val="24"/>
              </w:rPr>
            </w:rPrChange>
          </w:rPr>
          <w:t xml:space="preserve">se findings </w:t>
        </w:r>
      </w:ins>
      <w:ins w:id="5693" w:author="Chen Liao" w:date="2021-03-28T01:10:00Z">
        <w:r w:rsidR="003B2332" w:rsidRPr="002B6EEC">
          <w:rPr>
            <w:rStyle w:val="fontstyle01"/>
            <w:rFonts w:ascii="Times New Roman" w:hAnsi="Times New Roman"/>
            <w:color w:val="000000" w:themeColor="text1"/>
            <w:sz w:val="22"/>
            <w:szCs w:val="22"/>
            <w:rPrChange w:id="5694" w:author="Chen Liao" w:date="2021-03-29T18:57:00Z">
              <w:rPr>
                <w:rStyle w:val="fontstyle01"/>
                <w:rFonts w:ascii="Times New Roman" w:hAnsi="Times New Roman"/>
                <w:color w:val="000000" w:themeColor="text1"/>
                <w:sz w:val="24"/>
                <w:szCs w:val="24"/>
              </w:rPr>
            </w:rPrChange>
          </w:rPr>
          <w:t>underscores the notion</w:t>
        </w:r>
      </w:ins>
      <w:ins w:id="5695" w:author="Chen Liao" w:date="2021-03-27T09:52:00Z">
        <w:r w:rsidR="00786288" w:rsidRPr="002B6EEC">
          <w:rPr>
            <w:rStyle w:val="fontstyle01"/>
            <w:rFonts w:ascii="Times New Roman" w:hAnsi="Times New Roman"/>
            <w:color w:val="000000" w:themeColor="text1"/>
            <w:sz w:val="22"/>
            <w:szCs w:val="22"/>
            <w:rPrChange w:id="5696" w:author="Chen Liao" w:date="2021-03-29T18:57:00Z">
              <w:rPr>
                <w:rStyle w:val="fontstyle01"/>
                <w:rFonts w:ascii="Times New Roman" w:hAnsi="Times New Roman"/>
                <w:color w:val="000000" w:themeColor="text1"/>
                <w:sz w:val="24"/>
                <w:szCs w:val="24"/>
              </w:rPr>
            </w:rPrChange>
          </w:rPr>
          <w:t xml:space="preserve"> that </w:t>
        </w:r>
        <w:bookmarkStart w:id="5697" w:name="OLE_LINK135"/>
        <w:bookmarkStart w:id="5698" w:name="OLE_LINK136"/>
        <w:r w:rsidR="00786288" w:rsidRPr="002B6EEC">
          <w:rPr>
            <w:rStyle w:val="fontstyle01"/>
            <w:rFonts w:ascii="Times New Roman" w:hAnsi="Times New Roman"/>
            <w:color w:val="000000" w:themeColor="text1"/>
            <w:sz w:val="22"/>
            <w:szCs w:val="22"/>
            <w:rPrChange w:id="5699" w:author="Chen Liao" w:date="2021-03-29T18:57:00Z">
              <w:rPr>
                <w:rStyle w:val="fontstyle01"/>
                <w:rFonts w:ascii="Times New Roman" w:hAnsi="Times New Roman"/>
                <w:color w:val="000000" w:themeColor="text1"/>
                <w:sz w:val="24"/>
                <w:szCs w:val="24"/>
              </w:rPr>
            </w:rPrChange>
          </w:rPr>
          <w:t>the</w:t>
        </w:r>
        <w:bookmarkStart w:id="5700" w:name="OLE_LINK145"/>
        <w:bookmarkStart w:id="5701" w:name="OLE_LINK146"/>
        <w:r w:rsidR="00786288" w:rsidRPr="002B6EEC">
          <w:rPr>
            <w:rStyle w:val="fontstyle01"/>
            <w:rFonts w:ascii="Times New Roman" w:hAnsi="Times New Roman"/>
            <w:color w:val="000000" w:themeColor="text1"/>
            <w:sz w:val="22"/>
            <w:szCs w:val="22"/>
            <w:rPrChange w:id="5702" w:author="Chen Liao" w:date="2021-03-29T18:57:00Z">
              <w:rPr>
                <w:rStyle w:val="fontstyle01"/>
                <w:rFonts w:ascii="Times New Roman" w:hAnsi="Times New Roman"/>
                <w:color w:val="000000" w:themeColor="text1"/>
                <w:sz w:val="24"/>
                <w:szCs w:val="24"/>
              </w:rPr>
            </w:rPrChange>
          </w:rPr>
          <w:t xml:space="preserve"> </w:t>
        </w:r>
        <w:bookmarkStart w:id="5703" w:name="OLE_LINK149"/>
        <w:bookmarkStart w:id="5704" w:name="OLE_LINK150"/>
        <w:r w:rsidR="00786288" w:rsidRPr="002B6EEC">
          <w:rPr>
            <w:rStyle w:val="fontstyle01"/>
            <w:rFonts w:ascii="Times New Roman" w:hAnsi="Times New Roman"/>
            <w:color w:val="000000" w:themeColor="text1"/>
            <w:sz w:val="22"/>
            <w:szCs w:val="22"/>
            <w:rPrChange w:id="5705" w:author="Chen Liao" w:date="2021-03-29T18:57:00Z">
              <w:rPr>
                <w:rStyle w:val="fontstyle01"/>
                <w:rFonts w:ascii="Times New Roman" w:hAnsi="Times New Roman"/>
                <w:color w:val="000000" w:themeColor="text1"/>
                <w:sz w:val="24"/>
                <w:szCs w:val="24"/>
              </w:rPr>
            </w:rPrChange>
          </w:rPr>
          <w:t>characteristic response</w:t>
        </w:r>
        <w:bookmarkEnd w:id="5703"/>
        <w:bookmarkEnd w:id="5704"/>
        <w:r w:rsidR="00786288" w:rsidRPr="002B6EEC">
          <w:rPr>
            <w:rStyle w:val="fontstyle01"/>
            <w:rFonts w:ascii="Times New Roman" w:hAnsi="Times New Roman"/>
            <w:color w:val="000000" w:themeColor="text1"/>
            <w:sz w:val="22"/>
            <w:szCs w:val="22"/>
            <w:rPrChange w:id="5706" w:author="Chen Liao" w:date="2021-03-29T18:57:00Z">
              <w:rPr>
                <w:rStyle w:val="fontstyle01"/>
                <w:rFonts w:ascii="Times New Roman" w:hAnsi="Times New Roman"/>
                <w:color w:val="000000" w:themeColor="text1"/>
                <w:sz w:val="24"/>
                <w:szCs w:val="24"/>
              </w:rPr>
            </w:rPrChange>
          </w:rPr>
          <w:t>s of</w:t>
        </w:r>
      </w:ins>
      <w:ins w:id="5707" w:author="Chen Liao" w:date="2021-03-28T01:10:00Z">
        <w:r w:rsidR="003B2332" w:rsidRPr="002B6EEC">
          <w:rPr>
            <w:rStyle w:val="fontstyle01"/>
            <w:rFonts w:ascii="Times New Roman" w:hAnsi="Times New Roman"/>
            <w:color w:val="000000" w:themeColor="text1"/>
            <w:sz w:val="22"/>
            <w:szCs w:val="22"/>
            <w:rPrChange w:id="5708" w:author="Chen Liao" w:date="2021-03-29T18:57:00Z">
              <w:rPr>
                <w:rStyle w:val="fontstyle01"/>
                <w:rFonts w:ascii="Times New Roman" w:hAnsi="Times New Roman"/>
                <w:color w:val="000000" w:themeColor="text1"/>
                <w:sz w:val="24"/>
                <w:szCs w:val="24"/>
              </w:rPr>
            </w:rPrChange>
          </w:rPr>
          <w:t xml:space="preserve"> murine</w:t>
        </w:r>
      </w:ins>
      <w:ins w:id="5709" w:author="Chen Liao" w:date="2021-03-27T09:52:00Z">
        <w:r w:rsidR="00786288" w:rsidRPr="002B6EEC">
          <w:rPr>
            <w:rStyle w:val="fontstyle01"/>
            <w:rFonts w:ascii="Times New Roman" w:hAnsi="Times New Roman"/>
            <w:color w:val="000000" w:themeColor="text1"/>
            <w:sz w:val="22"/>
            <w:szCs w:val="22"/>
            <w:rPrChange w:id="5710" w:author="Chen Liao" w:date="2021-03-29T18:57:00Z">
              <w:rPr>
                <w:rStyle w:val="fontstyle01"/>
                <w:rFonts w:ascii="Times New Roman" w:hAnsi="Times New Roman"/>
                <w:color w:val="000000" w:themeColor="text1"/>
                <w:sz w:val="24"/>
                <w:szCs w:val="24"/>
              </w:rPr>
            </w:rPrChange>
          </w:rPr>
          <w:t xml:space="preserve"> gut microbiota to inulin </w:t>
        </w:r>
        <w:bookmarkEnd w:id="5700"/>
        <w:bookmarkEnd w:id="5701"/>
        <w:r w:rsidR="00786288" w:rsidRPr="002B6EEC">
          <w:rPr>
            <w:rStyle w:val="fontstyle01"/>
            <w:rFonts w:ascii="Times New Roman" w:hAnsi="Times New Roman"/>
            <w:color w:val="000000" w:themeColor="text1"/>
            <w:sz w:val="22"/>
            <w:szCs w:val="22"/>
            <w:rPrChange w:id="5711" w:author="Chen Liao" w:date="2021-03-29T18:57:00Z">
              <w:rPr>
                <w:rStyle w:val="fontstyle01"/>
                <w:rFonts w:ascii="Times New Roman" w:hAnsi="Times New Roman"/>
                <w:color w:val="000000" w:themeColor="text1"/>
                <w:sz w:val="24"/>
                <w:szCs w:val="24"/>
              </w:rPr>
            </w:rPrChange>
          </w:rPr>
          <w:t xml:space="preserve">intervention </w:t>
        </w:r>
      </w:ins>
      <w:ins w:id="5712" w:author="Chen Liao" w:date="2021-03-28T01:14:00Z">
        <w:r w:rsidR="003B2332" w:rsidRPr="002B6EEC">
          <w:rPr>
            <w:rStyle w:val="fontstyle01"/>
            <w:rFonts w:ascii="Times New Roman" w:hAnsi="Times New Roman"/>
            <w:color w:val="000000" w:themeColor="text1"/>
            <w:sz w:val="22"/>
            <w:szCs w:val="22"/>
            <w:rPrChange w:id="5713" w:author="Chen Liao" w:date="2021-03-29T18:57:00Z">
              <w:rPr>
                <w:rStyle w:val="fontstyle01"/>
                <w:rFonts w:ascii="Times New Roman" w:hAnsi="Times New Roman"/>
                <w:color w:val="000000" w:themeColor="text1"/>
                <w:sz w:val="24"/>
                <w:szCs w:val="24"/>
              </w:rPr>
            </w:rPrChange>
          </w:rPr>
          <w:t>are</w:t>
        </w:r>
      </w:ins>
      <w:ins w:id="5714" w:author="Chen Liao" w:date="2021-03-28T01:15:00Z">
        <w:r w:rsidR="003B2332" w:rsidRPr="002B6EEC">
          <w:rPr>
            <w:rStyle w:val="fontstyle01"/>
            <w:rFonts w:ascii="Times New Roman" w:hAnsi="Times New Roman"/>
            <w:color w:val="000000" w:themeColor="text1"/>
            <w:sz w:val="22"/>
            <w:szCs w:val="22"/>
            <w:rPrChange w:id="5715" w:author="Chen Liao" w:date="2021-03-29T18:57:00Z">
              <w:rPr>
                <w:rStyle w:val="fontstyle01"/>
                <w:rFonts w:ascii="Times New Roman" w:hAnsi="Times New Roman"/>
                <w:color w:val="000000" w:themeColor="text1"/>
                <w:sz w:val="24"/>
                <w:szCs w:val="24"/>
              </w:rPr>
            </w:rPrChange>
          </w:rPr>
          <w:t xml:space="preserve"> </w:t>
        </w:r>
      </w:ins>
      <w:ins w:id="5716" w:author="Chen Liao" w:date="2021-03-28T01:14:00Z">
        <w:r w:rsidR="003B2332" w:rsidRPr="002B6EEC">
          <w:rPr>
            <w:rStyle w:val="fontstyle01"/>
            <w:rFonts w:ascii="Times New Roman" w:hAnsi="Times New Roman"/>
            <w:color w:val="000000" w:themeColor="text1"/>
            <w:sz w:val="22"/>
            <w:szCs w:val="22"/>
            <w:rPrChange w:id="5717" w:author="Chen Liao" w:date="2021-03-29T18:57:00Z">
              <w:rPr>
                <w:rStyle w:val="fontstyle01"/>
                <w:rFonts w:ascii="Times New Roman" w:hAnsi="Times New Roman"/>
                <w:color w:val="000000" w:themeColor="text1"/>
                <w:sz w:val="24"/>
                <w:szCs w:val="24"/>
              </w:rPr>
            </w:rPrChange>
          </w:rPr>
          <w:t>robust</w:t>
        </w:r>
      </w:ins>
      <w:ins w:id="5718" w:author="Chen Liao" w:date="2021-03-28T01:16:00Z">
        <w:r w:rsidR="00EC24A3" w:rsidRPr="002B6EEC">
          <w:rPr>
            <w:rStyle w:val="fontstyle01"/>
            <w:rFonts w:ascii="Times New Roman" w:hAnsi="Times New Roman"/>
            <w:color w:val="000000" w:themeColor="text1"/>
            <w:sz w:val="22"/>
            <w:szCs w:val="22"/>
            <w:rPrChange w:id="5719" w:author="Chen Liao" w:date="2021-03-29T18:57:00Z">
              <w:rPr>
                <w:rStyle w:val="fontstyle01"/>
                <w:rFonts w:ascii="Times New Roman" w:hAnsi="Times New Roman"/>
                <w:color w:val="000000" w:themeColor="text1"/>
                <w:sz w:val="24"/>
                <w:szCs w:val="24"/>
              </w:rPr>
            </w:rPrChange>
          </w:rPr>
          <w:t xml:space="preserve">ly </w:t>
        </w:r>
      </w:ins>
      <w:ins w:id="5720" w:author="Chen Liao" w:date="2021-03-28T01:15:00Z">
        <w:r w:rsidR="00EC24A3" w:rsidRPr="002B6EEC">
          <w:rPr>
            <w:rStyle w:val="fontstyle01"/>
            <w:rFonts w:ascii="Times New Roman" w:hAnsi="Times New Roman"/>
            <w:color w:val="000000" w:themeColor="text1"/>
            <w:sz w:val="22"/>
            <w:szCs w:val="22"/>
            <w:rPrChange w:id="5721" w:author="Chen Liao" w:date="2021-03-29T18:57:00Z">
              <w:rPr>
                <w:rStyle w:val="fontstyle01"/>
                <w:rFonts w:ascii="Times New Roman" w:hAnsi="Times New Roman"/>
                <w:color w:val="000000" w:themeColor="text1"/>
                <w:sz w:val="24"/>
                <w:szCs w:val="24"/>
              </w:rPr>
            </w:rPrChange>
          </w:rPr>
          <w:t xml:space="preserve">shared among </w:t>
        </w:r>
      </w:ins>
      <w:ins w:id="5722" w:author="Chen Liao" w:date="2021-03-28T01:16:00Z">
        <w:r w:rsidR="00EC24A3" w:rsidRPr="002B6EEC">
          <w:rPr>
            <w:rStyle w:val="fontstyle01"/>
            <w:rFonts w:ascii="Times New Roman" w:hAnsi="Times New Roman"/>
            <w:color w:val="000000" w:themeColor="text1"/>
            <w:sz w:val="22"/>
            <w:szCs w:val="22"/>
            <w:rPrChange w:id="5723" w:author="Chen Liao" w:date="2021-03-29T18:57:00Z">
              <w:rPr>
                <w:rStyle w:val="fontstyle01"/>
                <w:rFonts w:ascii="Times New Roman" w:hAnsi="Times New Roman"/>
                <w:color w:val="000000" w:themeColor="text1"/>
                <w:sz w:val="24"/>
                <w:szCs w:val="24"/>
              </w:rPr>
            </w:rPrChange>
          </w:rPr>
          <w:t xml:space="preserve">the majority of baseline </w:t>
        </w:r>
        <w:r w:rsidR="006541D5" w:rsidRPr="002B6EEC">
          <w:rPr>
            <w:rStyle w:val="fontstyle01"/>
            <w:rFonts w:ascii="Times New Roman" w:hAnsi="Times New Roman"/>
            <w:color w:val="000000" w:themeColor="text1"/>
            <w:sz w:val="22"/>
            <w:szCs w:val="22"/>
            <w:rPrChange w:id="5724" w:author="Chen Liao" w:date="2021-03-29T18:57:00Z">
              <w:rPr>
                <w:rStyle w:val="fontstyle01"/>
                <w:rFonts w:ascii="Times New Roman" w:hAnsi="Times New Roman"/>
                <w:color w:val="000000" w:themeColor="text1"/>
                <w:sz w:val="24"/>
                <w:szCs w:val="24"/>
              </w:rPr>
            </w:rPrChange>
          </w:rPr>
          <w:t xml:space="preserve">microbiota </w:t>
        </w:r>
        <w:r w:rsidR="00EC24A3" w:rsidRPr="002B6EEC">
          <w:rPr>
            <w:rStyle w:val="fontstyle01"/>
            <w:rFonts w:ascii="Times New Roman" w:hAnsi="Times New Roman"/>
            <w:color w:val="000000" w:themeColor="text1"/>
            <w:sz w:val="22"/>
            <w:szCs w:val="22"/>
            <w:rPrChange w:id="5725" w:author="Chen Liao" w:date="2021-03-29T18:57:00Z">
              <w:rPr>
                <w:rStyle w:val="fontstyle01"/>
                <w:rFonts w:ascii="Times New Roman" w:hAnsi="Times New Roman"/>
                <w:color w:val="000000" w:themeColor="text1"/>
                <w:sz w:val="24"/>
                <w:szCs w:val="24"/>
              </w:rPr>
            </w:rPrChange>
          </w:rPr>
          <w:t>compositions.</w:t>
        </w:r>
      </w:ins>
      <w:ins w:id="5726" w:author="Chen Liao" w:date="2021-03-27T09:52:00Z">
        <w:r w:rsidR="00786288" w:rsidRPr="002B6EEC">
          <w:rPr>
            <w:rStyle w:val="fontstyle01"/>
            <w:rFonts w:ascii="Times New Roman" w:hAnsi="Times New Roman"/>
            <w:color w:val="000000" w:themeColor="text1"/>
            <w:sz w:val="22"/>
            <w:szCs w:val="22"/>
            <w:rPrChange w:id="5727" w:author="Chen Liao" w:date="2021-03-29T18:57:00Z">
              <w:rPr>
                <w:rStyle w:val="fontstyle01"/>
                <w:rFonts w:ascii="Times New Roman" w:hAnsi="Times New Roman"/>
                <w:color w:val="000000" w:themeColor="text1"/>
                <w:sz w:val="24"/>
                <w:szCs w:val="24"/>
              </w:rPr>
            </w:rPrChange>
          </w:rPr>
          <w:t xml:space="preserve"> </w:t>
        </w:r>
      </w:ins>
      <w:bookmarkEnd w:id="5697"/>
      <w:bookmarkEnd w:id="5698"/>
    </w:p>
    <w:p w14:paraId="1C9E644A" w14:textId="77777777" w:rsidR="00165313" w:rsidRPr="002B6EEC" w:rsidRDefault="00165313" w:rsidP="00165313">
      <w:pPr>
        <w:jc w:val="both"/>
        <w:rPr>
          <w:ins w:id="5728" w:author="Chen Liao" w:date="2021-03-28T01:04:00Z"/>
          <w:rStyle w:val="fontstyle01"/>
          <w:rFonts w:ascii="Times New Roman" w:hAnsi="Times New Roman"/>
          <w:color w:val="auto"/>
          <w:sz w:val="22"/>
          <w:szCs w:val="22"/>
          <w:rPrChange w:id="5729" w:author="Chen Liao" w:date="2021-03-29T18:57:00Z">
            <w:rPr>
              <w:ins w:id="5730" w:author="Chen Liao" w:date="2021-03-28T01:04:00Z"/>
              <w:rStyle w:val="fontstyle01"/>
              <w:rFonts w:ascii="Times New Roman" w:hAnsi="Times New Roman"/>
              <w:color w:val="auto"/>
              <w:sz w:val="24"/>
              <w:szCs w:val="24"/>
            </w:rPr>
          </w:rPrChange>
        </w:rPr>
      </w:pPr>
    </w:p>
    <w:p w14:paraId="68C7E9FE" w14:textId="0F006168" w:rsidR="00AE4ADA" w:rsidRPr="002B6EEC" w:rsidRDefault="00F06B13" w:rsidP="006E0561">
      <w:pPr>
        <w:jc w:val="both"/>
        <w:rPr>
          <w:ins w:id="5731" w:author="Chen Liao" w:date="2021-03-28T03:27:00Z"/>
          <w:color w:val="242021"/>
          <w:sz w:val="22"/>
          <w:szCs w:val="22"/>
          <w:rPrChange w:id="5732" w:author="Chen Liao" w:date="2021-03-29T18:57:00Z">
            <w:rPr>
              <w:ins w:id="5733" w:author="Chen Liao" w:date="2021-03-28T03:27:00Z"/>
              <w:color w:val="242021"/>
            </w:rPr>
          </w:rPrChange>
        </w:rPr>
      </w:pPr>
      <w:ins w:id="5734" w:author="Chen Liao" w:date="2021-03-23T12:19:00Z">
        <w:r w:rsidRPr="002B6EEC">
          <w:rPr>
            <w:b/>
            <w:bCs/>
            <w:color w:val="000000" w:themeColor="text1"/>
            <w:sz w:val="22"/>
            <w:szCs w:val="22"/>
            <w:rPrChange w:id="5735" w:author="Chen Liao" w:date="2021-03-29T18:57:00Z">
              <w:rPr>
                <w:b/>
                <w:bCs/>
                <w:color w:val="000000" w:themeColor="text1"/>
              </w:rPr>
            </w:rPrChange>
          </w:rPr>
          <w:t>Inulin r</w:t>
        </w:r>
      </w:ins>
      <w:ins w:id="5736" w:author="Chen Liao" w:date="2021-03-23T08:37:00Z">
        <w:r w:rsidR="00640580" w:rsidRPr="002B6EEC">
          <w:rPr>
            <w:b/>
            <w:bCs/>
            <w:color w:val="000000" w:themeColor="text1"/>
            <w:sz w:val="22"/>
            <w:szCs w:val="22"/>
            <w:rPrChange w:id="5737" w:author="Chen Liao" w:date="2021-03-29T18:57:00Z">
              <w:rPr>
                <w:b/>
                <w:bCs/>
                <w:color w:val="000000" w:themeColor="text1"/>
              </w:rPr>
            </w:rPrChange>
          </w:rPr>
          <w:t>esponders as a functional guild</w:t>
        </w:r>
      </w:ins>
      <w:ins w:id="5738" w:author="Chen Liao" w:date="2021-03-23T08:06:00Z">
        <w:r w:rsidR="00087164" w:rsidRPr="002B6EEC">
          <w:rPr>
            <w:b/>
            <w:bCs/>
            <w:color w:val="000000" w:themeColor="text1"/>
            <w:sz w:val="22"/>
            <w:szCs w:val="22"/>
            <w:rPrChange w:id="5739" w:author="Chen Liao" w:date="2021-03-29T18:57:00Z">
              <w:rPr>
                <w:b/>
                <w:bCs/>
                <w:color w:val="000000" w:themeColor="text1"/>
              </w:rPr>
            </w:rPrChange>
          </w:rPr>
          <w:t xml:space="preserve"> </w:t>
        </w:r>
      </w:ins>
      <w:ins w:id="5740" w:author="Chen Liao" w:date="2021-03-22T15:58:00Z">
        <w:r w:rsidR="006B23E8" w:rsidRPr="002B6EEC">
          <w:rPr>
            <w:b/>
            <w:bCs/>
            <w:color w:val="000000" w:themeColor="text1"/>
            <w:sz w:val="22"/>
            <w:szCs w:val="22"/>
            <w:rPrChange w:id="5741" w:author="Chen Liao" w:date="2021-03-29T18:57:00Z">
              <w:rPr>
                <w:b/>
                <w:bCs/>
                <w:color w:val="000000" w:themeColor="text1"/>
              </w:rPr>
            </w:rPrChange>
          </w:rPr>
          <w:t xml:space="preserve">shape microbiota </w:t>
        </w:r>
      </w:ins>
      <w:proofErr w:type="gramStart"/>
      <w:ins w:id="5742" w:author="Chen Liao" w:date="2021-03-23T08:01:00Z">
        <w:r w:rsidR="001A4A1E" w:rsidRPr="002B6EEC">
          <w:rPr>
            <w:b/>
            <w:bCs/>
            <w:color w:val="000000" w:themeColor="text1"/>
            <w:sz w:val="22"/>
            <w:szCs w:val="22"/>
            <w:rPrChange w:id="5743" w:author="Chen Liao" w:date="2021-03-29T18:57:00Z">
              <w:rPr>
                <w:b/>
                <w:bCs/>
                <w:color w:val="000000" w:themeColor="text1"/>
              </w:rPr>
            </w:rPrChange>
          </w:rPr>
          <w:t>dynamic</w:t>
        </w:r>
      </w:ins>
      <w:ins w:id="5744" w:author="Chen Liao" w:date="2021-03-22T15:58:00Z">
        <w:r w:rsidR="006B23E8" w:rsidRPr="002B6EEC">
          <w:rPr>
            <w:b/>
            <w:bCs/>
            <w:color w:val="000000" w:themeColor="text1"/>
            <w:sz w:val="22"/>
            <w:szCs w:val="22"/>
            <w:rPrChange w:id="5745" w:author="Chen Liao" w:date="2021-03-29T18:57:00Z">
              <w:rPr>
                <w:b/>
                <w:bCs/>
                <w:color w:val="000000" w:themeColor="text1"/>
              </w:rPr>
            </w:rPrChange>
          </w:rPr>
          <w:t>s</w:t>
        </w:r>
      </w:ins>
      <w:proofErr w:type="gramEnd"/>
      <w:ins w:id="5746" w:author="Chen Liao" w:date="2021-03-21T12:46:00Z">
        <w:r w:rsidR="0013058C" w:rsidRPr="002B6EEC">
          <w:rPr>
            <w:b/>
            <w:bCs/>
            <w:color w:val="000000" w:themeColor="text1"/>
            <w:sz w:val="22"/>
            <w:szCs w:val="22"/>
            <w:rPrChange w:id="5747" w:author="Chen Liao" w:date="2021-03-29T18:57:00Z">
              <w:rPr>
                <w:b/>
                <w:bCs/>
                <w:color w:val="000000" w:themeColor="text1"/>
              </w:rPr>
            </w:rPrChange>
          </w:rPr>
          <w:t>.</w:t>
        </w:r>
      </w:ins>
      <w:ins w:id="5748" w:author="Chen Liao" w:date="2021-03-23T08:17:00Z">
        <w:r w:rsidR="00AC0A58" w:rsidRPr="002B6EEC">
          <w:rPr>
            <w:color w:val="000000"/>
            <w:sz w:val="22"/>
            <w:szCs w:val="22"/>
            <w:rPrChange w:id="5749" w:author="Chen Liao" w:date="2021-03-29T18:57:00Z">
              <w:rPr>
                <w:color w:val="000000"/>
              </w:rPr>
            </w:rPrChange>
          </w:rPr>
          <w:t xml:space="preserve"> </w:t>
        </w:r>
      </w:ins>
      <w:commentRangeStart w:id="5750"/>
      <w:ins w:id="5751" w:author="Chen Liao" w:date="2021-03-28T03:43:00Z">
        <w:r w:rsidR="009431BF" w:rsidRPr="002B6EEC">
          <w:rPr>
            <w:color w:val="000000"/>
            <w:sz w:val="22"/>
            <w:szCs w:val="22"/>
            <w:rPrChange w:id="5752" w:author="Chen Liao" w:date="2021-03-29T18:57:00Z">
              <w:rPr>
                <w:color w:val="000000"/>
              </w:rPr>
            </w:rPrChange>
          </w:rPr>
          <w:t xml:space="preserve">Compared to </w:t>
        </w:r>
      </w:ins>
      <w:ins w:id="5753" w:author="Chen Liao" w:date="2021-03-23T08:53:00Z">
        <w:r w:rsidR="00927433" w:rsidRPr="002B6EEC">
          <w:rPr>
            <w:color w:val="000000"/>
            <w:sz w:val="22"/>
            <w:szCs w:val="22"/>
            <w:rPrChange w:id="5754" w:author="Chen Liao" w:date="2021-03-29T18:57:00Z">
              <w:rPr>
                <w:color w:val="000000"/>
              </w:rPr>
            </w:rPrChange>
          </w:rPr>
          <w:t xml:space="preserve">taxonomic groups, </w:t>
        </w:r>
      </w:ins>
      <w:ins w:id="5755" w:author="Chen Liao" w:date="2021-03-28T03:43:00Z">
        <w:r w:rsidR="009431BF" w:rsidRPr="002B6EEC">
          <w:rPr>
            <w:color w:val="000000"/>
            <w:sz w:val="22"/>
            <w:szCs w:val="22"/>
            <w:rPrChange w:id="5756" w:author="Chen Liao" w:date="2021-03-29T18:57:00Z">
              <w:rPr>
                <w:color w:val="000000"/>
              </w:rPr>
            </w:rPrChange>
          </w:rPr>
          <w:t xml:space="preserve">ecological guilds (groups of bacteria that perform similar ecological functions) </w:t>
        </w:r>
      </w:ins>
      <w:ins w:id="5757" w:author="Chen Liao" w:date="2021-03-23T08:57:00Z">
        <w:r w:rsidR="00927433" w:rsidRPr="002B6EEC">
          <w:rPr>
            <w:color w:val="000000"/>
            <w:sz w:val="22"/>
            <w:szCs w:val="22"/>
            <w:rPrChange w:id="5758" w:author="Chen Liao" w:date="2021-03-29T18:57:00Z">
              <w:rPr>
                <w:color w:val="000000"/>
              </w:rPr>
            </w:rPrChange>
          </w:rPr>
          <w:t>are</w:t>
        </w:r>
      </w:ins>
      <w:ins w:id="5759" w:author="Chen Liao" w:date="2021-03-23T08:48:00Z">
        <w:r w:rsidR="00FA0D92" w:rsidRPr="002B6EEC">
          <w:rPr>
            <w:color w:val="000000"/>
            <w:sz w:val="22"/>
            <w:szCs w:val="22"/>
            <w:rPrChange w:id="5760" w:author="Chen Liao" w:date="2021-03-29T18:57:00Z">
              <w:rPr>
                <w:color w:val="000000"/>
              </w:rPr>
            </w:rPrChange>
          </w:rPr>
          <w:t xml:space="preserve"> </w:t>
        </w:r>
      </w:ins>
      <w:ins w:id="5761" w:author="Chen Liao" w:date="2021-03-28T03:43:00Z">
        <w:r w:rsidR="009431BF" w:rsidRPr="002B6EEC">
          <w:rPr>
            <w:color w:val="000000"/>
            <w:sz w:val="22"/>
            <w:szCs w:val="22"/>
            <w:rPrChange w:id="5762" w:author="Chen Liao" w:date="2021-03-29T18:57:00Z">
              <w:rPr>
                <w:color w:val="000000"/>
              </w:rPr>
            </w:rPrChange>
          </w:rPr>
          <w:t>more</w:t>
        </w:r>
      </w:ins>
      <w:ins w:id="5763" w:author="Chen Liao" w:date="2021-03-23T08:48:00Z">
        <w:r w:rsidR="00FA0D92" w:rsidRPr="002B6EEC">
          <w:rPr>
            <w:color w:val="000000"/>
            <w:sz w:val="22"/>
            <w:szCs w:val="22"/>
            <w:rPrChange w:id="5764" w:author="Chen Liao" w:date="2021-03-29T18:57:00Z">
              <w:rPr>
                <w:color w:val="000000"/>
              </w:rPr>
            </w:rPrChange>
          </w:rPr>
          <w:t xml:space="preserve"> </w:t>
        </w:r>
        <w:proofErr w:type="spellStart"/>
        <w:r w:rsidR="00FA0D92" w:rsidRPr="002B6EEC">
          <w:rPr>
            <w:color w:val="000000"/>
            <w:sz w:val="22"/>
            <w:szCs w:val="22"/>
            <w:rPrChange w:id="5765" w:author="Chen Liao" w:date="2021-03-29T18:57:00Z">
              <w:rPr>
                <w:color w:val="000000"/>
              </w:rPr>
            </w:rPrChange>
          </w:rPr>
          <w:t>fundemantal</w:t>
        </w:r>
        <w:proofErr w:type="spellEnd"/>
        <w:r w:rsidR="00FA0D92" w:rsidRPr="002B6EEC">
          <w:rPr>
            <w:color w:val="000000"/>
            <w:sz w:val="22"/>
            <w:szCs w:val="22"/>
            <w:rPrChange w:id="5766" w:author="Chen Liao" w:date="2021-03-29T18:57:00Z">
              <w:rPr>
                <w:color w:val="000000"/>
              </w:rPr>
            </w:rPrChange>
          </w:rPr>
          <w:t xml:space="preserve"> unit</w:t>
        </w:r>
      </w:ins>
      <w:ins w:id="5767" w:author="Chen Liao" w:date="2021-03-23T08:51:00Z">
        <w:r w:rsidR="00927433" w:rsidRPr="002B6EEC">
          <w:rPr>
            <w:color w:val="000000"/>
            <w:sz w:val="22"/>
            <w:szCs w:val="22"/>
            <w:rPrChange w:id="5768" w:author="Chen Liao" w:date="2021-03-29T18:57:00Z">
              <w:rPr>
                <w:color w:val="000000"/>
              </w:rPr>
            </w:rPrChange>
          </w:rPr>
          <w:t>s</w:t>
        </w:r>
      </w:ins>
      <w:ins w:id="5769" w:author="Chen Liao" w:date="2021-03-23T08:48:00Z">
        <w:r w:rsidR="00FA0D92" w:rsidRPr="002B6EEC">
          <w:rPr>
            <w:color w:val="000000"/>
            <w:sz w:val="22"/>
            <w:szCs w:val="22"/>
            <w:rPrChange w:id="5770" w:author="Chen Liao" w:date="2021-03-29T18:57:00Z">
              <w:rPr>
                <w:color w:val="000000"/>
              </w:rPr>
            </w:rPrChange>
          </w:rPr>
          <w:t xml:space="preserve"> for</w:t>
        </w:r>
      </w:ins>
      <w:ins w:id="5771" w:author="Chen Liao" w:date="2021-03-23T08:49:00Z">
        <w:r w:rsidR="00FA0D92" w:rsidRPr="002B6EEC">
          <w:rPr>
            <w:color w:val="000000"/>
            <w:sz w:val="22"/>
            <w:szCs w:val="22"/>
            <w:rPrChange w:id="5772" w:author="Chen Liao" w:date="2021-03-29T18:57:00Z">
              <w:rPr>
                <w:color w:val="000000"/>
              </w:rPr>
            </w:rPrChange>
          </w:rPr>
          <w:t xml:space="preserve"> </w:t>
        </w:r>
        <w:r w:rsidR="006A06F7" w:rsidRPr="002B6EEC">
          <w:rPr>
            <w:color w:val="000000"/>
            <w:sz w:val="22"/>
            <w:szCs w:val="22"/>
            <w:rPrChange w:id="5773" w:author="Chen Liao" w:date="2021-03-29T18:57:00Z">
              <w:rPr>
                <w:color w:val="000000"/>
              </w:rPr>
            </w:rPrChange>
          </w:rPr>
          <w:t>microbiome data analysis</w:t>
        </w:r>
      </w:ins>
      <w:ins w:id="5774" w:author="Chen Liao" w:date="2021-03-23T08:57:00Z">
        <w:r w:rsidR="00927433" w:rsidRPr="002B6EEC">
          <w:rPr>
            <w:rStyle w:val="CommentReference"/>
            <w:rFonts w:asciiTheme="minorHAnsi" w:eastAsiaTheme="minorEastAsia" w:hAnsiTheme="minorHAnsi" w:cstheme="minorBidi"/>
            <w:sz w:val="15"/>
            <w:szCs w:val="15"/>
            <w:rPrChange w:id="5775" w:author="Chen Liao" w:date="2021-03-29T18:57:00Z">
              <w:rPr>
                <w:rStyle w:val="CommentReference"/>
                <w:rFonts w:asciiTheme="minorHAnsi" w:eastAsiaTheme="minorEastAsia" w:hAnsiTheme="minorHAnsi" w:cstheme="minorBidi"/>
              </w:rPr>
            </w:rPrChange>
          </w:rPr>
          <w:commentReference w:id="5776"/>
        </w:r>
      </w:ins>
      <w:commentRangeEnd w:id="5750"/>
      <w:ins w:id="5777" w:author="Chen Liao" w:date="2021-03-28T02:00:00Z">
        <w:r w:rsidR="00765BD7" w:rsidRPr="002B6EEC">
          <w:rPr>
            <w:rStyle w:val="CommentReference"/>
            <w:sz w:val="15"/>
            <w:szCs w:val="15"/>
            <w:rPrChange w:id="5778" w:author="Chen Liao" w:date="2021-03-29T18:57:00Z">
              <w:rPr>
                <w:rStyle w:val="CommentReference"/>
              </w:rPr>
            </w:rPrChange>
          </w:rPr>
          <w:commentReference w:id="5750"/>
        </w:r>
      </w:ins>
      <w:ins w:id="5779" w:author="Chen Liao" w:date="2021-03-23T08:49:00Z">
        <w:r w:rsidR="006A06F7" w:rsidRPr="002B6EEC">
          <w:rPr>
            <w:color w:val="000000"/>
            <w:sz w:val="22"/>
            <w:szCs w:val="22"/>
            <w:rPrChange w:id="5780" w:author="Chen Liao" w:date="2021-03-29T18:57:00Z">
              <w:rPr>
                <w:color w:val="000000"/>
              </w:rPr>
            </w:rPrChange>
          </w:rPr>
          <w:t>.</w:t>
        </w:r>
        <w:r w:rsidR="006E0D81" w:rsidRPr="002B6EEC">
          <w:rPr>
            <w:color w:val="000000"/>
            <w:sz w:val="22"/>
            <w:szCs w:val="22"/>
            <w:rPrChange w:id="5781" w:author="Chen Liao" w:date="2021-03-29T18:57:00Z">
              <w:rPr>
                <w:color w:val="000000"/>
              </w:rPr>
            </w:rPrChange>
          </w:rPr>
          <w:t xml:space="preserve"> In line with the guild-based concept</w:t>
        </w:r>
      </w:ins>
      <w:ins w:id="5782" w:author="Chen Liao" w:date="2021-03-23T08:59:00Z">
        <w:r w:rsidR="00FC68FA" w:rsidRPr="002B6EEC">
          <w:rPr>
            <w:color w:val="000000"/>
            <w:sz w:val="22"/>
            <w:szCs w:val="22"/>
            <w:rPrChange w:id="5783" w:author="Chen Liao" w:date="2021-03-29T18:57:00Z">
              <w:rPr>
                <w:color w:val="000000"/>
              </w:rPr>
            </w:rPrChange>
          </w:rPr>
          <w:t xml:space="preserve">, the </w:t>
        </w:r>
      </w:ins>
      <w:ins w:id="5784" w:author="Chen Liao" w:date="2021-03-23T09:00:00Z">
        <w:r w:rsidR="00D055B5" w:rsidRPr="002B6EEC">
          <w:rPr>
            <w:color w:val="000000"/>
            <w:sz w:val="22"/>
            <w:szCs w:val="22"/>
            <w:rPrChange w:id="5785" w:author="Chen Liao" w:date="2021-03-29T18:57:00Z">
              <w:rPr>
                <w:color w:val="000000"/>
              </w:rPr>
            </w:rPrChange>
          </w:rPr>
          <w:t>inferred</w:t>
        </w:r>
      </w:ins>
      <w:ins w:id="5786" w:author="Chen Liao" w:date="2021-03-23T08:34:00Z">
        <w:r w:rsidR="00740B34" w:rsidRPr="002B6EEC">
          <w:rPr>
            <w:color w:val="000000"/>
            <w:sz w:val="22"/>
            <w:szCs w:val="22"/>
            <w:rPrChange w:id="5787" w:author="Chen Liao" w:date="2021-03-29T18:57:00Z">
              <w:rPr>
                <w:color w:val="000000"/>
              </w:rPr>
            </w:rPrChange>
          </w:rPr>
          <w:t xml:space="preserve"> responders</w:t>
        </w:r>
      </w:ins>
      <w:ins w:id="5788" w:author="Chen Liao" w:date="2021-03-23T09:00:00Z">
        <w:r w:rsidR="00FC68FA" w:rsidRPr="002B6EEC">
          <w:rPr>
            <w:color w:val="000000"/>
            <w:sz w:val="22"/>
            <w:szCs w:val="22"/>
            <w:rPrChange w:id="5789" w:author="Chen Liao" w:date="2021-03-29T18:57:00Z">
              <w:rPr>
                <w:color w:val="000000"/>
              </w:rPr>
            </w:rPrChange>
          </w:rPr>
          <w:t>, though taxonomically heterogenous,</w:t>
        </w:r>
      </w:ins>
      <w:ins w:id="5790" w:author="Chen Liao" w:date="2021-03-23T08:34:00Z">
        <w:r w:rsidR="00740B34" w:rsidRPr="002B6EEC">
          <w:rPr>
            <w:color w:val="000000"/>
            <w:sz w:val="22"/>
            <w:szCs w:val="22"/>
            <w:rPrChange w:id="5791" w:author="Chen Liao" w:date="2021-03-29T18:57:00Z">
              <w:rPr>
                <w:color w:val="000000"/>
              </w:rPr>
            </w:rPrChange>
          </w:rPr>
          <w:t xml:space="preserve"> </w:t>
        </w:r>
      </w:ins>
      <w:ins w:id="5792" w:author="Chen Liao" w:date="2021-03-23T08:59:00Z">
        <w:r w:rsidR="00FC68FA" w:rsidRPr="002B6EEC">
          <w:rPr>
            <w:color w:val="000000"/>
            <w:sz w:val="22"/>
            <w:szCs w:val="22"/>
            <w:rPrChange w:id="5793" w:author="Chen Liao" w:date="2021-03-29T18:57:00Z">
              <w:rPr>
                <w:color w:val="000000"/>
              </w:rPr>
            </w:rPrChange>
          </w:rPr>
          <w:t>define a core</w:t>
        </w:r>
      </w:ins>
      <w:ins w:id="5794" w:author="Chen Liao" w:date="2021-03-23T08:35:00Z">
        <w:r w:rsidR="00740B34" w:rsidRPr="002B6EEC">
          <w:rPr>
            <w:color w:val="000000"/>
            <w:sz w:val="22"/>
            <w:szCs w:val="22"/>
            <w:rPrChange w:id="5795" w:author="Chen Liao" w:date="2021-03-29T18:57:00Z">
              <w:rPr>
                <w:color w:val="000000"/>
              </w:rPr>
            </w:rPrChange>
          </w:rPr>
          <w:t xml:space="preserve"> group </w:t>
        </w:r>
      </w:ins>
      <w:ins w:id="5796" w:author="Chen Liao" w:date="2021-03-23T08:59:00Z">
        <w:r w:rsidR="00FC68FA" w:rsidRPr="002B6EEC">
          <w:rPr>
            <w:color w:val="000000"/>
            <w:sz w:val="22"/>
            <w:szCs w:val="22"/>
            <w:rPrChange w:id="5797" w:author="Chen Liao" w:date="2021-03-29T18:57:00Z">
              <w:rPr>
                <w:color w:val="000000"/>
              </w:rPr>
            </w:rPrChange>
          </w:rPr>
          <w:t xml:space="preserve">that </w:t>
        </w:r>
      </w:ins>
      <w:ins w:id="5798" w:author="Chen Liao" w:date="2021-03-23T09:00:00Z">
        <w:r w:rsidR="00FC68FA" w:rsidRPr="002B6EEC">
          <w:rPr>
            <w:color w:val="000000"/>
            <w:sz w:val="22"/>
            <w:szCs w:val="22"/>
            <w:rPrChange w:id="5799" w:author="Chen Liao" w:date="2021-03-29T18:57:00Z">
              <w:rPr>
                <w:color w:val="000000"/>
              </w:rPr>
            </w:rPrChange>
          </w:rPr>
          <w:t>participate</w:t>
        </w:r>
      </w:ins>
      <w:ins w:id="5800" w:author="Chen Liao" w:date="2021-03-23T09:18:00Z">
        <w:r w:rsidR="00F6370A" w:rsidRPr="002B6EEC">
          <w:rPr>
            <w:color w:val="000000"/>
            <w:sz w:val="22"/>
            <w:szCs w:val="22"/>
            <w:rPrChange w:id="5801" w:author="Chen Liao" w:date="2021-03-29T18:57:00Z">
              <w:rPr>
                <w:color w:val="000000"/>
              </w:rPr>
            </w:rPrChange>
          </w:rPr>
          <w:t>s</w:t>
        </w:r>
      </w:ins>
      <w:ins w:id="5802" w:author="Chen Liao" w:date="2021-03-23T09:00:00Z">
        <w:r w:rsidR="00FC68FA" w:rsidRPr="002B6EEC">
          <w:rPr>
            <w:color w:val="000000"/>
            <w:sz w:val="22"/>
            <w:szCs w:val="22"/>
            <w:rPrChange w:id="5803" w:author="Chen Liao" w:date="2021-03-29T18:57:00Z">
              <w:rPr>
                <w:color w:val="000000"/>
              </w:rPr>
            </w:rPrChange>
          </w:rPr>
          <w:t xml:space="preserve"> in </w:t>
        </w:r>
      </w:ins>
      <w:ins w:id="5804" w:author="Chen Liao" w:date="2021-03-23T09:01:00Z">
        <w:r w:rsidR="00D055B5" w:rsidRPr="002B6EEC">
          <w:rPr>
            <w:color w:val="000000"/>
            <w:sz w:val="22"/>
            <w:szCs w:val="22"/>
            <w:rPrChange w:id="5805" w:author="Chen Liao" w:date="2021-03-29T18:57:00Z">
              <w:rPr>
                <w:color w:val="000000"/>
              </w:rPr>
            </w:rPrChange>
          </w:rPr>
          <w:t>dietary fiber</w:t>
        </w:r>
      </w:ins>
      <w:ins w:id="5806" w:author="Chen Liao" w:date="2021-03-23T09:00:00Z">
        <w:r w:rsidR="00FC68FA" w:rsidRPr="002B6EEC">
          <w:rPr>
            <w:color w:val="000000"/>
            <w:sz w:val="22"/>
            <w:szCs w:val="22"/>
            <w:rPrChange w:id="5807" w:author="Chen Liao" w:date="2021-03-29T18:57:00Z">
              <w:rPr>
                <w:color w:val="000000"/>
              </w:rPr>
            </w:rPrChange>
          </w:rPr>
          <w:t xml:space="preserve"> degradation. </w:t>
        </w:r>
      </w:ins>
      <w:ins w:id="5808" w:author="Chen Liao" w:date="2021-03-23T09:01:00Z">
        <w:r w:rsidR="00BC0642" w:rsidRPr="002B6EEC">
          <w:rPr>
            <w:color w:val="000000"/>
            <w:sz w:val="22"/>
            <w:szCs w:val="22"/>
            <w:rPrChange w:id="5809" w:author="Chen Liao" w:date="2021-03-29T18:57:00Z">
              <w:rPr>
                <w:color w:val="000000"/>
              </w:rPr>
            </w:rPrChange>
          </w:rPr>
          <w:t>By</w:t>
        </w:r>
      </w:ins>
      <w:ins w:id="5810" w:author="Chen Liao" w:date="2021-03-23T09:21:00Z">
        <w:r w:rsidR="00B2424E" w:rsidRPr="002B6EEC">
          <w:rPr>
            <w:color w:val="000000"/>
            <w:sz w:val="22"/>
            <w:szCs w:val="22"/>
            <w:rPrChange w:id="5811" w:author="Chen Liao" w:date="2021-03-29T18:57:00Z">
              <w:rPr>
                <w:color w:val="000000"/>
              </w:rPr>
            </w:rPrChange>
          </w:rPr>
          <w:t xml:space="preserve"> </w:t>
        </w:r>
      </w:ins>
      <w:ins w:id="5812" w:author="Chen Liao" w:date="2021-03-23T09:01:00Z">
        <w:r w:rsidR="00BC0642" w:rsidRPr="002B6EEC">
          <w:rPr>
            <w:color w:val="000000"/>
            <w:sz w:val="22"/>
            <w:szCs w:val="22"/>
            <w:rPrChange w:id="5813" w:author="Chen Liao" w:date="2021-03-29T18:57:00Z">
              <w:rPr>
                <w:color w:val="000000"/>
              </w:rPr>
            </w:rPrChange>
          </w:rPr>
          <w:t xml:space="preserve">coarse-graining </w:t>
        </w:r>
      </w:ins>
      <w:ins w:id="5814" w:author="Chen Liao" w:date="2021-03-23T09:15:00Z">
        <w:r w:rsidR="004F1636" w:rsidRPr="002B6EEC">
          <w:rPr>
            <w:color w:val="000000"/>
            <w:sz w:val="22"/>
            <w:szCs w:val="22"/>
            <w:rPrChange w:id="5815" w:author="Chen Liao" w:date="2021-03-29T18:57:00Z">
              <w:rPr>
                <w:color w:val="000000"/>
              </w:rPr>
            </w:rPrChange>
          </w:rPr>
          <w:t xml:space="preserve">and partitioning </w:t>
        </w:r>
      </w:ins>
      <w:ins w:id="5816" w:author="Chen Liao" w:date="2021-03-23T09:01:00Z">
        <w:r w:rsidR="00BC0642" w:rsidRPr="002B6EEC">
          <w:rPr>
            <w:color w:val="000000"/>
            <w:sz w:val="22"/>
            <w:szCs w:val="22"/>
            <w:rPrChange w:id="5817" w:author="Chen Liao" w:date="2021-03-29T18:57:00Z">
              <w:rPr>
                <w:color w:val="000000"/>
              </w:rPr>
            </w:rPrChange>
          </w:rPr>
          <w:t xml:space="preserve">microbiota dynamics </w:t>
        </w:r>
      </w:ins>
      <w:ins w:id="5818" w:author="Chen Liao" w:date="2021-03-23T09:15:00Z">
        <w:r w:rsidR="004F1636" w:rsidRPr="002B6EEC">
          <w:rPr>
            <w:color w:val="000000"/>
            <w:sz w:val="22"/>
            <w:szCs w:val="22"/>
            <w:rPrChange w:id="5819" w:author="Chen Liao" w:date="2021-03-29T18:57:00Z">
              <w:rPr>
                <w:color w:val="000000"/>
              </w:rPr>
            </w:rPrChange>
          </w:rPr>
          <w:t>between</w:t>
        </w:r>
      </w:ins>
      <w:ins w:id="5820" w:author="Chen Liao" w:date="2021-03-23T09:01:00Z">
        <w:r w:rsidR="00BC0642" w:rsidRPr="002B6EEC">
          <w:rPr>
            <w:color w:val="000000"/>
            <w:sz w:val="22"/>
            <w:szCs w:val="22"/>
            <w:rPrChange w:id="5821" w:author="Chen Liao" w:date="2021-03-29T18:57:00Z">
              <w:rPr>
                <w:color w:val="000000"/>
              </w:rPr>
            </w:rPrChange>
          </w:rPr>
          <w:t xml:space="preserve"> responders and </w:t>
        </w:r>
      </w:ins>
      <w:ins w:id="5822" w:author="Chen Liao" w:date="2021-03-28T02:07:00Z">
        <w:r w:rsidR="001E0A1B" w:rsidRPr="002B6EEC">
          <w:rPr>
            <w:color w:val="000000"/>
            <w:sz w:val="22"/>
            <w:szCs w:val="22"/>
            <w:rPrChange w:id="5823" w:author="Chen Liao" w:date="2021-03-29T18:57:00Z">
              <w:rPr>
                <w:color w:val="000000"/>
              </w:rPr>
            </w:rPrChange>
          </w:rPr>
          <w:t>other</w:t>
        </w:r>
      </w:ins>
      <w:ins w:id="5824" w:author="Chen Liao" w:date="2021-03-23T09:15:00Z">
        <w:r w:rsidR="004F1636" w:rsidRPr="002B6EEC">
          <w:rPr>
            <w:color w:val="000000"/>
            <w:sz w:val="22"/>
            <w:szCs w:val="22"/>
            <w:rPrChange w:id="5825" w:author="Chen Liao" w:date="2021-03-29T18:57:00Z">
              <w:rPr>
                <w:color w:val="000000"/>
              </w:rPr>
            </w:rPrChange>
          </w:rPr>
          <w:t xml:space="preserve"> </w:t>
        </w:r>
      </w:ins>
      <w:ins w:id="5826" w:author="Chen Liao" w:date="2021-03-23T09:16:00Z">
        <w:r w:rsidR="004F1636" w:rsidRPr="002B6EEC">
          <w:rPr>
            <w:color w:val="000000"/>
            <w:sz w:val="22"/>
            <w:szCs w:val="22"/>
            <w:rPrChange w:id="5827" w:author="Chen Liao" w:date="2021-03-29T18:57:00Z">
              <w:rPr>
                <w:color w:val="000000"/>
              </w:rPr>
            </w:rPrChange>
          </w:rPr>
          <w:t>bacteria</w:t>
        </w:r>
      </w:ins>
      <w:ins w:id="5828" w:author="Chen Liao" w:date="2021-03-28T02:15:00Z">
        <w:r w:rsidR="00E02ACF" w:rsidRPr="002B6EEC">
          <w:rPr>
            <w:color w:val="000000"/>
            <w:sz w:val="22"/>
            <w:szCs w:val="22"/>
            <w:rPrChange w:id="5829" w:author="Chen Liao" w:date="2021-03-29T18:57:00Z">
              <w:rPr>
                <w:color w:val="000000"/>
              </w:rPr>
            </w:rPrChange>
          </w:rPr>
          <w:t xml:space="preserve"> </w:t>
        </w:r>
        <w:r w:rsidR="00E02ACF" w:rsidRPr="002B6EEC">
          <w:rPr>
            <w:color w:val="242021"/>
            <w:sz w:val="22"/>
            <w:szCs w:val="22"/>
            <w:rPrChange w:id="5830" w:author="Chen Liao" w:date="2021-03-29T18:57:00Z">
              <w:rPr>
                <w:color w:val="242021"/>
              </w:rPr>
            </w:rPrChange>
          </w:rPr>
          <w:t xml:space="preserve">(mainly </w:t>
        </w:r>
        <w:proofErr w:type="spellStart"/>
        <w:r w:rsidR="00E02ACF" w:rsidRPr="002B6EEC">
          <w:rPr>
            <w:color w:val="242021"/>
            <w:sz w:val="22"/>
            <w:szCs w:val="22"/>
            <w:rPrChange w:id="5831" w:author="Chen Liao" w:date="2021-03-29T18:57:00Z">
              <w:rPr>
                <w:color w:val="242021"/>
              </w:rPr>
            </w:rPrChange>
          </w:rPr>
          <w:t>Akkermansia</w:t>
        </w:r>
        <w:proofErr w:type="spellEnd"/>
        <w:r w:rsidR="00E02ACF" w:rsidRPr="002B6EEC">
          <w:rPr>
            <w:color w:val="242021"/>
            <w:sz w:val="22"/>
            <w:szCs w:val="22"/>
            <w:rPrChange w:id="5832" w:author="Chen Liao" w:date="2021-03-29T18:57:00Z">
              <w:rPr>
                <w:color w:val="242021"/>
              </w:rPr>
            </w:rPrChange>
          </w:rPr>
          <w:t xml:space="preserve"> </w:t>
        </w:r>
        <w:proofErr w:type="spellStart"/>
        <w:r w:rsidR="00E02ACF" w:rsidRPr="002B6EEC">
          <w:rPr>
            <w:color w:val="242021"/>
            <w:sz w:val="22"/>
            <w:szCs w:val="22"/>
            <w:rPrChange w:id="5833" w:author="Chen Liao" w:date="2021-03-29T18:57:00Z">
              <w:rPr>
                <w:color w:val="242021"/>
              </w:rPr>
            </w:rPrChange>
          </w:rPr>
          <w:t>municipila</w:t>
        </w:r>
        <w:proofErr w:type="spellEnd"/>
        <w:r w:rsidR="00E02ACF" w:rsidRPr="002B6EEC">
          <w:rPr>
            <w:color w:val="242021"/>
            <w:sz w:val="22"/>
            <w:szCs w:val="22"/>
            <w:rPrChange w:id="5834" w:author="Chen Liao" w:date="2021-03-29T18:57:00Z">
              <w:rPr>
                <w:color w:val="242021"/>
              </w:rPr>
            </w:rPrChange>
          </w:rPr>
          <w:t xml:space="preserve"> and Bacteroides </w:t>
        </w:r>
        <w:proofErr w:type="spellStart"/>
        <w:r w:rsidR="00E02ACF" w:rsidRPr="002B6EEC">
          <w:rPr>
            <w:color w:val="242021"/>
            <w:sz w:val="22"/>
            <w:szCs w:val="22"/>
            <w:rPrChange w:id="5835" w:author="Chen Liao" w:date="2021-03-29T18:57:00Z">
              <w:rPr>
                <w:color w:val="242021"/>
              </w:rPr>
            </w:rPrChange>
          </w:rPr>
          <w:t>unifomics</w:t>
        </w:r>
        <w:proofErr w:type="spellEnd"/>
        <w:r w:rsidR="00E02ACF" w:rsidRPr="002B6EEC">
          <w:rPr>
            <w:color w:val="242021"/>
            <w:sz w:val="22"/>
            <w:szCs w:val="22"/>
            <w:rPrChange w:id="5836" w:author="Chen Liao" w:date="2021-03-29T18:57:00Z">
              <w:rPr>
                <w:color w:val="242021"/>
              </w:rPr>
            </w:rPrChange>
          </w:rPr>
          <w:t>)</w:t>
        </w:r>
      </w:ins>
      <w:ins w:id="5837" w:author="Chen Liao" w:date="2021-03-23T09:01:00Z">
        <w:r w:rsidR="00BC0642" w:rsidRPr="002B6EEC">
          <w:rPr>
            <w:color w:val="000000"/>
            <w:sz w:val="22"/>
            <w:szCs w:val="22"/>
            <w:rPrChange w:id="5838" w:author="Chen Liao" w:date="2021-03-29T18:57:00Z">
              <w:rPr>
                <w:color w:val="000000"/>
              </w:rPr>
            </w:rPrChange>
          </w:rPr>
          <w:t xml:space="preserve">, we </w:t>
        </w:r>
      </w:ins>
      <w:ins w:id="5839" w:author="Chen Liao" w:date="2021-03-23T09:16:00Z">
        <w:r w:rsidR="004F1636" w:rsidRPr="002B6EEC">
          <w:rPr>
            <w:color w:val="000000"/>
            <w:sz w:val="22"/>
            <w:szCs w:val="22"/>
            <w:rPrChange w:id="5840" w:author="Chen Liao" w:date="2021-03-29T18:57:00Z">
              <w:rPr>
                <w:color w:val="000000"/>
              </w:rPr>
            </w:rPrChange>
          </w:rPr>
          <w:t xml:space="preserve">showed that </w:t>
        </w:r>
      </w:ins>
      <w:ins w:id="5841" w:author="Chen Liao" w:date="2021-03-23T08:07:00Z">
        <w:r w:rsidR="001C6A0D" w:rsidRPr="002B6EEC">
          <w:rPr>
            <w:color w:val="000000"/>
            <w:sz w:val="22"/>
            <w:szCs w:val="22"/>
            <w:rPrChange w:id="5842" w:author="Chen Liao" w:date="2021-03-29T18:57:00Z">
              <w:rPr>
                <w:color w:val="000000"/>
              </w:rPr>
            </w:rPrChange>
          </w:rPr>
          <w:t>t</w:t>
        </w:r>
      </w:ins>
      <w:ins w:id="5843" w:author="Chen Liao" w:date="2021-03-21T12:48:00Z">
        <w:r w:rsidR="00F51E30" w:rsidRPr="002B6EEC">
          <w:rPr>
            <w:color w:val="242021"/>
            <w:sz w:val="22"/>
            <w:szCs w:val="22"/>
            <w:rPrChange w:id="5844" w:author="Chen Liao" w:date="2021-03-29T18:57:00Z">
              <w:rPr>
                <w:color w:val="242021"/>
              </w:rPr>
            </w:rPrChange>
          </w:rPr>
          <w:t xml:space="preserve">he total </w:t>
        </w:r>
      </w:ins>
      <w:ins w:id="5845" w:author="Chen Liao" w:date="2021-03-22T17:44:00Z">
        <w:r w:rsidR="001F26B9" w:rsidRPr="002B6EEC">
          <w:rPr>
            <w:color w:val="242021"/>
            <w:sz w:val="22"/>
            <w:szCs w:val="22"/>
            <w:rPrChange w:id="5846" w:author="Chen Liao" w:date="2021-03-29T18:57:00Z">
              <w:rPr>
                <w:color w:val="242021"/>
              </w:rPr>
            </w:rPrChange>
          </w:rPr>
          <w:t>relative (</w:t>
        </w:r>
      </w:ins>
      <w:ins w:id="5847" w:author="Chen Liao" w:date="2021-03-23T08:07:00Z">
        <w:r w:rsidR="001C6A0D" w:rsidRPr="002B6EEC">
          <w:rPr>
            <w:color w:val="242021"/>
            <w:sz w:val="22"/>
            <w:szCs w:val="22"/>
            <w:highlight w:val="yellow"/>
            <w:rPrChange w:id="5848" w:author="Chen Liao" w:date="2021-03-29T18:57:00Z">
              <w:rPr>
                <w:color w:val="242021"/>
              </w:rPr>
            </w:rPrChange>
          </w:rPr>
          <w:t>Fig.</w:t>
        </w:r>
      </w:ins>
      <w:ins w:id="5849" w:author="Chen Liao" w:date="2021-03-28T02:02:00Z">
        <w:r w:rsidR="00AC0C03" w:rsidRPr="002B6EEC">
          <w:rPr>
            <w:color w:val="242021"/>
            <w:sz w:val="22"/>
            <w:szCs w:val="22"/>
            <w:highlight w:val="yellow"/>
            <w:rPrChange w:id="5850" w:author="Chen Liao" w:date="2021-03-29T18:57:00Z">
              <w:rPr>
                <w:color w:val="242021"/>
                <w:highlight w:val="yellow"/>
              </w:rPr>
            </w:rPrChange>
          </w:rPr>
          <w:t xml:space="preserve"> S</w:t>
        </w:r>
      </w:ins>
      <w:ins w:id="5851" w:author="Chen Liao" w:date="2021-03-28T11:29:00Z">
        <w:r w:rsidR="001E00A8" w:rsidRPr="002B6EEC">
          <w:rPr>
            <w:color w:val="242021"/>
            <w:sz w:val="22"/>
            <w:szCs w:val="22"/>
            <w:highlight w:val="yellow"/>
            <w:rPrChange w:id="5852" w:author="Chen Liao" w:date="2021-03-29T18:57:00Z">
              <w:rPr>
                <w:color w:val="242021"/>
                <w:highlight w:val="yellow"/>
              </w:rPr>
            </w:rPrChange>
          </w:rPr>
          <w:t>8</w:t>
        </w:r>
      </w:ins>
      <w:ins w:id="5853" w:author="Chen Liao" w:date="2021-03-28T02:02:00Z">
        <w:r w:rsidR="00F74B3D" w:rsidRPr="002B6EEC">
          <w:rPr>
            <w:color w:val="242021"/>
            <w:sz w:val="22"/>
            <w:szCs w:val="22"/>
            <w:highlight w:val="yellow"/>
            <w:rPrChange w:id="5854" w:author="Chen Liao" w:date="2021-03-29T18:57:00Z">
              <w:rPr>
                <w:color w:val="242021"/>
                <w:highlight w:val="yellow"/>
              </w:rPr>
            </w:rPrChange>
          </w:rPr>
          <w:t>A</w:t>
        </w:r>
      </w:ins>
      <w:ins w:id="5855" w:author="Chen Liao" w:date="2021-03-22T17:44:00Z">
        <w:r w:rsidR="001F26B9" w:rsidRPr="002B6EEC">
          <w:rPr>
            <w:color w:val="242021"/>
            <w:sz w:val="22"/>
            <w:szCs w:val="22"/>
            <w:rPrChange w:id="5856" w:author="Chen Liao" w:date="2021-03-29T18:57:00Z">
              <w:rPr>
                <w:color w:val="242021"/>
              </w:rPr>
            </w:rPrChange>
          </w:rPr>
          <w:t xml:space="preserve">) </w:t>
        </w:r>
      </w:ins>
      <w:ins w:id="5857" w:author="Chen Liao" w:date="2021-03-22T17:45:00Z">
        <w:r w:rsidR="001F26B9" w:rsidRPr="002B6EEC">
          <w:rPr>
            <w:color w:val="242021"/>
            <w:sz w:val="22"/>
            <w:szCs w:val="22"/>
            <w:rPrChange w:id="5858" w:author="Chen Liao" w:date="2021-03-29T18:57:00Z">
              <w:rPr>
                <w:color w:val="242021"/>
              </w:rPr>
            </w:rPrChange>
          </w:rPr>
          <w:t xml:space="preserve">and </w:t>
        </w:r>
      </w:ins>
      <w:ins w:id="5859" w:author="Chen Liao" w:date="2021-03-22T07:42:00Z">
        <w:r w:rsidR="0053435F" w:rsidRPr="002B6EEC">
          <w:rPr>
            <w:color w:val="242021"/>
            <w:sz w:val="22"/>
            <w:szCs w:val="22"/>
            <w:rPrChange w:id="5860" w:author="Chen Liao" w:date="2021-03-29T18:57:00Z">
              <w:rPr>
                <w:color w:val="242021"/>
              </w:rPr>
            </w:rPrChange>
          </w:rPr>
          <w:t>absolute</w:t>
        </w:r>
      </w:ins>
      <w:ins w:id="5861" w:author="Chen Liao" w:date="2021-03-22T17:45:00Z">
        <w:r w:rsidR="001F26B9" w:rsidRPr="002B6EEC">
          <w:rPr>
            <w:color w:val="242021"/>
            <w:sz w:val="22"/>
            <w:szCs w:val="22"/>
            <w:rPrChange w:id="5862" w:author="Chen Liao" w:date="2021-03-29T18:57:00Z">
              <w:rPr>
                <w:color w:val="242021"/>
              </w:rPr>
            </w:rPrChange>
          </w:rPr>
          <w:t xml:space="preserve"> (</w:t>
        </w:r>
        <w:r w:rsidR="001F26B9" w:rsidRPr="002B6EEC">
          <w:rPr>
            <w:color w:val="242021"/>
            <w:sz w:val="22"/>
            <w:szCs w:val="22"/>
            <w:highlight w:val="yellow"/>
            <w:rPrChange w:id="5863" w:author="Chen Liao" w:date="2021-03-29T18:57:00Z">
              <w:rPr>
                <w:color w:val="242021"/>
              </w:rPr>
            </w:rPrChange>
          </w:rPr>
          <w:t>Fig. 3</w:t>
        </w:r>
      </w:ins>
      <w:ins w:id="5864" w:author="Chen Liao" w:date="2021-03-28T02:01:00Z">
        <w:r w:rsidR="00965B81" w:rsidRPr="002B6EEC">
          <w:rPr>
            <w:color w:val="242021"/>
            <w:sz w:val="22"/>
            <w:szCs w:val="22"/>
            <w:highlight w:val="yellow"/>
            <w:rPrChange w:id="5865" w:author="Chen Liao" w:date="2021-03-29T18:57:00Z">
              <w:rPr>
                <w:color w:val="242021"/>
              </w:rPr>
            </w:rPrChange>
          </w:rPr>
          <w:t>E</w:t>
        </w:r>
      </w:ins>
      <w:ins w:id="5866" w:author="Chen Liao" w:date="2021-03-22T17:45:00Z">
        <w:r w:rsidR="001F26B9" w:rsidRPr="002B6EEC">
          <w:rPr>
            <w:color w:val="242021"/>
            <w:sz w:val="22"/>
            <w:szCs w:val="22"/>
            <w:rPrChange w:id="5867" w:author="Chen Liao" w:date="2021-03-29T18:57:00Z">
              <w:rPr>
                <w:color w:val="242021"/>
              </w:rPr>
            </w:rPrChange>
          </w:rPr>
          <w:t>)</w:t>
        </w:r>
      </w:ins>
      <w:ins w:id="5868" w:author="Chen Liao" w:date="2021-03-22T07:42:00Z">
        <w:r w:rsidR="0053435F" w:rsidRPr="002B6EEC">
          <w:rPr>
            <w:color w:val="242021"/>
            <w:sz w:val="22"/>
            <w:szCs w:val="22"/>
            <w:rPrChange w:id="5869" w:author="Chen Liao" w:date="2021-03-29T18:57:00Z">
              <w:rPr>
                <w:color w:val="242021"/>
              </w:rPr>
            </w:rPrChange>
          </w:rPr>
          <w:t xml:space="preserve"> </w:t>
        </w:r>
      </w:ins>
      <w:ins w:id="5870" w:author="Chen Liao" w:date="2021-03-21T12:48:00Z">
        <w:r w:rsidR="00F51E30" w:rsidRPr="002B6EEC">
          <w:rPr>
            <w:color w:val="242021"/>
            <w:sz w:val="22"/>
            <w:szCs w:val="22"/>
            <w:rPrChange w:id="5871" w:author="Chen Liao" w:date="2021-03-29T18:57:00Z">
              <w:rPr>
                <w:color w:val="242021"/>
              </w:rPr>
            </w:rPrChange>
          </w:rPr>
          <w:t>abundance</w:t>
        </w:r>
      </w:ins>
      <w:ins w:id="5872" w:author="Chen Liao" w:date="2021-03-22T17:53:00Z">
        <w:r w:rsidR="00004971" w:rsidRPr="002B6EEC">
          <w:rPr>
            <w:color w:val="242021"/>
            <w:sz w:val="22"/>
            <w:szCs w:val="22"/>
            <w:rPrChange w:id="5873" w:author="Chen Liao" w:date="2021-03-29T18:57:00Z">
              <w:rPr>
                <w:color w:val="242021"/>
              </w:rPr>
            </w:rPrChange>
          </w:rPr>
          <w:t>s</w:t>
        </w:r>
      </w:ins>
      <w:ins w:id="5874" w:author="Chen Liao" w:date="2021-03-21T12:48:00Z">
        <w:r w:rsidR="00F51E30" w:rsidRPr="002B6EEC">
          <w:rPr>
            <w:color w:val="242021"/>
            <w:sz w:val="22"/>
            <w:szCs w:val="22"/>
            <w:rPrChange w:id="5875" w:author="Chen Liao" w:date="2021-03-29T18:57:00Z">
              <w:rPr>
                <w:color w:val="242021"/>
              </w:rPr>
            </w:rPrChange>
          </w:rPr>
          <w:t xml:space="preserve"> of the</w:t>
        </w:r>
      </w:ins>
      <w:ins w:id="5876" w:author="Chen Liao" w:date="2021-03-18T21:29:00Z">
        <w:r w:rsidR="00193E68" w:rsidRPr="002B6EEC">
          <w:rPr>
            <w:color w:val="242021"/>
            <w:sz w:val="22"/>
            <w:szCs w:val="22"/>
            <w:rPrChange w:id="5877" w:author="Chen Liao" w:date="2021-03-29T18:57:00Z">
              <w:rPr>
                <w:color w:val="242021"/>
              </w:rPr>
            </w:rPrChange>
          </w:rPr>
          <w:t xml:space="preserve"> </w:t>
        </w:r>
      </w:ins>
      <w:ins w:id="5878" w:author="Chen Liao" w:date="2021-03-22T07:42:00Z">
        <w:r w:rsidR="0053435F" w:rsidRPr="002B6EEC">
          <w:rPr>
            <w:color w:val="242021"/>
            <w:sz w:val="22"/>
            <w:szCs w:val="22"/>
            <w:rPrChange w:id="5879" w:author="Chen Liao" w:date="2021-03-29T18:57:00Z">
              <w:rPr>
                <w:color w:val="242021"/>
              </w:rPr>
            </w:rPrChange>
          </w:rPr>
          <w:t xml:space="preserve">inulin </w:t>
        </w:r>
      </w:ins>
      <w:ins w:id="5880" w:author="Chen Liao" w:date="2021-03-18T21:29:00Z">
        <w:r w:rsidR="00193E68" w:rsidRPr="002B6EEC">
          <w:rPr>
            <w:color w:val="242021"/>
            <w:sz w:val="22"/>
            <w:szCs w:val="22"/>
            <w:rPrChange w:id="5881" w:author="Chen Liao" w:date="2021-03-29T18:57:00Z">
              <w:rPr>
                <w:color w:val="242021"/>
              </w:rPr>
            </w:rPrChange>
          </w:rPr>
          <w:t>responders</w:t>
        </w:r>
      </w:ins>
      <w:ins w:id="5882" w:author="Chen Liao" w:date="2021-03-22T07:45:00Z">
        <w:r w:rsidR="008654F8" w:rsidRPr="002B6EEC">
          <w:rPr>
            <w:color w:val="242021"/>
            <w:sz w:val="22"/>
            <w:szCs w:val="22"/>
            <w:rPrChange w:id="5883" w:author="Chen Liao" w:date="2021-03-29T18:57:00Z">
              <w:rPr>
                <w:color w:val="242021"/>
              </w:rPr>
            </w:rPrChange>
          </w:rPr>
          <w:t xml:space="preserve"> </w:t>
        </w:r>
      </w:ins>
      <w:ins w:id="5884" w:author="Chen Liao" w:date="2021-03-23T09:18:00Z">
        <w:r w:rsidR="00B2424E" w:rsidRPr="002B6EEC">
          <w:rPr>
            <w:color w:val="242021"/>
            <w:sz w:val="22"/>
            <w:szCs w:val="22"/>
            <w:rPrChange w:id="5885" w:author="Chen Liao" w:date="2021-03-29T18:57:00Z">
              <w:rPr>
                <w:color w:val="242021"/>
              </w:rPr>
            </w:rPrChange>
          </w:rPr>
          <w:t xml:space="preserve">dominate the </w:t>
        </w:r>
      </w:ins>
      <w:ins w:id="5886" w:author="Chen Liao" w:date="2021-03-23T09:19:00Z">
        <w:r w:rsidR="00B2424E" w:rsidRPr="002B6EEC">
          <w:rPr>
            <w:color w:val="242021"/>
            <w:sz w:val="22"/>
            <w:szCs w:val="22"/>
            <w:rPrChange w:id="5887" w:author="Chen Liao" w:date="2021-03-29T18:57:00Z">
              <w:rPr>
                <w:color w:val="242021"/>
              </w:rPr>
            </w:rPrChange>
          </w:rPr>
          <w:t xml:space="preserve">responses of the </w:t>
        </w:r>
      </w:ins>
      <w:ins w:id="5888" w:author="Chen Liao" w:date="2021-03-23T09:18:00Z">
        <w:r w:rsidR="00B2424E" w:rsidRPr="002B6EEC">
          <w:rPr>
            <w:color w:val="242021"/>
            <w:sz w:val="22"/>
            <w:szCs w:val="22"/>
            <w:rPrChange w:id="5889" w:author="Chen Liao" w:date="2021-03-29T18:57:00Z">
              <w:rPr>
                <w:color w:val="242021"/>
              </w:rPr>
            </w:rPrChange>
          </w:rPr>
          <w:t>en</w:t>
        </w:r>
      </w:ins>
      <w:ins w:id="5890" w:author="Chen Liao" w:date="2021-03-23T09:19:00Z">
        <w:r w:rsidR="00B2424E" w:rsidRPr="002B6EEC">
          <w:rPr>
            <w:color w:val="242021"/>
            <w:sz w:val="22"/>
            <w:szCs w:val="22"/>
            <w:rPrChange w:id="5891" w:author="Chen Liao" w:date="2021-03-29T18:57:00Z">
              <w:rPr>
                <w:color w:val="242021"/>
              </w:rPr>
            </w:rPrChange>
          </w:rPr>
          <w:t>tire microbiota</w:t>
        </w:r>
      </w:ins>
      <w:ins w:id="5892" w:author="Chen Liao" w:date="2021-03-18T21:29:00Z">
        <w:r w:rsidR="00193E68" w:rsidRPr="002B6EEC">
          <w:rPr>
            <w:color w:val="242021"/>
            <w:sz w:val="22"/>
            <w:szCs w:val="22"/>
            <w:rPrChange w:id="5893" w:author="Chen Liao" w:date="2021-03-29T18:57:00Z">
              <w:rPr>
                <w:color w:val="242021"/>
              </w:rPr>
            </w:rPrChange>
          </w:rPr>
          <w:t xml:space="preserve"> </w:t>
        </w:r>
      </w:ins>
      <w:ins w:id="5894" w:author="Chen Liao" w:date="2021-03-23T09:24:00Z">
        <w:r w:rsidR="00B2424E" w:rsidRPr="002B6EEC">
          <w:rPr>
            <w:color w:val="242021"/>
            <w:sz w:val="22"/>
            <w:szCs w:val="22"/>
            <w:rPrChange w:id="5895" w:author="Chen Liao" w:date="2021-03-29T18:57:00Z">
              <w:rPr>
                <w:color w:val="242021"/>
              </w:rPr>
            </w:rPrChange>
          </w:rPr>
          <w:t>in short</w:t>
        </w:r>
      </w:ins>
      <w:ins w:id="5896" w:author="Chen Liao" w:date="2021-03-23T09:28:00Z">
        <w:r w:rsidR="00B2424E" w:rsidRPr="002B6EEC">
          <w:rPr>
            <w:color w:val="242021"/>
            <w:sz w:val="22"/>
            <w:szCs w:val="22"/>
            <w:rPrChange w:id="5897" w:author="Chen Liao" w:date="2021-03-29T18:57:00Z">
              <w:rPr>
                <w:color w:val="242021"/>
              </w:rPr>
            </w:rPrChange>
          </w:rPr>
          <w:t>-</w:t>
        </w:r>
      </w:ins>
      <w:ins w:id="5898" w:author="Chen Liao" w:date="2021-03-23T09:24:00Z">
        <w:r w:rsidR="00B2424E" w:rsidRPr="002B6EEC">
          <w:rPr>
            <w:color w:val="242021"/>
            <w:sz w:val="22"/>
            <w:szCs w:val="22"/>
            <w:rPrChange w:id="5899" w:author="Chen Liao" w:date="2021-03-29T18:57:00Z">
              <w:rPr>
                <w:color w:val="242021"/>
              </w:rPr>
            </w:rPrChange>
          </w:rPr>
          <w:t>term (Guangdong, Hunan)</w:t>
        </w:r>
      </w:ins>
      <w:ins w:id="5900" w:author="Chen Liao" w:date="2021-03-22T17:56:00Z">
        <w:r w:rsidR="005113D2" w:rsidRPr="002B6EEC">
          <w:rPr>
            <w:color w:val="242021"/>
            <w:sz w:val="22"/>
            <w:szCs w:val="22"/>
            <w:rPrChange w:id="5901" w:author="Chen Liao" w:date="2021-03-29T18:57:00Z">
              <w:rPr>
                <w:color w:val="242021"/>
              </w:rPr>
            </w:rPrChange>
          </w:rPr>
          <w:t>,</w:t>
        </w:r>
      </w:ins>
      <w:ins w:id="5902" w:author="Chen Liao" w:date="2021-03-23T09:25:00Z">
        <w:r w:rsidR="00B2424E" w:rsidRPr="002B6EEC">
          <w:rPr>
            <w:color w:val="242021"/>
            <w:sz w:val="22"/>
            <w:szCs w:val="22"/>
            <w:rPrChange w:id="5903" w:author="Chen Liao" w:date="2021-03-29T18:57:00Z">
              <w:rPr>
                <w:color w:val="242021"/>
              </w:rPr>
            </w:rPrChange>
          </w:rPr>
          <w:t xml:space="preserve"> long</w:t>
        </w:r>
      </w:ins>
      <w:ins w:id="5904" w:author="Chen Liao" w:date="2021-03-23T09:28:00Z">
        <w:r w:rsidR="00B2424E" w:rsidRPr="002B6EEC">
          <w:rPr>
            <w:color w:val="242021"/>
            <w:sz w:val="22"/>
            <w:szCs w:val="22"/>
            <w:rPrChange w:id="5905" w:author="Chen Liao" w:date="2021-03-29T18:57:00Z">
              <w:rPr>
                <w:color w:val="242021"/>
              </w:rPr>
            </w:rPrChange>
          </w:rPr>
          <w:t>-</w:t>
        </w:r>
      </w:ins>
      <w:ins w:id="5906" w:author="Chen Liao" w:date="2021-03-23T09:25:00Z">
        <w:r w:rsidR="00B2424E" w:rsidRPr="002B6EEC">
          <w:rPr>
            <w:color w:val="242021"/>
            <w:sz w:val="22"/>
            <w:szCs w:val="22"/>
            <w:rPrChange w:id="5907" w:author="Chen Liao" w:date="2021-03-29T18:57:00Z">
              <w:rPr>
                <w:color w:val="242021"/>
              </w:rPr>
            </w:rPrChange>
          </w:rPr>
          <w:t>term (Shanghai), or even the entire period of observation (Beijing)</w:t>
        </w:r>
      </w:ins>
      <w:ins w:id="5908" w:author="Chen Liao" w:date="2021-03-23T12:19:00Z">
        <w:r w:rsidR="00EC7735" w:rsidRPr="002B6EEC">
          <w:rPr>
            <w:color w:val="242021"/>
            <w:sz w:val="22"/>
            <w:szCs w:val="22"/>
            <w:rPrChange w:id="5909" w:author="Chen Liao" w:date="2021-03-29T18:57:00Z">
              <w:rPr>
                <w:color w:val="242021"/>
              </w:rPr>
            </w:rPrChange>
          </w:rPr>
          <w:t>.</w:t>
        </w:r>
      </w:ins>
      <w:ins w:id="5910" w:author="Chen Liao" w:date="2021-03-23T09:25:00Z">
        <w:r w:rsidR="00B2424E" w:rsidRPr="002B6EEC">
          <w:rPr>
            <w:color w:val="242021"/>
            <w:sz w:val="22"/>
            <w:szCs w:val="22"/>
            <w:rPrChange w:id="5911" w:author="Chen Liao" w:date="2021-03-29T18:57:00Z">
              <w:rPr>
                <w:color w:val="242021"/>
              </w:rPr>
            </w:rPrChange>
          </w:rPr>
          <w:t xml:space="preserve"> </w:t>
        </w:r>
      </w:ins>
      <w:proofErr w:type="spellStart"/>
      <w:ins w:id="5912" w:author="Chen Liao" w:date="2021-03-28T02:03:00Z">
        <w:r w:rsidR="00230132" w:rsidRPr="002B6EEC">
          <w:rPr>
            <w:color w:val="242021"/>
            <w:sz w:val="22"/>
            <w:szCs w:val="22"/>
            <w:rPrChange w:id="5913" w:author="Chen Liao" w:date="2021-03-29T18:57:00Z">
              <w:rPr>
                <w:color w:val="242021"/>
              </w:rPr>
            </w:rPrChange>
          </w:rPr>
          <w:t>Specificially</w:t>
        </w:r>
      </w:ins>
      <w:proofErr w:type="spellEnd"/>
      <w:ins w:id="5914" w:author="Chen Liao" w:date="2021-03-23T09:26:00Z">
        <w:r w:rsidR="00B2424E" w:rsidRPr="002B6EEC">
          <w:rPr>
            <w:color w:val="242021"/>
            <w:sz w:val="22"/>
            <w:szCs w:val="22"/>
            <w:rPrChange w:id="5915" w:author="Chen Liao" w:date="2021-03-29T18:57:00Z">
              <w:rPr>
                <w:color w:val="242021"/>
              </w:rPr>
            </w:rPrChange>
          </w:rPr>
          <w:t xml:space="preserve">, </w:t>
        </w:r>
      </w:ins>
      <w:ins w:id="5916" w:author="Chen Liao" w:date="2021-03-22T17:55:00Z">
        <w:r w:rsidR="00946722" w:rsidRPr="002B6EEC">
          <w:rPr>
            <w:color w:val="242021"/>
            <w:sz w:val="22"/>
            <w:szCs w:val="22"/>
            <w:rPrChange w:id="5917" w:author="Chen Liao" w:date="2021-03-29T18:57:00Z">
              <w:rPr>
                <w:color w:val="242021"/>
              </w:rPr>
            </w:rPrChange>
          </w:rPr>
          <w:t xml:space="preserve">the </w:t>
        </w:r>
      </w:ins>
      <w:ins w:id="5918" w:author="Chen Liao" w:date="2021-03-23T09:28:00Z">
        <w:r w:rsidR="00B2424E" w:rsidRPr="002B6EEC">
          <w:rPr>
            <w:color w:val="242021"/>
            <w:sz w:val="22"/>
            <w:szCs w:val="22"/>
            <w:rPrChange w:id="5919" w:author="Chen Liao" w:date="2021-03-29T18:57:00Z">
              <w:rPr>
                <w:color w:val="242021"/>
              </w:rPr>
            </w:rPrChange>
          </w:rPr>
          <w:t xml:space="preserve">total </w:t>
        </w:r>
      </w:ins>
      <w:ins w:id="5920" w:author="Chen Liao" w:date="2021-03-28T02:18:00Z">
        <w:r w:rsidR="00461F5E" w:rsidRPr="002B6EEC">
          <w:rPr>
            <w:color w:val="242021"/>
            <w:sz w:val="22"/>
            <w:szCs w:val="22"/>
            <w:rPrChange w:id="5921" w:author="Chen Liao" w:date="2021-03-29T18:57:00Z">
              <w:rPr>
                <w:color w:val="242021"/>
              </w:rPr>
            </w:rPrChange>
          </w:rPr>
          <w:t>density</w:t>
        </w:r>
      </w:ins>
      <w:ins w:id="5922" w:author="Chen Liao" w:date="2021-03-23T09:28:00Z">
        <w:r w:rsidR="00B2424E" w:rsidRPr="002B6EEC">
          <w:rPr>
            <w:color w:val="242021"/>
            <w:sz w:val="22"/>
            <w:szCs w:val="22"/>
            <w:rPrChange w:id="5923" w:author="Chen Liao" w:date="2021-03-29T18:57:00Z">
              <w:rPr>
                <w:color w:val="242021"/>
              </w:rPr>
            </w:rPrChange>
          </w:rPr>
          <w:t xml:space="preserve"> of </w:t>
        </w:r>
      </w:ins>
      <w:ins w:id="5924" w:author="Chen Liao" w:date="2021-03-28T02:07:00Z">
        <w:r w:rsidR="001E0A1B" w:rsidRPr="002B6EEC">
          <w:rPr>
            <w:color w:val="242021"/>
            <w:sz w:val="22"/>
            <w:szCs w:val="22"/>
            <w:rPrChange w:id="5925" w:author="Chen Liao" w:date="2021-03-29T18:57:00Z">
              <w:rPr>
                <w:color w:val="242021"/>
              </w:rPr>
            </w:rPrChange>
          </w:rPr>
          <w:t>other</w:t>
        </w:r>
      </w:ins>
      <w:ins w:id="5926" w:author="Chen Liao" w:date="2021-03-22T17:56:00Z">
        <w:r w:rsidR="00946722" w:rsidRPr="002B6EEC">
          <w:rPr>
            <w:color w:val="242021"/>
            <w:sz w:val="22"/>
            <w:szCs w:val="22"/>
            <w:rPrChange w:id="5927" w:author="Chen Liao" w:date="2021-03-29T18:57:00Z">
              <w:rPr>
                <w:color w:val="242021"/>
              </w:rPr>
            </w:rPrChange>
          </w:rPr>
          <w:t xml:space="preserve"> bacteria</w:t>
        </w:r>
      </w:ins>
      <w:ins w:id="5928" w:author="Chen Liao" w:date="2021-03-23T09:28:00Z">
        <w:r w:rsidR="00B2424E" w:rsidRPr="002B6EEC">
          <w:rPr>
            <w:color w:val="242021"/>
            <w:sz w:val="22"/>
            <w:szCs w:val="22"/>
            <w:rPrChange w:id="5929" w:author="Chen Liao" w:date="2021-03-29T18:57:00Z">
              <w:rPr>
                <w:color w:val="242021"/>
              </w:rPr>
            </w:rPrChange>
          </w:rPr>
          <w:t xml:space="preserve"> </w:t>
        </w:r>
      </w:ins>
      <w:ins w:id="5930" w:author="Chen Liao" w:date="2021-03-28T02:03:00Z">
        <w:r w:rsidR="00230132" w:rsidRPr="002B6EEC">
          <w:rPr>
            <w:color w:val="242021"/>
            <w:sz w:val="22"/>
            <w:szCs w:val="22"/>
            <w:rPrChange w:id="5931" w:author="Chen Liao" w:date="2021-03-29T18:57:00Z">
              <w:rPr>
                <w:color w:val="242021"/>
              </w:rPr>
            </w:rPrChange>
          </w:rPr>
          <w:t xml:space="preserve">in Hunan mice </w:t>
        </w:r>
      </w:ins>
      <w:ins w:id="5932" w:author="Chen Liao" w:date="2021-03-28T02:08:00Z">
        <w:r w:rsidR="001E0A1B" w:rsidRPr="002B6EEC">
          <w:rPr>
            <w:color w:val="242021"/>
            <w:sz w:val="22"/>
            <w:szCs w:val="22"/>
            <w:rPrChange w:id="5933" w:author="Chen Liao" w:date="2021-03-29T18:57:00Z">
              <w:rPr>
                <w:color w:val="242021"/>
              </w:rPr>
            </w:rPrChange>
          </w:rPr>
          <w:t>has a delayed response and t</w:t>
        </w:r>
      </w:ins>
      <w:ins w:id="5934" w:author="Chen Liao" w:date="2021-03-23T09:29:00Z">
        <w:r w:rsidR="001E02A7" w:rsidRPr="002B6EEC">
          <w:rPr>
            <w:color w:val="242021"/>
            <w:sz w:val="22"/>
            <w:szCs w:val="22"/>
            <w:rPrChange w:id="5935" w:author="Chen Liao" w:date="2021-03-29T18:57:00Z">
              <w:rPr>
                <w:color w:val="242021"/>
              </w:rPr>
            </w:rPrChange>
          </w:rPr>
          <w:t xml:space="preserve">he dynamics of the two guilds </w:t>
        </w:r>
      </w:ins>
      <w:ins w:id="5936" w:author="Chen Liao" w:date="2021-03-28T02:10:00Z">
        <w:r w:rsidR="007D05BD" w:rsidRPr="002B6EEC">
          <w:rPr>
            <w:color w:val="242021"/>
            <w:sz w:val="22"/>
            <w:szCs w:val="22"/>
            <w:rPrChange w:id="5937" w:author="Chen Liao" w:date="2021-03-29T18:57:00Z">
              <w:rPr>
                <w:color w:val="242021"/>
              </w:rPr>
            </w:rPrChange>
          </w:rPr>
          <w:t>co-oscillated</w:t>
        </w:r>
      </w:ins>
      <w:ins w:id="5938" w:author="Chen Liao" w:date="2021-03-23T09:41:00Z">
        <w:r w:rsidR="00FA3E17" w:rsidRPr="002B6EEC">
          <w:rPr>
            <w:color w:val="242021"/>
            <w:sz w:val="22"/>
            <w:szCs w:val="22"/>
            <w:rPrChange w:id="5939" w:author="Chen Liao" w:date="2021-03-29T18:57:00Z">
              <w:rPr>
                <w:color w:val="242021"/>
              </w:rPr>
            </w:rPrChange>
          </w:rPr>
          <w:t xml:space="preserve"> </w:t>
        </w:r>
      </w:ins>
      <w:ins w:id="5940" w:author="Chen Liao" w:date="2021-03-23T10:15:00Z">
        <w:r w:rsidR="00E27F9A" w:rsidRPr="002B6EEC">
          <w:rPr>
            <w:color w:val="242021"/>
            <w:sz w:val="22"/>
            <w:szCs w:val="22"/>
            <w:rPrChange w:id="5941" w:author="Chen Liao" w:date="2021-03-29T18:57:00Z">
              <w:rPr>
                <w:color w:val="242021"/>
              </w:rPr>
            </w:rPrChange>
          </w:rPr>
          <w:t>after</w:t>
        </w:r>
      </w:ins>
      <w:ins w:id="5942" w:author="Chen Liao" w:date="2021-03-28T02:08:00Z">
        <w:r w:rsidR="0013318D" w:rsidRPr="002B6EEC">
          <w:rPr>
            <w:color w:val="242021"/>
            <w:sz w:val="22"/>
            <w:szCs w:val="22"/>
            <w:rPrChange w:id="5943" w:author="Chen Liao" w:date="2021-03-29T18:57:00Z">
              <w:rPr>
                <w:color w:val="242021"/>
              </w:rPr>
            </w:rPrChange>
          </w:rPr>
          <w:t xml:space="preserve"> </w:t>
        </w:r>
      </w:ins>
      <w:ins w:id="5944" w:author="Chen Liao" w:date="2021-03-28T02:09:00Z">
        <w:r w:rsidR="0013318D" w:rsidRPr="002B6EEC">
          <w:rPr>
            <w:color w:val="242021"/>
            <w:sz w:val="22"/>
            <w:szCs w:val="22"/>
            <w:rPrChange w:id="5945" w:author="Chen Liao" w:date="2021-03-29T18:57:00Z">
              <w:rPr>
                <w:color w:val="242021"/>
              </w:rPr>
            </w:rPrChange>
          </w:rPr>
          <w:t>the delay</w:t>
        </w:r>
      </w:ins>
      <w:ins w:id="5946" w:author="Chen Liao" w:date="2021-03-23T09:31:00Z">
        <w:r w:rsidR="001E02A7" w:rsidRPr="002B6EEC">
          <w:rPr>
            <w:color w:val="242021"/>
            <w:sz w:val="22"/>
            <w:szCs w:val="22"/>
            <w:rPrChange w:id="5947" w:author="Chen Liao" w:date="2021-03-29T18:57:00Z">
              <w:rPr>
                <w:color w:val="242021"/>
              </w:rPr>
            </w:rPrChange>
          </w:rPr>
          <w:t>.</w:t>
        </w:r>
      </w:ins>
      <w:ins w:id="5948" w:author="Chen Liao" w:date="2021-03-28T02:17:00Z">
        <w:r w:rsidR="00E02ACF" w:rsidRPr="002B6EEC">
          <w:rPr>
            <w:color w:val="242021"/>
            <w:sz w:val="22"/>
            <w:szCs w:val="22"/>
            <w:rPrChange w:id="5949" w:author="Chen Liao" w:date="2021-03-29T18:57:00Z">
              <w:rPr>
                <w:color w:val="242021"/>
              </w:rPr>
            </w:rPrChange>
          </w:rPr>
          <w:t xml:space="preserve"> It is likely t</w:t>
        </w:r>
      </w:ins>
      <w:ins w:id="5950" w:author="Chen Liao" w:date="2021-03-28T02:11:00Z">
        <w:r w:rsidR="00442D8E" w:rsidRPr="002B6EEC">
          <w:rPr>
            <w:color w:val="242021"/>
            <w:sz w:val="22"/>
            <w:szCs w:val="22"/>
            <w:rPrChange w:id="5951" w:author="Chen Liao" w:date="2021-03-29T18:57:00Z">
              <w:rPr>
                <w:color w:val="242021"/>
              </w:rPr>
            </w:rPrChange>
          </w:rPr>
          <w:t xml:space="preserve">he </w:t>
        </w:r>
      </w:ins>
      <w:ins w:id="5952" w:author="Chen Liao" w:date="2021-03-24T08:06:00Z">
        <w:r w:rsidR="008D2C8C" w:rsidRPr="002B6EEC">
          <w:rPr>
            <w:sz w:val="22"/>
            <w:szCs w:val="22"/>
            <w:shd w:val="clear" w:color="auto" w:fill="FFFFFF"/>
            <w:rPrChange w:id="5953" w:author="Chen Liao" w:date="2021-03-29T18:57:00Z">
              <w:rPr>
                <w:shd w:val="clear" w:color="auto" w:fill="FFFFFF"/>
              </w:rPr>
            </w:rPrChange>
          </w:rPr>
          <w:t xml:space="preserve">delayed succession of bacterial blooms </w:t>
        </w:r>
      </w:ins>
      <w:ins w:id="5954" w:author="Chen Liao" w:date="2021-03-28T02:13:00Z">
        <w:r w:rsidR="00E02ACF" w:rsidRPr="002B6EEC">
          <w:rPr>
            <w:sz w:val="22"/>
            <w:szCs w:val="22"/>
            <w:shd w:val="clear" w:color="auto" w:fill="FFFFFF"/>
            <w:rPrChange w:id="5955" w:author="Chen Liao" w:date="2021-03-29T18:57:00Z">
              <w:rPr>
                <w:shd w:val="clear" w:color="auto" w:fill="FFFFFF"/>
              </w:rPr>
            </w:rPrChange>
          </w:rPr>
          <w:fldChar w:fldCharType="begin"/>
        </w:r>
        <w:r w:rsidR="00E02ACF" w:rsidRPr="002B6EEC">
          <w:rPr>
            <w:sz w:val="22"/>
            <w:szCs w:val="22"/>
            <w:shd w:val="clear" w:color="auto" w:fill="FFFFFF"/>
            <w:rPrChange w:id="5956" w:author="Chen Liao" w:date="2021-03-29T18:57:00Z">
              <w:rPr>
                <w:shd w:val="clear" w:color="auto" w:fill="FFFFFF"/>
              </w:rPr>
            </w:rPrChange>
          </w:rPr>
          <w:instrText xml:space="preserve"> ADDIN NE.Ref.{BE02B692-A98C-413B-A23D-4D62B44F7805}</w:instrText>
        </w:r>
        <w:r w:rsidR="00E02ACF" w:rsidRPr="002B6EEC">
          <w:rPr>
            <w:sz w:val="22"/>
            <w:szCs w:val="22"/>
            <w:shd w:val="clear" w:color="auto" w:fill="FFFFFF"/>
            <w:rPrChange w:id="5957" w:author="Chen Liao" w:date="2021-03-29T18:57:00Z">
              <w:rPr>
                <w:shd w:val="clear" w:color="auto" w:fill="FFFFFF"/>
              </w:rPr>
            </w:rPrChange>
          </w:rPr>
          <w:fldChar w:fldCharType="separate"/>
        </w:r>
        <w:r w:rsidR="00E02ACF" w:rsidRPr="002B6EEC">
          <w:rPr>
            <w:color w:val="080000"/>
            <w:sz w:val="22"/>
            <w:szCs w:val="22"/>
            <w:rPrChange w:id="5958" w:author="Chen Liao" w:date="2021-03-29T18:57:00Z">
              <w:rPr>
                <w:color w:val="080000"/>
              </w:rPr>
            </w:rPrChange>
          </w:rPr>
          <w:t>[12]</w:t>
        </w:r>
        <w:r w:rsidR="00E02ACF" w:rsidRPr="002B6EEC">
          <w:rPr>
            <w:sz w:val="22"/>
            <w:szCs w:val="22"/>
            <w:shd w:val="clear" w:color="auto" w:fill="FFFFFF"/>
            <w:rPrChange w:id="5959" w:author="Chen Liao" w:date="2021-03-29T18:57:00Z">
              <w:rPr>
                <w:shd w:val="clear" w:color="auto" w:fill="FFFFFF"/>
              </w:rPr>
            </w:rPrChange>
          </w:rPr>
          <w:fldChar w:fldCharType="end"/>
        </w:r>
        <w:r w:rsidR="00E02ACF" w:rsidRPr="002B6EEC">
          <w:rPr>
            <w:sz w:val="22"/>
            <w:szCs w:val="22"/>
            <w:shd w:val="clear" w:color="auto" w:fill="FFFFFF"/>
            <w:rPrChange w:id="5960" w:author="Chen Liao" w:date="2021-03-29T18:57:00Z">
              <w:rPr>
                <w:shd w:val="clear" w:color="auto" w:fill="FFFFFF"/>
              </w:rPr>
            </w:rPrChange>
          </w:rPr>
          <w:t xml:space="preserve"> </w:t>
        </w:r>
      </w:ins>
      <w:ins w:id="5961" w:author="Chen Liao" w:date="2021-03-28T02:11:00Z">
        <w:r w:rsidR="00442D8E" w:rsidRPr="002B6EEC">
          <w:rPr>
            <w:sz w:val="22"/>
            <w:szCs w:val="22"/>
            <w:shd w:val="clear" w:color="auto" w:fill="FFFFFF"/>
            <w:rPrChange w:id="5962" w:author="Chen Liao" w:date="2021-03-29T18:57:00Z">
              <w:rPr>
                <w:shd w:val="clear" w:color="auto" w:fill="FFFFFF"/>
              </w:rPr>
            </w:rPrChange>
          </w:rPr>
          <w:t xml:space="preserve">may </w:t>
        </w:r>
      </w:ins>
      <w:ins w:id="5963" w:author="Chen Liao" w:date="2021-03-28T02:12:00Z">
        <w:r w:rsidR="00E02ACF" w:rsidRPr="002B6EEC">
          <w:rPr>
            <w:sz w:val="22"/>
            <w:szCs w:val="22"/>
            <w:shd w:val="clear" w:color="auto" w:fill="FFFFFF"/>
            <w:rPrChange w:id="5964" w:author="Chen Liao" w:date="2021-03-29T18:57:00Z">
              <w:rPr>
                <w:shd w:val="clear" w:color="auto" w:fill="FFFFFF"/>
              </w:rPr>
            </w:rPrChange>
          </w:rPr>
          <w:t xml:space="preserve">result from niche </w:t>
        </w:r>
      </w:ins>
      <w:ins w:id="5965" w:author="Chen Liao" w:date="2021-03-28T02:17:00Z">
        <w:r w:rsidR="00E02ACF" w:rsidRPr="002B6EEC">
          <w:rPr>
            <w:sz w:val="22"/>
            <w:szCs w:val="22"/>
            <w:shd w:val="clear" w:color="auto" w:fill="FFFFFF"/>
            <w:rPrChange w:id="5966" w:author="Chen Liao" w:date="2021-03-29T18:57:00Z">
              <w:rPr>
                <w:shd w:val="clear" w:color="auto" w:fill="FFFFFF"/>
              </w:rPr>
            </w:rPrChange>
          </w:rPr>
          <w:t xml:space="preserve">opening and </w:t>
        </w:r>
      </w:ins>
      <w:ins w:id="5967" w:author="Chen Liao" w:date="2021-03-28T02:15:00Z">
        <w:r w:rsidR="00E02ACF" w:rsidRPr="002B6EEC">
          <w:rPr>
            <w:sz w:val="22"/>
            <w:szCs w:val="22"/>
            <w:shd w:val="clear" w:color="auto" w:fill="FFFFFF"/>
            <w:rPrChange w:id="5968" w:author="Chen Liao" w:date="2021-03-29T18:57:00Z">
              <w:rPr>
                <w:shd w:val="clear" w:color="auto" w:fill="FFFFFF"/>
              </w:rPr>
            </w:rPrChange>
          </w:rPr>
          <w:t xml:space="preserve">occupation </w:t>
        </w:r>
      </w:ins>
      <w:ins w:id="5969" w:author="Chen Liao" w:date="2021-03-28T02:20:00Z">
        <w:r w:rsidR="00232F70" w:rsidRPr="002B6EEC">
          <w:rPr>
            <w:sz w:val="22"/>
            <w:szCs w:val="22"/>
            <w:shd w:val="clear" w:color="auto" w:fill="FFFFFF"/>
            <w:rPrChange w:id="5970" w:author="Chen Liao" w:date="2021-03-29T18:57:00Z">
              <w:rPr>
                <w:shd w:val="clear" w:color="auto" w:fill="FFFFFF"/>
              </w:rPr>
            </w:rPrChange>
          </w:rPr>
          <w:t xml:space="preserve">by cross-feeders </w:t>
        </w:r>
      </w:ins>
      <w:ins w:id="5971" w:author="Chen Liao" w:date="2021-03-28T02:15:00Z">
        <w:r w:rsidR="00E02ACF" w:rsidRPr="002B6EEC">
          <w:rPr>
            <w:sz w:val="22"/>
            <w:szCs w:val="22"/>
            <w:shd w:val="clear" w:color="auto" w:fill="FFFFFF"/>
            <w:rPrChange w:id="5972" w:author="Chen Liao" w:date="2021-03-29T18:57:00Z">
              <w:rPr>
                <w:shd w:val="clear" w:color="auto" w:fill="FFFFFF"/>
              </w:rPr>
            </w:rPrChange>
          </w:rPr>
          <w:t xml:space="preserve">that </w:t>
        </w:r>
      </w:ins>
      <w:ins w:id="5973" w:author="Chen Liao" w:date="2021-03-28T02:12:00Z">
        <w:r w:rsidR="00E02ACF" w:rsidRPr="002B6EEC">
          <w:rPr>
            <w:sz w:val="22"/>
            <w:szCs w:val="22"/>
            <w:shd w:val="clear" w:color="auto" w:fill="FFFFFF"/>
            <w:rPrChange w:id="5974" w:author="Chen Liao" w:date="2021-03-29T18:57:00Z">
              <w:rPr>
                <w:shd w:val="clear" w:color="auto" w:fill="FFFFFF"/>
              </w:rPr>
            </w:rPrChange>
          </w:rPr>
          <w:t xml:space="preserve">utilize </w:t>
        </w:r>
        <w:r w:rsidR="00E02ACF" w:rsidRPr="002B6EEC">
          <w:rPr>
            <w:color w:val="242021"/>
            <w:sz w:val="22"/>
            <w:szCs w:val="22"/>
            <w:rPrChange w:id="5975" w:author="Chen Liao" w:date="2021-03-29T18:57:00Z">
              <w:rPr>
                <w:color w:val="242021"/>
              </w:rPr>
            </w:rPrChange>
          </w:rPr>
          <w:t xml:space="preserve">simple sugars </w:t>
        </w:r>
        <w:proofErr w:type="spellStart"/>
        <w:r w:rsidR="00E02ACF" w:rsidRPr="002B6EEC">
          <w:rPr>
            <w:color w:val="242021"/>
            <w:sz w:val="22"/>
            <w:szCs w:val="22"/>
            <w:rPrChange w:id="5976" w:author="Chen Liao" w:date="2021-03-29T18:57:00Z">
              <w:rPr>
                <w:color w:val="242021"/>
              </w:rPr>
            </w:rPrChange>
          </w:rPr>
          <w:t>realeased</w:t>
        </w:r>
        <w:proofErr w:type="spellEnd"/>
        <w:r w:rsidR="00E02ACF" w:rsidRPr="002B6EEC">
          <w:rPr>
            <w:color w:val="242021"/>
            <w:sz w:val="22"/>
            <w:szCs w:val="22"/>
            <w:rPrChange w:id="5977" w:author="Chen Liao" w:date="2021-03-29T18:57:00Z">
              <w:rPr>
                <w:color w:val="242021"/>
              </w:rPr>
            </w:rPrChange>
          </w:rPr>
          <w:t xml:space="preserve"> from </w:t>
        </w:r>
      </w:ins>
      <w:ins w:id="5978" w:author="Chen Liao" w:date="2021-03-28T02:16:00Z">
        <w:r w:rsidR="00E02ACF" w:rsidRPr="002B6EEC">
          <w:rPr>
            <w:color w:val="242021"/>
            <w:sz w:val="22"/>
            <w:szCs w:val="22"/>
            <w:rPrChange w:id="5979" w:author="Chen Liao" w:date="2021-03-29T18:57:00Z">
              <w:rPr>
                <w:color w:val="242021"/>
              </w:rPr>
            </w:rPrChange>
          </w:rPr>
          <w:t>the inferred responders</w:t>
        </w:r>
      </w:ins>
      <w:ins w:id="5980" w:author="Chen Liao" w:date="2021-03-28T02:17:00Z">
        <w:r w:rsidR="00E02ACF" w:rsidRPr="002B6EEC">
          <w:rPr>
            <w:color w:val="242021"/>
            <w:sz w:val="22"/>
            <w:szCs w:val="22"/>
            <w:rPrChange w:id="5981" w:author="Chen Liao" w:date="2021-03-29T18:57:00Z">
              <w:rPr>
                <w:color w:val="242021"/>
              </w:rPr>
            </w:rPrChange>
          </w:rPr>
          <w:t>.</w:t>
        </w:r>
      </w:ins>
      <w:ins w:id="5982" w:author="Chen Liao" w:date="2021-03-28T03:14:00Z">
        <w:r w:rsidR="002915F1" w:rsidRPr="002B6EEC">
          <w:rPr>
            <w:color w:val="242021"/>
            <w:sz w:val="22"/>
            <w:szCs w:val="22"/>
            <w:rPrChange w:id="5983" w:author="Chen Liao" w:date="2021-03-29T18:57:00Z">
              <w:rPr>
                <w:color w:val="242021"/>
              </w:rPr>
            </w:rPrChange>
          </w:rPr>
          <w:t xml:space="preserve"> </w:t>
        </w:r>
      </w:ins>
    </w:p>
    <w:p w14:paraId="1FFE15F7" w14:textId="77777777" w:rsidR="006E0561" w:rsidRPr="002B6EEC" w:rsidRDefault="006E0561" w:rsidP="006E0561">
      <w:pPr>
        <w:rPr>
          <w:ins w:id="5984" w:author="Chen Liao" w:date="2021-03-28T02:23:00Z"/>
          <w:color w:val="242021"/>
          <w:sz w:val="22"/>
          <w:szCs w:val="22"/>
          <w:rPrChange w:id="5985" w:author="Chen Liao" w:date="2021-03-29T18:57:00Z">
            <w:rPr>
              <w:ins w:id="5986" w:author="Chen Liao" w:date="2021-03-28T02:23:00Z"/>
              <w:color w:val="242021"/>
            </w:rPr>
          </w:rPrChange>
        </w:rPr>
      </w:pPr>
    </w:p>
    <w:p w14:paraId="220AAB2A" w14:textId="6955F16A" w:rsidR="009515CF" w:rsidRPr="002B6EEC" w:rsidRDefault="006E0561" w:rsidP="00ED7B3F">
      <w:pPr>
        <w:jc w:val="both"/>
        <w:rPr>
          <w:ins w:id="5987" w:author="Chen Liao" w:date="2021-03-28T02:32:00Z"/>
          <w:color w:val="242021"/>
          <w:sz w:val="22"/>
          <w:szCs w:val="22"/>
          <w:rPrChange w:id="5988" w:author="Chen Liao" w:date="2021-03-29T18:57:00Z">
            <w:rPr>
              <w:ins w:id="5989" w:author="Chen Liao" w:date="2021-03-28T02:32:00Z"/>
              <w:color w:val="242021"/>
            </w:rPr>
          </w:rPrChange>
        </w:rPr>
      </w:pPr>
      <w:ins w:id="5990" w:author="Chen Liao" w:date="2021-03-28T02:24:00Z">
        <w:r w:rsidRPr="002B6EEC">
          <w:rPr>
            <w:color w:val="242021"/>
            <w:sz w:val="22"/>
            <w:szCs w:val="22"/>
            <w:rPrChange w:id="5991" w:author="Chen Liao" w:date="2021-03-29T18:57:00Z">
              <w:rPr>
                <w:color w:val="242021"/>
              </w:rPr>
            </w:rPrChange>
          </w:rPr>
          <w:t>Substantial heterogeneity was observed among t</w:t>
        </w:r>
      </w:ins>
      <w:ins w:id="5992" w:author="Chen Liao" w:date="2021-03-28T02:23:00Z">
        <w:r w:rsidR="00155D6F" w:rsidRPr="002B6EEC">
          <w:rPr>
            <w:color w:val="242021"/>
            <w:sz w:val="22"/>
            <w:szCs w:val="22"/>
            <w:rPrChange w:id="5993" w:author="Chen Liao" w:date="2021-03-29T18:57:00Z">
              <w:rPr>
                <w:color w:val="242021"/>
              </w:rPr>
            </w:rPrChange>
          </w:rPr>
          <w:t>he d</w:t>
        </w:r>
      </w:ins>
      <w:ins w:id="5994" w:author="Chen Liao" w:date="2021-03-28T02:22:00Z">
        <w:r w:rsidR="00155D6F" w:rsidRPr="002B6EEC">
          <w:rPr>
            <w:color w:val="242021"/>
            <w:sz w:val="22"/>
            <w:szCs w:val="22"/>
            <w:rPrChange w:id="5995" w:author="Chen Liao" w:date="2021-03-29T18:57:00Z">
              <w:rPr>
                <w:color w:val="242021"/>
              </w:rPr>
            </w:rPrChange>
          </w:rPr>
          <w:t>ynamic</w:t>
        </w:r>
      </w:ins>
      <w:ins w:id="5996" w:author="Chen Liao" w:date="2021-03-28T02:23:00Z">
        <w:r w:rsidR="00155D6F" w:rsidRPr="002B6EEC">
          <w:rPr>
            <w:color w:val="242021"/>
            <w:sz w:val="22"/>
            <w:szCs w:val="22"/>
            <w:rPrChange w:id="5997" w:author="Chen Liao" w:date="2021-03-29T18:57:00Z">
              <w:rPr>
                <w:color w:val="242021"/>
              </w:rPr>
            </w:rPrChange>
          </w:rPr>
          <w:t>al</w:t>
        </w:r>
      </w:ins>
      <w:ins w:id="5998" w:author="Chen Liao" w:date="2021-03-22T18:14:00Z">
        <w:r w:rsidR="00985503" w:rsidRPr="002B6EEC">
          <w:rPr>
            <w:color w:val="242021"/>
            <w:sz w:val="22"/>
            <w:szCs w:val="22"/>
            <w:rPrChange w:id="5999" w:author="Chen Liao" w:date="2021-03-29T18:57:00Z">
              <w:rPr>
                <w:color w:val="242021"/>
              </w:rPr>
            </w:rPrChange>
          </w:rPr>
          <w:t xml:space="preserve"> responses </w:t>
        </w:r>
      </w:ins>
      <w:ins w:id="6000" w:author="Chen Liao" w:date="2021-03-28T02:22:00Z">
        <w:r w:rsidR="009D2E28" w:rsidRPr="002B6EEC">
          <w:rPr>
            <w:color w:val="242021"/>
            <w:sz w:val="22"/>
            <w:szCs w:val="22"/>
            <w:rPrChange w:id="6001" w:author="Chen Liao" w:date="2021-03-29T18:57:00Z">
              <w:rPr>
                <w:color w:val="242021"/>
              </w:rPr>
            </w:rPrChange>
          </w:rPr>
          <w:t>of</w:t>
        </w:r>
      </w:ins>
      <w:ins w:id="6002" w:author="Chen Liao" w:date="2021-03-22T18:14:00Z">
        <w:r w:rsidR="00985503" w:rsidRPr="002B6EEC">
          <w:rPr>
            <w:color w:val="242021"/>
            <w:sz w:val="22"/>
            <w:szCs w:val="22"/>
            <w:rPrChange w:id="6003" w:author="Chen Liao" w:date="2021-03-29T18:57:00Z">
              <w:rPr>
                <w:color w:val="242021"/>
              </w:rPr>
            </w:rPrChange>
          </w:rPr>
          <w:t xml:space="preserve"> the five inulin responders</w:t>
        </w:r>
      </w:ins>
      <w:ins w:id="6004" w:author="Chen Liao" w:date="2021-03-28T02:22:00Z">
        <w:r w:rsidR="009D2E28" w:rsidRPr="002B6EEC">
          <w:rPr>
            <w:color w:val="242021"/>
            <w:sz w:val="22"/>
            <w:szCs w:val="22"/>
            <w:rPrChange w:id="6005" w:author="Chen Liao" w:date="2021-03-29T18:57:00Z">
              <w:rPr>
                <w:color w:val="242021"/>
              </w:rPr>
            </w:rPrChange>
          </w:rPr>
          <w:t xml:space="preserve"> </w:t>
        </w:r>
      </w:ins>
      <w:ins w:id="6006" w:author="Chen Liao" w:date="2021-03-22T07:56:00Z">
        <w:r w:rsidR="007F5A1D" w:rsidRPr="002B6EEC">
          <w:rPr>
            <w:color w:val="242021"/>
            <w:sz w:val="22"/>
            <w:szCs w:val="22"/>
            <w:rPrChange w:id="6007" w:author="Chen Liao" w:date="2021-03-29T18:57:00Z">
              <w:rPr>
                <w:color w:val="242021"/>
              </w:rPr>
            </w:rPrChange>
          </w:rPr>
          <w:t>(</w:t>
        </w:r>
        <w:r w:rsidR="007F5A1D" w:rsidRPr="002B6EEC">
          <w:rPr>
            <w:color w:val="242021"/>
            <w:sz w:val="22"/>
            <w:szCs w:val="22"/>
            <w:highlight w:val="yellow"/>
            <w:rPrChange w:id="6008" w:author="Chen Liao" w:date="2021-03-29T18:57:00Z">
              <w:rPr>
                <w:color w:val="242021"/>
              </w:rPr>
            </w:rPrChange>
          </w:rPr>
          <w:t>Fig. 3</w:t>
        </w:r>
      </w:ins>
      <w:ins w:id="6009" w:author="Chen Liao" w:date="2021-03-28T02:30:00Z">
        <w:r w:rsidR="00965DA7" w:rsidRPr="002B6EEC">
          <w:rPr>
            <w:color w:val="242021"/>
            <w:sz w:val="22"/>
            <w:szCs w:val="22"/>
            <w:highlight w:val="yellow"/>
            <w:rPrChange w:id="6010" w:author="Chen Liao" w:date="2021-03-29T18:57:00Z">
              <w:rPr>
                <w:color w:val="242021"/>
                <w:highlight w:val="yellow"/>
              </w:rPr>
            </w:rPrChange>
          </w:rPr>
          <w:t>E</w:t>
        </w:r>
      </w:ins>
      <w:ins w:id="6011" w:author="Chen Liao" w:date="2021-03-23T13:22:00Z">
        <w:r w:rsidR="000E5B95" w:rsidRPr="002B6EEC">
          <w:rPr>
            <w:color w:val="242021"/>
            <w:sz w:val="22"/>
            <w:szCs w:val="22"/>
            <w:highlight w:val="yellow"/>
            <w:rPrChange w:id="6012" w:author="Chen Liao" w:date="2021-03-29T18:57:00Z">
              <w:rPr>
                <w:color w:val="242021"/>
              </w:rPr>
            </w:rPrChange>
          </w:rPr>
          <w:t>,</w:t>
        </w:r>
      </w:ins>
      <w:ins w:id="6013" w:author="Chen Liao" w:date="2021-03-28T02:23:00Z">
        <w:r w:rsidR="00C10803" w:rsidRPr="002B6EEC">
          <w:rPr>
            <w:color w:val="242021"/>
            <w:sz w:val="22"/>
            <w:szCs w:val="22"/>
            <w:highlight w:val="yellow"/>
            <w:rPrChange w:id="6014" w:author="Chen Liao" w:date="2021-03-29T18:57:00Z">
              <w:rPr>
                <w:color w:val="242021"/>
              </w:rPr>
            </w:rPrChange>
          </w:rPr>
          <w:t xml:space="preserve"> S</w:t>
        </w:r>
      </w:ins>
      <w:ins w:id="6015" w:author="Chen Liao" w:date="2021-03-28T11:29:00Z">
        <w:r w:rsidR="001E00A8" w:rsidRPr="002B6EEC">
          <w:rPr>
            <w:color w:val="242021"/>
            <w:sz w:val="22"/>
            <w:szCs w:val="22"/>
            <w:highlight w:val="yellow"/>
            <w:rPrChange w:id="6016" w:author="Chen Liao" w:date="2021-03-29T18:57:00Z">
              <w:rPr>
                <w:color w:val="242021"/>
                <w:highlight w:val="yellow"/>
              </w:rPr>
            </w:rPrChange>
          </w:rPr>
          <w:t>8</w:t>
        </w:r>
      </w:ins>
      <w:ins w:id="6017" w:author="Chen Liao" w:date="2021-03-28T03:05:00Z">
        <w:r w:rsidR="00232888" w:rsidRPr="002B6EEC">
          <w:rPr>
            <w:color w:val="242021"/>
            <w:sz w:val="22"/>
            <w:szCs w:val="22"/>
            <w:highlight w:val="yellow"/>
            <w:rPrChange w:id="6018" w:author="Chen Liao" w:date="2021-03-29T18:57:00Z">
              <w:rPr>
                <w:color w:val="242021"/>
                <w:highlight w:val="yellow"/>
              </w:rPr>
            </w:rPrChange>
          </w:rPr>
          <w:t>B</w:t>
        </w:r>
      </w:ins>
      <w:ins w:id="6019" w:author="Chen Liao" w:date="2021-03-28T02:31:00Z">
        <w:r w:rsidR="00853CBD" w:rsidRPr="002B6EEC">
          <w:rPr>
            <w:color w:val="242021"/>
            <w:sz w:val="22"/>
            <w:szCs w:val="22"/>
            <w:highlight w:val="yellow"/>
            <w:rPrChange w:id="6020" w:author="Chen Liao" w:date="2021-03-29T18:57:00Z">
              <w:rPr>
                <w:color w:val="242021"/>
                <w:highlight w:val="yellow"/>
              </w:rPr>
            </w:rPrChange>
          </w:rPr>
          <w:t>, S</w:t>
        </w:r>
      </w:ins>
      <w:ins w:id="6021" w:author="Chen Liao" w:date="2021-03-28T11:29:00Z">
        <w:r w:rsidR="001E00A8" w:rsidRPr="002B6EEC">
          <w:rPr>
            <w:color w:val="242021"/>
            <w:sz w:val="22"/>
            <w:szCs w:val="22"/>
            <w:highlight w:val="yellow"/>
            <w:rPrChange w:id="6022" w:author="Chen Liao" w:date="2021-03-29T18:57:00Z">
              <w:rPr>
                <w:color w:val="242021"/>
                <w:highlight w:val="yellow"/>
              </w:rPr>
            </w:rPrChange>
          </w:rPr>
          <w:t>8</w:t>
        </w:r>
      </w:ins>
      <w:ins w:id="6023" w:author="Chen Liao" w:date="2021-03-28T03:05:00Z">
        <w:r w:rsidR="00232888" w:rsidRPr="002B6EEC">
          <w:rPr>
            <w:color w:val="242021"/>
            <w:sz w:val="22"/>
            <w:szCs w:val="22"/>
            <w:highlight w:val="yellow"/>
            <w:rPrChange w:id="6024" w:author="Chen Liao" w:date="2021-03-29T18:57:00Z">
              <w:rPr>
                <w:color w:val="242021"/>
                <w:highlight w:val="yellow"/>
              </w:rPr>
            </w:rPrChange>
          </w:rPr>
          <w:t>C</w:t>
        </w:r>
      </w:ins>
      <w:ins w:id="6025" w:author="Chen Liao" w:date="2021-03-22T07:56:00Z">
        <w:r w:rsidR="007F5A1D" w:rsidRPr="002B6EEC">
          <w:rPr>
            <w:color w:val="242021"/>
            <w:sz w:val="22"/>
            <w:szCs w:val="22"/>
            <w:rPrChange w:id="6026" w:author="Chen Liao" w:date="2021-03-29T18:57:00Z">
              <w:rPr>
                <w:color w:val="242021"/>
              </w:rPr>
            </w:rPrChange>
          </w:rPr>
          <w:t>)</w:t>
        </w:r>
      </w:ins>
      <w:ins w:id="6027" w:author="Chen Liao" w:date="2021-03-22T07:57:00Z">
        <w:r w:rsidR="007F5A1D" w:rsidRPr="002B6EEC">
          <w:rPr>
            <w:color w:val="242021"/>
            <w:sz w:val="22"/>
            <w:szCs w:val="22"/>
            <w:rPrChange w:id="6028" w:author="Chen Liao" w:date="2021-03-29T18:57:00Z">
              <w:rPr>
                <w:color w:val="242021"/>
              </w:rPr>
            </w:rPrChange>
          </w:rPr>
          <w:t xml:space="preserve">. </w:t>
        </w:r>
      </w:ins>
      <w:ins w:id="6029" w:author="Chen Liao" w:date="2021-03-18T21:31:00Z">
        <w:r w:rsidR="00BE46AA" w:rsidRPr="002B6EEC">
          <w:rPr>
            <w:color w:val="242021"/>
            <w:sz w:val="22"/>
            <w:szCs w:val="22"/>
            <w:rPrChange w:id="6030" w:author="Chen Liao" w:date="2021-03-29T18:57:00Z">
              <w:rPr>
                <w:color w:val="242021"/>
              </w:rPr>
            </w:rPrChange>
          </w:rPr>
          <w:t>Bact</w:t>
        </w:r>
      </w:ins>
      <w:ins w:id="6031" w:author="Chen Liao" w:date="2021-03-22T07:52:00Z">
        <w:r w:rsidR="007505A0" w:rsidRPr="002B6EEC">
          <w:rPr>
            <w:color w:val="242021"/>
            <w:sz w:val="22"/>
            <w:szCs w:val="22"/>
            <w:rPrChange w:id="6032" w:author="Chen Liao" w:date="2021-03-29T18:57:00Z">
              <w:rPr>
                <w:color w:val="242021"/>
              </w:rPr>
            </w:rPrChange>
          </w:rPr>
          <w:t>er</w:t>
        </w:r>
      </w:ins>
      <w:ins w:id="6033" w:author="Chen Liao" w:date="2021-03-18T21:31:00Z">
        <w:r w:rsidR="00BE46AA" w:rsidRPr="002B6EEC">
          <w:rPr>
            <w:color w:val="242021"/>
            <w:sz w:val="22"/>
            <w:szCs w:val="22"/>
            <w:rPrChange w:id="6034" w:author="Chen Liao" w:date="2021-03-29T18:57:00Z">
              <w:rPr>
                <w:color w:val="242021"/>
              </w:rPr>
            </w:rPrChange>
          </w:rPr>
          <w:t xml:space="preserve">oides </w:t>
        </w:r>
      </w:ins>
      <w:proofErr w:type="spellStart"/>
      <w:ins w:id="6035" w:author="Chen Liao" w:date="2021-03-22T18:14:00Z">
        <w:r w:rsidR="00E81047" w:rsidRPr="002B6EEC">
          <w:rPr>
            <w:color w:val="242021"/>
            <w:sz w:val="22"/>
            <w:szCs w:val="22"/>
            <w:rPrChange w:id="6036" w:author="Chen Liao" w:date="2021-03-29T18:57:00Z">
              <w:rPr>
                <w:color w:val="242021"/>
              </w:rPr>
            </w:rPrChange>
          </w:rPr>
          <w:t>acidifaciens</w:t>
        </w:r>
        <w:proofErr w:type="spellEnd"/>
        <w:r w:rsidR="00E81047" w:rsidRPr="002B6EEC">
          <w:rPr>
            <w:color w:val="242021"/>
            <w:sz w:val="22"/>
            <w:szCs w:val="22"/>
            <w:rPrChange w:id="6037" w:author="Chen Liao" w:date="2021-03-29T18:57:00Z">
              <w:rPr>
                <w:color w:val="242021"/>
              </w:rPr>
            </w:rPrChange>
          </w:rPr>
          <w:t xml:space="preserve"> </w:t>
        </w:r>
      </w:ins>
      <w:ins w:id="6038" w:author="Chen Liao" w:date="2021-03-18T21:31:00Z">
        <w:r w:rsidR="00BE46AA" w:rsidRPr="002B6EEC">
          <w:rPr>
            <w:color w:val="242021"/>
            <w:sz w:val="22"/>
            <w:szCs w:val="22"/>
            <w:rPrChange w:id="6039" w:author="Chen Liao" w:date="2021-03-29T18:57:00Z">
              <w:rPr>
                <w:color w:val="242021"/>
              </w:rPr>
            </w:rPrChange>
          </w:rPr>
          <w:t xml:space="preserve">and </w:t>
        </w:r>
      </w:ins>
      <w:ins w:id="6040" w:author="Chen Liao" w:date="2021-03-22T07:57:00Z">
        <w:r w:rsidR="007F5A1D" w:rsidRPr="002B6EEC">
          <w:rPr>
            <w:color w:val="242021"/>
            <w:sz w:val="22"/>
            <w:szCs w:val="22"/>
            <w:rPrChange w:id="6041" w:author="Chen Liao" w:date="2021-03-29T18:57:00Z">
              <w:rPr>
                <w:color w:val="242021"/>
              </w:rPr>
            </w:rPrChange>
          </w:rPr>
          <w:t xml:space="preserve">unclassified </w:t>
        </w:r>
      </w:ins>
      <w:proofErr w:type="spellStart"/>
      <w:ins w:id="6042" w:author="Chen Liao" w:date="2021-03-18T21:31:00Z">
        <w:r w:rsidR="00BE46AA" w:rsidRPr="002B6EEC">
          <w:rPr>
            <w:color w:val="242021"/>
            <w:sz w:val="22"/>
            <w:szCs w:val="22"/>
            <w:rPrChange w:id="6043" w:author="Chen Liao" w:date="2021-03-29T18:57:00Z">
              <w:rPr>
                <w:color w:val="242021"/>
              </w:rPr>
            </w:rPrChange>
          </w:rPr>
          <w:t>Facelibacu</w:t>
        </w:r>
      </w:ins>
      <w:ins w:id="6044" w:author="Chen Liao" w:date="2021-03-22T18:14:00Z">
        <w:r w:rsidR="00E81047" w:rsidRPr="002B6EEC">
          <w:rPr>
            <w:color w:val="242021"/>
            <w:sz w:val="22"/>
            <w:szCs w:val="22"/>
            <w:rPrChange w:id="6045" w:author="Chen Liao" w:date="2021-03-29T18:57:00Z">
              <w:rPr>
                <w:color w:val="242021"/>
              </w:rPr>
            </w:rPrChange>
          </w:rPr>
          <w:t>lu</w:t>
        </w:r>
      </w:ins>
      <w:ins w:id="6046" w:author="Chen Liao" w:date="2021-03-18T21:31:00Z">
        <w:r w:rsidR="00BE46AA" w:rsidRPr="002B6EEC">
          <w:rPr>
            <w:color w:val="242021"/>
            <w:sz w:val="22"/>
            <w:szCs w:val="22"/>
            <w:rPrChange w:id="6047" w:author="Chen Liao" w:date="2021-03-29T18:57:00Z">
              <w:rPr>
                <w:color w:val="242021"/>
              </w:rPr>
            </w:rPrChange>
          </w:rPr>
          <w:t>m</w:t>
        </w:r>
      </w:ins>
      <w:proofErr w:type="spellEnd"/>
      <w:ins w:id="6048" w:author="Chen Liao" w:date="2021-03-22T07:53:00Z">
        <w:r w:rsidR="007505A0" w:rsidRPr="002B6EEC">
          <w:rPr>
            <w:color w:val="242021"/>
            <w:sz w:val="22"/>
            <w:szCs w:val="22"/>
            <w:rPrChange w:id="6049" w:author="Chen Liao" w:date="2021-03-29T18:57:00Z">
              <w:rPr>
                <w:color w:val="242021"/>
              </w:rPr>
            </w:rPrChange>
          </w:rPr>
          <w:t xml:space="preserve"> show</w:t>
        </w:r>
      </w:ins>
      <w:ins w:id="6050" w:author="Chen Liao" w:date="2021-03-23T10:52:00Z">
        <w:r w:rsidR="00062AA5" w:rsidRPr="002B6EEC">
          <w:rPr>
            <w:color w:val="242021"/>
            <w:sz w:val="22"/>
            <w:szCs w:val="22"/>
            <w:rPrChange w:id="6051" w:author="Chen Liao" w:date="2021-03-29T18:57:00Z">
              <w:rPr>
                <w:color w:val="242021"/>
              </w:rPr>
            </w:rPrChange>
          </w:rPr>
          <w:t>ed</w:t>
        </w:r>
      </w:ins>
      <w:ins w:id="6052" w:author="Chen Liao" w:date="2021-03-22T07:53:00Z">
        <w:r w:rsidR="007505A0" w:rsidRPr="002B6EEC">
          <w:rPr>
            <w:color w:val="242021"/>
            <w:sz w:val="22"/>
            <w:szCs w:val="22"/>
            <w:rPrChange w:id="6053" w:author="Chen Liao" w:date="2021-03-29T18:57:00Z">
              <w:rPr>
                <w:color w:val="242021"/>
              </w:rPr>
            </w:rPrChange>
          </w:rPr>
          <w:t xml:space="preserve"> transient</w:t>
        </w:r>
      </w:ins>
      <w:ins w:id="6054" w:author="Chen Liao" w:date="2021-03-22T07:56:00Z">
        <w:r w:rsidR="007F5A1D" w:rsidRPr="002B6EEC">
          <w:rPr>
            <w:color w:val="242021"/>
            <w:sz w:val="22"/>
            <w:szCs w:val="22"/>
            <w:rPrChange w:id="6055" w:author="Chen Liao" w:date="2021-03-29T18:57:00Z">
              <w:rPr>
                <w:color w:val="242021"/>
              </w:rPr>
            </w:rPrChange>
          </w:rPr>
          <w:t xml:space="preserve"> dy</w:t>
        </w:r>
      </w:ins>
      <w:ins w:id="6056" w:author="Chen Liao" w:date="2021-03-28T02:24:00Z">
        <w:r w:rsidR="00306652" w:rsidRPr="002B6EEC">
          <w:rPr>
            <w:color w:val="242021"/>
            <w:sz w:val="22"/>
            <w:szCs w:val="22"/>
            <w:rPrChange w:id="6057" w:author="Chen Liao" w:date="2021-03-29T18:57:00Z">
              <w:rPr>
                <w:color w:val="242021"/>
              </w:rPr>
            </w:rPrChange>
          </w:rPr>
          <w:t>namic</w:t>
        </w:r>
      </w:ins>
      <w:ins w:id="6058" w:author="Chen Liao" w:date="2021-03-22T07:56:00Z">
        <w:r w:rsidR="007F5A1D" w:rsidRPr="002B6EEC">
          <w:rPr>
            <w:color w:val="242021"/>
            <w:sz w:val="22"/>
            <w:szCs w:val="22"/>
            <w:rPrChange w:id="6059" w:author="Chen Liao" w:date="2021-03-29T18:57:00Z">
              <w:rPr>
                <w:color w:val="242021"/>
              </w:rPr>
            </w:rPrChange>
          </w:rPr>
          <w:t xml:space="preserve">s with quick rise and drop in their </w:t>
        </w:r>
      </w:ins>
      <w:ins w:id="6060" w:author="Chen Liao" w:date="2021-03-23T13:24:00Z">
        <w:r w:rsidR="004E64CE" w:rsidRPr="002B6EEC">
          <w:rPr>
            <w:color w:val="242021"/>
            <w:sz w:val="22"/>
            <w:szCs w:val="22"/>
            <w:rPrChange w:id="6061" w:author="Chen Liao" w:date="2021-03-29T18:57:00Z">
              <w:rPr>
                <w:color w:val="242021"/>
              </w:rPr>
            </w:rPrChange>
          </w:rPr>
          <w:t xml:space="preserve">relative or absolute </w:t>
        </w:r>
      </w:ins>
      <w:ins w:id="6062" w:author="Chen Liao" w:date="2021-03-23T10:53:00Z">
        <w:r w:rsidR="0062266B" w:rsidRPr="002B6EEC">
          <w:rPr>
            <w:color w:val="242021"/>
            <w:sz w:val="22"/>
            <w:szCs w:val="22"/>
            <w:rPrChange w:id="6063" w:author="Chen Liao" w:date="2021-03-29T18:57:00Z">
              <w:rPr>
                <w:color w:val="242021"/>
              </w:rPr>
            </w:rPrChange>
          </w:rPr>
          <w:t>abundance</w:t>
        </w:r>
      </w:ins>
      <w:ins w:id="6064" w:author="Chen Liao" w:date="2021-03-23T13:22:00Z">
        <w:r w:rsidR="004E64CE" w:rsidRPr="002B6EEC">
          <w:rPr>
            <w:color w:val="242021"/>
            <w:sz w:val="22"/>
            <w:szCs w:val="22"/>
            <w:rPrChange w:id="6065" w:author="Chen Liao" w:date="2021-03-29T18:57:00Z">
              <w:rPr>
                <w:color w:val="242021"/>
              </w:rPr>
            </w:rPrChange>
          </w:rPr>
          <w:t>s</w:t>
        </w:r>
      </w:ins>
      <w:ins w:id="6066" w:author="Chen Liao" w:date="2021-03-23T10:53:00Z">
        <w:r w:rsidR="0062266B" w:rsidRPr="002B6EEC">
          <w:rPr>
            <w:color w:val="242021"/>
            <w:sz w:val="22"/>
            <w:szCs w:val="22"/>
            <w:rPrChange w:id="6067" w:author="Chen Liao" w:date="2021-03-29T18:57:00Z">
              <w:rPr>
                <w:color w:val="242021"/>
              </w:rPr>
            </w:rPrChange>
          </w:rPr>
          <w:t xml:space="preserve">, which correspond to and </w:t>
        </w:r>
      </w:ins>
      <w:ins w:id="6068" w:author="Chen Liao" w:date="2021-03-23T09:38:00Z">
        <w:r w:rsidR="004C167C" w:rsidRPr="002B6EEC">
          <w:rPr>
            <w:color w:val="242021"/>
            <w:sz w:val="22"/>
            <w:szCs w:val="22"/>
            <w:rPrChange w:id="6069" w:author="Chen Liao" w:date="2021-03-29T18:57:00Z">
              <w:rPr>
                <w:color w:val="242021"/>
              </w:rPr>
            </w:rPrChange>
          </w:rPr>
          <w:t xml:space="preserve">may explain the undershoot dynamics of </w:t>
        </w:r>
      </w:ins>
      <w:ins w:id="6070" w:author="Chen Liao" w:date="2021-03-23T09:37:00Z">
        <w:r w:rsidR="004C167C" w:rsidRPr="002B6EEC">
          <w:rPr>
            <w:color w:val="242021"/>
            <w:sz w:val="22"/>
            <w:szCs w:val="22"/>
            <w:rPrChange w:id="6071" w:author="Chen Liao" w:date="2021-03-29T18:57:00Z">
              <w:rPr>
                <w:color w:val="242021"/>
              </w:rPr>
            </w:rPrChange>
          </w:rPr>
          <w:t>biodiversity (</w:t>
        </w:r>
        <w:r w:rsidR="004C167C" w:rsidRPr="002B6EEC">
          <w:rPr>
            <w:color w:val="242021"/>
            <w:sz w:val="22"/>
            <w:szCs w:val="22"/>
            <w:highlight w:val="yellow"/>
            <w:rPrChange w:id="6072" w:author="Chen Liao" w:date="2021-03-29T18:57:00Z">
              <w:rPr>
                <w:color w:val="242021"/>
                <w:highlight w:val="yellow"/>
              </w:rPr>
            </w:rPrChange>
          </w:rPr>
          <w:t>Fig. 2B</w:t>
        </w:r>
        <w:r w:rsidR="004C167C" w:rsidRPr="002B6EEC">
          <w:rPr>
            <w:color w:val="242021"/>
            <w:sz w:val="22"/>
            <w:szCs w:val="22"/>
            <w:rPrChange w:id="6073" w:author="Chen Liao" w:date="2021-03-29T18:57:00Z">
              <w:rPr>
                <w:color w:val="242021"/>
              </w:rPr>
            </w:rPrChange>
          </w:rPr>
          <w:t>)</w:t>
        </w:r>
      </w:ins>
      <w:ins w:id="6074" w:author="Chen Liao" w:date="2021-03-23T09:38:00Z">
        <w:r w:rsidR="004C167C" w:rsidRPr="002B6EEC">
          <w:rPr>
            <w:color w:val="242021"/>
            <w:sz w:val="22"/>
            <w:szCs w:val="22"/>
            <w:rPrChange w:id="6075" w:author="Chen Liao" w:date="2021-03-29T18:57:00Z">
              <w:rPr>
                <w:color w:val="242021"/>
              </w:rPr>
            </w:rPrChange>
          </w:rPr>
          <w:t xml:space="preserve">. </w:t>
        </w:r>
      </w:ins>
      <w:ins w:id="6076" w:author="Chen Liao" w:date="2021-03-22T07:57:00Z">
        <w:r w:rsidR="007F5A1D" w:rsidRPr="002B6EEC">
          <w:rPr>
            <w:color w:val="242021"/>
            <w:sz w:val="22"/>
            <w:szCs w:val="22"/>
            <w:rPrChange w:id="6077" w:author="Chen Liao" w:date="2021-03-29T18:57:00Z">
              <w:rPr>
                <w:color w:val="242021"/>
              </w:rPr>
            </w:rPrChange>
          </w:rPr>
          <w:t xml:space="preserve">By </w:t>
        </w:r>
        <w:proofErr w:type="spellStart"/>
        <w:r w:rsidR="007F5A1D" w:rsidRPr="002B6EEC">
          <w:rPr>
            <w:color w:val="242021"/>
            <w:sz w:val="22"/>
            <w:szCs w:val="22"/>
            <w:rPrChange w:id="6078" w:author="Chen Liao" w:date="2021-03-29T18:57:00Z">
              <w:rPr>
                <w:color w:val="242021"/>
              </w:rPr>
            </w:rPrChange>
          </w:rPr>
          <w:t>constrast</w:t>
        </w:r>
        <w:proofErr w:type="spellEnd"/>
        <w:r w:rsidR="007F5A1D" w:rsidRPr="002B6EEC">
          <w:rPr>
            <w:color w:val="242021"/>
            <w:sz w:val="22"/>
            <w:szCs w:val="22"/>
            <w:rPrChange w:id="6079" w:author="Chen Liao" w:date="2021-03-29T18:57:00Z">
              <w:rPr>
                <w:color w:val="242021"/>
              </w:rPr>
            </w:rPrChange>
          </w:rPr>
          <w:t xml:space="preserve">, </w:t>
        </w:r>
      </w:ins>
      <w:ins w:id="6080" w:author="Chen Liao" w:date="2021-03-22T07:58:00Z">
        <w:r w:rsidR="007F5A1D" w:rsidRPr="002B6EEC">
          <w:rPr>
            <w:color w:val="242021"/>
            <w:sz w:val="22"/>
            <w:szCs w:val="22"/>
            <w:rPrChange w:id="6081" w:author="Chen Liao" w:date="2021-03-29T18:57:00Z">
              <w:rPr>
                <w:color w:val="242021"/>
              </w:rPr>
            </w:rPrChange>
          </w:rPr>
          <w:t xml:space="preserve">the </w:t>
        </w:r>
      </w:ins>
      <w:ins w:id="6082" w:author="Chen Liao" w:date="2021-03-23T13:24:00Z">
        <w:r w:rsidR="004E64CE" w:rsidRPr="002B6EEC">
          <w:rPr>
            <w:color w:val="242021"/>
            <w:sz w:val="22"/>
            <w:szCs w:val="22"/>
            <w:rPrChange w:id="6083" w:author="Chen Liao" w:date="2021-03-29T18:57:00Z">
              <w:rPr>
                <w:color w:val="242021"/>
              </w:rPr>
            </w:rPrChange>
          </w:rPr>
          <w:t xml:space="preserve">relative or </w:t>
        </w:r>
      </w:ins>
      <w:ins w:id="6084" w:author="Chen Liao" w:date="2021-03-22T07:58:00Z">
        <w:r w:rsidR="007F5A1D" w:rsidRPr="002B6EEC">
          <w:rPr>
            <w:color w:val="242021"/>
            <w:sz w:val="22"/>
            <w:szCs w:val="22"/>
            <w:rPrChange w:id="6085" w:author="Chen Liao" w:date="2021-03-29T18:57:00Z">
              <w:rPr>
                <w:color w:val="242021"/>
              </w:rPr>
            </w:rPrChange>
          </w:rPr>
          <w:t>absolute abundance</w:t>
        </w:r>
      </w:ins>
      <w:ins w:id="6086" w:author="Chen Liao" w:date="2021-03-23T13:24:00Z">
        <w:r w:rsidR="004E64CE" w:rsidRPr="002B6EEC">
          <w:rPr>
            <w:color w:val="242021"/>
            <w:sz w:val="22"/>
            <w:szCs w:val="22"/>
            <w:rPrChange w:id="6087" w:author="Chen Liao" w:date="2021-03-29T18:57:00Z">
              <w:rPr>
                <w:color w:val="242021"/>
              </w:rPr>
            </w:rPrChange>
          </w:rPr>
          <w:t>s</w:t>
        </w:r>
      </w:ins>
      <w:ins w:id="6088" w:author="Chen Liao" w:date="2021-03-22T07:58:00Z">
        <w:r w:rsidR="007F5A1D" w:rsidRPr="002B6EEC">
          <w:rPr>
            <w:color w:val="242021"/>
            <w:sz w:val="22"/>
            <w:szCs w:val="22"/>
            <w:rPrChange w:id="6089" w:author="Chen Liao" w:date="2021-03-29T18:57:00Z">
              <w:rPr>
                <w:color w:val="242021"/>
              </w:rPr>
            </w:rPrChange>
          </w:rPr>
          <w:t xml:space="preserve"> of </w:t>
        </w:r>
      </w:ins>
      <w:ins w:id="6090" w:author="Chen Liao" w:date="2021-03-22T07:57:00Z">
        <w:r w:rsidR="007F5A1D" w:rsidRPr="002B6EEC">
          <w:rPr>
            <w:color w:val="242021"/>
            <w:sz w:val="22"/>
            <w:szCs w:val="22"/>
            <w:rPrChange w:id="6091" w:author="Chen Liao" w:date="2021-03-29T18:57:00Z">
              <w:rPr>
                <w:color w:val="242021"/>
              </w:rPr>
            </w:rPrChange>
          </w:rPr>
          <w:t xml:space="preserve">unclassified </w:t>
        </w:r>
      </w:ins>
      <w:proofErr w:type="spellStart"/>
      <w:ins w:id="6092" w:author="Chen Liao" w:date="2021-03-18T21:31:00Z">
        <w:r w:rsidR="00BE46AA" w:rsidRPr="002B6EEC">
          <w:rPr>
            <w:color w:val="242021"/>
            <w:sz w:val="22"/>
            <w:szCs w:val="22"/>
            <w:rPrChange w:id="6093" w:author="Chen Liao" w:date="2021-03-29T18:57:00Z">
              <w:rPr>
                <w:color w:val="242021"/>
              </w:rPr>
            </w:rPrChange>
          </w:rPr>
          <w:t>Muribaculaceae</w:t>
        </w:r>
        <w:proofErr w:type="spellEnd"/>
        <w:r w:rsidR="00BE46AA" w:rsidRPr="002B6EEC">
          <w:rPr>
            <w:color w:val="242021"/>
            <w:sz w:val="22"/>
            <w:szCs w:val="22"/>
            <w:rPrChange w:id="6094" w:author="Chen Liao" w:date="2021-03-29T18:57:00Z">
              <w:rPr>
                <w:color w:val="242021"/>
              </w:rPr>
            </w:rPrChange>
          </w:rPr>
          <w:t xml:space="preserve"> increase</w:t>
        </w:r>
      </w:ins>
      <w:ins w:id="6095" w:author="Chen Liao" w:date="2021-03-22T07:58:00Z">
        <w:r w:rsidR="007F5A1D" w:rsidRPr="002B6EEC">
          <w:rPr>
            <w:color w:val="242021"/>
            <w:sz w:val="22"/>
            <w:szCs w:val="22"/>
            <w:rPrChange w:id="6096" w:author="Chen Liao" w:date="2021-03-29T18:57:00Z">
              <w:rPr>
                <w:color w:val="242021"/>
              </w:rPr>
            </w:rPrChange>
          </w:rPr>
          <w:t>d</w:t>
        </w:r>
      </w:ins>
      <w:ins w:id="6097" w:author="Chen Liao" w:date="2021-03-18T21:31:00Z">
        <w:r w:rsidR="00BE46AA" w:rsidRPr="002B6EEC">
          <w:rPr>
            <w:color w:val="242021"/>
            <w:sz w:val="22"/>
            <w:szCs w:val="22"/>
            <w:rPrChange w:id="6098" w:author="Chen Liao" w:date="2021-03-29T18:57:00Z">
              <w:rPr>
                <w:color w:val="242021"/>
              </w:rPr>
            </w:rPrChange>
          </w:rPr>
          <w:t xml:space="preserve"> continuous</w:t>
        </w:r>
      </w:ins>
      <w:ins w:id="6099" w:author="Chen Liao" w:date="2021-03-18T21:32:00Z">
        <w:r w:rsidR="00BE46AA" w:rsidRPr="002B6EEC">
          <w:rPr>
            <w:color w:val="242021"/>
            <w:sz w:val="22"/>
            <w:szCs w:val="22"/>
            <w:rPrChange w:id="6100" w:author="Chen Liao" w:date="2021-03-29T18:57:00Z">
              <w:rPr>
                <w:color w:val="242021"/>
              </w:rPr>
            </w:rPrChange>
          </w:rPr>
          <w:t xml:space="preserve">ly and </w:t>
        </w:r>
      </w:ins>
      <w:ins w:id="6101" w:author="Chen Liao" w:date="2021-03-22T07:58:00Z">
        <w:r w:rsidR="007F5A1D" w:rsidRPr="002B6EEC">
          <w:rPr>
            <w:color w:val="242021"/>
            <w:sz w:val="22"/>
            <w:szCs w:val="22"/>
            <w:rPrChange w:id="6102" w:author="Chen Liao" w:date="2021-03-29T18:57:00Z">
              <w:rPr>
                <w:color w:val="242021"/>
              </w:rPr>
            </w:rPrChange>
          </w:rPr>
          <w:t>remained high level through the entire p</w:t>
        </w:r>
      </w:ins>
      <w:ins w:id="6103" w:author="Chen Liao" w:date="2021-03-22T07:59:00Z">
        <w:r w:rsidR="007F5A1D" w:rsidRPr="002B6EEC">
          <w:rPr>
            <w:color w:val="242021"/>
            <w:sz w:val="22"/>
            <w:szCs w:val="22"/>
            <w:rPrChange w:id="6104" w:author="Chen Liao" w:date="2021-03-29T18:57:00Z">
              <w:rPr>
                <w:color w:val="242021"/>
              </w:rPr>
            </w:rPrChange>
          </w:rPr>
          <w:t>eriod of observation</w:t>
        </w:r>
      </w:ins>
      <w:ins w:id="6105" w:author="Chen Liao" w:date="2021-03-18T21:32:00Z">
        <w:r w:rsidR="00BE46AA" w:rsidRPr="002B6EEC">
          <w:rPr>
            <w:color w:val="242021"/>
            <w:sz w:val="22"/>
            <w:szCs w:val="22"/>
            <w:rPrChange w:id="6106" w:author="Chen Liao" w:date="2021-03-29T18:57:00Z">
              <w:rPr>
                <w:color w:val="242021"/>
              </w:rPr>
            </w:rPrChange>
          </w:rPr>
          <w:t>.</w:t>
        </w:r>
      </w:ins>
      <w:ins w:id="6107" w:author="Chen Liao" w:date="2021-03-23T09:38:00Z">
        <w:r w:rsidR="004C167C" w:rsidRPr="002B6EEC">
          <w:rPr>
            <w:color w:val="242021"/>
            <w:sz w:val="22"/>
            <w:szCs w:val="22"/>
            <w:rPrChange w:id="6108" w:author="Chen Liao" w:date="2021-03-29T18:57:00Z">
              <w:rPr>
                <w:color w:val="242021"/>
              </w:rPr>
            </w:rPrChange>
          </w:rPr>
          <w:t xml:space="preserve"> </w:t>
        </w:r>
      </w:ins>
      <w:ins w:id="6109" w:author="Chen Liao" w:date="2021-03-28T02:26:00Z">
        <w:r w:rsidR="00306652" w:rsidRPr="002B6EEC">
          <w:rPr>
            <w:color w:val="242021"/>
            <w:sz w:val="22"/>
            <w:szCs w:val="22"/>
            <w:rPrChange w:id="6110" w:author="Chen Liao" w:date="2021-03-29T18:57:00Z">
              <w:rPr>
                <w:color w:val="242021"/>
              </w:rPr>
            </w:rPrChange>
          </w:rPr>
          <w:t>Except for Shanghai mice,</w:t>
        </w:r>
      </w:ins>
      <w:ins w:id="6111" w:author="Chen Liao" w:date="2021-03-18T21:32:00Z">
        <w:r w:rsidR="00BE46AA" w:rsidRPr="002B6EEC">
          <w:rPr>
            <w:color w:val="242021"/>
            <w:sz w:val="22"/>
            <w:szCs w:val="22"/>
            <w:rPrChange w:id="6112" w:author="Chen Liao" w:date="2021-03-29T18:57:00Z">
              <w:rPr>
                <w:color w:val="242021"/>
              </w:rPr>
            </w:rPrChange>
          </w:rPr>
          <w:t xml:space="preserve"> </w:t>
        </w:r>
      </w:ins>
      <w:ins w:id="6113" w:author="Chen Liao" w:date="2021-03-22T07:59:00Z">
        <w:r w:rsidR="0099628C" w:rsidRPr="002B6EEC">
          <w:rPr>
            <w:color w:val="242021"/>
            <w:sz w:val="22"/>
            <w:szCs w:val="22"/>
            <w:rPrChange w:id="6114" w:author="Chen Liao" w:date="2021-03-29T18:57:00Z">
              <w:rPr>
                <w:color w:val="242021"/>
              </w:rPr>
            </w:rPrChange>
          </w:rPr>
          <w:t xml:space="preserve">the </w:t>
        </w:r>
        <w:r w:rsidR="007F5A1D" w:rsidRPr="002B6EEC">
          <w:rPr>
            <w:color w:val="242021"/>
            <w:sz w:val="22"/>
            <w:szCs w:val="22"/>
            <w:rPrChange w:id="6115" w:author="Chen Liao" w:date="2021-03-29T18:57:00Z">
              <w:rPr>
                <w:color w:val="242021"/>
              </w:rPr>
            </w:rPrChange>
          </w:rPr>
          <w:t xml:space="preserve">total </w:t>
        </w:r>
      </w:ins>
      <w:ins w:id="6116" w:author="Chen Liao" w:date="2021-03-18T21:32:00Z">
        <w:r w:rsidR="00BE46AA" w:rsidRPr="002B6EEC">
          <w:rPr>
            <w:color w:val="242021"/>
            <w:sz w:val="22"/>
            <w:szCs w:val="22"/>
            <w:rPrChange w:id="6117" w:author="Chen Liao" w:date="2021-03-29T18:57:00Z">
              <w:rPr>
                <w:color w:val="242021"/>
              </w:rPr>
            </w:rPrChange>
          </w:rPr>
          <w:t>bacterial density reache</w:t>
        </w:r>
      </w:ins>
      <w:ins w:id="6118" w:author="Chen Liao" w:date="2021-03-22T07:59:00Z">
        <w:r w:rsidR="0099628C" w:rsidRPr="002B6EEC">
          <w:rPr>
            <w:color w:val="242021"/>
            <w:sz w:val="22"/>
            <w:szCs w:val="22"/>
            <w:rPrChange w:id="6119" w:author="Chen Liao" w:date="2021-03-29T18:57:00Z">
              <w:rPr>
                <w:color w:val="242021"/>
              </w:rPr>
            </w:rPrChange>
          </w:rPr>
          <w:t>d</w:t>
        </w:r>
      </w:ins>
      <w:ins w:id="6120" w:author="Chen Liao" w:date="2021-03-18T21:32:00Z">
        <w:r w:rsidR="00BE46AA" w:rsidRPr="002B6EEC">
          <w:rPr>
            <w:color w:val="242021"/>
            <w:sz w:val="22"/>
            <w:szCs w:val="22"/>
            <w:rPrChange w:id="6121" w:author="Chen Liao" w:date="2021-03-29T18:57:00Z">
              <w:rPr>
                <w:color w:val="242021"/>
              </w:rPr>
            </w:rPrChange>
          </w:rPr>
          <w:t xml:space="preserve"> </w:t>
        </w:r>
      </w:ins>
      <w:ins w:id="6122" w:author="Chen Liao" w:date="2021-03-28T02:26:00Z">
        <w:r w:rsidR="00306652" w:rsidRPr="002B6EEC">
          <w:rPr>
            <w:color w:val="242021"/>
            <w:sz w:val="22"/>
            <w:szCs w:val="22"/>
            <w:rPrChange w:id="6123" w:author="Chen Liao" w:date="2021-03-29T18:57:00Z">
              <w:rPr>
                <w:color w:val="242021"/>
              </w:rPr>
            </w:rPrChange>
          </w:rPr>
          <w:t xml:space="preserve">local maximum </w:t>
        </w:r>
      </w:ins>
      <w:ins w:id="6124" w:author="Chen Liao" w:date="2021-03-22T07:59:00Z">
        <w:r w:rsidR="007F5A1D" w:rsidRPr="002B6EEC">
          <w:rPr>
            <w:color w:val="242021"/>
            <w:sz w:val="22"/>
            <w:szCs w:val="22"/>
            <w:rPrChange w:id="6125" w:author="Chen Liao" w:date="2021-03-29T18:57:00Z">
              <w:rPr>
                <w:color w:val="242021"/>
              </w:rPr>
            </w:rPrChange>
          </w:rPr>
          <w:t xml:space="preserve">rapidly </w:t>
        </w:r>
      </w:ins>
      <w:ins w:id="6126" w:author="Chen Liao" w:date="2021-03-28T02:27:00Z">
        <w:r w:rsidR="00306652" w:rsidRPr="002B6EEC">
          <w:rPr>
            <w:color w:val="242021"/>
            <w:sz w:val="22"/>
            <w:szCs w:val="22"/>
            <w:rPrChange w:id="6127" w:author="Chen Liao" w:date="2021-03-29T18:57:00Z">
              <w:rPr>
                <w:color w:val="242021"/>
              </w:rPr>
            </w:rPrChange>
          </w:rPr>
          <w:t xml:space="preserve">within 1-3 days </w:t>
        </w:r>
      </w:ins>
      <w:ins w:id="6128" w:author="Chen Liao" w:date="2021-03-22T07:59:00Z">
        <w:r w:rsidR="007F5A1D" w:rsidRPr="002B6EEC">
          <w:rPr>
            <w:color w:val="242021"/>
            <w:sz w:val="22"/>
            <w:szCs w:val="22"/>
            <w:rPrChange w:id="6129" w:author="Chen Liao" w:date="2021-03-29T18:57:00Z">
              <w:rPr>
                <w:color w:val="242021"/>
              </w:rPr>
            </w:rPrChange>
          </w:rPr>
          <w:t>(</w:t>
        </w:r>
        <w:r w:rsidR="007F5A1D" w:rsidRPr="002B6EEC">
          <w:rPr>
            <w:color w:val="242021"/>
            <w:sz w:val="22"/>
            <w:szCs w:val="22"/>
            <w:highlight w:val="yellow"/>
            <w:rPrChange w:id="6130" w:author="Chen Liao" w:date="2021-03-29T18:57:00Z">
              <w:rPr>
                <w:color w:val="242021"/>
              </w:rPr>
            </w:rPrChange>
          </w:rPr>
          <w:t>Fig. 3C</w:t>
        </w:r>
        <w:r w:rsidR="007F5A1D" w:rsidRPr="002B6EEC">
          <w:rPr>
            <w:color w:val="242021"/>
            <w:sz w:val="22"/>
            <w:szCs w:val="22"/>
            <w:rPrChange w:id="6131" w:author="Chen Liao" w:date="2021-03-29T18:57:00Z">
              <w:rPr>
                <w:color w:val="242021"/>
              </w:rPr>
            </w:rPrChange>
          </w:rPr>
          <w:t>)</w:t>
        </w:r>
      </w:ins>
      <w:ins w:id="6132" w:author="Chen Liao" w:date="2021-03-18T21:32:00Z">
        <w:r w:rsidR="00BE46AA" w:rsidRPr="002B6EEC">
          <w:rPr>
            <w:color w:val="242021"/>
            <w:sz w:val="22"/>
            <w:szCs w:val="22"/>
            <w:rPrChange w:id="6133" w:author="Chen Liao" w:date="2021-03-29T18:57:00Z">
              <w:rPr>
                <w:color w:val="242021"/>
              </w:rPr>
            </w:rPrChange>
          </w:rPr>
          <w:t xml:space="preserve">, </w:t>
        </w:r>
      </w:ins>
      <w:ins w:id="6134" w:author="Chen Liao" w:date="2021-03-28T02:27:00Z">
        <w:r w:rsidR="00306652" w:rsidRPr="002B6EEC">
          <w:rPr>
            <w:color w:val="242021"/>
            <w:sz w:val="22"/>
            <w:szCs w:val="22"/>
            <w:rPrChange w:id="6135" w:author="Chen Liao" w:date="2021-03-29T18:57:00Z">
              <w:rPr>
                <w:color w:val="242021"/>
              </w:rPr>
            </w:rPrChange>
          </w:rPr>
          <w:t xml:space="preserve">suggesting that these </w:t>
        </w:r>
      </w:ins>
      <w:ins w:id="6136" w:author="Chen Liao" w:date="2021-03-22T08:00:00Z">
        <w:r w:rsidR="00DD6624" w:rsidRPr="002B6EEC">
          <w:rPr>
            <w:color w:val="242021"/>
            <w:sz w:val="22"/>
            <w:szCs w:val="22"/>
            <w:rPrChange w:id="6137" w:author="Chen Liao" w:date="2021-03-29T18:57:00Z">
              <w:rPr>
                <w:color w:val="242021"/>
              </w:rPr>
            </w:rPrChange>
          </w:rPr>
          <w:t xml:space="preserve">responders </w:t>
        </w:r>
      </w:ins>
      <w:ins w:id="6138" w:author="Chen Liao" w:date="2021-03-28T02:27:00Z">
        <w:r w:rsidR="00306652" w:rsidRPr="002B6EEC">
          <w:rPr>
            <w:color w:val="242021"/>
            <w:sz w:val="22"/>
            <w:szCs w:val="22"/>
            <w:rPrChange w:id="6139" w:author="Chen Liao" w:date="2021-03-29T18:57:00Z">
              <w:rPr>
                <w:color w:val="242021"/>
              </w:rPr>
            </w:rPrChange>
          </w:rPr>
          <w:t>may</w:t>
        </w:r>
      </w:ins>
      <w:ins w:id="6140" w:author="Chen Liao" w:date="2021-03-22T08:01:00Z">
        <w:r w:rsidR="00DD6624" w:rsidRPr="002B6EEC">
          <w:rPr>
            <w:color w:val="242021"/>
            <w:sz w:val="22"/>
            <w:szCs w:val="22"/>
            <w:rPrChange w:id="6141" w:author="Chen Liao" w:date="2021-03-29T18:57:00Z">
              <w:rPr>
                <w:color w:val="242021"/>
              </w:rPr>
            </w:rPrChange>
          </w:rPr>
          <w:t xml:space="preserve"> </w:t>
        </w:r>
      </w:ins>
      <w:ins w:id="6142" w:author="Chen Liao" w:date="2021-03-18T21:32:00Z">
        <w:r w:rsidR="00BE46AA" w:rsidRPr="002B6EEC">
          <w:rPr>
            <w:color w:val="242021"/>
            <w:sz w:val="22"/>
            <w:szCs w:val="22"/>
            <w:rPrChange w:id="6143" w:author="Chen Liao" w:date="2021-03-29T18:57:00Z">
              <w:rPr>
                <w:color w:val="242021"/>
              </w:rPr>
            </w:rPrChange>
          </w:rPr>
          <w:t xml:space="preserve">compete for inulin </w:t>
        </w:r>
      </w:ins>
      <w:ins w:id="6144" w:author="Chen Liao" w:date="2021-03-22T08:01:00Z">
        <w:r w:rsidR="00DD6624" w:rsidRPr="002B6EEC">
          <w:rPr>
            <w:color w:val="242021"/>
            <w:sz w:val="22"/>
            <w:szCs w:val="22"/>
            <w:rPrChange w:id="6145" w:author="Chen Liao" w:date="2021-03-29T18:57:00Z">
              <w:rPr>
                <w:color w:val="242021"/>
              </w:rPr>
            </w:rPrChange>
          </w:rPr>
          <w:t>after the gut microbiota has reached its</w:t>
        </w:r>
      </w:ins>
      <w:ins w:id="6146" w:author="Chen Liao" w:date="2021-03-28T02:27:00Z">
        <w:r w:rsidR="00306652" w:rsidRPr="002B6EEC">
          <w:rPr>
            <w:color w:val="242021"/>
            <w:sz w:val="22"/>
            <w:szCs w:val="22"/>
            <w:rPrChange w:id="6147" w:author="Chen Liao" w:date="2021-03-29T18:57:00Z">
              <w:rPr>
                <w:color w:val="242021"/>
              </w:rPr>
            </w:rPrChange>
          </w:rPr>
          <w:t xml:space="preserve"> </w:t>
        </w:r>
      </w:ins>
      <w:ins w:id="6148" w:author="Chen Liao" w:date="2021-03-28T02:35:00Z">
        <w:r w:rsidR="00FC517F" w:rsidRPr="002B6EEC">
          <w:rPr>
            <w:color w:val="242021"/>
            <w:sz w:val="22"/>
            <w:szCs w:val="22"/>
            <w:rPrChange w:id="6149" w:author="Chen Liao" w:date="2021-03-29T18:57:00Z">
              <w:rPr>
                <w:color w:val="242021"/>
              </w:rPr>
            </w:rPrChange>
          </w:rPr>
          <w:t xml:space="preserve">maximum load </w:t>
        </w:r>
      </w:ins>
      <w:ins w:id="6150" w:author="Chen Liao" w:date="2021-03-28T02:36:00Z">
        <w:r w:rsidR="00FC517F" w:rsidRPr="002B6EEC">
          <w:rPr>
            <w:color w:val="242021"/>
            <w:sz w:val="22"/>
            <w:szCs w:val="22"/>
            <w:rPrChange w:id="6151" w:author="Chen Liao" w:date="2021-03-29T18:57:00Z">
              <w:rPr>
                <w:color w:val="242021"/>
              </w:rPr>
            </w:rPrChange>
          </w:rPr>
          <w:t>in th</w:t>
        </w:r>
      </w:ins>
      <w:ins w:id="6152" w:author="Chen Liao" w:date="2021-03-28T02:37:00Z">
        <w:r w:rsidR="00DA425C" w:rsidRPr="002B6EEC">
          <w:rPr>
            <w:color w:val="242021"/>
            <w:sz w:val="22"/>
            <w:szCs w:val="22"/>
            <w:rPrChange w:id="6153" w:author="Chen Liao" w:date="2021-03-29T18:57:00Z">
              <w:rPr>
                <w:color w:val="242021"/>
              </w:rPr>
            </w:rPrChange>
          </w:rPr>
          <w:t>e</w:t>
        </w:r>
      </w:ins>
      <w:ins w:id="6154" w:author="Chen Liao" w:date="2021-03-28T02:36:00Z">
        <w:r w:rsidR="00FC517F" w:rsidRPr="002B6EEC">
          <w:rPr>
            <w:color w:val="242021"/>
            <w:sz w:val="22"/>
            <w:szCs w:val="22"/>
            <w:rPrChange w:id="6155" w:author="Chen Liao" w:date="2021-03-29T18:57:00Z">
              <w:rPr>
                <w:color w:val="242021"/>
              </w:rPr>
            </w:rPrChange>
          </w:rPr>
          <w:t xml:space="preserve"> initial response. </w:t>
        </w:r>
      </w:ins>
      <w:ins w:id="6156" w:author="Chen Liao" w:date="2021-03-22T08:01:00Z">
        <w:r w:rsidR="00DD6624" w:rsidRPr="002B6EEC">
          <w:rPr>
            <w:color w:val="242021"/>
            <w:sz w:val="22"/>
            <w:szCs w:val="22"/>
            <w:rPrChange w:id="6157" w:author="Chen Liao" w:date="2021-03-29T18:57:00Z">
              <w:rPr>
                <w:color w:val="242021"/>
              </w:rPr>
            </w:rPrChange>
          </w:rPr>
          <w:t xml:space="preserve">The internal competition </w:t>
        </w:r>
      </w:ins>
      <w:ins w:id="6158" w:author="Chen Liao" w:date="2021-03-22T08:03:00Z">
        <w:r w:rsidR="00DD6624" w:rsidRPr="002B6EEC">
          <w:rPr>
            <w:color w:val="242021"/>
            <w:sz w:val="22"/>
            <w:szCs w:val="22"/>
            <w:rPrChange w:id="6159" w:author="Chen Liao" w:date="2021-03-29T18:57:00Z">
              <w:rPr>
                <w:color w:val="242021"/>
              </w:rPr>
            </w:rPrChange>
          </w:rPr>
          <w:t>was supported</w:t>
        </w:r>
      </w:ins>
      <w:ins w:id="6160" w:author="Chen Liao" w:date="2021-03-22T08:01:00Z">
        <w:r w:rsidR="00DD6624" w:rsidRPr="002B6EEC">
          <w:rPr>
            <w:color w:val="242021"/>
            <w:sz w:val="22"/>
            <w:szCs w:val="22"/>
            <w:rPrChange w:id="6161" w:author="Chen Liao" w:date="2021-03-29T18:57:00Z">
              <w:rPr>
                <w:color w:val="242021"/>
              </w:rPr>
            </w:rPrChange>
          </w:rPr>
          <w:t xml:space="preserve"> by the </w:t>
        </w:r>
        <w:proofErr w:type="spellStart"/>
        <w:r w:rsidR="00DD6624" w:rsidRPr="002B6EEC">
          <w:rPr>
            <w:color w:val="242021"/>
            <w:sz w:val="22"/>
            <w:szCs w:val="22"/>
            <w:rPrChange w:id="6162" w:author="Chen Liao" w:date="2021-03-29T18:57:00Z">
              <w:rPr>
                <w:color w:val="242021"/>
              </w:rPr>
            </w:rPrChange>
          </w:rPr>
          <w:t>gLV</w:t>
        </w:r>
        <w:proofErr w:type="spellEnd"/>
        <w:r w:rsidR="00DD6624" w:rsidRPr="002B6EEC">
          <w:rPr>
            <w:color w:val="242021"/>
            <w:sz w:val="22"/>
            <w:szCs w:val="22"/>
            <w:rPrChange w:id="6163" w:author="Chen Liao" w:date="2021-03-29T18:57:00Z">
              <w:rPr>
                <w:color w:val="242021"/>
              </w:rPr>
            </w:rPrChange>
          </w:rPr>
          <w:t>-based inference</w:t>
        </w:r>
      </w:ins>
      <w:ins w:id="6164" w:author="Chen Liao" w:date="2021-03-22T08:02:00Z">
        <w:r w:rsidR="00DD6624" w:rsidRPr="002B6EEC">
          <w:rPr>
            <w:color w:val="242021"/>
            <w:sz w:val="22"/>
            <w:szCs w:val="22"/>
            <w:rPrChange w:id="6165" w:author="Chen Liao" w:date="2021-03-29T18:57:00Z">
              <w:rPr>
                <w:color w:val="242021"/>
              </w:rPr>
            </w:rPrChange>
          </w:rPr>
          <w:t xml:space="preserve"> of bacterial interactions</w:t>
        </w:r>
      </w:ins>
      <w:ins w:id="6166" w:author="Chen Liao" w:date="2021-03-22T08:03:00Z">
        <w:r w:rsidR="00DD6624" w:rsidRPr="002B6EEC">
          <w:rPr>
            <w:color w:val="242021"/>
            <w:sz w:val="22"/>
            <w:szCs w:val="22"/>
            <w:rPrChange w:id="6167" w:author="Chen Liao" w:date="2021-03-29T18:57:00Z">
              <w:rPr>
                <w:color w:val="242021"/>
              </w:rPr>
            </w:rPrChange>
          </w:rPr>
          <w:t xml:space="preserve"> (</w:t>
        </w:r>
        <w:r w:rsidR="00DD6624" w:rsidRPr="002B6EEC">
          <w:rPr>
            <w:color w:val="242021"/>
            <w:sz w:val="22"/>
            <w:szCs w:val="22"/>
            <w:highlight w:val="yellow"/>
            <w:rPrChange w:id="6168" w:author="Chen Liao" w:date="2021-03-29T18:57:00Z">
              <w:rPr>
                <w:color w:val="242021"/>
              </w:rPr>
            </w:rPrChange>
          </w:rPr>
          <w:t>Fig. 3F</w:t>
        </w:r>
        <w:r w:rsidR="00DD6624" w:rsidRPr="002B6EEC">
          <w:rPr>
            <w:color w:val="242021"/>
            <w:sz w:val="22"/>
            <w:szCs w:val="22"/>
            <w:rPrChange w:id="6169" w:author="Chen Liao" w:date="2021-03-29T18:57:00Z">
              <w:rPr>
                <w:color w:val="242021"/>
              </w:rPr>
            </w:rPrChange>
          </w:rPr>
          <w:t>)</w:t>
        </w:r>
      </w:ins>
      <w:ins w:id="6170" w:author="Chen Liao" w:date="2021-03-22T08:01:00Z">
        <w:r w:rsidR="00DD6624" w:rsidRPr="002B6EEC">
          <w:rPr>
            <w:color w:val="242021"/>
            <w:sz w:val="22"/>
            <w:szCs w:val="22"/>
            <w:rPrChange w:id="6171" w:author="Chen Liao" w:date="2021-03-29T18:57:00Z">
              <w:rPr>
                <w:color w:val="242021"/>
              </w:rPr>
            </w:rPrChange>
          </w:rPr>
          <w:t xml:space="preserve">, </w:t>
        </w:r>
      </w:ins>
      <w:ins w:id="6172" w:author="Chen Liao" w:date="2021-03-22T08:02:00Z">
        <w:r w:rsidR="00DD6624" w:rsidRPr="002B6EEC">
          <w:rPr>
            <w:color w:val="242021"/>
            <w:sz w:val="22"/>
            <w:szCs w:val="22"/>
            <w:rPrChange w:id="6173" w:author="Chen Liao" w:date="2021-03-29T18:57:00Z">
              <w:rPr>
                <w:color w:val="242021"/>
              </w:rPr>
            </w:rPrChange>
          </w:rPr>
          <w:t xml:space="preserve">where unclassified </w:t>
        </w:r>
      </w:ins>
      <w:proofErr w:type="spellStart"/>
      <w:ins w:id="6174" w:author="Chen Liao" w:date="2021-03-18T21:33:00Z">
        <w:r w:rsidR="00BE46AA" w:rsidRPr="002B6EEC">
          <w:rPr>
            <w:color w:val="242021"/>
            <w:sz w:val="22"/>
            <w:szCs w:val="22"/>
            <w:rPrChange w:id="6175" w:author="Chen Liao" w:date="2021-03-29T18:57:00Z">
              <w:rPr>
                <w:color w:val="242021"/>
              </w:rPr>
            </w:rPrChange>
          </w:rPr>
          <w:t>Muribaculaceae</w:t>
        </w:r>
      </w:ins>
      <w:proofErr w:type="spellEnd"/>
      <w:ins w:id="6176" w:author="Chen Liao" w:date="2021-03-22T08:02:00Z">
        <w:r w:rsidR="00DD6624" w:rsidRPr="002B6EEC">
          <w:rPr>
            <w:color w:val="242021"/>
            <w:sz w:val="22"/>
            <w:szCs w:val="22"/>
            <w:rPrChange w:id="6177" w:author="Chen Liao" w:date="2021-03-29T18:57:00Z">
              <w:rPr>
                <w:color w:val="242021"/>
              </w:rPr>
            </w:rPrChange>
          </w:rPr>
          <w:t xml:space="preserve"> negatively influenced the growth of </w:t>
        </w:r>
      </w:ins>
      <w:ins w:id="6178" w:author="Chen Liao" w:date="2021-03-18T21:33:00Z">
        <w:r w:rsidR="00BE46AA" w:rsidRPr="002B6EEC">
          <w:rPr>
            <w:color w:val="242021"/>
            <w:sz w:val="22"/>
            <w:szCs w:val="22"/>
            <w:rPrChange w:id="6179" w:author="Chen Liao" w:date="2021-03-29T18:57:00Z">
              <w:rPr>
                <w:color w:val="242021"/>
              </w:rPr>
            </w:rPrChange>
          </w:rPr>
          <w:t>B</w:t>
        </w:r>
      </w:ins>
      <w:ins w:id="6180" w:author="Chen Liao" w:date="2021-03-22T08:02:00Z">
        <w:r w:rsidR="00DD6624" w:rsidRPr="002B6EEC">
          <w:rPr>
            <w:color w:val="242021"/>
            <w:sz w:val="22"/>
            <w:szCs w:val="22"/>
            <w:rPrChange w:id="6181" w:author="Chen Liao" w:date="2021-03-29T18:57:00Z">
              <w:rPr>
                <w:color w:val="242021"/>
              </w:rPr>
            </w:rPrChange>
          </w:rPr>
          <w:t>acteroides</w:t>
        </w:r>
      </w:ins>
      <w:ins w:id="6182" w:author="Chen Liao" w:date="2021-03-18T21:33:00Z">
        <w:r w:rsidR="00BE46AA" w:rsidRPr="002B6EEC">
          <w:rPr>
            <w:color w:val="242021"/>
            <w:sz w:val="22"/>
            <w:szCs w:val="22"/>
            <w:rPrChange w:id="6183" w:author="Chen Liao" w:date="2021-03-29T18:57:00Z">
              <w:rPr>
                <w:color w:val="242021"/>
              </w:rPr>
            </w:rPrChange>
          </w:rPr>
          <w:t xml:space="preserve"> </w:t>
        </w:r>
        <w:proofErr w:type="spellStart"/>
        <w:r w:rsidR="00BE46AA" w:rsidRPr="002B6EEC">
          <w:rPr>
            <w:color w:val="242021"/>
            <w:sz w:val="22"/>
            <w:szCs w:val="22"/>
            <w:rPrChange w:id="6184" w:author="Chen Liao" w:date="2021-03-29T18:57:00Z">
              <w:rPr>
                <w:color w:val="242021"/>
              </w:rPr>
            </w:rPrChange>
          </w:rPr>
          <w:t>acidifaciens</w:t>
        </w:r>
        <w:proofErr w:type="spellEnd"/>
        <w:r w:rsidR="00BE46AA" w:rsidRPr="002B6EEC">
          <w:rPr>
            <w:color w:val="242021"/>
            <w:sz w:val="22"/>
            <w:szCs w:val="22"/>
            <w:rPrChange w:id="6185" w:author="Chen Liao" w:date="2021-03-29T18:57:00Z">
              <w:rPr>
                <w:color w:val="242021"/>
              </w:rPr>
            </w:rPrChange>
          </w:rPr>
          <w:t xml:space="preserve"> and </w:t>
        </w:r>
      </w:ins>
      <w:ins w:id="6186" w:author="Chen Liao" w:date="2021-03-22T08:02:00Z">
        <w:r w:rsidR="00DD6624" w:rsidRPr="002B6EEC">
          <w:rPr>
            <w:color w:val="242021"/>
            <w:sz w:val="22"/>
            <w:szCs w:val="22"/>
            <w:rPrChange w:id="6187" w:author="Chen Liao" w:date="2021-03-29T18:57:00Z">
              <w:rPr>
                <w:color w:val="242021"/>
              </w:rPr>
            </w:rPrChange>
          </w:rPr>
          <w:t xml:space="preserve">unclassified </w:t>
        </w:r>
      </w:ins>
      <w:proofErr w:type="spellStart"/>
      <w:ins w:id="6188" w:author="Chen Liao" w:date="2021-03-18T21:33:00Z">
        <w:r w:rsidR="00BE46AA" w:rsidRPr="002B6EEC">
          <w:rPr>
            <w:color w:val="242021"/>
            <w:sz w:val="22"/>
            <w:szCs w:val="22"/>
            <w:rPrChange w:id="6189" w:author="Chen Liao" w:date="2021-03-29T18:57:00Z">
              <w:rPr>
                <w:color w:val="242021"/>
              </w:rPr>
            </w:rPrChange>
          </w:rPr>
          <w:t>Facaelibaculum</w:t>
        </w:r>
      </w:ins>
      <w:proofErr w:type="spellEnd"/>
      <w:ins w:id="6190" w:author="Chen Liao" w:date="2021-03-22T08:02:00Z">
        <w:r w:rsidR="00DD6624" w:rsidRPr="002B6EEC">
          <w:rPr>
            <w:color w:val="242021"/>
            <w:sz w:val="22"/>
            <w:szCs w:val="22"/>
            <w:rPrChange w:id="6191" w:author="Chen Liao" w:date="2021-03-29T18:57:00Z">
              <w:rPr>
                <w:color w:val="242021"/>
              </w:rPr>
            </w:rPrChange>
          </w:rPr>
          <w:t xml:space="preserve"> (highlighted in red)</w:t>
        </w:r>
      </w:ins>
      <w:ins w:id="6192" w:author="Chen Liao" w:date="2021-03-18T21:33:00Z">
        <w:r w:rsidR="00BE46AA" w:rsidRPr="002B6EEC">
          <w:rPr>
            <w:color w:val="242021"/>
            <w:sz w:val="22"/>
            <w:szCs w:val="22"/>
            <w:rPrChange w:id="6193" w:author="Chen Liao" w:date="2021-03-29T18:57:00Z">
              <w:rPr>
                <w:color w:val="242021"/>
              </w:rPr>
            </w:rPrChange>
          </w:rPr>
          <w:t>.</w:t>
        </w:r>
      </w:ins>
      <w:ins w:id="6194" w:author="Chen Liao" w:date="2021-03-28T02:32:00Z">
        <w:r w:rsidR="009515CF" w:rsidRPr="002B6EEC">
          <w:rPr>
            <w:color w:val="242021"/>
            <w:sz w:val="22"/>
            <w:szCs w:val="22"/>
            <w:rPrChange w:id="6195" w:author="Chen Liao" w:date="2021-03-29T18:57:00Z">
              <w:rPr>
                <w:color w:val="242021"/>
              </w:rPr>
            </w:rPrChange>
          </w:rPr>
          <w:t xml:space="preserve"> </w:t>
        </w:r>
      </w:ins>
      <w:ins w:id="6196" w:author="Chen Liao" w:date="2021-03-28T02:38:00Z">
        <w:r w:rsidR="00DA425C" w:rsidRPr="002B6EEC">
          <w:rPr>
            <w:color w:val="242021"/>
            <w:sz w:val="22"/>
            <w:szCs w:val="22"/>
            <w:rPrChange w:id="6197" w:author="Chen Liao" w:date="2021-03-29T18:57:00Z">
              <w:rPr>
                <w:color w:val="242021"/>
              </w:rPr>
            </w:rPrChange>
          </w:rPr>
          <w:t>This activation-then-competi</w:t>
        </w:r>
      </w:ins>
      <w:ins w:id="6198" w:author="Chen Liao" w:date="2021-03-28T02:46:00Z">
        <w:r w:rsidR="00DA425C" w:rsidRPr="002B6EEC">
          <w:rPr>
            <w:color w:val="242021"/>
            <w:sz w:val="22"/>
            <w:szCs w:val="22"/>
            <w:rPrChange w:id="6199" w:author="Chen Liao" w:date="2021-03-29T18:57:00Z">
              <w:rPr>
                <w:color w:val="242021"/>
              </w:rPr>
            </w:rPrChange>
          </w:rPr>
          <w:t>ti</w:t>
        </w:r>
      </w:ins>
      <w:ins w:id="6200" w:author="Chen Liao" w:date="2021-03-28T02:38:00Z">
        <w:r w:rsidR="00DA425C" w:rsidRPr="002B6EEC">
          <w:rPr>
            <w:color w:val="242021"/>
            <w:sz w:val="22"/>
            <w:szCs w:val="22"/>
            <w:rPrChange w:id="6201" w:author="Chen Liao" w:date="2021-03-29T18:57:00Z">
              <w:rPr>
                <w:color w:val="242021"/>
              </w:rPr>
            </w:rPrChange>
          </w:rPr>
          <w:t xml:space="preserve">on mechanism </w:t>
        </w:r>
      </w:ins>
      <w:ins w:id="6202" w:author="Chen Liao" w:date="2021-03-28T02:47:00Z">
        <w:r w:rsidR="00DA425C" w:rsidRPr="002B6EEC">
          <w:rPr>
            <w:color w:val="242021"/>
            <w:sz w:val="22"/>
            <w:szCs w:val="22"/>
            <w:rPrChange w:id="6203" w:author="Chen Liao" w:date="2021-03-29T18:57:00Z">
              <w:rPr>
                <w:color w:val="242021"/>
              </w:rPr>
            </w:rPrChange>
          </w:rPr>
          <w:t xml:space="preserve">found </w:t>
        </w:r>
        <w:r w:rsidR="00DA425C" w:rsidRPr="002B6EEC">
          <w:rPr>
            <w:i/>
            <w:iCs/>
            <w:color w:val="242021"/>
            <w:sz w:val="22"/>
            <w:szCs w:val="22"/>
            <w:rPrChange w:id="6204" w:author="Chen Liao" w:date="2021-03-29T18:57:00Z">
              <w:rPr>
                <w:color w:val="242021"/>
              </w:rPr>
            </w:rPrChange>
          </w:rPr>
          <w:t>in vivo</w:t>
        </w:r>
        <w:r w:rsidR="00DA425C" w:rsidRPr="002B6EEC">
          <w:rPr>
            <w:color w:val="242021"/>
            <w:sz w:val="22"/>
            <w:szCs w:val="22"/>
            <w:rPrChange w:id="6205" w:author="Chen Liao" w:date="2021-03-29T18:57:00Z">
              <w:rPr>
                <w:color w:val="242021"/>
              </w:rPr>
            </w:rPrChange>
          </w:rPr>
          <w:t xml:space="preserve"> has been </w:t>
        </w:r>
      </w:ins>
      <w:ins w:id="6206" w:author="Chen Liao" w:date="2021-03-28T02:56:00Z">
        <w:r w:rsidR="00A764D7" w:rsidRPr="002B6EEC">
          <w:rPr>
            <w:color w:val="242021"/>
            <w:sz w:val="22"/>
            <w:szCs w:val="22"/>
            <w:rPrChange w:id="6207" w:author="Chen Liao" w:date="2021-03-29T18:57:00Z">
              <w:rPr>
                <w:color w:val="242021"/>
              </w:rPr>
            </w:rPrChange>
          </w:rPr>
          <w:t xml:space="preserve">observed </w:t>
        </w:r>
      </w:ins>
      <w:ins w:id="6208" w:author="Chen Liao" w:date="2021-03-28T03:01:00Z">
        <w:r w:rsidR="009A0604" w:rsidRPr="002B6EEC">
          <w:rPr>
            <w:color w:val="242021"/>
            <w:sz w:val="22"/>
            <w:szCs w:val="22"/>
            <w:rPrChange w:id="6209" w:author="Chen Liao" w:date="2021-03-29T18:57:00Z">
              <w:rPr>
                <w:color w:val="242021"/>
              </w:rPr>
            </w:rPrChange>
          </w:rPr>
          <w:t xml:space="preserve">in </w:t>
        </w:r>
      </w:ins>
      <w:commentRangeStart w:id="6210"/>
      <w:ins w:id="6211" w:author="Chen Liao" w:date="2021-03-28T03:02:00Z">
        <w:r w:rsidR="009A0604" w:rsidRPr="002B6EEC">
          <w:rPr>
            <w:color w:val="242021"/>
            <w:sz w:val="22"/>
            <w:szCs w:val="22"/>
            <w:rPrChange w:id="6212" w:author="Chen Liao" w:date="2021-03-29T18:57:00Z">
              <w:rPr>
                <w:color w:val="242021"/>
              </w:rPr>
            </w:rPrChange>
          </w:rPr>
          <w:t xml:space="preserve">a </w:t>
        </w:r>
      </w:ins>
      <w:ins w:id="6213" w:author="Chen Liao" w:date="2021-03-28T02:56:00Z">
        <w:r w:rsidR="00A764D7" w:rsidRPr="002B6EEC">
          <w:rPr>
            <w:color w:val="242021"/>
            <w:sz w:val="22"/>
            <w:szCs w:val="22"/>
            <w:rPrChange w:id="6214" w:author="Chen Liao" w:date="2021-03-29T18:57:00Z">
              <w:rPr>
                <w:color w:val="242021"/>
              </w:rPr>
            </w:rPrChange>
          </w:rPr>
          <w:t xml:space="preserve">synthetic </w:t>
        </w:r>
      </w:ins>
      <w:ins w:id="6215" w:author="Chen Liao" w:date="2021-03-28T03:02:00Z">
        <w:r w:rsidR="009A0604" w:rsidRPr="002B6EEC">
          <w:rPr>
            <w:color w:val="242021"/>
            <w:sz w:val="22"/>
            <w:szCs w:val="22"/>
            <w:rPrChange w:id="6216" w:author="Chen Liao" w:date="2021-03-29T18:57:00Z">
              <w:rPr>
                <w:color w:val="242021"/>
              </w:rPr>
            </w:rPrChange>
          </w:rPr>
          <w:t>community</w:t>
        </w:r>
      </w:ins>
      <w:ins w:id="6217" w:author="Chen Liao" w:date="2021-03-28T03:01:00Z">
        <w:r w:rsidR="009A0604" w:rsidRPr="002B6EEC">
          <w:rPr>
            <w:color w:val="242021"/>
            <w:sz w:val="22"/>
            <w:szCs w:val="22"/>
            <w:rPrChange w:id="6218" w:author="Chen Liao" w:date="2021-03-29T18:57:00Z">
              <w:rPr>
                <w:color w:val="242021"/>
              </w:rPr>
            </w:rPrChange>
          </w:rPr>
          <w:t xml:space="preserve"> </w:t>
        </w:r>
      </w:ins>
      <w:ins w:id="6219" w:author="Chen Liao" w:date="2021-03-28T03:02:00Z">
        <w:r w:rsidR="009A0604" w:rsidRPr="002B6EEC">
          <w:rPr>
            <w:color w:val="242021"/>
            <w:sz w:val="22"/>
            <w:szCs w:val="22"/>
            <w:rPrChange w:id="6220" w:author="Chen Liao" w:date="2021-03-29T18:57:00Z">
              <w:rPr>
                <w:color w:val="242021"/>
              </w:rPr>
            </w:rPrChange>
          </w:rPr>
          <w:t xml:space="preserve">of </w:t>
        </w:r>
      </w:ins>
      <w:ins w:id="6221" w:author="Chen Liao" w:date="2021-03-28T03:01:00Z">
        <w:r w:rsidR="009A0604" w:rsidRPr="002B6EEC">
          <w:rPr>
            <w:color w:val="242021"/>
            <w:sz w:val="22"/>
            <w:szCs w:val="22"/>
            <w:rPrChange w:id="6222" w:author="Chen Liao" w:date="2021-03-29T18:57:00Z">
              <w:rPr>
                <w:color w:val="242021"/>
              </w:rPr>
            </w:rPrChange>
          </w:rPr>
          <w:t xml:space="preserve">two </w:t>
        </w:r>
      </w:ins>
      <w:ins w:id="6223" w:author="Chen Liao" w:date="2021-03-28T02:58:00Z">
        <w:r w:rsidR="009A0604" w:rsidRPr="002B6EEC">
          <w:rPr>
            <w:color w:val="242021"/>
            <w:sz w:val="22"/>
            <w:szCs w:val="22"/>
            <w:rPrChange w:id="6224" w:author="Chen Liao" w:date="2021-03-29T18:57:00Z">
              <w:rPr>
                <w:color w:val="242021"/>
              </w:rPr>
            </w:rPrChange>
          </w:rPr>
          <w:t xml:space="preserve">auxotrophic yeast strains </w:t>
        </w:r>
      </w:ins>
      <w:ins w:id="6225" w:author="Chen Liao" w:date="2021-03-28T03:01:00Z">
        <w:r w:rsidR="009A0604" w:rsidRPr="002B6EEC">
          <w:rPr>
            <w:color w:val="242021"/>
            <w:sz w:val="22"/>
            <w:szCs w:val="22"/>
            <w:rPrChange w:id="6226" w:author="Chen Liao" w:date="2021-03-29T18:57:00Z">
              <w:rPr>
                <w:color w:val="242021"/>
              </w:rPr>
            </w:rPrChange>
          </w:rPr>
          <w:t>under high amino acid supplementation</w:t>
        </w:r>
      </w:ins>
      <w:commentRangeEnd w:id="6210"/>
      <w:ins w:id="6227" w:author="Chen Liao" w:date="2021-03-28T03:02:00Z">
        <w:r w:rsidR="009A0604" w:rsidRPr="002B6EEC">
          <w:rPr>
            <w:rStyle w:val="CommentReference"/>
            <w:sz w:val="15"/>
            <w:szCs w:val="15"/>
            <w:rPrChange w:id="6228" w:author="Chen Liao" w:date="2021-03-29T18:57:00Z">
              <w:rPr>
                <w:rStyle w:val="CommentReference"/>
              </w:rPr>
            </w:rPrChange>
          </w:rPr>
          <w:commentReference w:id="6210"/>
        </w:r>
      </w:ins>
      <w:ins w:id="6229" w:author="Chen Liao" w:date="2021-03-28T03:01:00Z">
        <w:r w:rsidR="009A0604" w:rsidRPr="002B6EEC">
          <w:rPr>
            <w:color w:val="242021"/>
            <w:sz w:val="22"/>
            <w:szCs w:val="22"/>
            <w:rPrChange w:id="6230" w:author="Chen Liao" w:date="2021-03-29T18:57:00Z">
              <w:rPr>
                <w:color w:val="242021"/>
              </w:rPr>
            </w:rPrChange>
          </w:rPr>
          <w:t>.</w:t>
        </w:r>
      </w:ins>
    </w:p>
    <w:p w14:paraId="18ED2F6D" w14:textId="381FD53B" w:rsidR="00F3678A" w:rsidRPr="002B6EEC" w:rsidDel="006D126B" w:rsidRDefault="00C859BD" w:rsidP="00047959">
      <w:pPr>
        <w:pStyle w:val="paragraph"/>
        <w:jc w:val="both"/>
        <w:rPr>
          <w:del w:id="6231" w:author="Chen Liao" w:date="2021-03-20T14:14:00Z"/>
          <w:rFonts w:ascii="Times New Roman" w:eastAsia="Times New Roman" w:hAnsi="Times New Roman" w:cs="Times New Roman"/>
          <w:color w:val="242021"/>
          <w:sz w:val="22"/>
          <w:szCs w:val="22"/>
          <w:rPrChange w:id="6232" w:author="Chen Liao" w:date="2021-03-29T18:57:00Z">
            <w:rPr>
              <w:del w:id="6233" w:author="Chen Liao" w:date="2021-03-20T14:14:00Z"/>
              <w:color w:val="242021"/>
            </w:rPr>
          </w:rPrChange>
        </w:rPr>
        <w:pPrChange w:id="6234" w:author="Chen Liao" w:date="2021-03-28T05:17:00Z">
          <w:pPr>
            <w:jc w:val="both"/>
          </w:pPr>
        </w:pPrChange>
      </w:pPr>
      <w:ins w:id="6235" w:author="Chen Liao" w:date="2021-03-23T12:26:00Z">
        <w:r w:rsidRPr="002B6EEC">
          <w:rPr>
            <w:rFonts w:ascii="Times New Roman" w:eastAsia="Times New Roman" w:hAnsi="Times New Roman" w:cs="Times New Roman"/>
            <w:color w:val="242021"/>
            <w:sz w:val="22"/>
            <w:szCs w:val="22"/>
            <w:rPrChange w:id="6236" w:author="Chen Liao" w:date="2021-03-29T18:57:00Z">
              <w:rPr>
                <w:color w:val="242021"/>
              </w:rPr>
            </w:rPrChange>
          </w:rPr>
          <w:t>Compared to inulin</w:t>
        </w:r>
      </w:ins>
      <w:ins w:id="6237" w:author="Chen Liao" w:date="2021-03-23T12:22:00Z">
        <w:r w:rsidR="004105CA" w:rsidRPr="002B6EEC">
          <w:rPr>
            <w:rFonts w:ascii="Times New Roman" w:eastAsia="Times New Roman" w:hAnsi="Times New Roman" w:cs="Times New Roman"/>
            <w:color w:val="242021"/>
            <w:sz w:val="22"/>
            <w:szCs w:val="22"/>
            <w:rPrChange w:id="6238" w:author="Chen Liao" w:date="2021-03-29T18:57:00Z">
              <w:rPr>
                <w:color w:val="242021"/>
              </w:rPr>
            </w:rPrChange>
          </w:rPr>
          <w:t xml:space="preserve">, the </w:t>
        </w:r>
      </w:ins>
      <w:ins w:id="6239" w:author="Chen Liao" w:date="2021-03-23T12:27:00Z">
        <w:r w:rsidRPr="002B6EEC">
          <w:rPr>
            <w:rFonts w:ascii="Times New Roman" w:eastAsia="Times New Roman" w:hAnsi="Times New Roman" w:cs="Times New Roman"/>
            <w:color w:val="242021"/>
            <w:sz w:val="22"/>
            <w:szCs w:val="22"/>
            <w:rPrChange w:id="6240" w:author="Chen Liao" w:date="2021-03-29T18:57:00Z">
              <w:rPr>
                <w:color w:val="242021"/>
              </w:rPr>
            </w:rPrChange>
          </w:rPr>
          <w:t xml:space="preserve">guild of </w:t>
        </w:r>
      </w:ins>
      <w:ins w:id="6241" w:author="Chen Liao" w:date="2021-03-23T12:22:00Z">
        <w:r w:rsidR="004105CA" w:rsidRPr="002B6EEC">
          <w:rPr>
            <w:rFonts w:ascii="Times New Roman" w:eastAsia="Times New Roman" w:hAnsi="Times New Roman" w:cs="Times New Roman"/>
            <w:color w:val="242021"/>
            <w:sz w:val="22"/>
            <w:szCs w:val="22"/>
            <w:rPrChange w:id="6242" w:author="Chen Liao" w:date="2021-03-29T18:57:00Z">
              <w:rPr>
                <w:color w:val="242021"/>
              </w:rPr>
            </w:rPrChange>
          </w:rPr>
          <w:t xml:space="preserve">resistant starch responders </w:t>
        </w:r>
      </w:ins>
      <w:ins w:id="6243" w:author="Chen Liao" w:date="2021-03-28T03:45:00Z">
        <w:r w:rsidR="00ED2031" w:rsidRPr="002B6EEC">
          <w:rPr>
            <w:rFonts w:ascii="Times New Roman" w:eastAsia="Times New Roman" w:hAnsi="Times New Roman" w:cs="Times New Roman"/>
            <w:color w:val="242021"/>
            <w:sz w:val="22"/>
            <w:szCs w:val="22"/>
            <w:rPrChange w:id="6244" w:author="Chen Liao" w:date="2021-03-29T18:57:00Z">
              <w:rPr>
                <w:color w:val="242021"/>
              </w:rPr>
            </w:rPrChange>
          </w:rPr>
          <w:t>plays much less</w:t>
        </w:r>
      </w:ins>
      <w:ins w:id="6245" w:author="Chen Liao" w:date="2021-03-23T12:31:00Z">
        <w:r w:rsidR="006B1D90" w:rsidRPr="002B6EEC">
          <w:rPr>
            <w:rFonts w:ascii="Times New Roman" w:eastAsia="Times New Roman" w:hAnsi="Times New Roman" w:cs="Times New Roman"/>
            <w:color w:val="242021"/>
            <w:sz w:val="22"/>
            <w:szCs w:val="22"/>
            <w:rPrChange w:id="6246" w:author="Chen Liao" w:date="2021-03-29T18:57:00Z">
              <w:rPr>
                <w:color w:val="242021"/>
              </w:rPr>
            </w:rPrChange>
          </w:rPr>
          <w:t xml:space="preserve"> </w:t>
        </w:r>
      </w:ins>
      <w:ins w:id="6247" w:author="Chen Liao" w:date="2021-03-28T03:45:00Z">
        <w:r w:rsidR="00ED2031" w:rsidRPr="002B6EEC">
          <w:rPr>
            <w:rFonts w:ascii="Times New Roman" w:eastAsia="Times New Roman" w:hAnsi="Times New Roman" w:cs="Times New Roman"/>
            <w:color w:val="242021"/>
            <w:sz w:val="22"/>
            <w:szCs w:val="22"/>
            <w:rPrChange w:id="6248" w:author="Chen Liao" w:date="2021-03-29T18:57:00Z">
              <w:rPr>
                <w:color w:val="242021"/>
              </w:rPr>
            </w:rPrChange>
          </w:rPr>
          <w:t xml:space="preserve">dominant role in shaping the </w:t>
        </w:r>
      </w:ins>
      <w:ins w:id="6249" w:author="Chen Liao" w:date="2021-03-28T03:51:00Z">
        <w:r w:rsidR="004B1BB4" w:rsidRPr="002B6EEC">
          <w:rPr>
            <w:rFonts w:ascii="Times New Roman" w:eastAsia="Times New Roman" w:hAnsi="Times New Roman" w:cs="Times New Roman"/>
            <w:color w:val="242021"/>
            <w:sz w:val="22"/>
            <w:szCs w:val="22"/>
            <w:rPrChange w:id="6250" w:author="Chen Liao" w:date="2021-03-29T18:57:00Z">
              <w:rPr>
                <w:color w:val="242021"/>
              </w:rPr>
            </w:rPrChange>
          </w:rPr>
          <w:t>overall response of gut microbiota</w:t>
        </w:r>
      </w:ins>
      <w:ins w:id="6251" w:author="Chen Liao" w:date="2021-03-28T03:46:00Z">
        <w:r w:rsidR="00ED2031" w:rsidRPr="002B6EEC">
          <w:rPr>
            <w:rFonts w:ascii="Times New Roman" w:eastAsia="Times New Roman" w:hAnsi="Times New Roman" w:cs="Times New Roman"/>
            <w:color w:val="242021"/>
            <w:sz w:val="22"/>
            <w:szCs w:val="22"/>
            <w:rPrChange w:id="6252" w:author="Chen Liao" w:date="2021-03-29T18:57:00Z">
              <w:rPr>
                <w:color w:val="242021"/>
              </w:rPr>
            </w:rPrChange>
          </w:rPr>
          <w:t xml:space="preserve"> </w:t>
        </w:r>
      </w:ins>
      <w:ins w:id="6253" w:author="Chen Liao" w:date="2021-03-23T12:22:00Z">
        <w:r w:rsidR="004105CA" w:rsidRPr="002B6EEC">
          <w:rPr>
            <w:rFonts w:ascii="Times New Roman" w:eastAsia="Times New Roman" w:hAnsi="Times New Roman" w:cs="Times New Roman"/>
            <w:color w:val="242021"/>
            <w:sz w:val="22"/>
            <w:szCs w:val="22"/>
            <w:rPrChange w:id="6254" w:author="Chen Liao" w:date="2021-03-29T18:57:00Z">
              <w:rPr>
                <w:color w:val="242021"/>
              </w:rPr>
            </w:rPrChange>
          </w:rPr>
          <w:t>(</w:t>
        </w:r>
        <w:r w:rsidR="004105CA" w:rsidRPr="002B6EEC">
          <w:rPr>
            <w:rFonts w:ascii="Times New Roman" w:eastAsia="Times New Roman" w:hAnsi="Times New Roman" w:cs="Times New Roman"/>
            <w:color w:val="242021"/>
            <w:sz w:val="22"/>
            <w:szCs w:val="22"/>
            <w:highlight w:val="yellow"/>
            <w:rPrChange w:id="6255" w:author="Chen Liao" w:date="2021-03-29T18:57:00Z">
              <w:rPr>
                <w:color w:val="242021"/>
                <w:highlight w:val="yellow"/>
              </w:rPr>
            </w:rPrChange>
          </w:rPr>
          <w:t>Fig. S</w:t>
        </w:r>
      </w:ins>
      <w:ins w:id="6256" w:author="Chen Liao" w:date="2021-03-28T11:29:00Z">
        <w:r w:rsidR="001E00A8" w:rsidRPr="002B6EEC">
          <w:rPr>
            <w:rFonts w:ascii="Times New Roman" w:eastAsia="Times New Roman" w:hAnsi="Times New Roman" w:cs="Times New Roman"/>
            <w:color w:val="242021"/>
            <w:sz w:val="22"/>
            <w:szCs w:val="22"/>
            <w:highlight w:val="yellow"/>
            <w:rPrChange w:id="6257" w:author="Chen Liao" w:date="2021-03-29T18:57:00Z">
              <w:rPr>
                <w:color w:val="242021"/>
                <w:highlight w:val="yellow"/>
              </w:rPr>
            </w:rPrChange>
          </w:rPr>
          <w:t>9</w:t>
        </w:r>
      </w:ins>
      <w:ins w:id="6258" w:author="Chen Liao" w:date="2021-03-28T03:12:00Z">
        <w:r w:rsidR="00770B35" w:rsidRPr="002B6EEC">
          <w:rPr>
            <w:rFonts w:ascii="Times New Roman" w:eastAsia="Times New Roman" w:hAnsi="Times New Roman" w:cs="Times New Roman"/>
            <w:color w:val="242021"/>
            <w:sz w:val="22"/>
            <w:szCs w:val="22"/>
            <w:highlight w:val="yellow"/>
            <w:rPrChange w:id="6259" w:author="Chen Liao" w:date="2021-03-29T18:57:00Z">
              <w:rPr>
                <w:color w:val="242021"/>
                <w:highlight w:val="yellow"/>
              </w:rPr>
            </w:rPrChange>
          </w:rPr>
          <w:t>A</w:t>
        </w:r>
      </w:ins>
      <w:ins w:id="6260" w:author="Chen Liao" w:date="2021-03-23T12:22:00Z">
        <w:r w:rsidR="004105CA" w:rsidRPr="002B6EEC">
          <w:rPr>
            <w:rFonts w:ascii="Times New Roman" w:eastAsia="Times New Roman" w:hAnsi="Times New Roman" w:cs="Times New Roman"/>
            <w:color w:val="242021"/>
            <w:sz w:val="22"/>
            <w:szCs w:val="22"/>
            <w:rPrChange w:id="6261" w:author="Chen Liao" w:date="2021-03-29T18:57:00Z">
              <w:rPr>
                <w:color w:val="242021"/>
              </w:rPr>
            </w:rPrChange>
          </w:rPr>
          <w:t xml:space="preserve">). </w:t>
        </w:r>
      </w:ins>
      <w:ins w:id="6262" w:author="Chen Liao" w:date="2021-03-28T03:46:00Z">
        <w:r w:rsidR="00ED2031" w:rsidRPr="002B6EEC">
          <w:rPr>
            <w:rFonts w:ascii="Times New Roman" w:eastAsia="Times New Roman" w:hAnsi="Times New Roman" w:cs="Times New Roman"/>
            <w:color w:val="242021"/>
            <w:sz w:val="22"/>
            <w:szCs w:val="22"/>
            <w:rPrChange w:id="6263" w:author="Chen Liao" w:date="2021-03-29T18:57:00Z">
              <w:rPr>
                <w:color w:val="242021"/>
              </w:rPr>
            </w:rPrChange>
          </w:rPr>
          <w:t xml:space="preserve">In Hunan and Shanghai mice, the </w:t>
        </w:r>
      </w:ins>
      <w:ins w:id="6264" w:author="Chen Liao" w:date="2021-03-28T03:51:00Z">
        <w:r w:rsidR="004B1BB4" w:rsidRPr="002B6EEC">
          <w:rPr>
            <w:rFonts w:ascii="Times New Roman" w:eastAsia="Times New Roman" w:hAnsi="Times New Roman" w:cs="Times New Roman"/>
            <w:color w:val="242021"/>
            <w:sz w:val="22"/>
            <w:szCs w:val="22"/>
            <w:rPrChange w:id="6265" w:author="Chen Liao" w:date="2021-03-29T18:57:00Z">
              <w:rPr>
                <w:color w:val="242021"/>
              </w:rPr>
            </w:rPrChange>
          </w:rPr>
          <w:t xml:space="preserve">total density </w:t>
        </w:r>
      </w:ins>
      <w:ins w:id="6266" w:author="Chen Liao" w:date="2021-03-28T03:48:00Z">
        <w:r w:rsidR="00ED2031" w:rsidRPr="002B6EEC">
          <w:rPr>
            <w:rFonts w:ascii="Times New Roman" w:eastAsia="Times New Roman" w:hAnsi="Times New Roman" w:cs="Times New Roman"/>
            <w:color w:val="242021"/>
            <w:sz w:val="22"/>
            <w:szCs w:val="22"/>
            <w:rPrChange w:id="6267" w:author="Chen Liao" w:date="2021-03-29T18:57:00Z">
              <w:rPr>
                <w:color w:val="242021"/>
              </w:rPr>
            </w:rPrChange>
          </w:rPr>
          <w:t xml:space="preserve">of </w:t>
        </w:r>
      </w:ins>
      <w:ins w:id="6268" w:author="Chen Liao" w:date="2021-03-28T03:47:00Z">
        <w:r w:rsidR="00ED2031" w:rsidRPr="002B6EEC">
          <w:rPr>
            <w:rFonts w:ascii="Times New Roman" w:eastAsia="Times New Roman" w:hAnsi="Times New Roman" w:cs="Times New Roman"/>
            <w:color w:val="242021"/>
            <w:sz w:val="22"/>
            <w:szCs w:val="22"/>
            <w:rPrChange w:id="6269" w:author="Chen Liao" w:date="2021-03-29T18:57:00Z">
              <w:rPr>
                <w:color w:val="242021"/>
              </w:rPr>
            </w:rPrChange>
          </w:rPr>
          <w:t>other bacteria</w:t>
        </w:r>
      </w:ins>
      <w:ins w:id="6270" w:author="Chen Liao" w:date="2021-03-28T03:48:00Z">
        <w:r w:rsidR="00ED2031" w:rsidRPr="002B6EEC">
          <w:rPr>
            <w:rFonts w:ascii="Times New Roman" w:eastAsia="Times New Roman" w:hAnsi="Times New Roman" w:cs="Times New Roman"/>
            <w:color w:val="242021"/>
            <w:sz w:val="22"/>
            <w:szCs w:val="22"/>
            <w:rPrChange w:id="6271" w:author="Chen Liao" w:date="2021-03-29T18:57:00Z">
              <w:rPr>
                <w:color w:val="242021"/>
              </w:rPr>
            </w:rPrChange>
          </w:rPr>
          <w:t>, despite not inferred as responders, increase</w:t>
        </w:r>
      </w:ins>
      <w:ins w:id="6272" w:author="Chen Liao" w:date="2021-03-28T03:49:00Z">
        <w:r w:rsidR="001507F7" w:rsidRPr="002B6EEC">
          <w:rPr>
            <w:rFonts w:ascii="Times New Roman" w:eastAsia="Times New Roman" w:hAnsi="Times New Roman" w:cs="Times New Roman"/>
            <w:color w:val="242021"/>
            <w:sz w:val="22"/>
            <w:szCs w:val="22"/>
            <w:rPrChange w:id="6273" w:author="Chen Liao" w:date="2021-03-29T18:57:00Z">
              <w:rPr>
                <w:color w:val="242021"/>
              </w:rPr>
            </w:rPrChange>
          </w:rPr>
          <w:t>d</w:t>
        </w:r>
      </w:ins>
      <w:ins w:id="6274" w:author="Chen Liao" w:date="2021-03-28T03:48:00Z">
        <w:r w:rsidR="00ED2031" w:rsidRPr="002B6EEC">
          <w:rPr>
            <w:rFonts w:ascii="Times New Roman" w:eastAsia="Times New Roman" w:hAnsi="Times New Roman" w:cs="Times New Roman"/>
            <w:color w:val="242021"/>
            <w:sz w:val="22"/>
            <w:szCs w:val="22"/>
            <w:rPrChange w:id="6275" w:author="Chen Liao" w:date="2021-03-29T18:57:00Z">
              <w:rPr>
                <w:color w:val="242021"/>
              </w:rPr>
            </w:rPrChange>
          </w:rPr>
          <w:t xml:space="preserve"> sharply </w:t>
        </w:r>
      </w:ins>
      <w:ins w:id="6276" w:author="Chen Liao" w:date="2021-03-28T03:50:00Z">
        <w:r w:rsidR="004B1BB4" w:rsidRPr="002B6EEC">
          <w:rPr>
            <w:rFonts w:ascii="Times New Roman" w:eastAsia="Times New Roman" w:hAnsi="Times New Roman" w:cs="Times New Roman"/>
            <w:color w:val="242021"/>
            <w:sz w:val="22"/>
            <w:szCs w:val="22"/>
            <w:rPrChange w:id="6277" w:author="Chen Liao" w:date="2021-03-29T18:57:00Z">
              <w:rPr>
                <w:color w:val="242021"/>
              </w:rPr>
            </w:rPrChange>
          </w:rPr>
          <w:t xml:space="preserve">to higher levels than that of the responders. </w:t>
        </w:r>
      </w:ins>
      <w:ins w:id="6278" w:author="Chen Liao" w:date="2021-03-23T12:32:00Z">
        <w:r w:rsidR="006B1D90" w:rsidRPr="002B6EEC">
          <w:rPr>
            <w:rFonts w:ascii="Times New Roman" w:eastAsia="Times New Roman" w:hAnsi="Times New Roman" w:cs="Times New Roman"/>
            <w:color w:val="242021"/>
            <w:sz w:val="22"/>
            <w:szCs w:val="22"/>
            <w:rPrChange w:id="6279" w:author="Chen Liao" w:date="2021-03-29T18:57:00Z">
              <w:rPr>
                <w:color w:val="242021"/>
              </w:rPr>
            </w:rPrChange>
          </w:rPr>
          <w:t>One possibility</w:t>
        </w:r>
      </w:ins>
      <w:ins w:id="6280" w:author="Chen Liao" w:date="2021-03-28T03:52:00Z">
        <w:r w:rsidR="00A636C4" w:rsidRPr="002B6EEC">
          <w:rPr>
            <w:rFonts w:ascii="Times New Roman" w:eastAsia="Times New Roman" w:hAnsi="Times New Roman" w:cs="Times New Roman"/>
            <w:color w:val="242021"/>
            <w:sz w:val="22"/>
            <w:szCs w:val="22"/>
            <w:rPrChange w:id="6281" w:author="Chen Liao" w:date="2021-03-29T18:57:00Z">
              <w:rPr>
                <w:color w:val="242021"/>
              </w:rPr>
            </w:rPrChange>
          </w:rPr>
          <w:t xml:space="preserve"> of this seemingly counterintuitive result</w:t>
        </w:r>
      </w:ins>
      <w:ins w:id="6282" w:author="Chen Liao" w:date="2021-03-23T12:32:00Z">
        <w:r w:rsidR="006B1D90" w:rsidRPr="002B6EEC">
          <w:rPr>
            <w:rFonts w:ascii="Times New Roman" w:eastAsia="Times New Roman" w:hAnsi="Times New Roman" w:cs="Times New Roman"/>
            <w:color w:val="242021"/>
            <w:sz w:val="22"/>
            <w:szCs w:val="22"/>
            <w:rPrChange w:id="6283" w:author="Chen Liao" w:date="2021-03-29T18:57:00Z">
              <w:rPr>
                <w:color w:val="242021"/>
              </w:rPr>
            </w:rPrChange>
          </w:rPr>
          <w:t xml:space="preserve"> </w:t>
        </w:r>
      </w:ins>
      <w:ins w:id="6284" w:author="Chen Liao" w:date="2021-03-28T04:08:00Z">
        <w:r w:rsidR="00190FA2" w:rsidRPr="002B6EEC">
          <w:rPr>
            <w:rFonts w:ascii="Times New Roman" w:eastAsia="Times New Roman" w:hAnsi="Times New Roman" w:cs="Times New Roman"/>
            <w:color w:val="242021"/>
            <w:sz w:val="22"/>
            <w:szCs w:val="22"/>
            <w:rPrChange w:id="6285" w:author="Chen Liao" w:date="2021-03-29T18:57:00Z">
              <w:rPr>
                <w:color w:val="242021"/>
              </w:rPr>
            </w:rPrChange>
          </w:rPr>
          <w:t>might be</w:t>
        </w:r>
      </w:ins>
      <w:ins w:id="6286" w:author="Chen Liao" w:date="2021-03-23T12:32:00Z">
        <w:r w:rsidR="006B1D90" w:rsidRPr="002B6EEC">
          <w:rPr>
            <w:rFonts w:ascii="Times New Roman" w:eastAsia="Times New Roman" w:hAnsi="Times New Roman" w:cs="Times New Roman"/>
            <w:color w:val="242021"/>
            <w:sz w:val="22"/>
            <w:szCs w:val="22"/>
            <w:rPrChange w:id="6287" w:author="Chen Liao" w:date="2021-03-29T18:57:00Z">
              <w:rPr>
                <w:color w:val="242021"/>
              </w:rPr>
            </w:rPrChange>
          </w:rPr>
          <w:t xml:space="preserve"> </w:t>
        </w:r>
      </w:ins>
      <w:ins w:id="6288" w:author="Chen Liao" w:date="2021-03-28T03:59:00Z">
        <w:r w:rsidR="003D6565" w:rsidRPr="002B6EEC">
          <w:rPr>
            <w:rFonts w:ascii="Times New Roman" w:eastAsia="Times New Roman" w:hAnsi="Times New Roman" w:cs="Times New Roman"/>
            <w:color w:val="242021"/>
            <w:sz w:val="22"/>
            <w:szCs w:val="22"/>
            <w:rPrChange w:id="6289" w:author="Chen Liao" w:date="2021-03-29T18:57:00Z">
              <w:rPr>
                <w:color w:val="242021"/>
              </w:rPr>
            </w:rPrChange>
          </w:rPr>
          <w:t>an uneven distribution of a large number of resistant starch-degrading bacteria</w:t>
        </w:r>
      </w:ins>
      <w:ins w:id="6290" w:author="Chen Liao" w:date="2021-03-28T03:57:00Z">
        <w:r w:rsidR="003D6565" w:rsidRPr="002B6EEC">
          <w:rPr>
            <w:rFonts w:ascii="Times New Roman" w:eastAsia="Times New Roman" w:hAnsi="Times New Roman" w:cs="Times New Roman"/>
            <w:color w:val="242021"/>
            <w:sz w:val="22"/>
            <w:szCs w:val="22"/>
            <w:rPrChange w:id="6291" w:author="Chen Liao" w:date="2021-03-29T18:57:00Z">
              <w:rPr>
                <w:color w:val="242021"/>
              </w:rPr>
            </w:rPrChange>
          </w:rPr>
          <w:t xml:space="preserve"> </w:t>
        </w:r>
      </w:ins>
      <w:ins w:id="6292" w:author="Chen Liao" w:date="2021-03-28T03:54:00Z">
        <w:r w:rsidR="00A636C4" w:rsidRPr="002B6EEC">
          <w:rPr>
            <w:rFonts w:ascii="Times New Roman" w:eastAsia="Times New Roman" w:hAnsi="Times New Roman" w:cs="Times New Roman"/>
            <w:color w:val="242021"/>
            <w:sz w:val="22"/>
            <w:szCs w:val="22"/>
            <w:rPrChange w:id="6293" w:author="Chen Liao" w:date="2021-03-29T18:57:00Z">
              <w:rPr>
                <w:color w:val="242021"/>
              </w:rPr>
            </w:rPrChange>
          </w:rPr>
          <w:t xml:space="preserve">in the baseline </w:t>
        </w:r>
        <w:proofErr w:type="spellStart"/>
        <w:r w:rsidR="00A636C4" w:rsidRPr="002B6EEC">
          <w:rPr>
            <w:rFonts w:ascii="Times New Roman" w:eastAsia="Times New Roman" w:hAnsi="Times New Roman" w:cs="Times New Roman"/>
            <w:color w:val="242021"/>
            <w:sz w:val="22"/>
            <w:szCs w:val="22"/>
            <w:rPrChange w:id="6294" w:author="Chen Liao" w:date="2021-03-29T18:57:00Z">
              <w:rPr>
                <w:color w:val="242021"/>
              </w:rPr>
            </w:rPrChange>
          </w:rPr>
          <w:t>communites</w:t>
        </w:r>
      </w:ins>
      <w:proofErr w:type="spellEnd"/>
      <w:ins w:id="6295" w:author="Chen Liao" w:date="2021-03-28T03:55:00Z">
        <w:r w:rsidR="00A636C4" w:rsidRPr="002B6EEC">
          <w:rPr>
            <w:rFonts w:ascii="Times New Roman" w:eastAsia="Times New Roman" w:hAnsi="Times New Roman" w:cs="Times New Roman"/>
            <w:color w:val="242021"/>
            <w:sz w:val="22"/>
            <w:szCs w:val="22"/>
            <w:rPrChange w:id="6296" w:author="Chen Liao" w:date="2021-03-29T18:57:00Z">
              <w:rPr>
                <w:color w:val="242021"/>
              </w:rPr>
            </w:rPrChange>
          </w:rPr>
          <w:t xml:space="preserve"> across vendors</w:t>
        </w:r>
      </w:ins>
      <w:ins w:id="6297" w:author="Chen Liao" w:date="2021-03-28T04:00:00Z">
        <w:r w:rsidR="00F012AD" w:rsidRPr="002B6EEC">
          <w:rPr>
            <w:rFonts w:ascii="Times New Roman" w:eastAsia="Times New Roman" w:hAnsi="Times New Roman" w:cs="Times New Roman"/>
            <w:color w:val="242021"/>
            <w:sz w:val="22"/>
            <w:szCs w:val="22"/>
            <w:rPrChange w:id="6298" w:author="Chen Liao" w:date="2021-03-29T18:57:00Z">
              <w:rPr>
                <w:color w:val="242021"/>
              </w:rPr>
            </w:rPrChange>
          </w:rPr>
          <w:t>,</w:t>
        </w:r>
      </w:ins>
      <w:ins w:id="6299" w:author="Chen Liao" w:date="2021-03-28T03:56:00Z">
        <w:r w:rsidR="00A636C4" w:rsidRPr="002B6EEC">
          <w:rPr>
            <w:rFonts w:ascii="Times New Roman" w:eastAsia="Times New Roman" w:hAnsi="Times New Roman" w:cs="Times New Roman"/>
            <w:color w:val="242021"/>
            <w:sz w:val="22"/>
            <w:szCs w:val="22"/>
            <w:rPrChange w:id="6300" w:author="Chen Liao" w:date="2021-03-29T18:57:00Z">
              <w:rPr>
                <w:color w:val="242021"/>
              </w:rPr>
            </w:rPrChange>
          </w:rPr>
          <w:t xml:space="preserve"> such that </w:t>
        </w:r>
      </w:ins>
      <w:ins w:id="6301" w:author="Chen Liao" w:date="2021-03-28T04:08:00Z">
        <w:r w:rsidR="004C5351" w:rsidRPr="002B6EEC">
          <w:rPr>
            <w:rFonts w:ascii="Times New Roman" w:eastAsia="Times New Roman" w:hAnsi="Times New Roman" w:cs="Times New Roman"/>
            <w:color w:val="242021"/>
            <w:sz w:val="22"/>
            <w:szCs w:val="22"/>
            <w:rPrChange w:id="6302" w:author="Chen Liao" w:date="2021-03-29T18:57:00Z">
              <w:rPr>
                <w:color w:val="242021"/>
              </w:rPr>
            </w:rPrChange>
          </w:rPr>
          <w:t>the</w:t>
        </w:r>
      </w:ins>
      <w:ins w:id="6303" w:author="Chen Liao" w:date="2021-03-28T04:00:00Z">
        <w:r w:rsidR="00F012AD" w:rsidRPr="002B6EEC">
          <w:rPr>
            <w:rFonts w:ascii="Times New Roman" w:eastAsia="Times New Roman" w:hAnsi="Times New Roman" w:cs="Times New Roman"/>
            <w:color w:val="242021"/>
            <w:sz w:val="22"/>
            <w:szCs w:val="22"/>
            <w:rPrChange w:id="6304" w:author="Chen Liao" w:date="2021-03-29T18:57:00Z">
              <w:rPr>
                <w:color w:val="242021"/>
              </w:rPr>
            </w:rPrChange>
          </w:rPr>
          <w:t xml:space="preserve"> </w:t>
        </w:r>
      </w:ins>
      <w:ins w:id="6305" w:author="Chen Liao" w:date="2021-03-28T03:56:00Z">
        <w:r w:rsidR="00A636C4" w:rsidRPr="002B6EEC">
          <w:rPr>
            <w:rFonts w:ascii="Times New Roman" w:eastAsia="Times New Roman" w:hAnsi="Times New Roman" w:cs="Times New Roman"/>
            <w:color w:val="242021"/>
            <w:sz w:val="22"/>
            <w:szCs w:val="22"/>
            <w:rPrChange w:id="6306" w:author="Chen Liao" w:date="2021-03-29T18:57:00Z">
              <w:rPr>
                <w:color w:val="242021"/>
              </w:rPr>
            </w:rPrChange>
          </w:rPr>
          <w:t>responder</w:t>
        </w:r>
      </w:ins>
      <w:ins w:id="6307" w:author="Chen Liao" w:date="2021-03-28T04:08:00Z">
        <w:r w:rsidR="004C5351" w:rsidRPr="002B6EEC">
          <w:rPr>
            <w:rFonts w:ascii="Times New Roman" w:eastAsia="Times New Roman" w:hAnsi="Times New Roman" w:cs="Times New Roman"/>
            <w:color w:val="242021"/>
            <w:sz w:val="22"/>
            <w:szCs w:val="22"/>
            <w:rPrChange w:id="6308" w:author="Chen Liao" w:date="2021-03-29T18:57:00Z">
              <w:rPr>
                <w:color w:val="242021"/>
              </w:rPr>
            </w:rPrChange>
          </w:rPr>
          <w:t>s</w:t>
        </w:r>
      </w:ins>
      <w:ins w:id="6309" w:author="Chen Liao" w:date="2021-03-28T03:56:00Z">
        <w:r w:rsidR="00A636C4" w:rsidRPr="002B6EEC">
          <w:rPr>
            <w:rFonts w:ascii="Times New Roman" w:eastAsia="Times New Roman" w:hAnsi="Times New Roman" w:cs="Times New Roman"/>
            <w:color w:val="242021"/>
            <w:sz w:val="22"/>
            <w:szCs w:val="22"/>
            <w:rPrChange w:id="6310" w:author="Chen Liao" w:date="2021-03-29T18:57:00Z">
              <w:rPr>
                <w:color w:val="242021"/>
              </w:rPr>
            </w:rPrChange>
          </w:rPr>
          <w:t xml:space="preserve"> </w:t>
        </w:r>
      </w:ins>
      <w:ins w:id="6311" w:author="Chen Liao" w:date="2021-03-28T04:01:00Z">
        <w:r w:rsidR="00F012AD" w:rsidRPr="002B6EEC">
          <w:rPr>
            <w:rFonts w:ascii="Times New Roman" w:eastAsia="Times New Roman" w:hAnsi="Times New Roman" w:cs="Times New Roman"/>
            <w:color w:val="242021"/>
            <w:sz w:val="22"/>
            <w:szCs w:val="22"/>
            <w:rPrChange w:id="6312" w:author="Chen Liao" w:date="2021-03-29T18:57:00Z">
              <w:rPr>
                <w:color w:val="242021"/>
              </w:rPr>
            </w:rPrChange>
          </w:rPr>
          <w:t>showing</w:t>
        </w:r>
      </w:ins>
      <w:ins w:id="6313" w:author="Chen Liao" w:date="2021-03-28T03:56:00Z">
        <w:r w:rsidR="00A636C4" w:rsidRPr="002B6EEC">
          <w:rPr>
            <w:rFonts w:ascii="Times New Roman" w:eastAsia="Times New Roman" w:hAnsi="Times New Roman" w:cs="Times New Roman"/>
            <w:color w:val="242021"/>
            <w:sz w:val="22"/>
            <w:szCs w:val="22"/>
            <w:rPrChange w:id="6314" w:author="Chen Liao" w:date="2021-03-29T18:57:00Z">
              <w:rPr>
                <w:color w:val="242021"/>
              </w:rPr>
            </w:rPrChange>
          </w:rPr>
          <w:t xml:space="preserve"> m</w:t>
        </w:r>
      </w:ins>
      <w:ins w:id="6315" w:author="Chen Liao" w:date="2021-03-28T03:57:00Z">
        <w:r w:rsidR="00A636C4" w:rsidRPr="002B6EEC">
          <w:rPr>
            <w:rFonts w:ascii="Times New Roman" w:eastAsia="Times New Roman" w:hAnsi="Times New Roman" w:cs="Times New Roman"/>
            <w:color w:val="242021"/>
            <w:sz w:val="22"/>
            <w:szCs w:val="22"/>
            <w:rPrChange w:id="6316" w:author="Chen Liao" w:date="2021-03-29T18:57:00Z">
              <w:rPr>
                <w:color w:val="242021"/>
              </w:rPr>
            </w:rPrChange>
          </w:rPr>
          <w:t xml:space="preserve">ild effect in </w:t>
        </w:r>
      </w:ins>
      <w:ins w:id="6317" w:author="Chen Liao" w:date="2021-03-28T04:00:00Z">
        <w:r w:rsidR="00F012AD" w:rsidRPr="002B6EEC">
          <w:rPr>
            <w:rFonts w:ascii="Times New Roman" w:eastAsia="Times New Roman" w:hAnsi="Times New Roman" w:cs="Times New Roman"/>
            <w:color w:val="242021"/>
            <w:sz w:val="22"/>
            <w:szCs w:val="22"/>
            <w:rPrChange w:id="6318" w:author="Chen Liao" w:date="2021-03-29T18:57:00Z">
              <w:rPr>
                <w:color w:val="242021"/>
              </w:rPr>
            </w:rPrChange>
          </w:rPr>
          <w:t>speci</w:t>
        </w:r>
      </w:ins>
      <w:ins w:id="6319" w:author="Chen Liao" w:date="2021-03-28T04:01:00Z">
        <w:r w:rsidR="00F012AD" w:rsidRPr="002B6EEC">
          <w:rPr>
            <w:rFonts w:ascii="Times New Roman" w:eastAsia="Times New Roman" w:hAnsi="Times New Roman" w:cs="Times New Roman"/>
            <w:color w:val="242021"/>
            <w:sz w:val="22"/>
            <w:szCs w:val="22"/>
            <w:rPrChange w:id="6320" w:author="Chen Liao" w:date="2021-03-29T18:57:00Z">
              <w:rPr>
                <w:color w:val="242021"/>
              </w:rPr>
            </w:rPrChange>
          </w:rPr>
          <w:t>fic</w:t>
        </w:r>
      </w:ins>
      <w:ins w:id="6321" w:author="Chen Liao" w:date="2021-03-28T03:57:00Z">
        <w:r w:rsidR="00A636C4" w:rsidRPr="002B6EEC">
          <w:rPr>
            <w:rFonts w:ascii="Times New Roman" w:eastAsia="Times New Roman" w:hAnsi="Times New Roman" w:cs="Times New Roman"/>
            <w:color w:val="242021"/>
            <w:sz w:val="22"/>
            <w:szCs w:val="22"/>
            <w:rPrChange w:id="6322" w:author="Chen Liao" w:date="2021-03-29T18:57:00Z">
              <w:rPr>
                <w:color w:val="242021"/>
              </w:rPr>
            </w:rPrChange>
          </w:rPr>
          <w:t xml:space="preserve"> vendors</w:t>
        </w:r>
      </w:ins>
      <w:ins w:id="6323" w:author="Chen Liao" w:date="2021-03-23T12:34:00Z">
        <w:r w:rsidR="006B1D90" w:rsidRPr="002B6EEC">
          <w:rPr>
            <w:rFonts w:ascii="Times New Roman" w:eastAsia="Times New Roman" w:hAnsi="Times New Roman" w:cs="Times New Roman"/>
            <w:color w:val="242021"/>
            <w:sz w:val="22"/>
            <w:szCs w:val="22"/>
            <w:rPrChange w:id="6324" w:author="Chen Liao" w:date="2021-03-29T18:57:00Z">
              <w:rPr>
                <w:color w:val="242021"/>
              </w:rPr>
            </w:rPrChange>
          </w:rPr>
          <w:t xml:space="preserve"> did not pass th</w:t>
        </w:r>
      </w:ins>
      <w:ins w:id="6325" w:author="Chen Liao" w:date="2021-03-23T12:35:00Z">
        <w:r w:rsidR="006B1D90" w:rsidRPr="002B6EEC">
          <w:rPr>
            <w:rFonts w:ascii="Times New Roman" w:eastAsia="Times New Roman" w:hAnsi="Times New Roman" w:cs="Times New Roman"/>
            <w:color w:val="242021"/>
            <w:sz w:val="22"/>
            <w:szCs w:val="22"/>
            <w:rPrChange w:id="6326" w:author="Chen Liao" w:date="2021-03-29T18:57:00Z">
              <w:rPr>
                <w:color w:val="242021"/>
              </w:rPr>
            </w:rPrChange>
          </w:rPr>
          <w:t>e significance tests o</w:t>
        </w:r>
      </w:ins>
      <w:ins w:id="6327" w:author="Chen Liao" w:date="2021-03-23T12:36:00Z">
        <w:r w:rsidR="006B1D90" w:rsidRPr="002B6EEC">
          <w:rPr>
            <w:rFonts w:ascii="Times New Roman" w:eastAsia="Times New Roman" w:hAnsi="Times New Roman" w:cs="Times New Roman"/>
            <w:color w:val="242021"/>
            <w:sz w:val="22"/>
            <w:szCs w:val="22"/>
            <w:rPrChange w:id="6328" w:author="Chen Liao" w:date="2021-03-29T18:57:00Z">
              <w:rPr>
                <w:color w:val="242021"/>
              </w:rPr>
            </w:rPrChange>
          </w:rPr>
          <w:t>f a 95% credible interval</w:t>
        </w:r>
      </w:ins>
      <w:ins w:id="6329" w:author="Chen Liao" w:date="2021-03-23T12:33:00Z">
        <w:r w:rsidR="006B1D90" w:rsidRPr="002B6EEC">
          <w:rPr>
            <w:rFonts w:ascii="Times New Roman" w:eastAsia="Times New Roman" w:hAnsi="Times New Roman" w:cs="Times New Roman"/>
            <w:color w:val="242021"/>
            <w:sz w:val="22"/>
            <w:szCs w:val="22"/>
            <w:rPrChange w:id="6330" w:author="Chen Liao" w:date="2021-03-29T18:57:00Z">
              <w:rPr>
                <w:color w:val="242021"/>
              </w:rPr>
            </w:rPrChange>
          </w:rPr>
          <w:t>.</w:t>
        </w:r>
      </w:ins>
      <w:ins w:id="6331" w:author="Chen Liao" w:date="2021-03-23T12:36:00Z">
        <w:r w:rsidR="006B1D90" w:rsidRPr="002B6EEC">
          <w:rPr>
            <w:rFonts w:ascii="Times New Roman" w:eastAsia="Times New Roman" w:hAnsi="Times New Roman" w:cs="Times New Roman"/>
            <w:color w:val="242021"/>
            <w:sz w:val="22"/>
            <w:szCs w:val="22"/>
            <w:rPrChange w:id="6332" w:author="Chen Liao" w:date="2021-03-29T18:57:00Z">
              <w:rPr>
                <w:color w:val="242021"/>
              </w:rPr>
            </w:rPrChange>
          </w:rPr>
          <w:t xml:space="preserve"> </w:t>
        </w:r>
      </w:ins>
      <w:ins w:id="6333" w:author="Chen Liao" w:date="2021-03-23T12:38:00Z">
        <w:r w:rsidR="00ED2965" w:rsidRPr="002B6EEC">
          <w:rPr>
            <w:rFonts w:ascii="Times New Roman" w:eastAsia="Times New Roman" w:hAnsi="Times New Roman" w:cs="Times New Roman"/>
            <w:color w:val="242021"/>
            <w:sz w:val="22"/>
            <w:szCs w:val="22"/>
            <w:rPrChange w:id="6334" w:author="Chen Liao" w:date="2021-03-29T18:57:00Z">
              <w:rPr>
                <w:color w:val="242021"/>
              </w:rPr>
            </w:rPrChange>
          </w:rPr>
          <w:t xml:space="preserve">Nonetheless, we found similar </w:t>
        </w:r>
      </w:ins>
      <w:ins w:id="6335" w:author="Chen Liao" w:date="2021-03-28T03:06:00Z">
        <w:r w:rsidR="00E83EB2" w:rsidRPr="002B6EEC">
          <w:rPr>
            <w:rFonts w:ascii="Times New Roman" w:eastAsia="Times New Roman" w:hAnsi="Times New Roman" w:cs="Times New Roman"/>
            <w:color w:val="242021"/>
            <w:sz w:val="22"/>
            <w:szCs w:val="22"/>
            <w:rPrChange w:id="6336" w:author="Chen Liao" w:date="2021-03-29T18:57:00Z">
              <w:rPr>
                <w:color w:val="242021"/>
              </w:rPr>
            </w:rPrChange>
          </w:rPr>
          <w:t xml:space="preserve">trends </w:t>
        </w:r>
      </w:ins>
      <w:ins w:id="6337" w:author="Chen Liao" w:date="2021-03-28T04:09:00Z">
        <w:r w:rsidR="006C64F1" w:rsidRPr="002B6EEC">
          <w:rPr>
            <w:rFonts w:ascii="Times New Roman" w:eastAsia="Times New Roman" w:hAnsi="Times New Roman" w:cs="Times New Roman"/>
            <w:color w:val="242021"/>
            <w:sz w:val="22"/>
            <w:szCs w:val="22"/>
            <w:rPrChange w:id="6338" w:author="Chen Liao" w:date="2021-03-29T18:57:00Z">
              <w:rPr>
                <w:color w:val="242021"/>
              </w:rPr>
            </w:rPrChange>
          </w:rPr>
          <w:t xml:space="preserve">as in inulin-group </w:t>
        </w:r>
      </w:ins>
      <w:ins w:id="6339" w:author="Chen Liao" w:date="2021-03-28T04:10:00Z">
        <w:r w:rsidR="006C64F1" w:rsidRPr="002B6EEC">
          <w:rPr>
            <w:rFonts w:ascii="Times New Roman" w:eastAsia="Times New Roman" w:hAnsi="Times New Roman" w:cs="Times New Roman"/>
            <w:color w:val="242021"/>
            <w:sz w:val="22"/>
            <w:szCs w:val="22"/>
            <w:rPrChange w:id="6340" w:author="Chen Liao" w:date="2021-03-29T18:57:00Z">
              <w:rPr>
                <w:color w:val="242021"/>
              </w:rPr>
            </w:rPrChange>
          </w:rPr>
          <w:t xml:space="preserve">mice </w:t>
        </w:r>
      </w:ins>
      <w:ins w:id="6341" w:author="Chen Liao" w:date="2021-03-28T04:11:00Z">
        <w:r w:rsidR="00BA003D" w:rsidRPr="002B6EEC">
          <w:rPr>
            <w:rFonts w:ascii="Times New Roman" w:eastAsia="Times New Roman" w:hAnsi="Times New Roman" w:cs="Times New Roman"/>
            <w:color w:val="242021"/>
            <w:sz w:val="22"/>
            <w:szCs w:val="22"/>
            <w:rPrChange w:id="6342" w:author="Chen Liao" w:date="2021-03-29T18:57:00Z">
              <w:rPr>
                <w:color w:val="242021"/>
              </w:rPr>
            </w:rPrChange>
          </w:rPr>
          <w:t>for</w:t>
        </w:r>
      </w:ins>
      <w:ins w:id="6343" w:author="Chen Liao" w:date="2021-03-28T03:06:00Z">
        <w:r w:rsidR="00E83EB2" w:rsidRPr="002B6EEC">
          <w:rPr>
            <w:rFonts w:ascii="Times New Roman" w:eastAsia="Times New Roman" w:hAnsi="Times New Roman" w:cs="Times New Roman"/>
            <w:color w:val="242021"/>
            <w:sz w:val="22"/>
            <w:szCs w:val="22"/>
            <w:rPrChange w:id="6344" w:author="Chen Liao" w:date="2021-03-29T18:57:00Z">
              <w:rPr>
                <w:color w:val="242021"/>
              </w:rPr>
            </w:rPrChange>
          </w:rPr>
          <w:t xml:space="preserve"> the dynamics </w:t>
        </w:r>
      </w:ins>
      <w:ins w:id="6345" w:author="Chen Liao" w:date="2021-03-23T12:39:00Z">
        <w:r w:rsidR="00ED2965" w:rsidRPr="002B6EEC">
          <w:rPr>
            <w:rFonts w:ascii="Times New Roman" w:eastAsia="Times New Roman" w:hAnsi="Times New Roman" w:cs="Times New Roman"/>
            <w:color w:val="242021"/>
            <w:sz w:val="22"/>
            <w:szCs w:val="22"/>
            <w:rPrChange w:id="6346" w:author="Chen Liao" w:date="2021-03-29T18:57:00Z">
              <w:rPr>
                <w:color w:val="242021"/>
              </w:rPr>
            </w:rPrChange>
          </w:rPr>
          <w:t>of</w:t>
        </w:r>
      </w:ins>
      <w:ins w:id="6347" w:author="Chen Liao" w:date="2021-03-22T08:06:00Z">
        <w:r w:rsidR="00D5400F" w:rsidRPr="002B6EEC">
          <w:rPr>
            <w:rFonts w:ascii="Times New Roman" w:eastAsia="Times New Roman" w:hAnsi="Times New Roman" w:cs="Times New Roman"/>
            <w:color w:val="242021"/>
            <w:sz w:val="22"/>
            <w:szCs w:val="22"/>
            <w:rPrChange w:id="6348" w:author="Chen Liao" w:date="2021-03-29T18:57:00Z">
              <w:rPr>
                <w:color w:val="242021"/>
              </w:rPr>
            </w:rPrChange>
          </w:rPr>
          <w:t xml:space="preserve"> unclassified </w:t>
        </w:r>
        <w:proofErr w:type="spellStart"/>
        <w:r w:rsidR="00D5400F" w:rsidRPr="002B6EEC">
          <w:rPr>
            <w:rFonts w:ascii="Times New Roman" w:eastAsia="Times New Roman" w:hAnsi="Times New Roman" w:cs="Times New Roman"/>
            <w:color w:val="242021"/>
            <w:sz w:val="22"/>
            <w:szCs w:val="22"/>
            <w:rPrChange w:id="6349" w:author="Chen Liao" w:date="2021-03-29T18:57:00Z">
              <w:rPr>
                <w:color w:val="242021"/>
              </w:rPr>
            </w:rPrChange>
          </w:rPr>
          <w:t>Muribaculaceae</w:t>
        </w:r>
      </w:ins>
      <w:proofErr w:type="spellEnd"/>
      <w:ins w:id="6350" w:author="Chen Liao" w:date="2021-03-28T03:07:00Z">
        <w:r w:rsidR="00E83EB2" w:rsidRPr="002B6EEC">
          <w:rPr>
            <w:rFonts w:ascii="Times New Roman" w:eastAsia="Times New Roman" w:hAnsi="Times New Roman" w:cs="Times New Roman"/>
            <w:color w:val="242021"/>
            <w:sz w:val="22"/>
            <w:szCs w:val="22"/>
            <w:rPrChange w:id="6351" w:author="Chen Liao" w:date="2021-03-29T18:57:00Z">
              <w:rPr>
                <w:color w:val="242021"/>
              </w:rPr>
            </w:rPrChange>
          </w:rPr>
          <w:t xml:space="preserve"> and unclassified </w:t>
        </w:r>
        <w:proofErr w:type="spellStart"/>
        <w:r w:rsidR="00E83EB2" w:rsidRPr="002B6EEC">
          <w:rPr>
            <w:rFonts w:ascii="Times New Roman" w:eastAsia="Times New Roman" w:hAnsi="Times New Roman" w:cs="Times New Roman"/>
            <w:color w:val="242021"/>
            <w:sz w:val="22"/>
            <w:szCs w:val="22"/>
            <w:rPrChange w:id="6352" w:author="Chen Liao" w:date="2021-03-29T18:57:00Z">
              <w:rPr>
                <w:color w:val="242021"/>
              </w:rPr>
            </w:rPrChange>
          </w:rPr>
          <w:t>Faecalibaculum</w:t>
        </w:r>
        <w:proofErr w:type="spellEnd"/>
        <w:r w:rsidR="00E83EB2" w:rsidRPr="002B6EEC">
          <w:rPr>
            <w:rFonts w:ascii="Times New Roman" w:eastAsia="Times New Roman" w:hAnsi="Times New Roman" w:cs="Times New Roman"/>
            <w:color w:val="242021"/>
            <w:sz w:val="22"/>
            <w:szCs w:val="22"/>
            <w:rPrChange w:id="6353" w:author="Chen Liao" w:date="2021-03-29T18:57:00Z">
              <w:rPr>
                <w:color w:val="242021"/>
              </w:rPr>
            </w:rPrChange>
          </w:rPr>
          <w:t xml:space="preserve"> (</w:t>
        </w:r>
        <w:r w:rsidR="00E83EB2" w:rsidRPr="002B6EEC">
          <w:rPr>
            <w:rFonts w:ascii="Times New Roman" w:eastAsia="Times New Roman" w:hAnsi="Times New Roman" w:cs="Times New Roman"/>
            <w:color w:val="242021"/>
            <w:sz w:val="22"/>
            <w:szCs w:val="22"/>
            <w:highlight w:val="yellow"/>
            <w:rPrChange w:id="6354" w:author="Chen Liao" w:date="2021-03-29T18:57:00Z">
              <w:rPr>
                <w:color w:val="242021"/>
              </w:rPr>
            </w:rPrChange>
          </w:rPr>
          <w:t>Fig. S</w:t>
        </w:r>
      </w:ins>
      <w:ins w:id="6355" w:author="Chen Liao" w:date="2021-03-28T11:29:00Z">
        <w:r w:rsidR="001E00A8" w:rsidRPr="002B6EEC">
          <w:rPr>
            <w:rFonts w:ascii="Times New Roman" w:eastAsia="Times New Roman" w:hAnsi="Times New Roman" w:cs="Times New Roman"/>
            <w:color w:val="242021"/>
            <w:sz w:val="22"/>
            <w:szCs w:val="22"/>
            <w:highlight w:val="yellow"/>
            <w:rPrChange w:id="6356" w:author="Chen Liao" w:date="2021-03-29T18:57:00Z">
              <w:rPr>
                <w:color w:val="242021"/>
                <w:highlight w:val="yellow"/>
              </w:rPr>
            </w:rPrChange>
          </w:rPr>
          <w:t>9</w:t>
        </w:r>
      </w:ins>
      <w:ins w:id="6357" w:author="Chen Liao" w:date="2021-03-28T03:12:00Z">
        <w:r w:rsidR="00770B35" w:rsidRPr="002B6EEC">
          <w:rPr>
            <w:rFonts w:ascii="Times New Roman" w:eastAsia="Times New Roman" w:hAnsi="Times New Roman" w:cs="Times New Roman"/>
            <w:color w:val="242021"/>
            <w:sz w:val="22"/>
            <w:szCs w:val="22"/>
            <w:highlight w:val="yellow"/>
            <w:rPrChange w:id="6358" w:author="Chen Liao" w:date="2021-03-29T18:57:00Z">
              <w:rPr>
                <w:color w:val="242021"/>
              </w:rPr>
            </w:rPrChange>
          </w:rPr>
          <w:t>B</w:t>
        </w:r>
      </w:ins>
      <w:ins w:id="6359" w:author="Chen Liao" w:date="2021-03-28T03:07:00Z">
        <w:r w:rsidR="00E83EB2" w:rsidRPr="002B6EEC">
          <w:rPr>
            <w:rFonts w:ascii="Times New Roman" w:eastAsia="Times New Roman" w:hAnsi="Times New Roman" w:cs="Times New Roman"/>
            <w:color w:val="242021"/>
            <w:sz w:val="22"/>
            <w:szCs w:val="22"/>
            <w:rPrChange w:id="6360" w:author="Chen Liao" w:date="2021-03-29T18:57:00Z">
              <w:rPr>
                <w:color w:val="242021"/>
              </w:rPr>
            </w:rPrChange>
          </w:rPr>
          <w:t xml:space="preserve">): the </w:t>
        </w:r>
      </w:ins>
      <w:ins w:id="6361" w:author="Chen Liao" w:date="2021-03-28T03:08:00Z">
        <w:r w:rsidR="00E83EB2" w:rsidRPr="002B6EEC">
          <w:rPr>
            <w:rFonts w:ascii="Times New Roman" w:eastAsia="Times New Roman" w:hAnsi="Times New Roman" w:cs="Times New Roman"/>
            <w:color w:val="242021"/>
            <w:sz w:val="22"/>
            <w:szCs w:val="22"/>
            <w:rPrChange w:id="6362" w:author="Chen Liao" w:date="2021-03-29T18:57:00Z">
              <w:rPr>
                <w:color w:val="242021"/>
              </w:rPr>
            </w:rPrChange>
          </w:rPr>
          <w:t xml:space="preserve">absolute </w:t>
        </w:r>
      </w:ins>
      <w:ins w:id="6363" w:author="Chen Liao" w:date="2021-03-28T03:07:00Z">
        <w:r w:rsidR="00E83EB2" w:rsidRPr="002B6EEC">
          <w:rPr>
            <w:rFonts w:ascii="Times New Roman" w:eastAsia="Times New Roman" w:hAnsi="Times New Roman" w:cs="Times New Roman"/>
            <w:color w:val="242021"/>
            <w:sz w:val="22"/>
            <w:szCs w:val="22"/>
            <w:rPrChange w:id="6364" w:author="Chen Liao" w:date="2021-03-29T18:57:00Z">
              <w:rPr>
                <w:color w:val="242021"/>
              </w:rPr>
            </w:rPrChange>
          </w:rPr>
          <w:t>abundance of the former</w:t>
        </w:r>
      </w:ins>
      <w:ins w:id="6365" w:author="Chen Liao" w:date="2021-03-23T12:39:00Z">
        <w:r w:rsidR="00ED2965" w:rsidRPr="002B6EEC">
          <w:rPr>
            <w:rFonts w:ascii="Times New Roman" w:eastAsia="Times New Roman" w:hAnsi="Times New Roman" w:cs="Times New Roman"/>
            <w:color w:val="242021"/>
            <w:sz w:val="22"/>
            <w:szCs w:val="22"/>
            <w:rPrChange w:id="6366" w:author="Chen Liao" w:date="2021-03-29T18:57:00Z">
              <w:rPr>
                <w:color w:val="242021"/>
              </w:rPr>
            </w:rPrChange>
          </w:rPr>
          <w:t xml:space="preserve"> </w:t>
        </w:r>
      </w:ins>
      <w:ins w:id="6367" w:author="Chen Liao" w:date="2021-03-28T03:07:00Z">
        <w:r w:rsidR="00E83EB2" w:rsidRPr="002B6EEC">
          <w:rPr>
            <w:rFonts w:ascii="Times New Roman" w:eastAsia="Times New Roman" w:hAnsi="Times New Roman" w:cs="Times New Roman"/>
            <w:color w:val="242021"/>
            <w:sz w:val="22"/>
            <w:szCs w:val="22"/>
            <w:rPrChange w:id="6368" w:author="Chen Liao" w:date="2021-03-29T18:57:00Z">
              <w:rPr>
                <w:color w:val="242021"/>
              </w:rPr>
            </w:rPrChange>
          </w:rPr>
          <w:t>bacteria</w:t>
        </w:r>
      </w:ins>
      <w:ins w:id="6369" w:author="Chen Liao" w:date="2021-03-28T03:08:00Z">
        <w:r w:rsidR="0067695D" w:rsidRPr="002B6EEC">
          <w:rPr>
            <w:rFonts w:ascii="Times New Roman" w:eastAsia="Times New Roman" w:hAnsi="Times New Roman" w:cs="Times New Roman"/>
            <w:color w:val="242021"/>
            <w:sz w:val="22"/>
            <w:szCs w:val="22"/>
            <w:rPrChange w:id="6370" w:author="Chen Liao" w:date="2021-03-29T18:57:00Z">
              <w:rPr>
                <w:color w:val="242021"/>
              </w:rPr>
            </w:rPrChange>
          </w:rPr>
          <w:t xml:space="preserve"> </w:t>
        </w:r>
      </w:ins>
      <w:ins w:id="6371" w:author="Chen Liao" w:date="2021-03-28T04:02:00Z">
        <w:r w:rsidR="007918C5" w:rsidRPr="002B6EEC">
          <w:rPr>
            <w:rFonts w:ascii="Times New Roman" w:eastAsia="Times New Roman" w:hAnsi="Times New Roman" w:cs="Times New Roman"/>
            <w:color w:val="242021"/>
            <w:sz w:val="22"/>
            <w:szCs w:val="22"/>
            <w:rPrChange w:id="6372" w:author="Chen Liao" w:date="2021-03-29T18:57:00Z">
              <w:rPr>
                <w:color w:val="242021"/>
              </w:rPr>
            </w:rPrChange>
          </w:rPr>
          <w:t xml:space="preserve">showed </w:t>
        </w:r>
      </w:ins>
      <w:ins w:id="6373" w:author="Chen Liao" w:date="2021-03-28T03:08:00Z">
        <w:r w:rsidR="0067695D" w:rsidRPr="002B6EEC">
          <w:rPr>
            <w:rFonts w:ascii="Times New Roman" w:eastAsia="Times New Roman" w:hAnsi="Times New Roman" w:cs="Times New Roman"/>
            <w:color w:val="242021"/>
            <w:sz w:val="22"/>
            <w:szCs w:val="22"/>
            <w:rPrChange w:id="6374" w:author="Chen Liao" w:date="2021-03-29T18:57:00Z">
              <w:rPr>
                <w:color w:val="242021"/>
              </w:rPr>
            </w:rPrChange>
          </w:rPr>
          <w:t xml:space="preserve">gradual </w:t>
        </w:r>
      </w:ins>
      <w:ins w:id="6375" w:author="Chen Liao" w:date="2021-03-28T04:05:00Z">
        <w:r w:rsidR="00FE1814" w:rsidRPr="002B6EEC">
          <w:rPr>
            <w:rFonts w:ascii="Times New Roman" w:eastAsia="Times New Roman" w:hAnsi="Times New Roman" w:cs="Times New Roman"/>
            <w:color w:val="242021"/>
            <w:sz w:val="22"/>
            <w:szCs w:val="22"/>
            <w:rPrChange w:id="6376" w:author="Chen Liao" w:date="2021-03-29T18:57:00Z">
              <w:rPr>
                <w:color w:val="242021"/>
              </w:rPr>
            </w:rPrChange>
          </w:rPr>
          <w:t>but</w:t>
        </w:r>
      </w:ins>
      <w:ins w:id="6377" w:author="Chen Liao" w:date="2021-03-28T03:08:00Z">
        <w:r w:rsidR="0067695D" w:rsidRPr="002B6EEC">
          <w:rPr>
            <w:rFonts w:ascii="Times New Roman" w:eastAsia="Times New Roman" w:hAnsi="Times New Roman" w:cs="Times New Roman"/>
            <w:color w:val="242021"/>
            <w:sz w:val="22"/>
            <w:szCs w:val="22"/>
            <w:rPrChange w:id="6378" w:author="Chen Liao" w:date="2021-03-29T18:57:00Z">
              <w:rPr>
                <w:color w:val="242021"/>
              </w:rPr>
            </w:rPrChange>
          </w:rPr>
          <w:t xml:space="preserve"> </w:t>
        </w:r>
      </w:ins>
      <w:ins w:id="6379" w:author="Chen Liao" w:date="2021-03-28T04:01:00Z">
        <w:r w:rsidR="00CC7116" w:rsidRPr="002B6EEC">
          <w:rPr>
            <w:rFonts w:ascii="Times New Roman" w:eastAsia="Times New Roman" w:hAnsi="Times New Roman" w:cs="Times New Roman"/>
            <w:color w:val="242021"/>
            <w:sz w:val="22"/>
            <w:szCs w:val="22"/>
            <w:rPrChange w:id="6380" w:author="Chen Liao" w:date="2021-03-29T18:57:00Z">
              <w:rPr>
                <w:color w:val="242021"/>
              </w:rPr>
            </w:rPrChange>
          </w:rPr>
          <w:t>continued increase</w:t>
        </w:r>
      </w:ins>
      <w:ins w:id="6381" w:author="Chen Liao" w:date="2021-03-28T03:08:00Z">
        <w:r w:rsidR="0067695D" w:rsidRPr="002B6EEC">
          <w:rPr>
            <w:rFonts w:ascii="Times New Roman" w:eastAsia="Times New Roman" w:hAnsi="Times New Roman" w:cs="Times New Roman"/>
            <w:color w:val="242021"/>
            <w:sz w:val="22"/>
            <w:szCs w:val="22"/>
            <w:rPrChange w:id="6382" w:author="Chen Liao" w:date="2021-03-29T18:57:00Z">
              <w:rPr>
                <w:color w:val="242021"/>
              </w:rPr>
            </w:rPrChange>
          </w:rPr>
          <w:t>,</w:t>
        </w:r>
      </w:ins>
      <w:ins w:id="6383" w:author="Chen Liao" w:date="2021-03-28T03:09:00Z">
        <w:r w:rsidR="0067695D" w:rsidRPr="002B6EEC">
          <w:rPr>
            <w:rFonts w:ascii="Times New Roman" w:eastAsia="Times New Roman" w:hAnsi="Times New Roman" w:cs="Times New Roman"/>
            <w:color w:val="242021"/>
            <w:sz w:val="22"/>
            <w:szCs w:val="22"/>
            <w:rPrChange w:id="6384" w:author="Chen Liao" w:date="2021-03-29T18:57:00Z">
              <w:rPr>
                <w:color w:val="242021"/>
              </w:rPr>
            </w:rPrChange>
          </w:rPr>
          <w:t xml:space="preserve"> while that of the latter bacteria </w:t>
        </w:r>
      </w:ins>
      <w:ins w:id="6385" w:author="Chen Liao" w:date="2021-03-28T04:02:00Z">
        <w:r w:rsidR="007918C5" w:rsidRPr="002B6EEC">
          <w:rPr>
            <w:rFonts w:ascii="Times New Roman" w:eastAsia="Times New Roman" w:hAnsi="Times New Roman" w:cs="Times New Roman"/>
            <w:color w:val="242021"/>
            <w:sz w:val="22"/>
            <w:szCs w:val="22"/>
            <w:rPrChange w:id="6386" w:author="Chen Liao" w:date="2021-03-29T18:57:00Z">
              <w:rPr>
                <w:color w:val="242021"/>
              </w:rPr>
            </w:rPrChange>
          </w:rPr>
          <w:t>showed a</w:t>
        </w:r>
      </w:ins>
      <w:ins w:id="6387" w:author="Chen Liao" w:date="2021-03-28T03:09:00Z">
        <w:r w:rsidR="0067695D" w:rsidRPr="002B6EEC">
          <w:rPr>
            <w:rFonts w:ascii="Times New Roman" w:eastAsia="Times New Roman" w:hAnsi="Times New Roman" w:cs="Times New Roman"/>
            <w:color w:val="242021"/>
            <w:sz w:val="22"/>
            <w:szCs w:val="22"/>
            <w:rPrChange w:id="6388" w:author="Chen Liao" w:date="2021-03-29T18:57:00Z">
              <w:rPr>
                <w:color w:val="242021"/>
              </w:rPr>
            </w:rPrChange>
          </w:rPr>
          <w:t xml:space="preserve"> quick rise</w:t>
        </w:r>
      </w:ins>
      <w:ins w:id="6389" w:author="Chen Liao" w:date="2021-03-28T04:02:00Z">
        <w:r w:rsidR="007918C5" w:rsidRPr="002B6EEC">
          <w:rPr>
            <w:rFonts w:ascii="Times New Roman" w:eastAsia="Times New Roman" w:hAnsi="Times New Roman" w:cs="Times New Roman"/>
            <w:color w:val="242021"/>
            <w:sz w:val="22"/>
            <w:szCs w:val="22"/>
            <w:rPrChange w:id="6390" w:author="Chen Liao" w:date="2021-03-29T18:57:00Z">
              <w:rPr>
                <w:color w:val="242021"/>
              </w:rPr>
            </w:rPrChange>
          </w:rPr>
          <w:t>-</w:t>
        </w:r>
      </w:ins>
      <w:ins w:id="6391" w:author="Chen Liao" w:date="2021-03-28T03:09:00Z">
        <w:r w:rsidR="0067695D" w:rsidRPr="002B6EEC">
          <w:rPr>
            <w:rFonts w:ascii="Times New Roman" w:eastAsia="Times New Roman" w:hAnsi="Times New Roman" w:cs="Times New Roman"/>
            <w:color w:val="242021"/>
            <w:sz w:val="22"/>
            <w:szCs w:val="22"/>
            <w:rPrChange w:id="6392" w:author="Chen Liao" w:date="2021-03-29T18:57:00Z">
              <w:rPr>
                <w:color w:val="242021"/>
              </w:rPr>
            </w:rPrChange>
          </w:rPr>
          <w:t>and</w:t>
        </w:r>
      </w:ins>
      <w:ins w:id="6393" w:author="Chen Liao" w:date="2021-03-28T04:02:00Z">
        <w:r w:rsidR="007918C5" w:rsidRPr="002B6EEC">
          <w:rPr>
            <w:rFonts w:ascii="Times New Roman" w:eastAsia="Times New Roman" w:hAnsi="Times New Roman" w:cs="Times New Roman"/>
            <w:color w:val="242021"/>
            <w:sz w:val="22"/>
            <w:szCs w:val="22"/>
            <w:rPrChange w:id="6394" w:author="Chen Liao" w:date="2021-03-29T18:57:00Z">
              <w:rPr>
                <w:color w:val="242021"/>
              </w:rPr>
            </w:rPrChange>
          </w:rPr>
          <w:t>-</w:t>
        </w:r>
      </w:ins>
      <w:ins w:id="6395" w:author="Chen Liao" w:date="2021-03-28T03:09:00Z">
        <w:r w:rsidR="0067695D" w:rsidRPr="002B6EEC">
          <w:rPr>
            <w:rFonts w:ascii="Times New Roman" w:eastAsia="Times New Roman" w:hAnsi="Times New Roman" w:cs="Times New Roman"/>
            <w:color w:val="242021"/>
            <w:sz w:val="22"/>
            <w:szCs w:val="22"/>
            <w:rPrChange w:id="6396" w:author="Chen Liao" w:date="2021-03-29T18:57:00Z">
              <w:rPr>
                <w:color w:val="242021"/>
              </w:rPr>
            </w:rPrChange>
          </w:rPr>
          <w:t>drop</w:t>
        </w:r>
      </w:ins>
      <w:ins w:id="6397" w:author="Chen Liao" w:date="2021-03-28T04:02:00Z">
        <w:r w:rsidR="007918C5" w:rsidRPr="002B6EEC">
          <w:rPr>
            <w:rFonts w:ascii="Times New Roman" w:eastAsia="Times New Roman" w:hAnsi="Times New Roman" w:cs="Times New Roman"/>
            <w:color w:val="242021"/>
            <w:sz w:val="22"/>
            <w:szCs w:val="22"/>
            <w:rPrChange w:id="6398" w:author="Chen Liao" w:date="2021-03-29T18:57:00Z">
              <w:rPr>
                <w:color w:val="242021"/>
              </w:rPr>
            </w:rPrChange>
          </w:rPr>
          <w:t xml:space="preserve"> pattern</w:t>
        </w:r>
      </w:ins>
      <w:ins w:id="6399" w:author="Chen Liao" w:date="2021-03-28T03:09:00Z">
        <w:r w:rsidR="0067695D" w:rsidRPr="002B6EEC">
          <w:rPr>
            <w:rFonts w:ascii="Times New Roman" w:eastAsia="Times New Roman" w:hAnsi="Times New Roman" w:cs="Times New Roman"/>
            <w:color w:val="242021"/>
            <w:sz w:val="22"/>
            <w:szCs w:val="22"/>
            <w:rPrChange w:id="6400" w:author="Chen Liao" w:date="2021-03-29T18:57:00Z">
              <w:rPr>
                <w:color w:val="242021"/>
              </w:rPr>
            </w:rPrChange>
          </w:rPr>
          <w:t>.</w:t>
        </w:r>
      </w:ins>
      <w:ins w:id="6401" w:author="Chen Liao" w:date="2021-03-28T04:11:00Z">
        <w:r w:rsidR="00A764EB" w:rsidRPr="002B6EEC">
          <w:rPr>
            <w:rFonts w:ascii="Times New Roman" w:eastAsia="Times New Roman" w:hAnsi="Times New Roman" w:cs="Times New Roman"/>
            <w:color w:val="242021"/>
            <w:sz w:val="22"/>
            <w:szCs w:val="22"/>
            <w:rPrChange w:id="6402" w:author="Chen Liao" w:date="2021-03-29T18:57:00Z">
              <w:rPr>
                <w:color w:val="242021"/>
              </w:rPr>
            </w:rPrChange>
          </w:rPr>
          <w:t xml:space="preserve"> GLV-based inference further suggests that the observed </w:t>
        </w:r>
        <w:proofErr w:type="spellStart"/>
        <w:r w:rsidR="00A764EB" w:rsidRPr="002B6EEC">
          <w:rPr>
            <w:rFonts w:ascii="Times New Roman" w:eastAsia="Times New Roman" w:hAnsi="Times New Roman" w:cs="Times New Roman"/>
            <w:color w:val="242021"/>
            <w:sz w:val="22"/>
            <w:szCs w:val="22"/>
            <w:rPrChange w:id="6403" w:author="Chen Liao" w:date="2021-03-29T18:57:00Z">
              <w:rPr>
                <w:color w:val="242021"/>
              </w:rPr>
            </w:rPrChange>
          </w:rPr>
          <w:t>dynamcis</w:t>
        </w:r>
        <w:proofErr w:type="spellEnd"/>
        <w:r w:rsidR="00A764EB" w:rsidRPr="002B6EEC">
          <w:rPr>
            <w:rFonts w:ascii="Times New Roman" w:eastAsia="Times New Roman" w:hAnsi="Times New Roman" w:cs="Times New Roman"/>
            <w:color w:val="242021"/>
            <w:sz w:val="22"/>
            <w:szCs w:val="22"/>
            <w:rPrChange w:id="6404" w:author="Chen Liao" w:date="2021-03-29T18:57:00Z">
              <w:rPr>
                <w:color w:val="242021"/>
              </w:rPr>
            </w:rPrChange>
          </w:rPr>
          <w:t xml:space="preserve"> may be driven by mutual inhibition </w:t>
        </w:r>
      </w:ins>
      <w:ins w:id="6405" w:author="Chen Liao" w:date="2021-03-28T05:17:00Z">
        <w:r w:rsidR="004038C4" w:rsidRPr="002B6EEC">
          <w:rPr>
            <w:rFonts w:ascii="Times New Roman" w:eastAsia="Times New Roman" w:hAnsi="Times New Roman" w:cs="Times New Roman"/>
            <w:color w:val="242021"/>
            <w:sz w:val="22"/>
            <w:szCs w:val="22"/>
            <w:rPrChange w:id="6406" w:author="Chen Liao" w:date="2021-03-29T18:57:00Z">
              <w:rPr>
                <w:color w:val="242021"/>
              </w:rPr>
            </w:rPrChange>
          </w:rPr>
          <w:t xml:space="preserve">between the two taxa </w:t>
        </w:r>
      </w:ins>
      <w:ins w:id="6407" w:author="Chen Liao" w:date="2021-03-28T04:11:00Z">
        <w:r w:rsidR="00A764EB" w:rsidRPr="002B6EEC">
          <w:rPr>
            <w:rFonts w:ascii="Times New Roman" w:eastAsia="Times New Roman" w:hAnsi="Times New Roman" w:cs="Times New Roman"/>
            <w:color w:val="242021"/>
            <w:sz w:val="22"/>
            <w:szCs w:val="22"/>
            <w:rPrChange w:id="6408" w:author="Chen Liao" w:date="2021-03-29T18:57:00Z">
              <w:rPr>
                <w:color w:val="242021"/>
              </w:rPr>
            </w:rPrChange>
          </w:rPr>
          <w:t>(</w:t>
        </w:r>
        <w:r w:rsidR="00A764EB" w:rsidRPr="002B6EEC">
          <w:rPr>
            <w:rFonts w:ascii="Times New Roman" w:eastAsia="Times New Roman" w:hAnsi="Times New Roman" w:cs="Times New Roman"/>
            <w:color w:val="242021"/>
            <w:sz w:val="22"/>
            <w:szCs w:val="22"/>
            <w:highlight w:val="yellow"/>
            <w:rPrChange w:id="6409" w:author="Chen Liao" w:date="2021-03-29T18:57:00Z">
              <w:rPr>
                <w:color w:val="242021"/>
                <w:highlight w:val="yellow"/>
              </w:rPr>
            </w:rPrChange>
          </w:rPr>
          <w:t>Fig. S</w:t>
        </w:r>
      </w:ins>
      <w:ins w:id="6410" w:author="Chen Liao" w:date="2021-03-28T11:29:00Z">
        <w:r w:rsidR="001E00A8" w:rsidRPr="002B6EEC">
          <w:rPr>
            <w:rFonts w:ascii="Times New Roman" w:eastAsia="Times New Roman" w:hAnsi="Times New Roman" w:cs="Times New Roman"/>
            <w:color w:val="242021"/>
            <w:sz w:val="22"/>
            <w:szCs w:val="22"/>
            <w:highlight w:val="yellow"/>
            <w:rPrChange w:id="6411" w:author="Chen Liao" w:date="2021-03-29T18:57:00Z">
              <w:rPr>
                <w:color w:val="242021"/>
                <w:highlight w:val="yellow"/>
              </w:rPr>
            </w:rPrChange>
          </w:rPr>
          <w:t>9</w:t>
        </w:r>
      </w:ins>
      <w:ins w:id="6412" w:author="Chen Liao" w:date="2021-03-28T04:11:00Z">
        <w:r w:rsidR="00A764EB" w:rsidRPr="002B6EEC">
          <w:rPr>
            <w:rFonts w:ascii="Times New Roman" w:eastAsia="Times New Roman" w:hAnsi="Times New Roman" w:cs="Times New Roman"/>
            <w:color w:val="242021"/>
            <w:sz w:val="22"/>
            <w:szCs w:val="22"/>
            <w:highlight w:val="yellow"/>
            <w:rPrChange w:id="6413" w:author="Chen Liao" w:date="2021-03-29T18:57:00Z">
              <w:rPr>
                <w:color w:val="242021"/>
                <w:highlight w:val="yellow"/>
              </w:rPr>
            </w:rPrChange>
          </w:rPr>
          <w:t>C</w:t>
        </w:r>
        <w:r w:rsidR="00A764EB" w:rsidRPr="002B6EEC">
          <w:rPr>
            <w:rFonts w:ascii="Times New Roman" w:eastAsia="Times New Roman" w:hAnsi="Times New Roman" w:cs="Times New Roman"/>
            <w:color w:val="242021"/>
            <w:sz w:val="22"/>
            <w:szCs w:val="22"/>
            <w:rPrChange w:id="6414" w:author="Chen Liao" w:date="2021-03-29T18:57:00Z">
              <w:rPr>
                <w:color w:val="242021"/>
              </w:rPr>
            </w:rPrChange>
          </w:rPr>
          <w:t>).</w:t>
        </w:r>
      </w:ins>
      <w:commentRangeStart w:id="6415"/>
      <w:commentRangeEnd w:id="6415"/>
    </w:p>
    <w:p w14:paraId="4C628D49" w14:textId="4CBD7575" w:rsidR="00967B8F" w:rsidRPr="002B6EEC" w:rsidDel="002B28E3" w:rsidRDefault="00967B8F" w:rsidP="00047959">
      <w:pPr>
        <w:pStyle w:val="paragraph"/>
        <w:jc w:val="both"/>
        <w:rPr>
          <w:del w:id="6416" w:author="Chen Liao" w:date="2021-03-22T08:34:00Z"/>
          <w:rFonts w:ascii="Times New Roman" w:hAnsi="Times New Roman" w:cs="Times New Roman"/>
          <w:sz w:val="22"/>
          <w:szCs w:val="22"/>
          <w:rPrChange w:id="6417" w:author="Chen Liao" w:date="2021-03-29T18:57:00Z">
            <w:rPr>
              <w:del w:id="6418" w:author="Chen Liao" w:date="2021-03-22T08:34:00Z"/>
              <w:rFonts w:ascii="Times New Roman" w:hAnsi="Times New Roman" w:cs="Times New Roman"/>
            </w:rPr>
          </w:rPrChange>
        </w:rPr>
        <w:pPrChange w:id="6419" w:author="Chen Liao" w:date="2021-03-28T05:17:00Z">
          <w:pPr>
            <w:pStyle w:val="paragraph"/>
            <w:jc w:val="both"/>
          </w:pPr>
        </w:pPrChange>
      </w:pPr>
    </w:p>
    <w:p w14:paraId="429456E8" w14:textId="15F8E8B7" w:rsidR="00193E68" w:rsidRPr="002B6EEC" w:rsidDel="007343E6" w:rsidRDefault="00A56262" w:rsidP="00047959">
      <w:pPr>
        <w:pStyle w:val="paragraph"/>
        <w:jc w:val="both"/>
        <w:rPr>
          <w:del w:id="6420" w:author="Chen Liao" w:date="2021-03-22T09:02:00Z"/>
          <w:moveFrom w:id="6421" w:author="Chen Liao" w:date="2021-03-18T21:34:00Z"/>
          <w:rFonts w:ascii="Times New Roman" w:hAnsi="Times New Roman" w:cs="Times New Roman"/>
          <w:sz w:val="22"/>
          <w:szCs w:val="22"/>
          <w:rPrChange w:id="6422" w:author="Chen Liao" w:date="2021-03-29T18:57:00Z">
            <w:rPr>
              <w:del w:id="6423" w:author="Chen Liao" w:date="2021-03-22T09:02:00Z"/>
              <w:moveFrom w:id="6424" w:author="Chen Liao" w:date="2021-03-18T21:34:00Z"/>
              <w:rFonts w:ascii="Times New Roman" w:hAnsi="Times New Roman" w:cs="Times New Roman"/>
              <w:sz w:val="20"/>
              <w:szCs w:val="20"/>
            </w:rPr>
          </w:rPrChange>
        </w:rPr>
        <w:pPrChange w:id="6425" w:author="Chen Liao" w:date="2021-03-28T05:17:00Z">
          <w:pPr>
            <w:pStyle w:val="paragraph"/>
            <w:jc w:val="both"/>
          </w:pPr>
        </w:pPrChange>
      </w:pPr>
      <w:moveFromRangeStart w:id="6426" w:author="Chen Liao" w:date="2021-03-18T21:34:00Z" w:name="move66995699"/>
      <w:commentRangeStart w:id="6427"/>
      <w:commentRangeEnd w:id="6427"/>
      <w:moveFrom w:id="6428" w:author="Chen Liao" w:date="2021-03-18T21:34:00Z">
        <w:del w:id="6429" w:author="Chen Liao" w:date="2021-03-22T09:02:00Z">
          <w:r w:rsidRPr="002B6EEC" w:rsidDel="007343E6">
            <w:rPr>
              <w:sz w:val="22"/>
              <w:szCs w:val="22"/>
              <w:rPrChange w:id="6430" w:author="Chen Liao" w:date="2021-03-29T18:57:00Z">
                <w:rPr>
                  <w:sz w:val="20"/>
                  <w:szCs w:val="20"/>
                </w:rPr>
              </w:rPrChange>
            </w:rPr>
            <w:delText xml:space="preserve">Most of the glycan degrading and import machinery within Bacteroides genomes are encoded within clusters of coregulated genes known as polysaccharide utilization loci (PUL). The defining characteristic of a PUL is the presence of a pair of genes homologous to </w:delText>
          </w:r>
          <w:r w:rsidRPr="002B6EEC" w:rsidDel="007343E6">
            <w:rPr>
              <w:i/>
              <w:iCs/>
              <w:sz w:val="22"/>
              <w:szCs w:val="22"/>
              <w:rPrChange w:id="6431" w:author="Chen Liao" w:date="2021-03-29T18:57:00Z">
                <w:rPr>
                  <w:i/>
                  <w:iCs/>
                  <w:sz w:val="20"/>
                  <w:szCs w:val="20"/>
                </w:rPr>
              </w:rPrChange>
            </w:rPr>
            <w:delText>susD</w:delText>
          </w:r>
          <w:r w:rsidRPr="002B6EEC" w:rsidDel="007343E6">
            <w:rPr>
              <w:sz w:val="22"/>
              <w:szCs w:val="22"/>
              <w:rPrChange w:id="6432" w:author="Chen Liao" w:date="2021-03-29T18:57:00Z">
                <w:rPr>
                  <w:sz w:val="20"/>
                  <w:szCs w:val="20"/>
                </w:rPr>
              </w:rPrChange>
            </w:rPr>
            <w:delText xml:space="preserve"> and </w:delText>
          </w:r>
          <w:r w:rsidRPr="002B6EEC" w:rsidDel="007343E6">
            <w:rPr>
              <w:i/>
              <w:iCs/>
              <w:sz w:val="22"/>
              <w:szCs w:val="22"/>
              <w:rPrChange w:id="6433" w:author="Chen Liao" w:date="2021-03-29T18:57:00Z">
                <w:rPr>
                  <w:i/>
                  <w:iCs/>
                  <w:sz w:val="20"/>
                  <w:szCs w:val="20"/>
                </w:rPr>
              </w:rPrChange>
            </w:rPr>
            <w:delText>susC</w:delText>
          </w:r>
          <w:r w:rsidRPr="002B6EEC" w:rsidDel="007343E6">
            <w:rPr>
              <w:sz w:val="22"/>
              <w:szCs w:val="22"/>
              <w:rPrChange w:id="6434" w:author="Chen Liao" w:date="2021-03-29T18:57:00Z">
                <w:rPr>
                  <w:sz w:val="20"/>
                  <w:szCs w:val="20"/>
                </w:rPr>
              </w:rPrChange>
            </w:rPr>
            <w:delText>, which encode outer membrane proteins that bind inulin and import its digestion products</w:delText>
          </w:r>
          <w:r w:rsidR="004506EE" w:rsidRPr="002B6EEC" w:rsidDel="007343E6">
            <w:rPr>
              <w:sz w:val="22"/>
              <w:szCs w:val="22"/>
              <w:rPrChange w:id="6435" w:author="Chen Liao" w:date="2021-03-29T18:57:00Z">
                <w:rPr>
                  <w:sz w:val="20"/>
                  <w:szCs w:val="20"/>
                </w:rPr>
              </w:rPrChange>
            </w:rPr>
            <w:delText xml:space="preserve"> </w:delText>
          </w:r>
          <w:r w:rsidR="004506EE" w:rsidRPr="002B6EEC" w:rsidDel="007343E6">
            <w:rPr>
              <w:sz w:val="22"/>
              <w:szCs w:val="22"/>
              <w:rPrChange w:id="6436" w:author="Chen Liao" w:date="2021-03-29T18:57:00Z">
                <w:rPr>
                  <w:sz w:val="20"/>
                  <w:szCs w:val="20"/>
                </w:rPr>
              </w:rPrChange>
            </w:rPr>
            <w:fldChar w:fldCharType="begin"/>
          </w:r>
          <w:r w:rsidR="00ED3422" w:rsidRPr="002B6EEC" w:rsidDel="007343E6">
            <w:rPr>
              <w:sz w:val="22"/>
              <w:szCs w:val="22"/>
              <w:rPrChange w:id="6437" w:author="Chen Liao" w:date="2021-03-29T18:57:00Z">
                <w:rPr>
                  <w:sz w:val="20"/>
                  <w:szCs w:val="20"/>
                </w:rPr>
              </w:rPrChange>
            </w:rPr>
            <w:delInstrText xml:space="preserve"> ADDIN NE.Ref.{E4FAEAA4-C55F-4A5C-909B-62697434F5E6}</w:delInstrText>
          </w:r>
          <w:r w:rsidR="004506EE" w:rsidRPr="002B6EEC" w:rsidDel="007343E6">
            <w:rPr>
              <w:sz w:val="22"/>
              <w:szCs w:val="22"/>
              <w:rPrChange w:id="6438" w:author="Chen Liao" w:date="2021-03-29T18:57:00Z">
                <w:rPr>
                  <w:sz w:val="20"/>
                  <w:szCs w:val="20"/>
                </w:rPr>
              </w:rPrChange>
            </w:rPr>
            <w:fldChar w:fldCharType="separate"/>
          </w:r>
          <w:r w:rsidR="00ED3422" w:rsidRPr="002B6EEC" w:rsidDel="007343E6">
            <w:rPr>
              <w:color w:val="080000"/>
              <w:sz w:val="22"/>
              <w:szCs w:val="22"/>
              <w:rPrChange w:id="6439" w:author="Chen Liao" w:date="2021-03-29T18:57:00Z">
                <w:rPr>
                  <w:color w:val="080000"/>
                  <w:sz w:val="20"/>
                  <w:szCs w:val="20"/>
                </w:rPr>
              </w:rPrChange>
            </w:rPr>
            <w:delText>[23, 24]</w:delText>
          </w:r>
          <w:r w:rsidR="004506EE" w:rsidRPr="002B6EEC" w:rsidDel="007343E6">
            <w:rPr>
              <w:sz w:val="22"/>
              <w:szCs w:val="22"/>
              <w:rPrChange w:id="6440" w:author="Chen Liao" w:date="2021-03-29T18:57:00Z">
                <w:rPr>
                  <w:sz w:val="20"/>
                  <w:szCs w:val="20"/>
                </w:rPr>
              </w:rPrChange>
            </w:rPr>
            <w:fldChar w:fldCharType="end"/>
          </w:r>
          <w:r w:rsidRPr="002B6EEC" w:rsidDel="007343E6">
            <w:rPr>
              <w:sz w:val="22"/>
              <w:szCs w:val="22"/>
              <w:rPrChange w:id="6441" w:author="Chen Liao" w:date="2021-03-29T18:57:00Z">
                <w:rPr>
                  <w:sz w:val="20"/>
                  <w:szCs w:val="20"/>
                </w:rPr>
              </w:rPrChange>
            </w:rPr>
            <w:delText>.</w:delText>
          </w:r>
          <w:r w:rsidR="00D4061E" w:rsidRPr="002B6EEC" w:rsidDel="007343E6">
            <w:rPr>
              <w:sz w:val="22"/>
              <w:szCs w:val="22"/>
              <w:rPrChange w:id="6442" w:author="Chen Liao" w:date="2021-03-29T18:57:00Z">
                <w:rPr>
                  <w:sz w:val="20"/>
                  <w:szCs w:val="20"/>
                </w:rPr>
              </w:rPrChange>
            </w:rPr>
            <w:delText xml:space="preserve"> Inulin PULs were also detected in draft genomes of </w:delText>
          </w:r>
          <w:r w:rsidR="00D4061E" w:rsidRPr="002B6EEC" w:rsidDel="007343E6">
            <w:rPr>
              <w:i/>
              <w:iCs/>
              <w:sz w:val="22"/>
              <w:szCs w:val="22"/>
              <w:rPrChange w:id="6443" w:author="Chen Liao" w:date="2021-03-29T18:57:00Z">
                <w:rPr>
                  <w:i/>
                  <w:iCs/>
                  <w:sz w:val="20"/>
                  <w:szCs w:val="20"/>
                </w:rPr>
              </w:rPrChange>
            </w:rPr>
            <w:delText>Bacteroides acidifaciens</w:delText>
          </w:r>
          <w:r w:rsidR="00D4061E" w:rsidRPr="002B6EEC" w:rsidDel="007343E6">
            <w:rPr>
              <w:sz w:val="22"/>
              <w:szCs w:val="22"/>
              <w:rPrChange w:id="6444" w:author="Chen Liao" w:date="2021-03-29T18:57:00Z">
                <w:rPr>
                  <w:sz w:val="20"/>
                  <w:szCs w:val="20"/>
                </w:rPr>
              </w:rPrChange>
            </w:rPr>
            <w:delText xml:space="preserve"> and </w:delText>
          </w:r>
          <w:r w:rsidR="00D4061E" w:rsidRPr="002B6EEC" w:rsidDel="007343E6">
            <w:rPr>
              <w:i/>
              <w:iCs/>
              <w:sz w:val="22"/>
              <w:szCs w:val="22"/>
              <w:rPrChange w:id="6445" w:author="Chen Liao" w:date="2021-03-29T18:57:00Z">
                <w:rPr>
                  <w:i/>
                  <w:iCs/>
                  <w:sz w:val="20"/>
                  <w:szCs w:val="20"/>
                </w:rPr>
              </w:rPrChange>
            </w:rPr>
            <w:delText>Muribaculaceae</w:delText>
          </w:r>
          <w:r w:rsidR="00D4061E" w:rsidRPr="002B6EEC" w:rsidDel="007343E6">
            <w:rPr>
              <w:sz w:val="22"/>
              <w:szCs w:val="22"/>
              <w:rPrChange w:id="6446" w:author="Chen Liao" w:date="2021-03-29T18:57:00Z">
                <w:rPr>
                  <w:sz w:val="20"/>
                  <w:szCs w:val="20"/>
                </w:rPr>
              </w:rPrChange>
            </w:rPr>
            <w:delText xml:space="preserve"> (</w:delText>
          </w:r>
          <w:r w:rsidR="00D4061E" w:rsidRPr="002B6EEC" w:rsidDel="007343E6">
            <w:rPr>
              <w:b/>
              <w:bCs/>
              <w:sz w:val="22"/>
              <w:szCs w:val="22"/>
              <w:rPrChange w:id="6447" w:author="Chen Liao" w:date="2021-03-29T18:57:00Z">
                <w:rPr>
                  <w:b/>
                  <w:bCs/>
                  <w:sz w:val="20"/>
                  <w:szCs w:val="20"/>
                </w:rPr>
              </w:rPrChange>
            </w:rPr>
            <w:delText>Table S4</w:delText>
          </w:r>
          <w:r w:rsidR="00D4061E" w:rsidRPr="002B6EEC" w:rsidDel="007343E6">
            <w:rPr>
              <w:sz w:val="22"/>
              <w:szCs w:val="22"/>
              <w:rPrChange w:id="6448" w:author="Chen Liao" w:date="2021-03-29T18:57:00Z">
                <w:rPr>
                  <w:sz w:val="20"/>
                  <w:szCs w:val="20"/>
                </w:rPr>
              </w:rPrChange>
            </w:rPr>
            <w:delText>)</w:delText>
          </w:r>
        </w:del>
      </w:moveFrom>
    </w:p>
    <w:moveFromRangeEnd w:id="6426"/>
    <w:p w14:paraId="6988D568" w14:textId="55F71063" w:rsidR="005D61A4" w:rsidRPr="002B6EEC" w:rsidRDefault="005D61A4" w:rsidP="00047959">
      <w:pPr>
        <w:pStyle w:val="paragraph"/>
        <w:jc w:val="both"/>
        <w:rPr>
          <w:b/>
          <w:bCs/>
          <w:color w:val="000000"/>
          <w:sz w:val="22"/>
          <w:szCs w:val="22"/>
          <w:rPrChange w:id="6449" w:author="Chen Liao" w:date="2021-03-29T18:57:00Z">
            <w:rPr>
              <w:rFonts w:eastAsia="SimSun"/>
              <w:b/>
              <w:bCs/>
              <w:color w:val="000000"/>
              <w:sz w:val="20"/>
              <w:szCs w:val="20"/>
            </w:rPr>
          </w:rPrChange>
        </w:rPr>
        <w:pPrChange w:id="6450" w:author="Chen Liao" w:date="2021-03-28T05:17:00Z">
          <w:pPr>
            <w:jc w:val="center"/>
          </w:pPr>
        </w:pPrChange>
      </w:pPr>
    </w:p>
    <w:p w14:paraId="5EF6999C" w14:textId="6DEDFBB7" w:rsidR="0036285D" w:rsidRPr="002B6EEC" w:rsidRDefault="00BA5E4F" w:rsidP="0036285D">
      <w:pPr>
        <w:jc w:val="center"/>
        <w:rPr>
          <w:rFonts w:eastAsia="SimSun"/>
          <w:b/>
          <w:bCs/>
          <w:color w:val="000000"/>
          <w:sz w:val="22"/>
          <w:szCs w:val="22"/>
          <w:rPrChange w:id="6451" w:author="Chen Liao" w:date="2021-03-29T18:57:00Z">
            <w:rPr>
              <w:rFonts w:eastAsia="SimSun"/>
              <w:b/>
              <w:bCs/>
              <w:color w:val="000000"/>
              <w:sz w:val="20"/>
              <w:szCs w:val="20"/>
            </w:rPr>
          </w:rPrChange>
        </w:rPr>
        <w:pPrChange w:id="6452" w:author="Chen Liao" w:date="2021-03-27T13:16:00Z">
          <w:pPr>
            <w:jc w:val="center"/>
          </w:pPr>
        </w:pPrChange>
      </w:pPr>
      <w:del w:id="6453" w:author="Chen Liao" w:date="2021-03-23T10:38:00Z">
        <w:r w:rsidRPr="002B6EEC" w:rsidDel="008A39AE">
          <w:rPr>
            <w:rFonts w:eastAsia="SimSun"/>
            <w:b/>
            <w:bCs/>
            <w:noProof/>
            <w:color w:val="000000"/>
            <w:sz w:val="22"/>
            <w:szCs w:val="22"/>
            <w:rPrChange w:id="6454" w:author="Chen Liao" w:date="2021-03-29T18:57:00Z">
              <w:rPr>
                <w:rFonts w:eastAsia="SimSun"/>
                <w:b/>
                <w:bCs/>
                <w:noProof/>
                <w:color w:val="000000"/>
                <w:sz w:val="20"/>
                <w:szCs w:val="20"/>
              </w:rPr>
            </w:rPrChange>
          </w:rPr>
          <w:lastRenderedPageBreak/>
          <w:drawing>
            <wp:inline distT="0" distB="0" distL="0" distR="0" wp14:anchorId="40ED68C4" wp14:editId="13F2A454">
              <wp:extent cx="5928335" cy="2106119"/>
              <wp:effectExtent l="0" t="0" r="3175" b="2540"/>
              <wp:docPr id="35" name="Picture 35"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a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6528" cy="2109030"/>
                      </a:xfrm>
                      <a:prstGeom prst="rect">
                        <a:avLst/>
                      </a:prstGeom>
                    </pic:spPr>
                  </pic:pic>
                </a:graphicData>
              </a:graphic>
            </wp:inline>
          </w:drawing>
        </w:r>
      </w:del>
      <w:ins w:id="6455" w:author="Chen Liao" w:date="2021-03-28T04:28:00Z">
        <w:r w:rsidR="00A67F6F" w:rsidRPr="002B6EEC">
          <w:rPr>
            <w:rFonts w:eastAsia="SimSun"/>
            <w:b/>
            <w:bCs/>
            <w:noProof/>
            <w:color w:val="000000"/>
            <w:sz w:val="22"/>
            <w:szCs w:val="22"/>
            <w:rPrChange w:id="6456" w:author="Chen Liao" w:date="2021-03-29T18:57:00Z">
              <w:rPr>
                <w:rFonts w:eastAsia="SimSun"/>
                <w:b/>
                <w:bCs/>
                <w:noProof/>
                <w:color w:val="000000"/>
              </w:rPr>
            </w:rPrChange>
          </w:rPr>
          <w:drawing>
            <wp:inline distT="0" distB="0" distL="0" distR="0" wp14:anchorId="5DDEA054" wp14:editId="3D2DA5AC">
              <wp:extent cx="3892491" cy="4906008"/>
              <wp:effectExtent l="0" t="0" r="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8936" cy="4914131"/>
                      </a:xfrm>
                      <a:prstGeom prst="rect">
                        <a:avLst/>
                      </a:prstGeom>
                    </pic:spPr>
                  </pic:pic>
                </a:graphicData>
              </a:graphic>
            </wp:inline>
          </w:drawing>
        </w:r>
      </w:ins>
    </w:p>
    <w:p w14:paraId="7148F50D" w14:textId="4FAB1185" w:rsidR="0070622D" w:rsidRPr="002B6EEC" w:rsidDel="00C272F5" w:rsidRDefault="0070622D" w:rsidP="00C3619E">
      <w:pPr>
        <w:jc w:val="both"/>
        <w:rPr>
          <w:del w:id="6457" w:author="Chen Liao" w:date="2021-03-23T10:38:00Z"/>
          <w:rFonts w:eastAsia="SimSun"/>
          <w:b/>
          <w:bCs/>
          <w:color w:val="000000"/>
          <w:rPrChange w:id="6458" w:author="Chen Liao" w:date="2021-03-29T18:57:00Z">
            <w:rPr>
              <w:del w:id="6459" w:author="Chen Liao" w:date="2021-03-23T10:38:00Z"/>
              <w:rFonts w:eastAsia="SimSun"/>
              <w:b/>
              <w:bCs/>
              <w:color w:val="000000"/>
              <w:sz w:val="28"/>
              <w:szCs w:val="28"/>
            </w:rPr>
          </w:rPrChange>
        </w:rPr>
      </w:pPr>
    </w:p>
    <w:p w14:paraId="70CC02B7" w14:textId="77777777" w:rsidR="00C272F5" w:rsidRPr="002B6EEC" w:rsidRDefault="00C272F5">
      <w:pPr>
        <w:jc w:val="both"/>
        <w:rPr>
          <w:ins w:id="6460" w:author="Chen Liao" w:date="2021-03-27T13:16:00Z"/>
          <w:rFonts w:eastAsia="SimSun"/>
          <w:b/>
          <w:bCs/>
          <w:color w:val="000000"/>
          <w:rPrChange w:id="6461" w:author="Chen Liao" w:date="2021-03-29T18:57:00Z">
            <w:rPr>
              <w:ins w:id="6462" w:author="Chen Liao" w:date="2021-03-27T13:16:00Z"/>
              <w:rFonts w:eastAsia="SimSun"/>
              <w:b/>
              <w:bCs/>
              <w:color w:val="000000"/>
              <w:sz w:val="20"/>
              <w:szCs w:val="20"/>
            </w:rPr>
          </w:rPrChange>
        </w:rPr>
      </w:pPr>
    </w:p>
    <w:p w14:paraId="259D2B42" w14:textId="758B5172" w:rsidR="0035704D" w:rsidRPr="002B6EEC" w:rsidRDefault="005D61A4" w:rsidP="00C3619E">
      <w:pPr>
        <w:jc w:val="both"/>
        <w:rPr>
          <w:rFonts w:eastAsia="SimSun"/>
          <w:color w:val="000000"/>
          <w:sz w:val="20"/>
          <w:szCs w:val="20"/>
          <w:rPrChange w:id="6463" w:author="Chen Liao" w:date="2021-03-29T18:57:00Z">
            <w:rPr>
              <w:rFonts w:eastAsia="SimSun"/>
              <w:color w:val="000000"/>
              <w:sz w:val="20"/>
              <w:szCs w:val="20"/>
            </w:rPr>
          </w:rPrChange>
        </w:rPr>
      </w:pPr>
      <w:r w:rsidRPr="002B6EEC">
        <w:rPr>
          <w:rFonts w:eastAsia="SimSun"/>
          <w:b/>
          <w:bCs/>
          <w:color w:val="000000"/>
          <w:sz w:val="20"/>
          <w:szCs w:val="20"/>
          <w:rPrChange w:id="6464" w:author="Chen Liao" w:date="2021-03-29T18:57:00Z">
            <w:rPr>
              <w:rFonts w:eastAsia="SimSun"/>
              <w:b/>
              <w:bCs/>
              <w:color w:val="000000"/>
              <w:sz w:val="20"/>
              <w:szCs w:val="20"/>
            </w:rPr>
          </w:rPrChange>
        </w:rPr>
        <w:t xml:space="preserve">Figure 3. </w:t>
      </w:r>
      <w:del w:id="6465" w:author="Chen Liao" w:date="2021-03-28T04:16:00Z">
        <w:r w:rsidR="00AB2A37" w:rsidRPr="002B6EEC" w:rsidDel="00593F41">
          <w:rPr>
            <w:rFonts w:eastAsia="SimSun"/>
            <w:b/>
            <w:bCs/>
            <w:color w:val="000000"/>
            <w:sz w:val="20"/>
            <w:szCs w:val="20"/>
            <w:rPrChange w:id="6466" w:author="Chen Liao" w:date="2021-03-29T18:57:00Z">
              <w:rPr>
                <w:rFonts w:eastAsia="SimSun"/>
                <w:b/>
                <w:bCs/>
                <w:color w:val="000000"/>
                <w:sz w:val="20"/>
                <w:szCs w:val="20"/>
              </w:rPr>
            </w:rPrChange>
          </w:rPr>
          <w:delText xml:space="preserve">Microbiota dynamics in response to inulin is driven by several </w:delText>
        </w:r>
        <w:r w:rsidRPr="002B6EEC" w:rsidDel="00593F41">
          <w:rPr>
            <w:rFonts w:eastAsia="SimSun"/>
            <w:b/>
            <w:bCs/>
            <w:color w:val="000000"/>
            <w:sz w:val="20"/>
            <w:szCs w:val="20"/>
            <w:rPrChange w:id="6467" w:author="Chen Liao" w:date="2021-03-29T18:57:00Z">
              <w:rPr>
                <w:rFonts w:eastAsia="SimSun"/>
                <w:b/>
                <w:bCs/>
                <w:color w:val="000000"/>
                <w:sz w:val="20"/>
                <w:szCs w:val="20"/>
              </w:rPr>
            </w:rPrChange>
          </w:rPr>
          <w:delText>key</w:delText>
        </w:r>
      </w:del>
      <w:ins w:id="6468" w:author="Chen Liao" w:date="2021-03-28T04:16:00Z">
        <w:r w:rsidR="00593F41" w:rsidRPr="002B6EEC">
          <w:rPr>
            <w:rFonts w:eastAsia="SimSun"/>
            <w:b/>
            <w:bCs/>
            <w:color w:val="000000"/>
            <w:sz w:val="20"/>
            <w:szCs w:val="20"/>
            <w:rPrChange w:id="6469" w:author="Chen Liao" w:date="2021-03-29T18:57:00Z">
              <w:rPr>
                <w:rFonts w:eastAsia="SimSun"/>
                <w:b/>
                <w:bCs/>
                <w:color w:val="000000"/>
                <w:sz w:val="21"/>
                <w:szCs w:val="21"/>
              </w:rPr>
            </w:rPrChange>
          </w:rPr>
          <w:t>Inulin</w:t>
        </w:r>
      </w:ins>
      <w:r w:rsidRPr="002B6EEC">
        <w:rPr>
          <w:rFonts w:eastAsia="SimSun"/>
          <w:b/>
          <w:bCs/>
          <w:color w:val="000000"/>
          <w:sz w:val="20"/>
          <w:szCs w:val="20"/>
          <w:rPrChange w:id="6470" w:author="Chen Liao" w:date="2021-03-29T18:57:00Z">
            <w:rPr>
              <w:rFonts w:eastAsia="SimSun"/>
              <w:b/>
              <w:bCs/>
              <w:color w:val="000000"/>
              <w:sz w:val="20"/>
              <w:szCs w:val="20"/>
            </w:rPr>
          </w:rPrChange>
        </w:rPr>
        <w:t xml:space="preserve"> </w:t>
      </w:r>
      <w:bookmarkStart w:id="6471" w:name="OLE_LINK24"/>
      <w:bookmarkStart w:id="6472" w:name="OLE_LINK25"/>
      <w:r w:rsidRPr="002B6EEC">
        <w:rPr>
          <w:rFonts w:eastAsia="SimSun"/>
          <w:b/>
          <w:bCs/>
          <w:color w:val="000000"/>
          <w:sz w:val="20"/>
          <w:szCs w:val="20"/>
          <w:rPrChange w:id="6473" w:author="Chen Liao" w:date="2021-03-29T18:57:00Z">
            <w:rPr>
              <w:rFonts w:eastAsia="SimSun"/>
              <w:b/>
              <w:bCs/>
              <w:color w:val="000000"/>
              <w:sz w:val="20"/>
              <w:szCs w:val="20"/>
            </w:rPr>
          </w:rPrChange>
        </w:rPr>
        <w:t>responders</w:t>
      </w:r>
      <w:bookmarkStart w:id="6474" w:name="OLE_LINK30"/>
      <w:bookmarkStart w:id="6475" w:name="OLE_LINK31"/>
      <w:bookmarkEnd w:id="6471"/>
      <w:bookmarkEnd w:id="6472"/>
      <w:ins w:id="6476" w:author="Chen Liao" w:date="2021-03-28T04:16:00Z">
        <w:r w:rsidR="00593F41" w:rsidRPr="002B6EEC">
          <w:rPr>
            <w:rFonts w:eastAsia="SimSun"/>
            <w:b/>
            <w:bCs/>
            <w:color w:val="000000"/>
            <w:sz w:val="20"/>
            <w:szCs w:val="20"/>
            <w:rPrChange w:id="6477" w:author="Chen Liao" w:date="2021-03-29T18:57:00Z">
              <w:rPr>
                <w:rFonts w:eastAsia="SimSun"/>
                <w:b/>
                <w:bCs/>
                <w:color w:val="000000"/>
                <w:sz w:val="21"/>
                <w:szCs w:val="21"/>
              </w:rPr>
            </w:rPrChange>
          </w:rPr>
          <w:t xml:space="preserve"> and associated ecological interactions</w:t>
        </w:r>
      </w:ins>
      <w:r w:rsidR="00731E66" w:rsidRPr="002B6EEC">
        <w:rPr>
          <w:rFonts w:eastAsia="SimSun"/>
          <w:b/>
          <w:bCs/>
          <w:color w:val="000000"/>
          <w:sz w:val="20"/>
          <w:szCs w:val="20"/>
          <w:rPrChange w:id="6478" w:author="Chen Liao" w:date="2021-03-29T18:57:00Z">
            <w:rPr>
              <w:rFonts w:eastAsia="SimSun"/>
              <w:b/>
              <w:bCs/>
              <w:color w:val="000000"/>
              <w:sz w:val="20"/>
              <w:szCs w:val="20"/>
            </w:rPr>
          </w:rPrChange>
        </w:rPr>
        <w:t xml:space="preserve">. </w:t>
      </w:r>
      <w:bookmarkEnd w:id="6474"/>
      <w:bookmarkEnd w:id="6475"/>
      <w:r w:rsidR="00C414E2" w:rsidRPr="002B6EEC">
        <w:rPr>
          <w:rFonts w:eastAsia="SimSun"/>
          <w:b/>
          <w:bCs/>
          <w:color w:val="000000"/>
          <w:sz w:val="20"/>
          <w:szCs w:val="20"/>
          <w:rPrChange w:id="6479" w:author="Chen Liao" w:date="2021-03-29T18:57:00Z">
            <w:rPr>
              <w:rFonts w:eastAsia="SimSun"/>
              <w:b/>
              <w:bCs/>
              <w:color w:val="000000"/>
              <w:sz w:val="20"/>
              <w:szCs w:val="20"/>
            </w:rPr>
          </w:rPrChange>
        </w:rPr>
        <w:t>A</w:t>
      </w:r>
      <w:r w:rsidR="00731E66" w:rsidRPr="002B6EEC">
        <w:rPr>
          <w:rFonts w:eastAsia="SimSun"/>
          <w:b/>
          <w:bCs/>
          <w:color w:val="000000"/>
          <w:sz w:val="20"/>
          <w:szCs w:val="20"/>
          <w:rPrChange w:id="6480" w:author="Chen Liao" w:date="2021-03-29T18:57:00Z">
            <w:rPr>
              <w:rFonts w:eastAsia="SimSun"/>
              <w:b/>
              <w:bCs/>
              <w:color w:val="000000"/>
              <w:sz w:val="20"/>
              <w:szCs w:val="20"/>
            </w:rPr>
          </w:rPrChange>
        </w:rPr>
        <w:t xml:space="preserve">. </w:t>
      </w:r>
      <w:r w:rsidR="00546C70" w:rsidRPr="002B6EEC">
        <w:rPr>
          <w:rFonts w:eastAsia="SimSun"/>
          <w:color w:val="000000"/>
          <w:sz w:val="20"/>
          <w:szCs w:val="20"/>
          <w:rPrChange w:id="6481" w:author="Chen Liao" w:date="2021-03-29T18:57:00Z">
            <w:rPr>
              <w:rFonts w:eastAsia="SimSun"/>
              <w:color w:val="000000"/>
              <w:sz w:val="20"/>
              <w:szCs w:val="20"/>
            </w:rPr>
          </w:rPrChange>
        </w:rPr>
        <w:t>I</w:t>
      </w:r>
      <w:r w:rsidR="00731E66" w:rsidRPr="002B6EEC">
        <w:rPr>
          <w:rFonts w:eastAsia="SimSun"/>
          <w:color w:val="000000"/>
          <w:sz w:val="20"/>
          <w:szCs w:val="20"/>
          <w:rPrChange w:id="6482" w:author="Chen Liao" w:date="2021-03-29T18:57:00Z">
            <w:rPr>
              <w:rFonts w:eastAsia="SimSun"/>
              <w:color w:val="000000"/>
              <w:sz w:val="20"/>
              <w:szCs w:val="20"/>
            </w:rPr>
          </w:rPrChange>
        </w:rPr>
        <w:t>ncreased</w:t>
      </w:r>
      <w:r w:rsidRPr="002B6EEC">
        <w:rPr>
          <w:rFonts w:eastAsia="SimSun"/>
          <w:color w:val="000000"/>
          <w:sz w:val="20"/>
          <w:szCs w:val="20"/>
          <w:rPrChange w:id="6483" w:author="Chen Liao" w:date="2021-03-29T18:57:00Z">
            <w:rPr>
              <w:rFonts w:eastAsia="SimSun"/>
              <w:color w:val="000000"/>
              <w:sz w:val="20"/>
              <w:szCs w:val="20"/>
            </w:rPr>
          </w:rPrChange>
        </w:rPr>
        <w:t xml:space="preserve"> expression of </w:t>
      </w:r>
      <w:proofErr w:type="spellStart"/>
      <w:r w:rsidRPr="002B6EEC">
        <w:rPr>
          <w:rFonts w:eastAsia="SimSun"/>
          <w:color w:val="000000"/>
          <w:sz w:val="20"/>
          <w:szCs w:val="20"/>
          <w:rPrChange w:id="6484" w:author="Chen Liao" w:date="2021-03-29T18:57:00Z">
            <w:rPr>
              <w:rFonts w:eastAsia="SimSun"/>
              <w:color w:val="000000"/>
              <w:sz w:val="20"/>
              <w:szCs w:val="20"/>
            </w:rPr>
          </w:rPrChange>
        </w:rPr>
        <w:t>inulinase</w:t>
      </w:r>
      <w:proofErr w:type="spellEnd"/>
      <w:r w:rsidRPr="002B6EEC">
        <w:rPr>
          <w:rFonts w:eastAsia="SimSun"/>
          <w:color w:val="000000"/>
          <w:sz w:val="20"/>
          <w:szCs w:val="20"/>
          <w:rPrChange w:id="6485" w:author="Chen Liao" w:date="2021-03-29T18:57:00Z">
            <w:rPr>
              <w:rFonts w:eastAsia="SimSun"/>
              <w:color w:val="000000"/>
              <w:sz w:val="20"/>
              <w:szCs w:val="20"/>
            </w:rPr>
          </w:rPrChange>
        </w:rPr>
        <w:t xml:space="preserve"> genes</w:t>
      </w:r>
      <w:r w:rsidR="00546C70" w:rsidRPr="002B6EEC">
        <w:rPr>
          <w:rFonts w:eastAsia="SimSun"/>
          <w:color w:val="000000"/>
          <w:sz w:val="20"/>
          <w:szCs w:val="20"/>
          <w:rPrChange w:id="6486" w:author="Chen Liao" w:date="2021-03-29T18:57:00Z">
            <w:rPr>
              <w:rFonts w:eastAsia="SimSun"/>
              <w:color w:val="000000"/>
              <w:sz w:val="20"/>
              <w:szCs w:val="20"/>
            </w:rPr>
          </w:rPrChange>
        </w:rPr>
        <w:t xml:space="preserve"> following inulin treatment</w:t>
      </w:r>
      <w:r w:rsidRPr="002B6EEC">
        <w:rPr>
          <w:rFonts w:eastAsia="SimSun"/>
          <w:color w:val="000000"/>
          <w:sz w:val="20"/>
          <w:szCs w:val="20"/>
          <w:rPrChange w:id="6487" w:author="Chen Liao" w:date="2021-03-29T18:57:00Z">
            <w:rPr>
              <w:rFonts w:eastAsia="SimSun"/>
              <w:color w:val="000000"/>
              <w:sz w:val="20"/>
              <w:szCs w:val="20"/>
            </w:rPr>
          </w:rPrChange>
        </w:rPr>
        <w:t xml:space="preserve">. Each dotted line represents an individual mouse. *: </w:t>
      </w:r>
      <w:r w:rsidR="00546C70" w:rsidRPr="002B6EEC">
        <w:rPr>
          <w:rFonts w:eastAsia="SimSun"/>
          <w:color w:val="000000"/>
          <w:sz w:val="20"/>
          <w:szCs w:val="20"/>
          <w:rPrChange w:id="6488" w:author="Chen Liao" w:date="2021-03-29T18:57:00Z">
            <w:rPr>
              <w:rFonts w:eastAsia="SimSun"/>
              <w:color w:val="000000"/>
              <w:sz w:val="20"/>
              <w:szCs w:val="20"/>
            </w:rPr>
          </w:rPrChange>
        </w:rPr>
        <w:t xml:space="preserve">P </w:t>
      </w:r>
      <w:r w:rsidR="00546C70" w:rsidRPr="002B6EEC">
        <w:rPr>
          <w:sz w:val="20"/>
          <w:szCs w:val="20"/>
          <w:rPrChange w:id="6489" w:author="Chen Liao" w:date="2021-03-29T18:57:00Z">
            <w:rPr>
              <w:sz w:val="20"/>
              <w:szCs w:val="20"/>
            </w:rPr>
          </w:rPrChange>
        </w:rPr>
        <w:t xml:space="preserve">&lt; </w:t>
      </w:r>
      <w:r w:rsidRPr="002B6EEC">
        <w:rPr>
          <w:rFonts w:eastAsia="SimSun"/>
          <w:color w:val="000000"/>
          <w:sz w:val="20"/>
          <w:szCs w:val="20"/>
          <w:rPrChange w:id="6490" w:author="Chen Liao" w:date="2021-03-29T18:57:00Z">
            <w:rPr>
              <w:rFonts w:eastAsia="SimSun"/>
              <w:color w:val="000000"/>
              <w:sz w:val="20"/>
              <w:szCs w:val="20"/>
            </w:rPr>
          </w:rPrChange>
        </w:rPr>
        <w:t xml:space="preserve">0.05; **: </w:t>
      </w:r>
      <w:r w:rsidR="00546C70" w:rsidRPr="002B6EEC">
        <w:rPr>
          <w:rFonts w:eastAsia="SimSun"/>
          <w:color w:val="000000"/>
          <w:sz w:val="20"/>
          <w:szCs w:val="20"/>
          <w:rPrChange w:id="6491" w:author="Chen Liao" w:date="2021-03-29T18:57:00Z">
            <w:rPr>
              <w:rFonts w:eastAsia="SimSun"/>
              <w:color w:val="000000"/>
              <w:sz w:val="20"/>
              <w:szCs w:val="20"/>
            </w:rPr>
          </w:rPrChange>
        </w:rPr>
        <w:t xml:space="preserve">P </w:t>
      </w:r>
      <w:r w:rsidR="00546C70" w:rsidRPr="002B6EEC">
        <w:rPr>
          <w:sz w:val="20"/>
          <w:szCs w:val="20"/>
          <w:rPrChange w:id="6492" w:author="Chen Liao" w:date="2021-03-29T18:57:00Z">
            <w:rPr>
              <w:sz w:val="20"/>
              <w:szCs w:val="20"/>
            </w:rPr>
          </w:rPrChange>
        </w:rPr>
        <w:t xml:space="preserve">&lt; </w:t>
      </w:r>
      <w:r w:rsidRPr="002B6EEC">
        <w:rPr>
          <w:rFonts w:eastAsia="SimSun"/>
          <w:color w:val="000000"/>
          <w:sz w:val="20"/>
          <w:szCs w:val="20"/>
          <w:rPrChange w:id="6493" w:author="Chen Liao" w:date="2021-03-29T18:57:00Z">
            <w:rPr>
              <w:rFonts w:eastAsia="SimSun"/>
              <w:color w:val="000000"/>
              <w:sz w:val="20"/>
              <w:szCs w:val="20"/>
            </w:rPr>
          </w:rPrChange>
        </w:rPr>
        <w:t xml:space="preserve">0.01; </w:t>
      </w:r>
      <w:bookmarkStart w:id="6494" w:name="OLE_LINK34"/>
      <w:bookmarkStart w:id="6495" w:name="OLE_LINK35"/>
      <w:r w:rsidRPr="002B6EEC">
        <w:rPr>
          <w:rFonts w:eastAsia="SimSun"/>
          <w:color w:val="000000"/>
          <w:sz w:val="20"/>
          <w:szCs w:val="20"/>
          <w:rPrChange w:id="6496" w:author="Chen Liao" w:date="2021-03-29T18:57:00Z">
            <w:rPr>
              <w:rFonts w:eastAsia="SimSun"/>
              <w:color w:val="000000"/>
              <w:sz w:val="20"/>
              <w:szCs w:val="20"/>
            </w:rPr>
          </w:rPrChange>
        </w:rPr>
        <w:t xml:space="preserve">***: </w:t>
      </w:r>
      <w:r w:rsidR="00546C70" w:rsidRPr="002B6EEC">
        <w:rPr>
          <w:rFonts w:eastAsia="SimSun"/>
          <w:color w:val="000000"/>
          <w:sz w:val="20"/>
          <w:szCs w:val="20"/>
          <w:rPrChange w:id="6497" w:author="Chen Liao" w:date="2021-03-29T18:57:00Z">
            <w:rPr>
              <w:rFonts w:eastAsia="SimSun"/>
              <w:color w:val="000000"/>
              <w:sz w:val="20"/>
              <w:szCs w:val="20"/>
            </w:rPr>
          </w:rPrChange>
        </w:rPr>
        <w:t xml:space="preserve">P </w:t>
      </w:r>
      <w:r w:rsidR="00546C70" w:rsidRPr="002B6EEC">
        <w:rPr>
          <w:sz w:val="20"/>
          <w:szCs w:val="20"/>
          <w:rPrChange w:id="6498" w:author="Chen Liao" w:date="2021-03-29T18:57:00Z">
            <w:rPr>
              <w:sz w:val="20"/>
              <w:szCs w:val="20"/>
            </w:rPr>
          </w:rPrChange>
        </w:rPr>
        <w:t xml:space="preserve">&lt; </w:t>
      </w:r>
      <w:r w:rsidRPr="002B6EEC">
        <w:rPr>
          <w:rFonts w:eastAsia="SimSun"/>
          <w:color w:val="000000"/>
          <w:sz w:val="20"/>
          <w:szCs w:val="20"/>
          <w:rPrChange w:id="6499" w:author="Chen Liao" w:date="2021-03-29T18:57:00Z">
            <w:rPr>
              <w:rFonts w:eastAsia="SimSun"/>
              <w:color w:val="000000"/>
              <w:sz w:val="20"/>
              <w:szCs w:val="20"/>
            </w:rPr>
          </w:rPrChange>
        </w:rPr>
        <w:t>0.001</w:t>
      </w:r>
      <w:bookmarkEnd w:id="6494"/>
      <w:bookmarkEnd w:id="6495"/>
      <w:r w:rsidRPr="002B6EEC">
        <w:rPr>
          <w:rFonts w:eastAsia="SimSun"/>
          <w:color w:val="000000"/>
          <w:sz w:val="20"/>
          <w:szCs w:val="20"/>
          <w:rPrChange w:id="6500" w:author="Chen Liao" w:date="2021-03-29T18:57:00Z">
            <w:rPr>
              <w:rFonts w:eastAsia="SimSun"/>
              <w:color w:val="000000"/>
              <w:sz w:val="20"/>
              <w:szCs w:val="20"/>
            </w:rPr>
          </w:rPrChange>
        </w:rPr>
        <w:t>.</w:t>
      </w:r>
      <w:r w:rsidR="00731E66" w:rsidRPr="002B6EEC">
        <w:rPr>
          <w:rFonts w:eastAsia="SimSun"/>
          <w:color w:val="000000"/>
          <w:sz w:val="20"/>
          <w:szCs w:val="20"/>
          <w:rPrChange w:id="6501" w:author="Chen Liao" w:date="2021-03-29T18:57:00Z">
            <w:rPr>
              <w:rFonts w:eastAsia="SimSun"/>
              <w:color w:val="000000"/>
              <w:sz w:val="20"/>
              <w:szCs w:val="20"/>
            </w:rPr>
          </w:rPrChange>
        </w:rPr>
        <w:t xml:space="preserve"> </w:t>
      </w:r>
      <w:r w:rsidR="00453768" w:rsidRPr="002B6EEC">
        <w:rPr>
          <w:rFonts w:eastAsia="SimSun"/>
          <w:b/>
          <w:bCs/>
          <w:color w:val="000000"/>
          <w:sz w:val="20"/>
          <w:szCs w:val="20"/>
          <w:rPrChange w:id="6502" w:author="Chen Liao" w:date="2021-03-29T18:57:00Z">
            <w:rPr>
              <w:rFonts w:eastAsia="SimSun"/>
              <w:b/>
              <w:bCs/>
              <w:color w:val="000000"/>
              <w:sz w:val="20"/>
              <w:szCs w:val="20"/>
            </w:rPr>
          </w:rPrChange>
        </w:rPr>
        <w:t>B</w:t>
      </w:r>
      <w:r w:rsidR="00453768" w:rsidRPr="002B6EEC">
        <w:rPr>
          <w:rFonts w:eastAsia="SimSun"/>
          <w:color w:val="000000"/>
          <w:sz w:val="20"/>
          <w:szCs w:val="20"/>
          <w:rPrChange w:id="6503" w:author="Chen Liao" w:date="2021-03-29T18:57:00Z">
            <w:rPr>
              <w:rFonts w:eastAsia="SimSun"/>
              <w:color w:val="000000"/>
              <w:sz w:val="20"/>
              <w:szCs w:val="20"/>
            </w:rPr>
          </w:rPrChange>
        </w:rPr>
        <w:t xml:space="preserve">. </w:t>
      </w:r>
      <w:r w:rsidR="00034744" w:rsidRPr="002B6EEC">
        <w:rPr>
          <w:rFonts w:eastAsia="SimSun"/>
          <w:color w:val="000000"/>
          <w:sz w:val="20"/>
          <w:szCs w:val="20"/>
          <w:rPrChange w:id="6504" w:author="Chen Liao" w:date="2021-03-29T18:57:00Z">
            <w:rPr>
              <w:rFonts w:eastAsia="SimSun"/>
              <w:color w:val="000000"/>
              <w:sz w:val="20"/>
              <w:szCs w:val="20"/>
            </w:rPr>
          </w:rPrChange>
        </w:rPr>
        <w:t>Generalized Lotka-Volterra model combined with Bayesian statistics to infer</w:t>
      </w:r>
      <w:r w:rsidR="00175772" w:rsidRPr="002B6EEC">
        <w:rPr>
          <w:rFonts w:eastAsia="SimSun"/>
          <w:color w:val="000000"/>
          <w:sz w:val="20"/>
          <w:szCs w:val="20"/>
          <w:rPrChange w:id="6505" w:author="Chen Liao" w:date="2021-03-29T18:57:00Z">
            <w:rPr>
              <w:rFonts w:eastAsia="SimSun"/>
              <w:color w:val="000000"/>
              <w:sz w:val="20"/>
              <w:szCs w:val="20"/>
            </w:rPr>
          </w:rPrChange>
        </w:rPr>
        <w:t xml:space="preserve"> inulin responders</w:t>
      </w:r>
      <w:r w:rsidR="008C698D" w:rsidRPr="002B6EEC">
        <w:rPr>
          <w:rFonts w:eastAsia="SimSun"/>
          <w:color w:val="000000"/>
          <w:sz w:val="20"/>
          <w:szCs w:val="20"/>
          <w:rPrChange w:id="6506" w:author="Chen Liao" w:date="2021-03-29T18:57:00Z">
            <w:rPr>
              <w:rFonts w:eastAsia="SimSun"/>
              <w:color w:val="000000"/>
              <w:sz w:val="20"/>
              <w:szCs w:val="20"/>
            </w:rPr>
          </w:rPrChange>
        </w:rPr>
        <w:t xml:space="preserve"> and</w:t>
      </w:r>
      <w:del w:id="6507" w:author="Chen Liao" w:date="2021-03-28T04:17:00Z">
        <w:r w:rsidR="008C698D" w:rsidRPr="002B6EEC" w:rsidDel="00267C0F">
          <w:rPr>
            <w:rFonts w:eastAsia="SimSun"/>
            <w:color w:val="000000"/>
            <w:sz w:val="20"/>
            <w:szCs w:val="20"/>
            <w:rPrChange w:id="6508" w:author="Chen Liao" w:date="2021-03-29T18:57:00Z">
              <w:rPr>
                <w:rFonts w:eastAsia="SimSun"/>
                <w:color w:val="000000"/>
                <w:sz w:val="20"/>
                <w:szCs w:val="20"/>
              </w:rPr>
            </w:rPrChange>
          </w:rPr>
          <w:delText xml:space="preserve"> </w:delText>
        </w:r>
      </w:del>
      <w:ins w:id="6509" w:author="Chen Liao" w:date="2021-03-28T04:18:00Z">
        <w:r w:rsidR="000D3F23" w:rsidRPr="002B6EEC">
          <w:rPr>
            <w:rFonts w:eastAsia="SimSun"/>
            <w:color w:val="000000"/>
            <w:sz w:val="20"/>
            <w:szCs w:val="20"/>
            <w:rPrChange w:id="6510" w:author="Chen Liao" w:date="2021-03-29T18:57:00Z">
              <w:rPr>
                <w:rFonts w:eastAsia="SimSun"/>
                <w:color w:val="000000"/>
                <w:sz w:val="21"/>
                <w:szCs w:val="21"/>
              </w:rPr>
            </w:rPrChange>
          </w:rPr>
          <w:t xml:space="preserve"> species </w:t>
        </w:r>
      </w:ins>
      <w:ins w:id="6511" w:author="Chen Liao" w:date="2021-03-28T04:17:00Z">
        <w:r w:rsidR="00267C0F" w:rsidRPr="002B6EEC">
          <w:rPr>
            <w:rFonts w:eastAsia="SimSun"/>
            <w:color w:val="000000"/>
            <w:sz w:val="20"/>
            <w:szCs w:val="20"/>
            <w:rPrChange w:id="6512" w:author="Chen Liao" w:date="2021-03-29T18:57:00Z">
              <w:rPr>
                <w:rFonts w:eastAsia="SimSun"/>
                <w:color w:val="000000"/>
                <w:sz w:val="21"/>
                <w:szCs w:val="21"/>
              </w:rPr>
            </w:rPrChange>
          </w:rPr>
          <w:t>interactions</w:t>
        </w:r>
      </w:ins>
      <w:del w:id="6513" w:author="Chen Liao" w:date="2021-03-28T04:17:00Z">
        <w:r w:rsidR="008C698D" w:rsidRPr="002B6EEC" w:rsidDel="00267C0F">
          <w:rPr>
            <w:rFonts w:eastAsia="SimSun"/>
            <w:color w:val="000000"/>
            <w:sz w:val="20"/>
            <w:szCs w:val="20"/>
            <w:rPrChange w:id="6514" w:author="Chen Liao" w:date="2021-03-29T18:57:00Z">
              <w:rPr>
                <w:rFonts w:eastAsia="SimSun"/>
                <w:color w:val="000000"/>
                <w:sz w:val="20"/>
                <w:szCs w:val="20"/>
              </w:rPr>
            </w:rPrChange>
          </w:rPr>
          <w:delText>associated ecological interactions</w:delText>
        </w:r>
      </w:del>
      <w:r w:rsidR="002F0BD0" w:rsidRPr="002B6EEC">
        <w:rPr>
          <w:rFonts w:eastAsia="SimSun"/>
          <w:color w:val="000000"/>
          <w:sz w:val="20"/>
          <w:szCs w:val="20"/>
          <w:rPrChange w:id="6515" w:author="Chen Liao" w:date="2021-03-29T18:57:00Z">
            <w:rPr>
              <w:rFonts w:eastAsia="SimSun"/>
              <w:color w:val="000000"/>
              <w:sz w:val="20"/>
              <w:szCs w:val="20"/>
            </w:rPr>
          </w:rPrChange>
        </w:rPr>
        <w:t xml:space="preserve">. </w:t>
      </w:r>
      <w:ins w:id="6516" w:author="Chen Liao" w:date="2021-03-28T04:14:00Z">
        <w:r w:rsidR="008E2A28" w:rsidRPr="002B6EEC">
          <w:rPr>
            <w:rFonts w:eastAsia="SimSun"/>
            <w:b/>
            <w:bCs/>
            <w:color w:val="000000"/>
            <w:sz w:val="20"/>
            <w:szCs w:val="20"/>
            <w:rPrChange w:id="6517" w:author="Chen Liao" w:date="2021-03-29T18:57:00Z">
              <w:rPr>
                <w:rFonts w:eastAsia="SimSun"/>
                <w:color w:val="000000"/>
                <w:sz w:val="21"/>
                <w:szCs w:val="21"/>
              </w:rPr>
            </w:rPrChange>
          </w:rPr>
          <w:t>C</w:t>
        </w:r>
        <w:r w:rsidR="008E2A28" w:rsidRPr="002B6EEC">
          <w:rPr>
            <w:rFonts w:eastAsia="SimSun"/>
            <w:color w:val="000000"/>
            <w:sz w:val="20"/>
            <w:szCs w:val="20"/>
            <w:rPrChange w:id="6518" w:author="Chen Liao" w:date="2021-03-29T18:57:00Z">
              <w:rPr>
                <w:rFonts w:eastAsia="SimSun"/>
                <w:color w:val="000000"/>
                <w:sz w:val="21"/>
                <w:szCs w:val="21"/>
              </w:rPr>
            </w:rPrChange>
          </w:rPr>
          <w:t xml:space="preserve">. </w:t>
        </w:r>
        <w:r w:rsidR="008E2A28" w:rsidRPr="002B6EEC">
          <w:rPr>
            <w:color w:val="000000"/>
            <w:sz w:val="20"/>
            <w:szCs w:val="20"/>
            <w:rPrChange w:id="6519" w:author="Chen Liao" w:date="2021-03-29T18:57:00Z">
              <w:rPr>
                <w:color w:val="000000"/>
                <w:sz w:val="20"/>
                <w:szCs w:val="20"/>
              </w:rPr>
            </w:rPrChange>
          </w:rPr>
          <w:t>Total bacterial density measured by quantitative PCR.</w:t>
        </w:r>
        <w:r w:rsidR="008E2A28" w:rsidRPr="002B6EEC">
          <w:rPr>
            <w:rFonts w:eastAsia="SimSun"/>
            <w:color w:val="000000"/>
            <w:sz w:val="21"/>
            <w:szCs w:val="21"/>
            <w:rPrChange w:id="6520" w:author="Chen Liao" w:date="2021-03-29T18:57:00Z">
              <w:rPr>
                <w:rFonts w:eastAsia="SimSun"/>
                <w:color w:val="000000"/>
                <w:sz w:val="21"/>
                <w:szCs w:val="21"/>
              </w:rPr>
            </w:rPrChange>
          </w:rPr>
          <w:t xml:space="preserve"> </w:t>
        </w:r>
      </w:ins>
      <w:del w:id="6521" w:author="Chen Liao" w:date="2021-03-28T04:13:00Z">
        <w:r w:rsidR="00731E66" w:rsidRPr="002B6EEC" w:rsidDel="00AA3220">
          <w:rPr>
            <w:rFonts w:eastAsia="SimSun"/>
            <w:b/>
            <w:bCs/>
            <w:color w:val="000000"/>
            <w:sz w:val="20"/>
            <w:szCs w:val="20"/>
            <w:rPrChange w:id="6522" w:author="Chen Liao" w:date="2021-03-29T18:57:00Z">
              <w:rPr>
                <w:rFonts w:eastAsia="SimSun"/>
                <w:b/>
                <w:bCs/>
                <w:color w:val="000000"/>
                <w:sz w:val="20"/>
                <w:szCs w:val="20"/>
              </w:rPr>
            </w:rPrChange>
          </w:rPr>
          <w:delText>C</w:delText>
        </w:r>
      </w:del>
      <w:ins w:id="6523" w:author="Chen Liao" w:date="2021-03-28T04:13:00Z">
        <w:r w:rsidR="00AA3220" w:rsidRPr="002B6EEC">
          <w:rPr>
            <w:rFonts w:eastAsia="SimSun"/>
            <w:b/>
            <w:bCs/>
            <w:color w:val="000000"/>
            <w:sz w:val="20"/>
            <w:szCs w:val="20"/>
            <w:rPrChange w:id="6524" w:author="Chen Liao" w:date="2021-03-29T18:57:00Z">
              <w:rPr>
                <w:rFonts w:eastAsia="SimSun"/>
                <w:b/>
                <w:bCs/>
                <w:color w:val="000000"/>
                <w:sz w:val="21"/>
                <w:szCs w:val="21"/>
              </w:rPr>
            </w:rPrChange>
          </w:rPr>
          <w:t>D</w:t>
        </w:r>
      </w:ins>
      <w:r w:rsidR="00731E66" w:rsidRPr="002B6EEC">
        <w:rPr>
          <w:rFonts w:eastAsia="SimSun"/>
          <w:b/>
          <w:bCs/>
          <w:color w:val="000000"/>
          <w:sz w:val="20"/>
          <w:szCs w:val="20"/>
          <w:rPrChange w:id="6525" w:author="Chen Liao" w:date="2021-03-29T18:57:00Z">
            <w:rPr>
              <w:rFonts w:eastAsia="SimSun"/>
              <w:b/>
              <w:bCs/>
              <w:color w:val="000000"/>
              <w:sz w:val="20"/>
              <w:szCs w:val="20"/>
            </w:rPr>
          </w:rPrChange>
        </w:rPr>
        <w:t>.</w:t>
      </w:r>
      <w:r w:rsidR="00731E66" w:rsidRPr="002B6EEC">
        <w:rPr>
          <w:rFonts w:eastAsia="SimSun"/>
          <w:color w:val="000000"/>
          <w:sz w:val="20"/>
          <w:szCs w:val="20"/>
          <w:rPrChange w:id="6526" w:author="Chen Liao" w:date="2021-03-29T18:57:00Z">
            <w:rPr>
              <w:rFonts w:eastAsia="SimSun"/>
              <w:color w:val="000000"/>
              <w:sz w:val="20"/>
              <w:szCs w:val="20"/>
            </w:rPr>
          </w:rPrChange>
        </w:rPr>
        <w:t xml:space="preserve"> </w:t>
      </w:r>
      <w:r w:rsidRPr="002B6EEC">
        <w:rPr>
          <w:rFonts w:eastAsia="SimSun"/>
          <w:color w:val="000000"/>
          <w:sz w:val="20"/>
          <w:szCs w:val="20"/>
          <w:rPrChange w:id="6527" w:author="Chen Liao" w:date="2021-03-29T18:57:00Z">
            <w:rPr>
              <w:rFonts w:eastAsia="SimSun"/>
              <w:color w:val="000000"/>
              <w:sz w:val="20"/>
              <w:szCs w:val="20"/>
            </w:rPr>
          </w:rPrChange>
        </w:rPr>
        <w:t xml:space="preserve">Posterior distribution of five </w:t>
      </w:r>
      <w:r w:rsidR="002A61FE" w:rsidRPr="002B6EEC">
        <w:rPr>
          <w:rFonts w:eastAsia="SimSun"/>
          <w:color w:val="000000"/>
          <w:sz w:val="20"/>
          <w:szCs w:val="20"/>
          <w:rPrChange w:id="6528" w:author="Chen Liao" w:date="2021-03-29T18:57:00Z">
            <w:rPr>
              <w:rFonts w:eastAsia="SimSun"/>
              <w:color w:val="000000"/>
              <w:sz w:val="20"/>
              <w:szCs w:val="20"/>
            </w:rPr>
          </w:rPrChange>
        </w:rPr>
        <w:t>bacterial species</w:t>
      </w:r>
      <w:r w:rsidRPr="002B6EEC">
        <w:rPr>
          <w:rFonts w:eastAsia="SimSun"/>
          <w:color w:val="000000"/>
          <w:sz w:val="20"/>
          <w:szCs w:val="20"/>
          <w:rPrChange w:id="6529" w:author="Chen Liao" w:date="2021-03-29T18:57:00Z">
            <w:rPr>
              <w:rFonts w:eastAsia="SimSun"/>
              <w:color w:val="000000"/>
              <w:sz w:val="20"/>
              <w:szCs w:val="20"/>
            </w:rPr>
          </w:rPrChange>
        </w:rPr>
        <w:t xml:space="preserve"> with significant growth responses</w:t>
      </w:r>
      <w:ins w:id="6530" w:author="Chen Liao" w:date="2021-03-28T04:18:00Z">
        <w:r w:rsidR="00A5106D" w:rsidRPr="002B6EEC">
          <w:rPr>
            <w:rFonts w:eastAsia="SimSun"/>
            <w:color w:val="000000"/>
            <w:sz w:val="20"/>
            <w:szCs w:val="20"/>
            <w:rPrChange w:id="6531" w:author="Chen Liao" w:date="2021-03-29T18:57:00Z">
              <w:rPr>
                <w:rFonts w:eastAsia="SimSun"/>
                <w:color w:val="000000"/>
                <w:sz w:val="21"/>
                <w:szCs w:val="21"/>
              </w:rPr>
            </w:rPrChange>
          </w:rPr>
          <w:t xml:space="preserve"> (</w:t>
        </w:r>
      </w:ins>
      <w:ins w:id="6532" w:author="Chen Liao" w:date="2021-03-28T04:19:00Z">
        <w:r w:rsidR="00A5106D" w:rsidRPr="002B6EEC">
          <w:rPr>
            <w:rFonts w:eastAsia="SimSun"/>
            <w:color w:val="000000"/>
            <w:sz w:val="20"/>
            <w:szCs w:val="20"/>
            <w:rPrChange w:id="6533" w:author="Chen Liao" w:date="2021-03-29T18:57:00Z">
              <w:rPr>
                <w:rFonts w:eastAsia="SimSun"/>
                <w:color w:val="000000"/>
                <w:sz w:val="21"/>
                <w:szCs w:val="21"/>
              </w:rPr>
            </w:rPrChange>
          </w:rPr>
          <w:t>inulin responders)</w:t>
        </w:r>
        <w:r w:rsidR="005B3798" w:rsidRPr="002B6EEC">
          <w:rPr>
            <w:color w:val="000000"/>
            <w:sz w:val="20"/>
            <w:szCs w:val="20"/>
            <w:rPrChange w:id="6534" w:author="Chen Liao" w:date="2021-03-29T18:57:00Z">
              <w:rPr>
                <w:b/>
                <w:bCs/>
                <w:color w:val="000000"/>
                <w:sz w:val="21"/>
                <w:szCs w:val="21"/>
              </w:rPr>
            </w:rPrChange>
          </w:rPr>
          <w:t>.</w:t>
        </w:r>
        <w:r w:rsidR="005B3798" w:rsidRPr="002B6EEC">
          <w:rPr>
            <w:b/>
            <w:bCs/>
            <w:color w:val="000000"/>
            <w:sz w:val="20"/>
            <w:szCs w:val="20"/>
            <w:rPrChange w:id="6535" w:author="Chen Liao" w:date="2021-03-29T18:57:00Z">
              <w:rPr>
                <w:b/>
                <w:bCs/>
                <w:color w:val="000000"/>
                <w:sz w:val="21"/>
                <w:szCs w:val="21"/>
              </w:rPr>
            </w:rPrChange>
          </w:rPr>
          <w:t xml:space="preserve"> </w:t>
        </w:r>
      </w:ins>
      <w:del w:id="6536" w:author="Chen Liao" w:date="2021-03-28T04:19:00Z">
        <w:r w:rsidRPr="002B6EEC" w:rsidDel="005B3798">
          <w:rPr>
            <w:rFonts w:eastAsia="SimSun"/>
            <w:color w:val="000000"/>
            <w:sz w:val="20"/>
            <w:szCs w:val="20"/>
            <w:rPrChange w:id="6537" w:author="Chen Liao" w:date="2021-03-29T18:57:00Z">
              <w:rPr>
                <w:rFonts w:eastAsia="SimSun"/>
                <w:color w:val="000000"/>
                <w:sz w:val="20"/>
                <w:szCs w:val="20"/>
              </w:rPr>
            </w:rPrChange>
          </w:rPr>
          <w:delText xml:space="preserve">. </w:delText>
        </w:r>
      </w:del>
      <w:moveToRangeStart w:id="6538" w:author="Chen Liao" w:date="2021-03-27T11:21:00Z" w:name="move67736505"/>
      <w:moveTo w:id="6539" w:author="Chen Liao" w:date="2021-03-27T11:21:00Z">
        <w:del w:id="6540" w:author="Chen Liao" w:date="2021-03-28T04:15:00Z">
          <w:r w:rsidR="00836326" w:rsidRPr="002B6EEC" w:rsidDel="00686353">
            <w:rPr>
              <w:b/>
              <w:bCs/>
              <w:color w:val="000000"/>
              <w:sz w:val="20"/>
              <w:szCs w:val="20"/>
              <w:rPrChange w:id="6541" w:author="Chen Liao" w:date="2021-03-29T18:57:00Z">
                <w:rPr>
                  <w:b/>
                  <w:bCs/>
                  <w:color w:val="000000"/>
                  <w:sz w:val="20"/>
                  <w:szCs w:val="20"/>
                </w:rPr>
              </w:rPrChange>
            </w:rPr>
            <w:delText>F</w:delText>
          </w:r>
        </w:del>
        <w:del w:id="6542" w:author="Chen Liao" w:date="2021-03-28T04:19:00Z">
          <w:r w:rsidR="00836326" w:rsidRPr="002B6EEC" w:rsidDel="009B6E9C">
            <w:rPr>
              <w:color w:val="000000"/>
              <w:sz w:val="20"/>
              <w:szCs w:val="20"/>
              <w:rPrChange w:id="6543" w:author="Chen Liao" w:date="2021-03-29T18:57:00Z">
                <w:rPr>
                  <w:color w:val="000000"/>
                  <w:sz w:val="20"/>
                  <w:szCs w:val="20"/>
                </w:rPr>
              </w:rPrChange>
            </w:rPr>
            <w:delText xml:space="preserve">. Total bacterial density measured by quantitative PCR. </w:delText>
          </w:r>
        </w:del>
      </w:moveTo>
      <w:moveToRangeEnd w:id="6538"/>
      <w:ins w:id="6544" w:author="Chen Liao" w:date="2021-03-28T04:15:00Z">
        <w:r w:rsidR="00BF4E0F" w:rsidRPr="002B6EEC">
          <w:rPr>
            <w:b/>
            <w:bCs/>
            <w:color w:val="000000"/>
            <w:sz w:val="20"/>
            <w:szCs w:val="20"/>
            <w:rPrChange w:id="6545" w:author="Chen Liao" w:date="2021-03-29T18:57:00Z">
              <w:rPr>
                <w:color w:val="000000"/>
                <w:sz w:val="21"/>
                <w:szCs w:val="21"/>
              </w:rPr>
            </w:rPrChange>
          </w:rPr>
          <w:t>E</w:t>
        </w:r>
        <w:r w:rsidR="00BF4E0F" w:rsidRPr="002B6EEC">
          <w:rPr>
            <w:color w:val="000000"/>
            <w:sz w:val="20"/>
            <w:szCs w:val="20"/>
            <w:rPrChange w:id="6546" w:author="Chen Liao" w:date="2021-03-29T18:57:00Z">
              <w:rPr>
                <w:color w:val="000000"/>
                <w:sz w:val="21"/>
                <w:szCs w:val="21"/>
              </w:rPr>
            </w:rPrChange>
          </w:rPr>
          <w:t>,</w:t>
        </w:r>
      </w:ins>
      <w:del w:id="6547" w:author="Chen Liao" w:date="2021-03-28T04:13:00Z">
        <w:r w:rsidR="00A23E66" w:rsidRPr="002B6EEC" w:rsidDel="00AA3220">
          <w:rPr>
            <w:rFonts w:eastAsia="SimSun"/>
            <w:b/>
            <w:bCs/>
            <w:color w:val="000000"/>
            <w:sz w:val="20"/>
            <w:szCs w:val="20"/>
            <w:rPrChange w:id="6548" w:author="Chen Liao" w:date="2021-03-29T18:57:00Z">
              <w:rPr>
                <w:rFonts w:eastAsia="SimSun"/>
                <w:b/>
                <w:bCs/>
                <w:color w:val="000000"/>
                <w:sz w:val="20"/>
                <w:szCs w:val="20"/>
              </w:rPr>
            </w:rPrChange>
          </w:rPr>
          <w:delText>D</w:delText>
        </w:r>
        <w:r w:rsidR="002326D7" w:rsidRPr="002B6EEC" w:rsidDel="00AA3220">
          <w:rPr>
            <w:rFonts w:eastAsia="SimSun"/>
            <w:color w:val="000000"/>
            <w:sz w:val="20"/>
            <w:szCs w:val="20"/>
            <w:rPrChange w:id="6549" w:author="Chen Liao" w:date="2021-03-29T18:57:00Z">
              <w:rPr>
                <w:rFonts w:eastAsia="SimSun"/>
                <w:color w:val="000000"/>
                <w:sz w:val="20"/>
                <w:szCs w:val="20"/>
              </w:rPr>
            </w:rPrChange>
          </w:rPr>
          <w:delText>,</w:delText>
        </w:r>
        <w:r w:rsidR="002326D7" w:rsidRPr="002B6EEC" w:rsidDel="00AA3220">
          <w:rPr>
            <w:rFonts w:eastAsia="SimSun"/>
            <w:b/>
            <w:bCs/>
            <w:color w:val="000000"/>
            <w:sz w:val="20"/>
            <w:szCs w:val="20"/>
            <w:rPrChange w:id="6550" w:author="Chen Liao" w:date="2021-03-29T18:57:00Z">
              <w:rPr>
                <w:rFonts w:eastAsia="SimSun"/>
                <w:b/>
                <w:bCs/>
                <w:color w:val="000000"/>
                <w:sz w:val="20"/>
                <w:szCs w:val="20"/>
              </w:rPr>
            </w:rPrChange>
          </w:rPr>
          <w:delText>E</w:delText>
        </w:r>
      </w:del>
      <w:ins w:id="6551" w:author="Chen Liao" w:date="2021-03-28T04:13:00Z">
        <w:r w:rsidR="00AA3220" w:rsidRPr="002B6EEC">
          <w:rPr>
            <w:rFonts w:eastAsia="SimSun"/>
            <w:b/>
            <w:bCs/>
            <w:color w:val="000000"/>
            <w:sz w:val="20"/>
            <w:szCs w:val="20"/>
            <w:rPrChange w:id="6552" w:author="Chen Liao" w:date="2021-03-29T18:57:00Z">
              <w:rPr>
                <w:rFonts w:eastAsia="SimSun"/>
                <w:b/>
                <w:bCs/>
                <w:color w:val="000000"/>
                <w:sz w:val="21"/>
                <w:szCs w:val="21"/>
              </w:rPr>
            </w:rPrChange>
          </w:rPr>
          <w:t>F</w:t>
        </w:r>
      </w:ins>
      <w:r w:rsidR="00A23E66" w:rsidRPr="002B6EEC">
        <w:rPr>
          <w:rFonts w:eastAsia="SimSun"/>
          <w:color w:val="000000"/>
          <w:sz w:val="20"/>
          <w:szCs w:val="20"/>
          <w:rPrChange w:id="6553" w:author="Chen Liao" w:date="2021-03-29T18:57:00Z">
            <w:rPr>
              <w:rFonts w:eastAsia="SimSun"/>
              <w:color w:val="000000"/>
              <w:sz w:val="20"/>
              <w:szCs w:val="20"/>
            </w:rPr>
          </w:rPrChange>
        </w:rPr>
        <w:t xml:space="preserve">. </w:t>
      </w:r>
      <w:r w:rsidR="002326D7" w:rsidRPr="002B6EEC">
        <w:rPr>
          <w:rFonts w:eastAsia="SimSun"/>
          <w:color w:val="000000"/>
          <w:sz w:val="20"/>
          <w:szCs w:val="20"/>
          <w:rPrChange w:id="6554" w:author="Chen Liao" w:date="2021-03-29T18:57:00Z">
            <w:rPr>
              <w:rFonts w:eastAsia="SimSun"/>
              <w:color w:val="000000"/>
              <w:sz w:val="20"/>
              <w:szCs w:val="20"/>
            </w:rPr>
          </w:rPrChange>
        </w:rPr>
        <w:t>The</w:t>
      </w:r>
      <w:r w:rsidR="00A23E66" w:rsidRPr="002B6EEC">
        <w:rPr>
          <w:rFonts w:eastAsia="SimSun"/>
          <w:color w:val="000000"/>
          <w:sz w:val="20"/>
          <w:szCs w:val="20"/>
          <w:rPrChange w:id="6555" w:author="Chen Liao" w:date="2021-03-29T18:57:00Z">
            <w:rPr>
              <w:rFonts w:eastAsia="SimSun"/>
              <w:color w:val="000000"/>
              <w:sz w:val="20"/>
              <w:szCs w:val="20"/>
            </w:rPr>
          </w:rPrChange>
        </w:rPr>
        <w:t xml:space="preserve"> total </w:t>
      </w:r>
      <w:r w:rsidR="002326D7" w:rsidRPr="002B6EEC">
        <w:rPr>
          <w:rFonts w:eastAsia="SimSun"/>
          <w:color w:val="000000"/>
          <w:sz w:val="20"/>
          <w:szCs w:val="20"/>
          <w:rPrChange w:id="6556" w:author="Chen Liao" w:date="2021-03-29T18:57:00Z">
            <w:rPr>
              <w:rFonts w:eastAsia="SimSun"/>
              <w:color w:val="000000"/>
              <w:sz w:val="20"/>
              <w:szCs w:val="20"/>
            </w:rPr>
          </w:rPrChange>
        </w:rPr>
        <w:t>(</w:t>
      </w:r>
      <w:del w:id="6557" w:author="Chen Liao" w:date="2021-03-28T04:15:00Z">
        <w:r w:rsidR="002326D7" w:rsidRPr="002B6EEC" w:rsidDel="00BF4E0F">
          <w:rPr>
            <w:rFonts w:eastAsia="SimSun"/>
            <w:color w:val="000000"/>
            <w:sz w:val="20"/>
            <w:szCs w:val="20"/>
            <w:rPrChange w:id="6558" w:author="Chen Liao" w:date="2021-03-29T18:57:00Z">
              <w:rPr>
                <w:rFonts w:eastAsia="SimSun"/>
                <w:color w:val="000000"/>
                <w:sz w:val="20"/>
                <w:szCs w:val="20"/>
              </w:rPr>
            </w:rPrChange>
          </w:rPr>
          <w:delText>D</w:delText>
        </w:r>
      </w:del>
      <w:ins w:id="6559" w:author="Chen Liao" w:date="2021-03-28T04:15:00Z">
        <w:r w:rsidR="00BF4E0F" w:rsidRPr="002B6EEC">
          <w:rPr>
            <w:rFonts w:eastAsia="SimSun"/>
            <w:color w:val="000000"/>
            <w:sz w:val="20"/>
            <w:szCs w:val="20"/>
            <w:rPrChange w:id="6560" w:author="Chen Liao" w:date="2021-03-29T18:57:00Z">
              <w:rPr>
                <w:rFonts w:eastAsia="SimSun"/>
                <w:color w:val="000000"/>
                <w:sz w:val="21"/>
                <w:szCs w:val="21"/>
              </w:rPr>
            </w:rPrChange>
          </w:rPr>
          <w:t>E</w:t>
        </w:r>
      </w:ins>
      <w:r w:rsidR="002326D7" w:rsidRPr="002B6EEC">
        <w:rPr>
          <w:rFonts w:eastAsia="SimSun"/>
          <w:color w:val="000000"/>
          <w:sz w:val="20"/>
          <w:szCs w:val="20"/>
          <w:rPrChange w:id="6561" w:author="Chen Liao" w:date="2021-03-29T18:57:00Z">
            <w:rPr>
              <w:rFonts w:eastAsia="SimSun"/>
              <w:color w:val="000000"/>
              <w:sz w:val="20"/>
              <w:szCs w:val="20"/>
            </w:rPr>
          </w:rPrChange>
        </w:rPr>
        <w:t>) and individual (</w:t>
      </w:r>
      <w:del w:id="6562" w:author="Chen Liao" w:date="2021-03-28T04:15:00Z">
        <w:r w:rsidR="002326D7" w:rsidRPr="002B6EEC" w:rsidDel="00BF4E0F">
          <w:rPr>
            <w:rFonts w:eastAsia="SimSun"/>
            <w:color w:val="000000"/>
            <w:sz w:val="20"/>
            <w:szCs w:val="20"/>
            <w:rPrChange w:id="6563" w:author="Chen Liao" w:date="2021-03-29T18:57:00Z">
              <w:rPr>
                <w:rFonts w:eastAsia="SimSun"/>
                <w:color w:val="000000"/>
                <w:sz w:val="20"/>
                <w:szCs w:val="20"/>
              </w:rPr>
            </w:rPrChange>
          </w:rPr>
          <w:delText>E</w:delText>
        </w:r>
      </w:del>
      <w:ins w:id="6564" w:author="Chen Liao" w:date="2021-03-28T04:15:00Z">
        <w:r w:rsidR="00BF4E0F" w:rsidRPr="002B6EEC">
          <w:rPr>
            <w:rFonts w:eastAsia="SimSun"/>
            <w:color w:val="000000"/>
            <w:sz w:val="20"/>
            <w:szCs w:val="20"/>
            <w:rPrChange w:id="6565" w:author="Chen Liao" w:date="2021-03-29T18:57:00Z">
              <w:rPr>
                <w:rFonts w:eastAsia="SimSun"/>
                <w:color w:val="000000"/>
                <w:sz w:val="21"/>
                <w:szCs w:val="21"/>
              </w:rPr>
            </w:rPrChange>
          </w:rPr>
          <w:t>F</w:t>
        </w:r>
      </w:ins>
      <w:r w:rsidR="002326D7" w:rsidRPr="002B6EEC">
        <w:rPr>
          <w:rFonts w:eastAsia="SimSun"/>
          <w:color w:val="000000"/>
          <w:sz w:val="20"/>
          <w:szCs w:val="20"/>
          <w:rPrChange w:id="6566" w:author="Chen Liao" w:date="2021-03-29T18:57:00Z">
            <w:rPr>
              <w:rFonts w:eastAsia="SimSun"/>
              <w:color w:val="000000"/>
              <w:sz w:val="20"/>
              <w:szCs w:val="20"/>
            </w:rPr>
          </w:rPrChange>
        </w:rPr>
        <w:t xml:space="preserve">) </w:t>
      </w:r>
      <w:r w:rsidR="00A23E66" w:rsidRPr="002B6EEC">
        <w:rPr>
          <w:rFonts w:eastAsia="SimSun"/>
          <w:color w:val="000000"/>
          <w:sz w:val="20"/>
          <w:szCs w:val="20"/>
          <w:rPrChange w:id="6567" w:author="Chen Liao" w:date="2021-03-29T18:57:00Z">
            <w:rPr>
              <w:rFonts w:eastAsia="SimSun"/>
              <w:color w:val="000000"/>
              <w:sz w:val="20"/>
              <w:szCs w:val="20"/>
            </w:rPr>
          </w:rPrChange>
        </w:rPr>
        <w:t xml:space="preserve">absolute abundance </w:t>
      </w:r>
      <w:r w:rsidR="002326D7" w:rsidRPr="002B6EEC">
        <w:rPr>
          <w:rFonts w:eastAsia="SimSun"/>
          <w:color w:val="000000"/>
          <w:sz w:val="20"/>
          <w:szCs w:val="20"/>
          <w:rPrChange w:id="6568" w:author="Chen Liao" w:date="2021-03-29T18:57:00Z">
            <w:rPr>
              <w:rFonts w:eastAsia="SimSun"/>
              <w:color w:val="000000"/>
              <w:sz w:val="20"/>
              <w:szCs w:val="20"/>
            </w:rPr>
          </w:rPrChange>
        </w:rPr>
        <w:t xml:space="preserve">of five </w:t>
      </w:r>
      <w:r w:rsidR="00A23E66" w:rsidRPr="002B6EEC">
        <w:rPr>
          <w:rFonts w:eastAsia="SimSun"/>
          <w:color w:val="000000"/>
          <w:sz w:val="20"/>
          <w:szCs w:val="20"/>
          <w:rPrChange w:id="6569" w:author="Chen Liao" w:date="2021-03-29T18:57:00Z">
            <w:rPr>
              <w:rFonts w:eastAsia="SimSun"/>
              <w:color w:val="000000"/>
              <w:sz w:val="20"/>
              <w:szCs w:val="20"/>
            </w:rPr>
          </w:rPrChange>
        </w:rPr>
        <w:t xml:space="preserve">inulin responders </w:t>
      </w:r>
      <w:r w:rsidR="002326D7" w:rsidRPr="002B6EEC">
        <w:rPr>
          <w:rFonts w:eastAsia="SimSun"/>
          <w:color w:val="000000"/>
          <w:sz w:val="20"/>
          <w:szCs w:val="20"/>
          <w:rPrChange w:id="6570" w:author="Chen Liao" w:date="2021-03-29T18:57:00Z">
            <w:rPr>
              <w:rFonts w:eastAsia="SimSun"/>
              <w:color w:val="000000"/>
              <w:sz w:val="20"/>
              <w:szCs w:val="20"/>
            </w:rPr>
          </w:rPrChange>
        </w:rPr>
        <w:t xml:space="preserve">shown in panel </w:t>
      </w:r>
      <w:del w:id="6571" w:author="Chen Liao" w:date="2021-03-28T04:15:00Z">
        <w:r w:rsidR="002326D7" w:rsidRPr="002B6EEC" w:rsidDel="00686353">
          <w:rPr>
            <w:rFonts w:eastAsia="SimSun"/>
            <w:color w:val="000000"/>
            <w:sz w:val="20"/>
            <w:szCs w:val="20"/>
            <w:rPrChange w:id="6572" w:author="Chen Liao" w:date="2021-03-29T18:57:00Z">
              <w:rPr>
                <w:rFonts w:eastAsia="SimSun"/>
                <w:color w:val="000000"/>
                <w:sz w:val="20"/>
                <w:szCs w:val="20"/>
              </w:rPr>
            </w:rPrChange>
          </w:rPr>
          <w:delText>C</w:delText>
        </w:r>
      </w:del>
      <w:ins w:id="6573" w:author="Chen Liao" w:date="2021-03-28T04:15:00Z">
        <w:r w:rsidR="00686353" w:rsidRPr="002B6EEC">
          <w:rPr>
            <w:rFonts w:eastAsia="SimSun"/>
            <w:color w:val="000000"/>
            <w:sz w:val="20"/>
            <w:szCs w:val="20"/>
            <w:rPrChange w:id="6574" w:author="Chen Liao" w:date="2021-03-29T18:57:00Z">
              <w:rPr>
                <w:rFonts w:eastAsia="SimSun"/>
                <w:color w:val="000000"/>
                <w:sz w:val="21"/>
                <w:szCs w:val="21"/>
              </w:rPr>
            </w:rPrChange>
          </w:rPr>
          <w:t>D</w:t>
        </w:r>
      </w:ins>
      <w:r w:rsidR="00A23E66" w:rsidRPr="002B6EEC">
        <w:rPr>
          <w:rFonts w:eastAsia="SimSun"/>
          <w:color w:val="000000"/>
          <w:sz w:val="20"/>
          <w:szCs w:val="20"/>
          <w:rPrChange w:id="6575" w:author="Chen Liao" w:date="2021-03-29T18:57:00Z">
            <w:rPr>
              <w:rFonts w:eastAsia="SimSun"/>
              <w:color w:val="000000"/>
              <w:sz w:val="20"/>
              <w:szCs w:val="20"/>
            </w:rPr>
          </w:rPrChange>
        </w:rPr>
        <w:t xml:space="preserve">. The </w:t>
      </w:r>
      <w:r w:rsidR="00E51F91" w:rsidRPr="002B6EEC">
        <w:rPr>
          <w:rFonts w:eastAsia="SimSun"/>
          <w:color w:val="000000"/>
          <w:sz w:val="20"/>
          <w:szCs w:val="20"/>
          <w:rPrChange w:id="6576" w:author="Chen Liao" w:date="2021-03-29T18:57:00Z">
            <w:rPr>
              <w:rFonts w:eastAsia="SimSun"/>
              <w:color w:val="000000"/>
              <w:sz w:val="20"/>
              <w:szCs w:val="20"/>
            </w:rPr>
          </w:rPrChange>
        </w:rPr>
        <w:t xml:space="preserve">five </w:t>
      </w:r>
      <w:r w:rsidR="00A23E66" w:rsidRPr="002B6EEC">
        <w:rPr>
          <w:rFonts w:eastAsia="SimSun"/>
          <w:color w:val="000000"/>
          <w:sz w:val="20"/>
          <w:szCs w:val="20"/>
          <w:rPrChange w:id="6577" w:author="Chen Liao" w:date="2021-03-29T18:57:00Z">
            <w:rPr>
              <w:rFonts w:eastAsia="SimSun"/>
              <w:color w:val="000000"/>
              <w:sz w:val="20"/>
              <w:szCs w:val="20"/>
            </w:rPr>
          </w:rPrChange>
        </w:rPr>
        <w:t xml:space="preserve">responders </w:t>
      </w:r>
      <w:r w:rsidR="00E51F91" w:rsidRPr="002B6EEC">
        <w:rPr>
          <w:rFonts w:eastAsia="SimSun"/>
          <w:color w:val="000000"/>
          <w:sz w:val="20"/>
          <w:szCs w:val="20"/>
          <w:rPrChange w:id="6578" w:author="Chen Liao" w:date="2021-03-29T18:57:00Z">
            <w:rPr>
              <w:rFonts w:eastAsia="SimSun"/>
              <w:color w:val="000000"/>
              <w:sz w:val="20"/>
              <w:szCs w:val="20"/>
            </w:rPr>
          </w:rPrChange>
        </w:rPr>
        <w:t xml:space="preserve">show heterogeneous responses but </w:t>
      </w:r>
      <w:r w:rsidR="00A23E66" w:rsidRPr="002B6EEC">
        <w:rPr>
          <w:rFonts w:eastAsia="SimSun"/>
          <w:color w:val="000000"/>
          <w:sz w:val="20"/>
          <w:szCs w:val="20"/>
          <w:rPrChange w:id="6579" w:author="Chen Liao" w:date="2021-03-29T18:57:00Z">
            <w:rPr>
              <w:rFonts w:eastAsia="SimSun"/>
              <w:color w:val="000000"/>
              <w:sz w:val="20"/>
              <w:szCs w:val="20"/>
            </w:rPr>
          </w:rPrChange>
        </w:rPr>
        <w:t>together d</w:t>
      </w:r>
      <w:r w:rsidR="00E51F91" w:rsidRPr="002B6EEC">
        <w:rPr>
          <w:rFonts w:eastAsia="SimSun"/>
          <w:color w:val="000000"/>
          <w:sz w:val="20"/>
          <w:szCs w:val="20"/>
          <w:rPrChange w:id="6580" w:author="Chen Liao" w:date="2021-03-29T18:57:00Z">
            <w:rPr>
              <w:rFonts w:eastAsia="SimSun"/>
              <w:color w:val="000000"/>
              <w:sz w:val="20"/>
              <w:szCs w:val="20"/>
            </w:rPr>
          </w:rPrChange>
        </w:rPr>
        <w:t>etermine</w:t>
      </w:r>
      <w:r w:rsidR="00A23E66" w:rsidRPr="002B6EEC">
        <w:rPr>
          <w:rFonts w:eastAsia="SimSun"/>
          <w:color w:val="000000"/>
          <w:sz w:val="20"/>
          <w:szCs w:val="20"/>
          <w:rPrChange w:id="6581" w:author="Chen Liao" w:date="2021-03-29T18:57:00Z">
            <w:rPr>
              <w:rFonts w:eastAsia="SimSun"/>
              <w:color w:val="000000"/>
              <w:sz w:val="20"/>
              <w:szCs w:val="20"/>
            </w:rPr>
          </w:rPrChange>
        </w:rPr>
        <w:t xml:space="preserve"> the short-term </w:t>
      </w:r>
      <w:r w:rsidR="00E51F91" w:rsidRPr="002B6EEC">
        <w:rPr>
          <w:rFonts w:eastAsia="SimSun"/>
          <w:color w:val="000000"/>
          <w:sz w:val="20"/>
          <w:szCs w:val="20"/>
          <w:rPrChange w:id="6582" w:author="Chen Liao" w:date="2021-03-29T18:57:00Z">
            <w:rPr>
              <w:rFonts w:eastAsia="SimSun"/>
              <w:color w:val="000000"/>
              <w:sz w:val="20"/>
              <w:szCs w:val="20"/>
            </w:rPr>
          </w:rPrChange>
        </w:rPr>
        <w:t>dynamics</w:t>
      </w:r>
      <w:r w:rsidR="00A23E66" w:rsidRPr="002B6EEC">
        <w:rPr>
          <w:rFonts w:eastAsia="SimSun"/>
          <w:color w:val="000000"/>
          <w:sz w:val="20"/>
          <w:szCs w:val="20"/>
          <w:rPrChange w:id="6583" w:author="Chen Liao" w:date="2021-03-29T18:57:00Z">
            <w:rPr>
              <w:rFonts w:eastAsia="SimSun"/>
              <w:color w:val="000000"/>
              <w:sz w:val="20"/>
              <w:szCs w:val="20"/>
            </w:rPr>
          </w:rPrChange>
        </w:rPr>
        <w:t xml:space="preserve"> of gut microbiota</w:t>
      </w:r>
      <w:r w:rsidR="00E51F91" w:rsidRPr="002B6EEC">
        <w:rPr>
          <w:rFonts w:eastAsia="SimSun"/>
          <w:color w:val="000000"/>
          <w:sz w:val="20"/>
          <w:szCs w:val="20"/>
          <w:rPrChange w:id="6584" w:author="Chen Liao" w:date="2021-03-29T18:57:00Z">
            <w:rPr>
              <w:rFonts w:eastAsia="SimSun"/>
              <w:color w:val="000000"/>
              <w:sz w:val="20"/>
              <w:szCs w:val="20"/>
            </w:rPr>
          </w:rPrChange>
        </w:rPr>
        <w:t xml:space="preserve">. </w:t>
      </w:r>
      <w:ins w:id="6585" w:author="Chen Liao" w:date="2021-03-28T04:13:00Z">
        <w:r w:rsidR="00AA3220" w:rsidRPr="002B6EEC">
          <w:rPr>
            <w:rFonts w:eastAsia="SimSun"/>
            <w:b/>
            <w:bCs/>
            <w:color w:val="000000"/>
            <w:sz w:val="20"/>
            <w:szCs w:val="20"/>
            <w:rPrChange w:id="6586" w:author="Chen Liao" w:date="2021-03-29T18:57:00Z">
              <w:rPr>
                <w:rFonts w:eastAsia="SimSun"/>
                <w:b/>
                <w:bCs/>
                <w:color w:val="000000"/>
                <w:sz w:val="21"/>
                <w:szCs w:val="21"/>
              </w:rPr>
            </w:rPrChange>
          </w:rPr>
          <w:t>G</w:t>
        </w:r>
      </w:ins>
      <w:del w:id="6587" w:author="Chen Liao" w:date="2021-03-28T04:13:00Z">
        <w:r w:rsidR="00E51F91" w:rsidRPr="002B6EEC" w:rsidDel="00AA3220">
          <w:rPr>
            <w:rFonts w:eastAsia="SimSun"/>
            <w:b/>
            <w:bCs/>
            <w:color w:val="000000"/>
            <w:sz w:val="20"/>
            <w:szCs w:val="20"/>
            <w:rPrChange w:id="6588" w:author="Chen Liao" w:date="2021-03-29T18:57:00Z">
              <w:rPr>
                <w:rFonts w:eastAsia="SimSun"/>
                <w:b/>
                <w:bCs/>
                <w:color w:val="000000"/>
                <w:sz w:val="20"/>
                <w:szCs w:val="20"/>
              </w:rPr>
            </w:rPrChange>
          </w:rPr>
          <w:delText>F</w:delText>
        </w:r>
      </w:del>
      <w:r w:rsidR="00DC008D" w:rsidRPr="002B6EEC">
        <w:rPr>
          <w:rFonts w:eastAsia="SimSun"/>
          <w:b/>
          <w:bCs/>
          <w:color w:val="000000"/>
          <w:sz w:val="20"/>
          <w:szCs w:val="20"/>
          <w:rPrChange w:id="6589" w:author="Chen Liao" w:date="2021-03-29T18:57:00Z">
            <w:rPr>
              <w:rFonts w:eastAsia="SimSun"/>
              <w:b/>
              <w:bCs/>
              <w:color w:val="000000"/>
              <w:sz w:val="20"/>
              <w:szCs w:val="20"/>
            </w:rPr>
          </w:rPrChange>
        </w:rPr>
        <w:t xml:space="preserve">. </w:t>
      </w:r>
      <w:r w:rsidR="00DC008D" w:rsidRPr="002B6EEC">
        <w:rPr>
          <w:rFonts w:eastAsia="SimSun"/>
          <w:color w:val="000000"/>
          <w:sz w:val="20"/>
          <w:szCs w:val="20"/>
          <w:rPrChange w:id="6590" w:author="Chen Liao" w:date="2021-03-29T18:57:00Z">
            <w:rPr>
              <w:rFonts w:eastAsia="SimSun"/>
              <w:color w:val="000000"/>
              <w:sz w:val="20"/>
              <w:szCs w:val="20"/>
            </w:rPr>
          </w:rPrChange>
        </w:rPr>
        <w:t>Core ecological interaction network constituted by significant interspecific interactions (self-interactions not shown).</w:t>
      </w:r>
      <w:r w:rsidR="001C4F38" w:rsidRPr="002B6EEC">
        <w:rPr>
          <w:rFonts w:eastAsia="SimSun"/>
          <w:color w:val="000000"/>
          <w:sz w:val="20"/>
          <w:szCs w:val="20"/>
          <w:rPrChange w:id="6591" w:author="Chen Liao" w:date="2021-03-29T18:57:00Z">
            <w:rPr>
              <w:rFonts w:eastAsia="SimSun"/>
              <w:color w:val="000000"/>
              <w:sz w:val="20"/>
              <w:szCs w:val="20"/>
            </w:rPr>
          </w:rPrChange>
        </w:rPr>
        <w:t xml:space="preserve"> Inulin responders (bold font) and key inhibitions (red arrows) are highlighted. </w:t>
      </w:r>
      <w:r w:rsidR="00DC008D" w:rsidRPr="002B6EEC">
        <w:rPr>
          <w:rFonts w:eastAsia="SimSun"/>
          <w:color w:val="000000"/>
          <w:sz w:val="20"/>
          <w:szCs w:val="20"/>
          <w:rPrChange w:id="6592" w:author="Chen Liao" w:date="2021-03-29T18:57:00Z">
            <w:rPr>
              <w:rFonts w:eastAsia="SimSun"/>
              <w:color w:val="000000"/>
              <w:sz w:val="20"/>
              <w:szCs w:val="20"/>
            </w:rPr>
          </w:rPrChange>
        </w:rPr>
        <w:t xml:space="preserve">Point and blunt arrows represent positive and negative interactions respectively. The arrow thickness is proportional to the posterior mean of the corresponding interaction coefficient. </w:t>
      </w:r>
      <w:ins w:id="6593" w:author="Chen Liao" w:date="2021-03-28T04:20:00Z">
        <w:r w:rsidR="00391AAD" w:rsidRPr="002B6EEC">
          <w:rPr>
            <w:rFonts w:eastAsia="SimSun"/>
            <w:color w:val="000000"/>
            <w:sz w:val="20"/>
            <w:szCs w:val="20"/>
            <w:rPrChange w:id="6594" w:author="Chen Liao" w:date="2021-03-29T18:57:00Z">
              <w:rPr>
                <w:rFonts w:eastAsia="SimSun"/>
                <w:color w:val="000000"/>
                <w:sz w:val="21"/>
                <w:szCs w:val="21"/>
              </w:rPr>
            </w:rPrChange>
          </w:rPr>
          <w:t>S</w:t>
        </w:r>
      </w:ins>
      <w:del w:id="6595" w:author="Chen Liao" w:date="2021-03-28T04:20:00Z">
        <w:r w:rsidR="00DC008D" w:rsidRPr="002B6EEC" w:rsidDel="00391AAD">
          <w:rPr>
            <w:rFonts w:eastAsia="SimSun"/>
            <w:color w:val="000000"/>
            <w:sz w:val="20"/>
            <w:szCs w:val="20"/>
            <w:rPrChange w:id="6596" w:author="Chen Liao" w:date="2021-03-29T18:57:00Z">
              <w:rPr>
                <w:rFonts w:eastAsia="SimSun"/>
                <w:color w:val="000000"/>
                <w:sz w:val="20"/>
                <w:szCs w:val="20"/>
              </w:rPr>
            </w:rPrChange>
          </w:rPr>
          <w:delText xml:space="preserve">For </w:delText>
        </w:r>
        <w:r w:rsidR="00707ECD" w:rsidRPr="002B6EEC" w:rsidDel="00391AAD">
          <w:rPr>
            <w:rFonts w:eastAsia="SimSun"/>
            <w:color w:val="000000"/>
            <w:sz w:val="20"/>
            <w:szCs w:val="20"/>
            <w:rPrChange w:id="6597" w:author="Chen Liao" w:date="2021-03-29T18:57:00Z">
              <w:rPr>
                <w:rFonts w:eastAsia="SimSun"/>
                <w:color w:val="000000"/>
                <w:sz w:val="20"/>
                <w:szCs w:val="20"/>
              </w:rPr>
            </w:rPrChange>
          </w:rPr>
          <w:delText xml:space="preserve">panels </w:delText>
        </w:r>
      </w:del>
      <w:del w:id="6598" w:author="Chen Liao" w:date="2021-03-28T04:19:00Z">
        <w:r w:rsidR="00DC008D" w:rsidRPr="002B6EEC" w:rsidDel="00131BDC">
          <w:rPr>
            <w:rFonts w:eastAsia="SimSun"/>
            <w:color w:val="000000"/>
            <w:sz w:val="20"/>
            <w:szCs w:val="20"/>
            <w:rPrChange w:id="6599" w:author="Chen Liao" w:date="2021-03-29T18:57:00Z">
              <w:rPr>
                <w:rFonts w:eastAsia="SimSun"/>
                <w:color w:val="000000"/>
                <w:sz w:val="20"/>
                <w:szCs w:val="20"/>
              </w:rPr>
            </w:rPrChange>
          </w:rPr>
          <w:delText>C</w:delText>
        </w:r>
        <w:r w:rsidR="00707ECD" w:rsidRPr="002B6EEC" w:rsidDel="00131BDC">
          <w:rPr>
            <w:rFonts w:eastAsia="SimSun"/>
            <w:color w:val="000000"/>
            <w:sz w:val="20"/>
            <w:szCs w:val="20"/>
            <w:rPrChange w:id="6600" w:author="Chen Liao" w:date="2021-03-29T18:57:00Z">
              <w:rPr>
                <w:rFonts w:eastAsia="SimSun"/>
                <w:color w:val="000000"/>
                <w:sz w:val="20"/>
                <w:szCs w:val="20"/>
              </w:rPr>
            </w:rPrChange>
          </w:rPr>
          <w:delText>,</w:delText>
        </w:r>
      </w:del>
      <w:del w:id="6601" w:author="Chen Liao" w:date="2021-03-28T04:20:00Z">
        <w:r w:rsidR="00707ECD" w:rsidRPr="002B6EEC" w:rsidDel="00391AAD">
          <w:rPr>
            <w:rFonts w:eastAsia="SimSun"/>
            <w:color w:val="000000"/>
            <w:sz w:val="20"/>
            <w:szCs w:val="20"/>
            <w:rPrChange w:id="6602" w:author="Chen Liao" w:date="2021-03-29T18:57:00Z">
              <w:rPr>
                <w:rFonts w:eastAsia="SimSun"/>
                <w:color w:val="000000"/>
                <w:sz w:val="20"/>
                <w:szCs w:val="20"/>
              </w:rPr>
            </w:rPrChange>
          </w:rPr>
          <w:delText xml:space="preserve"> </w:delText>
        </w:r>
      </w:del>
      <w:del w:id="6603" w:author="Chen Liao" w:date="2021-03-28T04:19:00Z">
        <w:r w:rsidR="00707ECD" w:rsidRPr="002B6EEC" w:rsidDel="00131BDC">
          <w:rPr>
            <w:rFonts w:eastAsia="SimSun"/>
            <w:color w:val="000000"/>
            <w:sz w:val="20"/>
            <w:szCs w:val="20"/>
            <w:rPrChange w:id="6604" w:author="Chen Liao" w:date="2021-03-29T18:57:00Z">
              <w:rPr>
                <w:rFonts w:eastAsia="SimSun"/>
                <w:color w:val="000000"/>
                <w:sz w:val="20"/>
                <w:szCs w:val="20"/>
              </w:rPr>
            </w:rPrChange>
          </w:rPr>
          <w:delText>F</w:delText>
        </w:r>
      </w:del>
      <w:del w:id="6605" w:author="Chen Liao" w:date="2021-03-28T04:20:00Z">
        <w:r w:rsidR="00DC008D" w:rsidRPr="002B6EEC" w:rsidDel="00391AAD">
          <w:rPr>
            <w:rFonts w:eastAsia="SimSun"/>
            <w:color w:val="000000"/>
            <w:sz w:val="20"/>
            <w:szCs w:val="20"/>
            <w:rPrChange w:id="6606" w:author="Chen Liao" w:date="2021-03-29T18:57:00Z">
              <w:rPr>
                <w:rFonts w:eastAsia="SimSun"/>
                <w:color w:val="000000"/>
                <w:sz w:val="20"/>
                <w:szCs w:val="20"/>
              </w:rPr>
            </w:rPrChange>
          </w:rPr>
          <w:delText>, s</w:delText>
        </w:r>
      </w:del>
      <w:r w:rsidR="00DC008D" w:rsidRPr="002B6EEC">
        <w:rPr>
          <w:rFonts w:eastAsia="SimSun"/>
          <w:color w:val="000000"/>
          <w:sz w:val="20"/>
          <w:szCs w:val="20"/>
          <w:rPrChange w:id="6607" w:author="Chen Liao" w:date="2021-03-29T18:57:00Z">
            <w:rPr>
              <w:rFonts w:eastAsia="SimSun"/>
              <w:color w:val="000000"/>
              <w:sz w:val="20"/>
              <w:szCs w:val="20"/>
            </w:rPr>
          </w:rPrChange>
        </w:rPr>
        <w:t>ignificance was determined when 95% credible interval</w:t>
      </w:r>
      <w:ins w:id="6608" w:author="Chen Liao" w:date="2021-03-28T04:20:00Z">
        <w:r w:rsidR="0070798A" w:rsidRPr="002B6EEC">
          <w:rPr>
            <w:rFonts w:eastAsia="SimSun"/>
            <w:color w:val="000000"/>
            <w:sz w:val="20"/>
            <w:szCs w:val="20"/>
            <w:rPrChange w:id="6609" w:author="Chen Liao" w:date="2021-03-29T18:57:00Z">
              <w:rPr>
                <w:rFonts w:eastAsia="SimSun"/>
                <w:color w:val="000000"/>
                <w:sz w:val="21"/>
                <w:szCs w:val="21"/>
              </w:rPr>
            </w:rPrChange>
          </w:rPr>
          <w:t>s</w:t>
        </w:r>
      </w:ins>
      <w:r w:rsidR="00DC008D" w:rsidRPr="002B6EEC">
        <w:rPr>
          <w:rFonts w:eastAsia="SimSun"/>
          <w:color w:val="000000"/>
          <w:sz w:val="20"/>
          <w:szCs w:val="20"/>
          <w:rPrChange w:id="6610" w:author="Chen Liao" w:date="2021-03-29T18:57:00Z">
            <w:rPr>
              <w:rFonts w:eastAsia="SimSun"/>
              <w:color w:val="000000"/>
              <w:sz w:val="20"/>
              <w:szCs w:val="20"/>
            </w:rPr>
          </w:rPrChange>
        </w:rPr>
        <w:t xml:space="preserve"> </w:t>
      </w:r>
      <w:ins w:id="6611" w:author="Chen Liao" w:date="2021-03-28T04:20:00Z">
        <w:r w:rsidR="0070798A" w:rsidRPr="002B6EEC">
          <w:rPr>
            <w:rFonts w:eastAsia="SimSun"/>
            <w:color w:val="000000"/>
            <w:sz w:val="20"/>
            <w:szCs w:val="20"/>
            <w:rPrChange w:id="6612" w:author="Chen Liao" w:date="2021-03-29T18:57:00Z">
              <w:rPr>
                <w:rFonts w:eastAsia="SimSun"/>
                <w:color w:val="000000"/>
                <w:sz w:val="21"/>
                <w:szCs w:val="21"/>
              </w:rPr>
            </w:rPrChange>
          </w:rPr>
          <w:t xml:space="preserve">of the interaction </w:t>
        </w:r>
        <w:proofErr w:type="spellStart"/>
        <w:r w:rsidR="0070798A" w:rsidRPr="002B6EEC">
          <w:rPr>
            <w:rFonts w:eastAsia="SimSun"/>
            <w:color w:val="000000"/>
            <w:sz w:val="20"/>
            <w:szCs w:val="20"/>
            <w:rPrChange w:id="6613" w:author="Chen Liao" w:date="2021-03-29T18:57:00Z">
              <w:rPr>
                <w:rFonts w:eastAsia="SimSun"/>
                <w:color w:val="000000"/>
                <w:sz w:val="21"/>
                <w:szCs w:val="21"/>
              </w:rPr>
            </w:rPrChange>
          </w:rPr>
          <w:t>coefficeints</w:t>
        </w:r>
        <w:proofErr w:type="spellEnd"/>
        <w:r w:rsidR="0070798A" w:rsidRPr="002B6EEC">
          <w:rPr>
            <w:rFonts w:eastAsia="SimSun"/>
            <w:color w:val="000000"/>
            <w:sz w:val="20"/>
            <w:szCs w:val="20"/>
            <w:rPrChange w:id="6614" w:author="Chen Liao" w:date="2021-03-29T18:57:00Z">
              <w:rPr>
                <w:rFonts w:eastAsia="SimSun"/>
                <w:color w:val="000000"/>
                <w:sz w:val="21"/>
                <w:szCs w:val="21"/>
              </w:rPr>
            </w:rPrChange>
          </w:rPr>
          <w:t xml:space="preserve"> (</w:t>
        </w:r>
      </w:ins>
      <m:oMath>
        <m:sSub>
          <m:sSubPr>
            <m:ctrlPr>
              <w:ins w:id="6615" w:author="Chen Liao" w:date="2021-03-28T04:20:00Z">
                <w:rPr>
                  <w:rFonts w:ascii="Cambria Math" w:eastAsia="SimSun" w:hAnsi="Cambria Math"/>
                  <w:i/>
                  <w:color w:val="000000"/>
                  <w:sz w:val="20"/>
                  <w:szCs w:val="20"/>
                  <w:rPrChange w:id="6616" w:author="Chen Liao" w:date="2021-03-29T18:57:00Z">
                    <w:rPr>
                      <w:rFonts w:ascii="Cambria Math" w:eastAsia="SimSun" w:hAnsi="Cambria Math"/>
                      <w:i/>
                      <w:color w:val="000000"/>
                      <w:sz w:val="21"/>
                      <w:szCs w:val="21"/>
                    </w:rPr>
                  </w:rPrChange>
                </w:rPr>
              </w:ins>
            </m:ctrlPr>
          </m:sSubPr>
          <m:e>
            <m:r>
              <w:ins w:id="6617" w:author="Chen Liao" w:date="2021-03-28T04:20:00Z">
                <w:rPr>
                  <w:rFonts w:ascii="Cambria Math" w:eastAsia="SimSun" w:hAnsi="Cambria Math"/>
                  <w:color w:val="000000"/>
                  <w:sz w:val="20"/>
                  <w:szCs w:val="20"/>
                  <w:rPrChange w:id="6618" w:author="Chen Liao" w:date="2021-03-29T18:57:00Z">
                    <w:rPr>
                      <w:rFonts w:ascii="Cambria Math" w:eastAsia="SimSun" w:hAnsi="Cambria Math"/>
                      <w:color w:val="000000"/>
                      <w:sz w:val="21"/>
                      <w:szCs w:val="21"/>
                    </w:rPr>
                  </w:rPrChange>
                </w:rPr>
                <m:t>β</m:t>
              </w:ins>
            </m:r>
          </m:e>
          <m:sub>
            <m:r>
              <w:ins w:id="6619" w:author="Chen Liao" w:date="2021-03-28T04:20:00Z">
                <w:rPr>
                  <w:rFonts w:ascii="Cambria Math" w:eastAsia="SimSun" w:hAnsi="Cambria Math"/>
                  <w:color w:val="000000"/>
                  <w:sz w:val="20"/>
                  <w:szCs w:val="20"/>
                  <w:rPrChange w:id="6620" w:author="Chen Liao" w:date="2021-03-29T18:57:00Z">
                    <w:rPr>
                      <w:rFonts w:ascii="Cambria Math" w:eastAsia="SimSun" w:hAnsi="Cambria Math"/>
                      <w:color w:val="000000"/>
                      <w:sz w:val="21"/>
                      <w:szCs w:val="21"/>
                    </w:rPr>
                  </w:rPrChange>
                </w:rPr>
                <m:t>i,j</m:t>
              </w:ins>
            </m:r>
          </m:sub>
        </m:sSub>
      </m:oMath>
      <w:ins w:id="6621" w:author="Chen Liao" w:date="2021-03-28T04:20:00Z">
        <w:r w:rsidR="0070798A" w:rsidRPr="002B6EEC">
          <w:rPr>
            <w:rFonts w:eastAsia="SimSun"/>
            <w:color w:val="000000"/>
            <w:sz w:val="20"/>
            <w:szCs w:val="20"/>
            <w:rPrChange w:id="6622" w:author="Chen Liao" w:date="2021-03-29T18:57:00Z">
              <w:rPr>
                <w:rFonts w:eastAsia="SimSun"/>
                <w:color w:val="000000"/>
                <w:sz w:val="21"/>
                <w:szCs w:val="21"/>
              </w:rPr>
            </w:rPrChange>
          </w:rPr>
          <w:t xml:space="preserve"> in </w:t>
        </w:r>
      </w:ins>
      <w:ins w:id="6623" w:author="Chen Liao" w:date="2021-03-28T04:21:00Z">
        <w:r w:rsidR="0070798A" w:rsidRPr="002B6EEC">
          <w:rPr>
            <w:rFonts w:eastAsia="SimSun"/>
            <w:color w:val="000000"/>
            <w:sz w:val="20"/>
            <w:szCs w:val="20"/>
            <w:rPrChange w:id="6624" w:author="Chen Liao" w:date="2021-03-29T18:57:00Z">
              <w:rPr>
                <w:rFonts w:eastAsia="SimSun"/>
                <w:color w:val="000000"/>
                <w:sz w:val="21"/>
                <w:szCs w:val="21"/>
              </w:rPr>
            </w:rPrChange>
          </w:rPr>
          <w:t>panel B</w:t>
        </w:r>
      </w:ins>
      <w:ins w:id="6625" w:author="Chen Liao" w:date="2021-03-28T04:20:00Z">
        <w:r w:rsidR="0070798A" w:rsidRPr="002B6EEC">
          <w:rPr>
            <w:rFonts w:eastAsia="SimSun"/>
            <w:color w:val="000000"/>
            <w:sz w:val="20"/>
            <w:szCs w:val="20"/>
            <w:rPrChange w:id="6626" w:author="Chen Liao" w:date="2021-03-29T18:57:00Z">
              <w:rPr>
                <w:rFonts w:eastAsia="SimSun"/>
                <w:color w:val="000000"/>
                <w:sz w:val="21"/>
                <w:szCs w:val="21"/>
              </w:rPr>
            </w:rPrChange>
          </w:rPr>
          <w:t xml:space="preserve">) </w:t>
        </w:r>
      </w:ins>
      <w:r w:rsidR="00DC008D" w:rsidRPr="002B6EEC">
        <w:rPr>
          <w:rFonts w:eastAsia="SimSun"/>
          <w:color w:val="000000"/>
          <w:sz w:val="20"/>
          <w:szCs w:val="20"/>
          <w:rPrChange w:id="6627" w:author="Chen Liao" w:date="2021-03-29T18:57:00Z">
            <w:rPr>
              <w:rFonts w:eastAsia="SimSun"/>
              <w:color w:val="000000"/>
              <w:sz w:val="20"/>
              <w:szCs w:val="20"/>
            </w:rPr>
          </w:rPrChange>
        </w:rPr>
        <w:t>do</w:t>
      </w:r>
      <w:del w:id="6628" w:author="Chen Liao" w:date="2021-03-28T04:20:00Z">
        <w:r w:rsidR="00DC008D" w:rsidRPr="002B6EEC" w:rsidDel="0070798A">
          <w:rPr>
            <w:rFonts w:eastAsia="SimSun"/>
            <w:color w:val="000000"/>
            <w:sz w:val="20"/>
            <w:szCs w:val="20"/>
            <w:rPrChange w:id="6629" w:author="Chen Liao" w:date="2021-03-29T18:57:00Z">
              <w:rPr>
                <w:rFonts w:eastAsia="SimSun"/>
                <w:color w:val="000000"/>
                <w:sz w:val="20"/>
                <w:szCs w:val="20"/>
              </w:rPr>
            </w:rPrChange>
          </w:rPr>
          <w:delText>es</w:delText>
        </w:r>
      </w:del>
      <w:r w:rsidR="00DC008D" w:rsidRPr="002B6EEC">
        <w:rPr>
          <w:rFonts w:eastAsia="SimSun"/>
          <w:color w:val="000000"/>
          <w:sz w:val="20"/>
          <w:szCs w:val="20"/>
          <w:rPrChange w:id="6630" w:author="Chen Liao" w:date="2021-03-29T18:57:00Z">
            <w:rPr>
              <w:rFonts w:eastAsia="SimSun"/>
              <w:color w:val="000000"/>
              <w:sz w:val="20"/>
              <w:szCs w:val="20"/>
            </w:rPr>
          </w:rPrChange>
        </w:rPr>
        <w:t xml:space="preserve"> not include 0. </w:t>
      </w:r>
      <w:r w:rsidR="00DF00B8" w:rsidRPr="002B6EEC">
        <w:rPr>
          <w:rFonts w:eastAsia="SimSun"/>
          <w:color w:val="000000"/>
          <w:sz w:val="20"/>
          <w:szCs w:val="20"/>
          <w:rPrChange w:id="6631" w:author="Chen Liao" w:date="2021-03-29T18:57:00Z">
            <w:rPr>
              <w:rFonts w:eastAsia="SimSun"/>
              <w:color w:val="000000"/>
              <w:sz w:val="20"/>
              <w:szCs w:val="20"/>
            </w:rPr>
          </w:rPrChange>
        </w:rPr>
        <w:t xml:space="preserve">For panels </w:t>
      </w:r>
      <w:ins w:id="6632" w:author="Chen Liao" w:date="2021-03-28T04:21:00Z">
        <w:r w:rsidR="00983F5A" w:rsidRPr="002B6EEC">
          <w:rPr>
            <w:rFonts w:eastAsia="SimSun"/>
            <w:color w:val="000000"/>
            <w:sz w:val="20"/>
            <w:szCs w:val="20"/>
            <w:rPrChange w:id="6633" w:author="Chen Liao" w:date="2021-03-29T18:57:00Z">
              <w:rPr>
                <w:rFonts w:eastAsia="SimSun"/>
                <w:color w:val="000000"/>
                <w:sz w:val="21"/>
                <w:szCs w:val="21"/>
              </w:rPr>
            </w:rPrChange>
          </w:rPr>
          <w:t>D</w:t>
        </w:r>
      </w:ins>
      <w:del w:id="6634" w:author="Chen Liao" w:date="2021-03-28T04:21:00Z">
        <w:r w:rsidR="00DF00B8" w:rsidRPr="002B6EEC" w:rsidDel="00983F5A">
          <w:rPr>
            <w:rFonts w:eastAsia="SimSun"/>
            <w:color w:val="000000"/>
            <w:sz w:val="20"/>
            <w:szCs w:val="20"/>
            <w:rPrChange w:id="6635" w:author="Chen Liao" w:date="2021-03-29T18:57:00Z">
              <w:rPr>
                <w:rFonts w:eastAsia="SimSun"/>
                <w:color w:val="000000"/>
                <w:sz w:val="20"/>
                <w:szCs w:val="20"/>
              </w:rPr>
            </w:rPrChange>
          </w:rPr>
          <w:delText>C</w:delText>
        </w:r>
      </w:del>
      <w:r w:rsidR="00DF00B8" w:rsidRPr="002B6EEC">
        <w:rPr>
          <w:rFonts w:eastAsia="SimSun"/>
          <w:color w:val="000000"/>
          <w:sz w:val="20"/>
          <w:szCs w:val="20"/>
          <w:rPrChange w:id="6636" w:author="Chen Liao" w:date="2021-03-29T18:57:00Z">
            <w:rPr>
              <w:rFonts w:eastAsia="SimSun"/>
              <w:color w:val="000000"/>
              <w:sz w:val="20"/>
              <w:szCs w:val="20"/>
            </w:rPr>
          </w:rPrChange>
        </w:rPr>
        <w:t xml:space="preserve">, </w:t>
      </w:r>
      <w:ins w:id="6637" w:author="Chen Liao" w:date="2021-03-28T04:21:00Z">
        <w:r w:rsidR="00983F5A" w:rsidRPr="002B6EEC">
          <w:rPr>
            <w:rFonts w:eastAsia="SimSun"/>
            <w:color w:val="000000"/>
            <w:sz w:val="20"/>
            <w:szCs w:val="20"/>
            <w:rPrChange w:id="6638" w:author="Chen Liao" w:date="2021-03-29T18:57:00Z">
              <w:rPr>
                <w:rFonts w:eastAsia="SimSun"/>
                <w:color w:val="000000"/>
                <w:sz w:val="21"/>
                <w:szCs w:val="21"/>
              </w:rPr>
            </w:rPrChange>
          </w:rPr>
          <w:t>F</w:t>
        </w:r>
      </w:ins>
      <w:del w:id="6639" w:author="Chen Liao" w:date="2021-03-28T04:21:00Z">
        <w:r w:rsidR="00DF00B8" w:rsidRPr="002B6EEC" w:rsidDel="00983F5A">
          <w:rPr>
            <w:rFonts w:eastAsia="SimSun"/>
            <w:color w:val="000000"/>
            <w:sz w:val="20"/>
            <w:szCs w:val="20"/>
            <w:rPrChange w:id="6640" w:author="Chen Liao" w:date="2021-03-29T18:57:00Z">
              <w:rPr>
                <w:rFonts w:eastAsia="SimSun"/>
                <w:color w:val="000000"/>
                <w:sz w:val="20"/>
                <w:szCs w:val="20"/>
              </w:rPr>
            </w:rPrChange>
          </w:rPr>
          <w:delText>E</w:delText>
        </w:r>
      </w:del>
      <w:r w:rsidR="00DF00B8" w:rsidRPr="002B6EEC">
        <w:rPr>
          <w:rFonts w:eastAsia="SimSun"/>
          <w:color w:val="000000"/>
          <w:sz w:val="20"/>
          <w:szCs w:val="20"/>
          <w:rPrChange w:id="6641" w:author="Chen Liao" w:date="2021-03-29T18:57:00Z">
            <w:rPr>
              <w:rFonts w:eastAsia="SimSun"/>
              <w:color w:val="000000"/>
              <w:sz w:val="20"/>
              <w:szCs w:val="20"/>
            </w:rPr>
          </w:rPrChange>
        </w:rPr>
        <w:t>,</w:t>
      </w:r>
      <w:r w:rsidR="00251719" w:rsidRPr="002B6EEC">
        <w:rPr>
          <w:rFonts w:eastAsia="SimSun"/>
          <w:color w:val="000000"/>
          <w:sz w:val="20"/>
          <w:szCs w:val="20"/>
          <w:rPrChange w:id="6642" w:author="Chen Liao" w:date="2021-03-29T18:57:00Z">
            <w:rPr>
              <w:rFonts w:eastAsia="SimSun"/>
              <w:color w:val="000000"/>
              <w:sz w:val="20"/>
              <w:szCs w:val="20"/>
            </w:rPr>
          </w:rPrChange>
        </w:rPr>
        <w:t xml:space="preserve"> </w:t>
      </w:r>
      <w:ins w:id="6643" w:author="Chen Liao" w:date="2021-03-28T04:21:00Z">
        <w:r w:rsidR="00983F5A" w:rsidRPr="002B6EEC">
          <w:rPr>
            <w:rFonts w:eastAsia="SimSun"/>
            <w:color w:val="000000"/>
            <w:sz w:val="20"/>
            <w:szCs w:val="20"/>
            <w:rPrChange w:id="6644" w:author="Chen Liao" w:date="2021-03-29T18:57:00Z">
              <w:rPr>
                <w:rFonts w:eastAsia="SimSun"/>
                <w:color w:val="000000"/>
                <w:sz w:val="21"/>
                <w:szCs w:val="21"/>
              </w:rPr>
            </w:rPrChange>
          </w:rPr>
          <w:t>G</w:t>
        </w:r>
      </w:ins>
      <w:del w:id="6645" w:author="Chen Liao" w:date="2021-03-28T04:21:00Z">
        <w:r w:rsidR="00DF00B8" w:rsidRPr="002B6EEC" w:rsidDel="00983F5A">
          <w:rPr>
            <w:rFonts w:eastAsia="SimSun"/>
            <w:color w:val="000000"/>
            <w:sz w:val="20"/>
            <w:szCs w:val="20"/>
            <w:rPrChange w:id="6646" w:author="Chen Liao" w:date="2021-03-29T18:57:00Z">
              <w:rPr>
                <w:rFonts w:eastAsia="SimSun"/>
                <w:color w:val="000000"/>
                <w:sz w:val="20"/>
                <w:szCs w:val="20"/>
              </w:rPr>
            </w:rPrChange>
          </w:rPr>
          <w:delText>F</w:delText>
        </w:r>
      </w:del>
      <w:r w:rsidR="00DF00B8" w:rsidRPr="002B6EEC">
        <w:rPr>
          <w:rFonts w:eastAsia="SimSun"/>
          <w:color w:val="000000"/>
          <w:sz w:val="20"/>
          <w:szCs w:val="20"/>
          <w:rPrChange w:id="6647" w:author="Chen Liao" w:date="2021-03-29T18:57:00Z">
            <w:rPr>
              <w:rFonts w:eastAsia="SimSun"/>
              <w:color w:val="000000"/>
              <w:sz w:val="20"/>
              <w:szCs w:val="20"/>
            </w:rPr>
          </w:rPrChange>
        </w:rPr>
        <w:t xml:space="preserve">, </w:t>
      </w:r>
      <w:r w:rsidR="00DF00B8" w:rsidRPr="002B6EEC">
        <w:rPr>
          <w:sz w:val="20"/>
          <w:szCs w:val="20"/>
          <w:rPrChange w:id="6648" w:author="Chen Liao" w:date="2021-03-29T18:57:00Z">
            <w:rPr>
              <w:sz w:val="20"/>
              <w:szCs w:val="20"/>
            </w:rPr>
          </w:rPrChange>
        </w:rPr>
        <w:t>taxonomic labels w/ “Un.” group bacteria that are unclassified or uncultured at lower taxonomic ranks</w:t>
      </w:r>
      <w:r w:rsidR="00DF00B8" w:rsidRPr="002B6EEC">
        <w:rPr>
          <w:rFonts w:eastAsia="SimSun"/>
          <w:b/>
          <w:bCs/>
          <w:color w:val="000000"/>
          <w:sz w:val="20"/>
          <w:szCs w:val="20"/>
          <w:rPrChange w:id="6649" w:author="Chen Liao" w:date="2021-03-29T18:57:00Z">
            <w:rPr>
              <w:rFonts w:eastAsia="SimSun"/>
              <w:b/>
              <w:bCs/>
              <w:color w:val="000000"/>
              <w:sz w:val="20"/>
              <w:szCs w:val="20"/>
            </w:rPr>
          </w:rPrChange>
        </w:rPr>
        <w:t>.</w:t>
      </w:r>
    </w:p>
    <w:p w14:paraId="75AE919B" w14:textId="54264269" w:rsidR="0035704D" w:rsidRPr="002B6EEC" w:rsidDel="00FB352C" w:rsidRDefault="0035704D">
      <w:pPr>
        <w:pStyle w:val="paragraph"/>
        <w:spacing w:before="0" w:beforeAutospacing="0" w:after="0" w:afterAutospacing="0"/>
        <w:jc w:val="both"/>
        <w:rPr>
          <w:del w:id="6650" w:author="Chen Liao" w:date="2021-03-22T10:44:00Z"/>
          <w:rFonts w:ascii="Times New Roman" w:hAnsi="Times New Roman" w:cs="Times New Roman"/>
          <w:color w:val="000000"/>
          <w:sz w:val="22"/>
          <w:szCs w:val="22"/>
          <w:rPrChange w:id="6651" w:author="Chen Liao" w:date="2021-03-29T18:57:00Z">
            <w:rPr>
              <w:del w:id="6652" w:author="Chen Liao" w:date="2021-03-22T10:44:00Z"/>
              <w:rFonts w:ascii="Times New Roman" w:hAnsi="Times New Roman" w:cs="Times New Roman"/>
              <w:color w:val="000000"/>
              <w:sz w:val="20"/>
              <w:szCs w:val="20"/>
            </w:rPr>
          </w:rPrChange>
        </w:rPr>
        <w:pPrChange w:id="6653" w:author="Chen Liao" w:date="2021-03-24T10:44:00Z">
          <w:pPr>
            <w:pStyle w:val="paragraph"/>
            <w:spacing w:before="0" w:beforeAutospacing="0" w:after="0" w:afterAutospacing="0"/>
            <w:jc w:val="center"/>
          </w:pPr>
        </w:pPrChange>
      </w:pPr>
    </w:p>
    <w:p w14:paraId="41CBA3AC" w14:textId="63B6665A" w:rsidR="00B6206D" w:rsidRPr="002B6EEC" w:rsidRDefault="00B6206D" w:rsidP="00C3619E">
      <w:pPr>
        <w:pStyle w:val="paragraph"/>
        <w:spacing w:before="0" w:beforeAutospacing="0" w:after="0" w:afterAutospacing="0"/>
        <w:jc w:val="both"/>
        <w:rPr>
          <w:rFonts w:ascii="Times New Roman" w:hAnsi="Times New Roman" w:cs="Times New Roman"/>
          <w:b/>
          <w:bCs/>
          <w:color w:val="000000" w:themeColor="text1"/>
          <w:sz w:val="22"/>
          <w:szCs w:val="22"/>
          <w:rPrChange w:id="6654" w:author="Chen Liao" w:date="2021-03-29T18:57:00Z">
            <w:rPr>
              <w:rFonts w:ascii="Times New Roman" w:hAnsi="Times New Roman" w:cs="Times New Roman"/>
              <w:color w:val="000000"/>
              <w:sz w:val="20"/>
              <w:szCs w:val="20"/>
            </w:rPr>
          </w:rPrChange>
        </w:rPr>
      </w:pPr>
    </w:p>
    <w:p w14:paraId="67816D26" w14:textId="029C950D" w:rsidR="00C903CF" w:rsidRPr="002B6EEC" w:rsidDel="00255296" w:rsidRDefault="007D24CC">
      <w:pPr>
        <w:pStyle w:val="paragraph"/>
        <w:spacing w:before="0" w:beforeAutospacing="0" w:after="0" w:afterAutospacing="0"/>
        <w:jc w:val="both"/>
        <w:rPr>
          <w:del w:id="6655" w:author="Chen Liao" w:date="2021-03-22T08:48:00Z"/>
          <w:rFonts w:ascii="Times New Roman" w:hAnsi="Times New Roman" w:cs="Times New Roman"/>
          <w:color w:val="000000" w:themeColor="text1"/>
          <w:sz w:val="22"/>
          <w:szCs w:val="22"/>
          <w:rPrChange w:id="6656" w:author="Chen Liao" w:date="2021-03-29T18:57:00Z">
            <w:rPr>
              <w:del w:id="6657" w:author="Chen Liao" w:date="2021-03-22T08:48:00Z"/>
              <w:rFonts w:ascii="Times New Roman" w:hAnsi="Times New Roman" w:cs="Times New Roman"/>
              <w:color w:val="000000"/>
              <w:sz w:val="20"/>
              <w:szCs w:val="20"/>
            </w:rPr>
          </w:rPrChange>
        </w:rPr>
      </w:pPr>
      <w:ins w:id="6658" w:author="Chen Liao" w:date="2021-03-22T09:03:00Z">
        <w:r w:rsidRPr="002B6EEC">
          <w:rPr>
            <w:rFonts w:ascii="Times New Roman" w:hAnsi="Times New Roman" w:cs="Times New Roman"/>
            <w:b/>
            <w:bCs/>
            <w:color w:val="000000" w:themeColor="text1"/>
            <w:sz w:val="22"/>
            <w:szCs w:val="22"/>
            <w:rPrChange w:id="6659" w:author="Chen Liao" w:date="2021-03-29T18:57:00Z">
              <w:rPr>
                <w:rFonts w:ascii="Times New Roman" w:hAnsi="Times New Roman" w:cs="Times New Roman"/>
                <w:b/>
                <w:bCs/>
                <w:color w:val="000000" w:themeColor="text1"/>
              </w:rPr>
            </w:rPrChange>
          </w:rPr>
          <w:t>Dynamical</w:t>
        </w:r>
        <w:r w:rsidR="005641D7" w:rsidRPr="002B6EEC">
          <w:rPr>
            <w:rFonts w:ascii="Times New Roman" w:hAnsi="Times New Roman" w:cs="Times New Roman"/>
            <w:b/>
            <w:bCs/>
            <w:color w:val="000000" w:themeColor="text1"/>
            <w:sz w:val="22"/>
            <w:szCs w:val="22"/>
            <w:rPrChange w:id="6660" w:author="Chen Liao" w:date="2021-03-29T18:57:00Z">
              <w:rPr>
                <w:rFonts w:ascii="Times New Roman" w:hAnsi="Times New Roman" w:cs="Times New Roman"/>
                <w:b/>
                <w:bCs/>
                <w:color w:val="000000" w:themeColor="text1"/>
              </w:rPr>
            </w:rPrChange>
          </w:rPr>
          <w:t xml:space="preserve"> responses </w:t>
        </w:r>
        <w:r w:rsidRPr="002B6EEC">
          <w:rPr>
            <w:rFonts w:ascii="Times New Roman" w:hAnsi="Times New Roman" w:cs="Times New Roman"/>
            <w:b/>
            <w:bCs/>
            <w:color w:val="000000" w:themeColor="text1"/>
            <w:sz w:val="22"/>
            <w:szCs w:val="22"/>
            <w:rPrChange w:id="6661" w:author="Chen Liao" w:date="2021-03-29T18:57:00Z">
              <w:rPr>
                <w:rFonts w:ascii="Times New Roman" w:hAnsi="Times New Roman" w:cs="Times New Roman"/>
                <w:b/>
                <w:bCs/>
                <w:color w:val="000000" w:themeColor="text1"/>
              </w:rPr>
            </w:rPrChange>
          </w:rPr>
          <w:t xml:space="preserve">of gut microbiota </w:t>
        </w:r>
      </w:ins>
      <w:ins w:id="6662" w:author="Chen Liao" w:date="2021-03-28T04:29:00Z">
        <w:r w:rsidR="00214B29" w:rsidRPr="002B6EEC">
          <w:rPr>
            <w:rFonts w:ascii="Times New Roman" w:hAnsi="Times New Roman" w:cs="Times New Roman"/>
            <w:b/>
            <w:bCs/>
            <w:color w:val="000000" w:themeColor="text1"/>
            <w:sz w:val="22"/>
            <w:szCs w:val="22"/>
            <w:rPrChange w:id="6663" w:author="Chen Liao" w:date="2021-03-29T18:57:00Z">
              <w:rPr>
                <w:rFonts w:ascii="Times New Roman" w:hAnsi="Times New Roman" w:cs="Times New Roman"/>
                <w:b/>
                <w:bCs/>
                <w:color w:val="000000" w:themeColor="text1"/>
              </w:rPr>
            </w:rPrChange>
          </w:rPr>
          <w:t xml:space="preserve">and SCFAs </w:t>
        </w:r>
      </w:ins>
      <w:ins w:id="6664" w:author="Chen Liao" w:date="2021-03-22T09:03:00Z">
        <w:r w:rsidR="005641D7" w:rsidRPr="002B6EEC">
          <w:rPr>
            <w:rFonts w:ascii="Times New Roman" w:hAnsi="Times New Roman" w:cs="Times New Roman"/>
            <w:b/>
            <w:bCs/>
            <w:color w:val="000000" w:themeColor="text1"/>
            <w:sz w:val="22"/>
            <w:szCs w:val="22"/>
            <w:rPrChange w:id="6665" w:author="Chen Liao" w:date="2021-03-29T18:57:00Z">
              <w:rPr>
                <w:rFonts w:ascii="Times New Roman" w:hAnsi="Times New Roman" w:cs="Times New Roman"/>
                <w:b/>
                <w:bCs/>
                <w:color w:val="000000" w:themeColor="text1"/>
              </w:rPr>
            </w:rPrChange>
          </w:rPr>
          <w:t xml:space="preserve">are </w:t>
        </w:r>
        <w:proofErr w:type="gramStart"/>
        <w:r w:rsidR="007269F3" w:rsidRPr="002B6EEC">
          <w:rPr>
            <w:rFonts w:ascii="Times New Roman" w:hAnsi="Times New Roman" w:cs="Times New Roman"/>
            <w:b/>
            <w:bCs/>
            <w:color w:val="000000" w:themeColor="text1"/>
            <w:sz w:val="22"/>
            <w:szCs w:val="22"/>
            <w:rPrChange w:id="6666" w:author="Chen Liao" w:date="2021-03-29T18:57:00Z">
              <w:rPr>
                <w:rFonts w:ascii="Times New Roman" w:hAnsi="Times New Roman" w:cs="Times New Roman"/>
                <w:b/>
                <w:bCs/>
                <w:color w:val="000000" w:themeColor="text1"/>
              </w:rPr>
            </w:rPrChange>
          </w:rPr>
          <w:t>b</w:t>
        </w:r>
      </w:ins>
      <w:ins w:id="6667" w:author="Chen Liao" w:date="2021-03-22T08:59:00Z">
        <w:r w:rsidR="00AF04A3" w:rsidRPr="002B6EEC">
          <w:rPr>
            <w:rFonts w:ascii="Times New Roman" w:hAnsi="Times New Roman" w:cs="Times New Roman" w:hint="eastAsia"/>
            <w:b/>
            <w:bCs/>
            <w:color w:val="000000" w:themeColor="text1"/>
            <w:sz w:val="22"/>
            <w:szCs w:val="22"/>
            <w:rPrChange w:id="6668" w:author="Chen Liao" w:date="2021-03-29T18:57:00Z">
              <w:rPr>
                <w:rFonts w:ascii="Times New Roman" w:hAnsi="Times New Roman" w:cs="Times New Roman" w:hint="eastAsia"/>
                <w:b/>
                <w:bCs/>
                <w:color w:val="000000" w:themeColor="text1"/>
              </w:rPr>
            </w:rPrChange>
          </w:rPr>
          <w:t>aseli</w:t>
        </w:r>
        <w:r w:rsidR="00AF04A3" w:rsidRPr="002B6EEC">
          <w:rPr>
            <w:rFonts w:ascii="Times New Roman" w:hAnsi="Times New Roman" w:cs="Times New Roman"/>
            <w:b/>
            <w:bCs/>
            <w:color w:val="000000" w:themeColor="text1"/>
            <w:sz w:val="22"/>
            <w:szCs w:val="22"/>
            <w:rPrChange w:id="6669" w:author="Chen Liao" w:date="2021-03-29T18:57:00Z">
              <w:rPr>
                <w:rFonts w:ascii="Times New Roman" w:hAnsi="Times New Roman" w:cs="Times New Roman"/>
                <w:b/>
                <w:bCs/>
                <w:color w:val="000000" w:themeColor="text1"/>
              </w:rPr>
            </w:rPrChange>
          </w:rPr>
          <w:t>ne-dependen</w:t>
        </w:r>
      </w:ins>
      <w:ins w:id="6670" w:author="Chen Liao" w:date="2021-03-22T09:03:00Z">
        <w:r w:rsidR="005641D7" w:rsidRPr="002B6EEC">
          <w:rPr>
            <w:rFonts w:ascii="Times New Roman" w:hAnsi="Times New Roman" w:cs="Times New Roman"/>
            <w:b/>
            <w:bCs/>
            <w:color w:val="000000" w:themeColor="text1"/>
            <w:sz w:val="22"/>
            <w:szCs w:val="22"/>
            <w:rPrChange w:id="6671" w:author="Chen Liao" w:date="2021-03-29T18:57:00Z">
              <w:rPr>
                <w:rFonts w:ascii="Times New Roman" w:hAnsi="Times New Roman" w:cs="Times New Roman"/>
                <w:b/>
                <w:bCs/>
                <w:color w:val="000000" w:themeColor="text1"/>
              </w:rPr>
            </w:rPrChange>
          </w:rPr>
          <w:t>t</w:t>
        </w:r>
        <w:proofErr w:type="gramEnd"/>
        <w:r w:rsidR="005641D7" w:rsidRPr="002B6EEC">
          <w:rPr>
            <w:rFonts w:ascii="Times New Roman" w:hAnsi="Times New Roman" w:cs="Times New Roman"/>
            <w:b/>
            <w:bCs/>
            <w:color w:val="000000" w:themeColor="text1"/>
            <w:sz w:val="22"/>
            <w:szCs w:val="22"/>
            <w:rPrChange w:id="6672" w:author="Chen Liao" w:date="2021-03-29T18:57:00Z">
              <w:rPr>
                <w:rFonts w:ascii="Times New Roman" w:hAnsi="Times New Roman" w:cs="Times New Roman"/>
                <w:b/>
                <w:bCs/>
                <w:color w:val="000000" w:themeColor="text1"/>
              </w:rPr>
            </w:rPrChange>
          </w:rPr>
          <w:t xml:space="preserve">. </w:t>
        </w:r>
      </w:ins>
      <w:ins w:id="6673" w:author="Chen Liao" w:date="2021-03-22T09:26:00Z">
        <w:r w:rsidR="006A2125" w:rsidRPr="002B6EEC">
          <w:rPr>
            <w:rFonts w:ascii="Times New Roman" w:hAnsi="Times New Roman" w:cs="Times New Roman"/>
            <w:color w:val="000000" w:themeColor="text1"/>
            <w:sz w:val="22"/>
            <w:szCs w:val="22"/>
            <w:rPrChange w:id="6674" w:author="Chen Liao" w:date="2021-03-29T18:57:00Z">
              <w:rPr>
                <w:rFonts w:ascii="Times New Roman" w:hAnsi="Times New Roman" w:cs="Times New Roman"/>
                <w:color w:val="000000" w:themeColor="text1"/>
              </w:rPr>
            </w:rPrChange>
          </w:rPr>
          <w:t xml:space="preserve">We have shown above that </w:t>
        </w:r>
      </w:ins>
      <w:ins w:id="6675" w:author="Chen Liao" w:date="2021-03-23T13:35:00Z">
        <w:r w:rsidR="00F0154C" w:rsidRPr="002B6EEC">
          <w:rPr>
            <w:rFonts w:ascii="Times New Roman" w:hAnsi="Times New Roman" w:cs="Times New Roman"/>
            <w:color w:val="000000" w:themeColor="text1"/>
            <w:sz w:val="22"/>
            <w:szCs w:val="22"/>
            <w:rPrChange w:id="6676" w:author="Chen Liao" w:date="2021-03-29T18:57:00Z">
              <w:rPr>
                <w:rFonts w:ascii="Times New Roman" w:hAnsi="Times New Roman" w:cs="Times New Roman"/>
                <w:color w:val="000000" w:themeColor="text1"/>
              </w:rPr>
            </w:rPrChange>
          </w:rPr>
          <w:t xml:space="preserve">the </w:t>
        </w:r>
      </w:ins>
      <w:ins w:id="6677" w:author="Chen Liao" w:date="2021-03-22T09:26:00Z">
        <w:r w:rsidR="006A2125" w:rsidRPr="002B6EEC">
          <w:rPr>
            <w:rFonts w:ascii="Times New Roman" w:hAnsi="Times New Roman" w:cs="Times New Roman"/>
            <w:color w:val="000000" w:themeColor="text1"/>
            <w:sz w:val="22"/>
            <w:szCs w:val="22"/>
            <w:rPrChange w:id="6678" w:author="Chen Liao" w:date="2021-03-29T18:57:00Z">
              <w:rPr>
                <w:rFonts w:ascii="Times New Roman" w:hAnsi="Times New Roman" w:cs="Times New Roman"/>
                <w:color w:val="000000" w:themeColor="text1"/>
              </w:rPr>
            </w:rPrChange>
          </w:rPr>
          <w:t xml:space="preserve">Shanghai mice </w:t>
        </w:r>
      </w:ins>
      <w:ins w:id="6679" w:author="Chen Liao" w:date="2021-03-23T13:38:00Z">
        <w:r w:rsidR="003560A6" w:rsidRPr="002B6EEC">
          <w:rPr>
            <w:rFonts w:ascii="Times New Roman" w:hAnsi="Times New Roman" w:cs="Times New Roman"/>
            <w:color w:val="000000" w:themeColor="text1"/>
            <w:sz w:val="22"/>
            <w:szCs w:val="22"/>
            <w:rPrChange w:id="6680" w:author="Chen Liao" w:date="2021-03-29T18:57:00Z">
              <w:rPr>
                <w:rFonts w:ascii="Times New Roman" w:hAnsi="Times New Roman" w:cs="Times New Roman"/>
                <w:color w:val="000000" w:themeColor="text1"/>
              </w:rPr>
            </w:rPrChange>
          </w:rPr>
          <w:t>were</w:t>
        </w:r>
      </w:ins>
      <w:ins w:id="6681" w:author="Chen Liao" w:date="2021-03-22T09:26:00Z">
        <w:r w:rsidR="006A2125" w:rsidRPr="002B6EEC">
          <w:rPr>
            <w:rFonts w:ascii="Times New Roman" w:hAnsi="Times New Roman" w:cs="Times New Roman"/>
            <w:color w:val="000000" w:themeColor="text1"/>
            <w:sz w:val="22"/>
            <w:szCs w:val="22"/>
            <w:rPrChange w:id="6682" w:author="Chen Liao" w:date="2021-03-29T18:57:00Z">
              <w:rPr>
                <w:rFonts w:ascii="Times New Roman" w:hAnsi="Times New Roman" w:cs="Times New Roman"/>
                <w:color w:val="000000" w:themeColor="text1"/>
              </w:rPr>
            </w:rPrChange>
          </w:rPr>
          <w:t xml:space="preserve"> </w:t>
        </w:r>
      </w:ins>
      <w:ins w:id="6683" w:author="Chen Liao" w:date="2021-03-23T13:35:00Z">
        <w:r w:rsidR="00F0154C" w:rsidRPr="002B6EEC">
          <w:rPr>
            <w:rFonts w:ascii="Times New Roman" w:hAnsi="Times New Roman" w:cs="Times New Roman"/>
            <w:color w:val="000000" w:themeColor="text1"/>
            <w:sz w:val="22"/>
            <w:szCs w:val="22"/>
            <w:rPrChange w:id="6684" w:author="Chen Liao" w:date="2021-03-29T18:57:00Z">
              <w:rPr>
                <w:rFonts w:ascii="Times New Roman" w:hAnsi="Times New Roman" w:cs="Times New Roman"/>
                <w:color w:val="000000" w:themeColor="text1"/>
              </w:rPr>
            </w:rPrChange>
          </w:rPr>
          <w:t xml:space="preserve">initially </w:t>
        </w:r>
      </w:ins>
      <w:ins w:id="6685" w:author="Chen Liao" w:date="2021-03-22T09:26:00Z">
        <w:r w:rsidR="006A2125" w:rsidRPr="002B6EEC">
          <w:rPr>
            <w:rFonts w:ascii="Times New Roman" w:hAnsi="Times New Roman" w:cs="Times New Roman"/>
            <w:color w:val="000000" w:themeColor="text1"/>
            <w:sz w:val="22"/>
            <w:szCs w:val="22"/>
            <w:rPrChange w:id="6686" w:author="Chen Liao" w:date="2021-03-29T18:57:00Z">
              <w:rPr>
                <w:rFonts w:ascii="Times New Roman" w:hAnsi="Times New Roman" w:cs="Times New Roman"/>
                <w:color w:val="000000" w:themeColor="text1"/>
              </w:rPr>
            </w:rPrChange>
          </w:rPr>
          <w:t xml:space="preserve">inert to </w:t>
        </w:r>
      </w:ins>
      <w:ins w:id="6687" w:author="Chen Liao" w:date="2021-03-22T09:27:00Z">
        <w:r w:rsidR="006A2125" w:rsidRPr="002B6EEC">
          <w:rPr>
            <w:rFonts w:ascii="Times New Roman" w:hAnsi="Times New Roman" w:cs="Times New Roman"/>
            <w:color w:val="000000" w:themeColor="text1"/>
            <w:sz w:val="22"/>
            <w:szCs w:val="22"/>
            <w:rPrChange w:id="6688" w:author="Chen Liao" w:date="2021-03-29T18:57:00Z">
              <w:rPr>
                <w:rFonts w:ascii="Times New Roman" w:hAnsi="Times New Roman" w:cs="Times New Roman"/>
                <w:color w:val="000000" w:themeColor="text1"/>
              </w:rPr>
            </w:rPrChange>
          </w:rPr>
          <w:t>inulin stimulation</w:t>
        </w:r>
      </w:ins>
      <w:ins w:id="6689" w:author="Chen Liao" w:date="2021-03-22T19:13:00Z">
        <w:r w:rsidR="00CE4C2E" w:rsidRPr="002B6EEC">
          <w:rPr>
            <w:rFonts w:ascii="Times New Roman" w:hAnsi="Times New Roman" w:cs="Times New Roman"/>
            <w:color w:val="000000" w:themeColor="text1"/>
            <w:sz w:val="22"/>
            <w:szCs w:val="22"/>
            <w:rPrChange w:id="6690" w:author="Chen Liao" w:date="2021-03-29T18:57:00Z">
              <w:rPr>
                <w:rFonts w:ascii="Times New Roman" w:hAnsi="Times New Roman" w:cs="Times New Roman"/>
                <w:color w:val="000000" w:themeColor="text1"/>
              </w:rPr>
            </w:rPrChange>
          </w:rPr>
          <w:t xml:space="preserve"> </w:t>
        </w:r>
      </w:ins>
      <w:ins w:id="6691" w:author="Chen Liao" w:date="2021-03-22T09:27:00Z">
        <w:r w:rsidR="006A2125" w:rsidRPr="002B6EEC">
          <w:rPr>
            <w:rFonts w:ascii="Times New Roman" w:hAnsi="Times New Roman" w:cs="Times New Roman"/>
            <w:color w:val="000000" w:themeColor="text1"/>
            <w:sz w:val="22"/>
            <w:szCs w:val="22"/>
            <w:rPrChange w:id="6692" w:author="Chen Liao" w:date="2021-03-29T18:57:00Z">
              <w:rPr>
                <w:rFonts w:ascii="Times New Roman" w:hAnsi="Times New Roman" w:cs="Times New Roman"/>
                <w:color w:val="000000" w:themeColor="text1"/>
              </w:rPr>
            </w:rPrChange>
          </w:rPr>
          <w:t>(</w:t>
        </w:r>
        <w:r w:rsidR="006A2125" w:rsidRPr="002B6EEC">
          <w:rPr>
            <w:rFonts w:ascii="Times New Roman" w:hAnsi="Times New Roman" w:cs="Times New Roman"/>
            <w:color w:val="000000" w:themeColor="text1"/>
            <w:sz w:val="22"/>
            <w:szCs w:val="22"/>
            <w:highlight w:val="yellow"/>
            <w:rPrChange w:id="6693" w:author="Chen Liao" w:date="2021-03-29T18:57:00Z">
              <w:rPr>
                <w:color w:val="000000" w:themeColor="text1"/>
              </w:rPr>
            </w:rPrChange>
          </w:rPr>
          <w:t>Fig. 3C</w:t>
        </w:r>
        <w:r w:rsidR="006A2125" w:rsidRPr="002B6EEC">
          <w:rPr>
            <w:rFonts w:ascii="Times New Roman" w:hAnsi="Times New Roman" w:cs="Times New Roman"/>
            <w:color w:val="000000" w:themeColor="text1"/>
            <w:sz w:val="22"/>
            <w:szCs w:val="22"/>
            <w:rPrChange w:id="6694" w:author="Chen Liao" w:date="2021-03-29T18:57:00Z">
              <w:rPr>
                <w:rFonts w:ascii="Times New Roman" w:hAnsi="Times New Roman" w:cs="Times New Roman"/>
                <w:color w:val="000000" w:themeColor="text1"/>
              </w:rPr>
            </w:rPrChange>
          </w:rPr>
          <w:t xml:space="preserve">). </w:t>
        </w:r>
      </w:ins>
      <w:ins w:id="6695" w:author="Chen Liao" w:date="2021-03-22T09:28:00Z">
        <w:r w:rsidR="006A2125" w:rsidRPr="002B6EEC">
          <w:rPr>
            <w:rFonts w:ascii="Times New Roman" w:hAnsi="Times New Roman" w:cs="Times New Roman"/>
            <w:color w:val="000000" w:themeColor="text1"/>
            <w:sz w:val="22"/>
            <w:szCs w:val="22"/>
            <w:rPrChange w:id="6696" w:author="Chen Liao" w:date="2021-03-29T18:57:00Z">
              <w:rPr>
                <w:rFonts w:ascii="Times New Roman" w:hAnsi="Times New Roman" w:cs="Times New Roman"/>
                <w:color w:val="000000" w:themeColor="text1"/>
              </w:rPr>
            </w:rPrChange>
          </w:rPr>
          <w:t>Th</w:t>
        </w:r>
      </w:ins>
      <w:ins w:id="6697" w:author="Chen Liao" w:date="2021-03-23T13:38:00Z">
        <w:r w:rsidR="003560A6" w:rsidRPr="002B6EEC">
          <w:rPr>
            <w:rFonts w:ascii="Times New Roman" w:hAnsi="Times New Roman" w:cs="Times New Roman"/>
            <w:color w:val="000000" w:themeColor="text1"/>
            <w:sz w:val="22"/>
            <w:szCs w:val="22"/>
            <w:rPrChange w:id="6698" w:author="Chen Liao" w:date="2021-03-29T18:57:00Z">
              <w:rPr>
                <w:rFonts w:ascii="Times New Roman" w:hAnsi="Times New Roman" w:cs="Times New Roman"/>
                <w:color w:val="000000" w:themeColor="text1"/>
              </w:rPr>
            </w:rPrChange>
          </w:rPr>
          <w:t xml:space="preserve">e lack of </w:t>
        </w:r>
      </w:ins>
      <w:ins w:id="6699" w:author="Chen Liao" w:date="2021-03-23T15:28:00Z">
        <w:r w:rsidR="00097A74" w:rsidRPr="002B6EEC">
          <w:rPr>
            <w:rFonts w:ascii="Times New Roman" w:hAnsi="Times New Roman" w:cs="Times New Roman"/>
            <w:color w:val="000000" w:themeColor="text1"/>
            <w:sz w:val="22"/>
            <w:szCs w:val="22"/>
            <w:rPrChange w:id="6700" w:author="Chen Liao" w:date="2021-03-29T18:57:00Z">
              <w:rPr>
                <w:rFonts w:ascii="Times New Roman" w:hAnsi="Times New Roman" w:cs="Times New Roman"/>
                <w:color w:val="000000" w:themeColor="text1"/>
              </w:rPr>
            </w:rPrChange>
          </w:rPr>
          <w:t xml:space="preserve">short-term </w:t>
        </w:r>
      </w:ins>
      <w:ins w:id="6701" w:author="Chen Liao" w:date="2021-03-23T13:38:00Z">
        <w:r w:rsidR="003560A6" w:rsidRPr="002B6EEC">
          <w:rPr>
            <w:rFonts w:ascii="Times New Roman" w:hAnsi="Times New Roman" w:cs="Times New Roman"/>
            <w:color w:val="000000" w:themeColor="text1"/>
            <w:sz w:val="22"/>
            <w:szCs w:val="22"/>
            <w:rPrChange w:id="6702" w:author="Chen Liao" w:date="2021-03-29T18:57:00Z">
              <w:rPr>
                <w:rFonts w:ascii="Times New Roman" w:hAnsi="Times New Roman" w:cs="Times New Roman"/>
                <w:color w:val="000000" w:themeColor="text1"/>
              </w:rPr>
            </w:rPrChange>
          </w:rPr>
          <w:t>response can be explained</w:t>
        </w:r>
      </w:ins>
      <w:ins w:id="6703" w:author="Chen Liao" w:date="2021-03-22T09:28:00Z">
        <w:r w:rsidR="006A2125" w:rsidRPr="002B6EEC">
          <w:rPr>
            <w:rFonts w:ascii="Times New Roman" w:hAnsi="Times New Roman" w:cs="Times New Roman"/>
            <w:color w:val="000000" w:themeColor="text1"/>
            <w:sz w:val="22"/>
            <w:szCs w:val="22"/>
            <w:rPrChange w:id="6704" w:author="Chen Liao" w:date="2021-03-29T18:57:00Z">
              <w:rPr>
                <w:rFonts w:ascii="Times New Roman" w:hAnsi="Times New Roman" w:cs="Times New Roman"/>
                <w:color w:val="000000" w:themeColor="text1"/>
              </w:rPr>
            </w:rPrChange>
          </w:rPr>
          <w:t xml:space="preserve"> </w:t>
        </w:r>
      </w:ins>
      <w:ins w:id="6705" w:author="Chen Liao" w:date="2021-03-23T13:38:00Z">
        <w:r w:rsidR="003560A6" w:rsidRPr="002B6EEC">
          <w:rPr>
            <w:rFonts w:ascii="Times New Roman" w:hAnsi="Times New Roman" w:cs="Times New Roman"/>
            <w:color w:val="000000" w:themeColor="text1"/>
            <w:sz w:val="22"/>
            <w:szCs w:val="22"/>
            <w:rPrChange w:id="6706" w:author="Chen Liao" w:date="2021-03-29T18:57:00Z">
              <w:rPr>
                <w:rFonts w:ascii="Times New Roman" w:hAnsi="Times New Roman" w:cs="Times New Roman"/>
                <w:color w:val="000000" w:themeColor="text1"/>
              </w:rPr>
            </w:rPrChange>
          </w:rPr>
          <w:t xml:space="preserve">by </w:t>
        </w:r>
      </w:ins>
      <w:ins w:id="6707" w:author="Chen Liao" w:date="2021-03-23T17:58:00Z">
        <w:r w:rsidR="00667285" w:rsidRPr="002B6EEC">
          <w:rPr>
            <w:rFonts w:ascii="Times New Roman" w:hAnsi="Times New Roman" w:cs="Times New Roman"/>
            <w:color w:val="000000" w:themeColor="text1"/>
            <w:sz w:val="22"/>
            <w:szCs w:val="22"/>
            <w:rPrChange w:id="6708" w:author="Chen Liao" w:date="2021-03-29T18:57:00Z">
              <w:rPr>
                <w:rFonts w:ascii="Times New Roman" w:hAnsi="Times New Roman" w:cs="Times New Roman"/>
                <w:color w:val="000000" w:themeColor="text1"/>
              </w:rPr>
            </w:rPrChange>
          </w:rPr>
          <w:t xml:space="preserve">the extremely low </w:t>
        </w:r>
      </w:ins>
      <w:ins w:id="6709" w:author="Chen Liao" w:date="2021-03-28T04:30:00Z">
        <w:r w:rsidR="00063392" w:rsidRPr="002B6EEC">
          <w:rPr>
            <w:rFonts w:ascii="Times New Roman" w:hAnsi="Times New Roman" w:cs="Times New Roman"/>
            <w:color w:val="000000" w:themeColor="text1"/>
            <w:sz w:val="22"/>
            <w:szCs w:val="22"/>
            <w:rPrChange w:id="6710" w:author="Chen Liao" w:date="2021-03-29T18:57:00Z">
              <w:rPr>
                <w:rFonts w:ascii="Times New Roman" w:hAnsi="Times New Roman" w:cs="Times New Roman"/>
                <w:color w:val="000000" w:themeColor="text1"/>
              </w:rPr>
            </w:rPrChange>
          </w:rPr>
          <w:t xml:space="preserve">relative </w:t>
        </w:r>
      </w:ins>
      <w:ins w:id="6711" w:author="Chen Liao" w:date="2021-03-23T17:58:00Z">
        <w:r w:rsidR="00667285" w:rsidRPr="002B6EEC">
          <w:rPr>
            <w:rFonts w:ascii="Times New Roman" w:hAnsi="Times New Roman" w:cs="Times New Roman"/>
            <w:color w:val="000000" w:themeColor="text1"/>
            <w:sz w:val="22"/>
            <w:szCs w:val="22"/>
            <w:rPrChange w:id="6712" w:author="Chen Liao" w:date="2021-03-29T18:57:00Z">
              <w:rPr>
                <w:rFonts w:ascii="Times New Roman" w:hAnsi="Times New Roman" w:cs="Times New Roman"/>
                <w:color w:val="000000" w:themeColor="text1"/>
              </w:rPr>
            </w:rPrChange>
          </w:rPr>
          <w:t>abundance</w:t>
        </w:r>
      </w:ins>
      <w:ins w:id="6713" w:author="Chen Liao" w:date="2021-03-23T17:56:00Z">
        <w:r w:rsidR="00667285" w:rsidRPr="002B6EEC">
          <w:rPr>
            <w:rFonts w:ascii="Times New Roman" w:hAnsi="Times New Roman" w:cs="Times New Roman"/>
            <w:color w:val="000000" w:themeColor="text1"/>
            <w:sz w:val="22"/>
            <w:szCs w:val="22"/>
            <w:rPrChange w:id="6714" w:author="Chen Liao" w:date="2021-03-29T18:57:00Z">
              <w:rPr>
                <w:rFonts w:ascii="Times New Roman" w:hAnsi="Times New Roman" w:cs="Times New Roman"/>
                <w:color w:val="000000" w:themeColor="text1"/>
              </w:rPr>
            </w:rPrChange>
          </w:rPr>
          <w:t xml:space="preserve"> of</w:t>
        </w:r>
      </w:ins>
      <w:ins w:id="6715" w:author="Chen Liao" w:date="2021-03-23T13:38:00Z">
        <w:r w:rsidR="003560A6" w:rsidRPr="002B6EEC">
          <w:rPr>
            <w:rFonts w:ascii="Times New Roman" w:hAnsi="Times New Roman" w:cs="Times New Roman"/>
            <w:color w:val="000000" w:themeColor="text1"/>
            <w:sz w:val="22"/>
            <w:szCs w:val="22"/>
            <w:rPrChange w:id="6716" w:author="Chen Liao" w:date="2021-03-29T18:57:00Z">
              <w:rPr>
                <w:rFonts w:ascii="Times New Roman" w:hAnsi="Times New Roman" w:cs="Times New Roman"/>
                <w:color w:val="000000" w:themeColor="text1"/>
              </w:rPr>
            </w:rPrChange>
          </w:rPr>
          <w:t xml:space="preserve"> two major</w:t>
        </w:r>
      </w:ins>
      <w:ins w:id="6717" w:author="Chen Liao" w:date="2021-03-22T09:28:00Z">
        <w:r w:rsidR="006A2125" w:rsidRPr="002B6EEC">
          <w:rPr>
            <w:rFonts w:ascii="Times New Roman" w:hAnsi="Times New Roman" w:cs="Times New Roman"/>
            <w:color w:val="000000" w:themeColor="text1"/>
            <w:sz w:val="22"/>
            <w:szCs w:val="22"/>
            <w:rPrChange w:id="6718" w:author="Chen Liao" w:date="2021-03-29T18:57:00Z">
              <w:rPr>
                <w:rFonts w:ascii="Times New Roman" w:hAnsi="Times New Roman" w:cs="Times New Roman"/>
                <w:color w:val="000000" w:themeColor="text1"/>
              </w:rPr>
            </w:rPrChange>
          </w:rPr>
          <w:t xml:space="preserve"> inulin responders</w:t>
        </w:r>
      </w:ins>
      <w:ins w:id="6719" w:author="Chen Liao" w:date="2021-03-23T13:38:00Z">
        <w:r w:rsidR="003560A6" w:rsidRPr="002B6EEC">
          <w:rPr>
            <w:rFonts w:ascii="Times New Roman" w:hAnsi="Times New Roman" w:cs="Times New Roman"/>
            <w:color w:val="000000" w:themeColor="text1"/>
            <w:sz w:val="22"/>
            <w:szCs w:val="22"/>
            <w:rPrChange w:id="6720" w:author="Chen Liao" w:date="2021-03-29T18:57:00Z">
              <w:rPr>
                <w:rFonts w:ascii="Times New Roman" w:hAnsi="Times New Roman" w:cs="Times New Roman"/>
                <w:color w:val="000000" w:themeColor="text1"/>
              </w:rPr>
            </w:rPrChange>
          </w:rPr>
          <w:t xml:space="preserve">—Bacteroides </w:t>
        </w:r>
        <w:proofErr w:type="spellStart"/>
        <w:r w:rsidR="003560A6" w:rsidRPr="002B6EEC">
          <w:rPr>
            <w:rFonts w:ascii="Times New Roman" w:hAnsi="Times New Roman" w:cs="Times New Roman"/>
            <w:color w:val="000000" w:themeColor="text1"/>
            <w:sz w:val="22"/>
            <w:szCs w:val="22"/>
            <w:rPrChange w:id="6721" w:author="Chen Liao" w:date="2021-03-29T18:57:00Z">
              <w:rPr>
                <w:rFonts w:ascii="Times New Roman" w:hAnsi="Times New Roman" w:cs="Times New Roman"/>
                <w:color w:val="000000" w:themeColor="text1"/>
              </w:rPr>
            </w:rPrChange>
          </w:rPr>
          <w:t>acidifaciens</w:t>
        </w:r>
        <w:proofErr w:type="spellEnd"/>
        <w:r w:rsidR="003560A6" w:rsidRPr="002B6EEC">
          <w:rPr>
            <w:rFonts w:ascii="Times New Roman" w:hAnsi="Times New Roman" w:cs="Times New Roman"/>
            <w:color w:val="000000" w:themeColor="text1"/>
            <w:sz w:val="22"/>
            <w:szCs w:val="22"/>
            <w:rPrChange w:id="6722" w:author="Chen Liao" w:date="2021-03-29T18:57:00Z">
              <w:rPr>
                <w:rFonts w:ascii="Times New Roman" w:hAnsi="Times New Roman" w:cs="Times New Roman"/>
                <w:color w:val="000000" w:themeColor="text1"/>
              </w:rPr>
            </w:rPrChange>
          </w:rPr>
          <w:t xml:space="preserve"> and unclassified </w:t>
        </w:r>
        <w:proofErr w:type="spellStart"/>
        <w:r w:rsidR="003560A6" w:rsidRPr="002B6EEC">
          <w:rPr>
            <w:rFonts w:ascii="Times New Roman" w:hAnsi="Times New Roman" w:cs="Times New Roman"/>
            <w:color w:val="000000" w:themeColor="text1"/>
            <w:sz w:val="22"/>
            <w:szCs w:val="22"/>
            <w:rPrChange w:id="6723" w:author="Chen Liao" w:date="2021-03-29T18:57:00Z">
              <w:rPr>
                <w:rFonts w:ascii="Times New Roman" w:hAnsi="Times New Roman" w:cs="Times New Roman"/>
                <w:color w:val="000000" w:themeColor="text1"/>
              </w:rPr>
            </w:rPrChange>
          </w:rPr>
          <w:t>Muribaculaceae</w:t>
        </w:r>
      </w:ins>
      <w:proofErr w:type="spellEnd"/>
      <w:ins w:id="6724" w:author="Chen Liao" w:date="2021-03-23T15:28:00Z">
        <w:r w:rsidR="00097A74" w:rsidRPr="002B6EEC">
          <w:rPr>
            <w:rFonts w:ascii="Times New Roman" w:hAnsi="Times New Roman" w:cs="Times New Roman"/>
            <w:color w:val="000000" w:themeColor="text1"/>
            <w:sz w:val="22"/>
            <w:szCs w:val="22"/>
            <w:rPrChange w:id="6725" w:author="Chen Liao" w:date="2021-03-29T18:57:00Z">
              <w:rPr>
                <w:rFonts w:ascii="Times New Roman" w:hAnsi="Times New Roman" w:cs="Times New Roman"/>
                <w:color w:val="000000" w:themeColor="text1"/>
              </w:rPr>
            </w:rPrChange>
          </w:rPr>
          <w:t xml:space="preserve">, both of which were </w:t>
        </w:r>
      </w:ins>
      <w:ins w:id="6726" w:author="Chen Liao" w:date="2021-03-23T15:29:00Z">
        <w:r w:rsidR="00097A74" w:rsidRPr="002B6EEC">
          <w:rPr>
            <w:rFonts w:ascii="Times New Roman" w:hAnsi="Times New Roman" w:cs="Times New Roman"/>
            <w:color w:val="000000" w:themeColor="text1"/>
            <w:sz w:val="22"/>
            <w:szCs w:val="22"/>
            <w:rPrChange w:id="6727" w:author="Chen Liao" w:date="2021-03-29T18:57:00Z">
              <w:rPr>
                <w:rFonts w:ascii="Times New Roman" w:hAnsi="Times New Roman" w:cs="Times New Roman"/>
                <w:color w:val="000000" w:themeColor="text1"/>
              </w:rPr>
            </w:rPrChange>
          </w:rPr>
          <w:t xml:space="preserve">two orders of magnitude lower in </w:t>
        </w:r>
      </w:ins>
      <w:ins w:id="6728" w:author="Chen Liao" w:date="2021-03-23T13:38:00Z">
        <w:r w:rsidR="003560A6" w:rsidRPr="002B6EEC">
          <w:rPr>
            <w:rFonts w:ascii="Times New Roman" w:hAnsi="Times New Roman" w:cs="Times New Roman"/>
            <w:color w:val="000000" w:themeColor="text1"/>
            <w:sz w:val="22"/>
            <w:szCs w:val="22"/>
            <w:rPrChange w:id="6729" w:author="Chen Liao" w:date="2021-03-29T18:57:00Z">
              <w:rPr>
                <w:rFonts w:ascii="Times New Roman" w:hAnsi="Times New Roman" w:cs="Times New Roman"/>
                <w:color w:val="000000" w:themeColor="text1"/>
              </w:rPr>
            </w:rPrChange>
          </w:rPr>
          <w:t>their bas</w:t>
        </w:r>
      </w:ins>
      <w:ins w:id="6730" w:author="Chen Liao" w:date="2021-03-23T13:39:00Z">
        <w:r w:rsidR="003560A6" w:rsidRPr="002B6EEC">
          <w:rPr>
            <w:rFonts w:ascii="Times New Roman" w:hAnsi="Times New Roman" w:cs="Times New Roman"/>
            <w:color w:val="000000" w:themeColor="text1"/>
            <w:sz w:val="22"/>
            <w:szCs w:val="22"/>
            <w:rPrChange w:id="6731" w:author="Chen Liao" w:date="2021-03-29T18:57:00Z">
              <w:rPr>
                <w:rFonts w:ascii="Times New Roman" w:hAnsi="Times New Roman" w:cs="Times New Roman"/>
                <w:color w:val="000000" w:themeColor="text1"/>
              </w:rPr>
            </w:rPrChange>
          </w:rPr>
          <w:t>eline microbiota</w:t>
        </w:r>
      </w:ins>
      <w:ins w:id="6732" w:author="Chen Liao" w:date="2021-03-23T17:59:00Z">
        <w:r w:rsidR="00667285" w:rsidRPr="002B6EEC">
          <w:rPr>
            <w:rFonts w:ascii="Times New Roman" w:hAnsi="Times New Roman" w:cs="Times New Roman"/>
            <w:color w:val="000000" w:themeColor="text1"/>
            <w:sz w:val="22"/>
            <w:szCs w:val="22"/>
            <w:rPrChange w:id="6733" w:author="Chen Liao" w:date="2021-03-29T18:57:00Z">
              <w:rPr>
                <w:rFonts w:ascii="Times New Roman" w:hAnsi="Times New Roman" w:cs="Times New Roman"/>
                <w:color w:val="000000" w:themeColor="text1"/>
              </w:rPr>
            </w:rPrChange>
          </w:rPr>
          <w:t xml:space="preserve"> compared to mice from other vendors</w:t>
        </w:r>
      </w:ins>
      <w:ins w:id="6734" w:author="Chen Liao" w:date="2021-03-23T15:30:00Z">
        <w:r w:rsidR="00097A74" w:rsidRPr="002B6EEC">
          <w:rPr>
            <w:rFonts w:ascii="Times New Roman" w:hAnsi="Times New Roman" w:cs="Times New Roman"/>
            <w:color w:val="000000" w:themeColor="text1"/>
            <w:sz w:val="22"/>
            <w:szCs w:val="22"/>
            <w:rPrChange w:id="6735" w:author="Chen Liao" w:date="2021-03-29T18:57:00Z">
              <w:rPr>
                <w:rFonts w:ascii="Times New Roman" w:hAnsi="Times New Roman" w:cs="Times New Roman"/>
                <w:color w:val="000000" w:themeColor="text1"/>
              </w:rPr>
            </w:rPrChange>
          </w:rPr>
          <w:t xml:space="preserve"> </w:t>
        </w:r>
      </w:ins>
      <w:ins w:id="6736" w:author="Chen Liao" w:date="2021-03-23T13:37:00Z">
        <w:r w:rsidR="00F0154C" w:rsidRPr="002B6EEC">
          <w:rPr>
            <w:rFonts w:ascii="Times New Roman" w:hAnsi="Times New Roman" w:cs="Times New Roman"/>
            <w:color w:val="000000" w:themeColor="text1"/>
            <w:sz w:val="22"/>
            <w:szCs w:val="22"/>
            <w:rPrChange w:id="6737" w:author="Chen Liao" w:date="2021-03-29T18:57:00Z">
              <w:rPr>
                <w:rFonts w:ascii="Times New Roman" w:hAnsi="Times New Roman" w:cs="Times New Roman"/>
                <w:color w:val="000000" w:themeColor="text1"/>
              </w:rPr>
            </w:rPrChange>
          </w:rPr>
          <w:t>(</w:t>
        </w:r>
        <w:r w:rsidR="00F0154C" w:rsidRPr="002B6EEC">
          <w:rPr>
            <w:rFonts w:ascii="Times New Roman" w:hAnsi="Times New Roman" w:cs="Times New Roman"/>
            <w:color w:val="000000" w:themeColor="text1"/>
            <w:sz w:val="22"/>
            <w:szCs w:val="22"/>
            <w:highlight w:val="yellow"/>
            <w:rPrChange w:id="6738" w:author="Chen Liao" w:date="2021-03-29T18:57:00Z">
              <w:rPr>
                <w:rFonts w:ascii="Times New Roman" w:hAnsi="Times New Roman" w:cs="Times New Roman"/>
                <w:color w:val="000000" w:themeColor="text1"/>
              </w:rPr>
            </w:rPrChange>
          </w:rPr>
          <w:t>Fig. S</w:t>
        </w:r>
      </w:ins>
      <w:ins w:id="6739" w:author="Chen Liao" w:date="2021-03-28T11:29:00Z">
        <w:r w:rsidR="006473D2" w:rsidRPr="002B6EEC">
          <w:rPr>
            <w:rFonts w:ascii="Times New Roman" w:hAnsi="Times New Roman" w:cs="Times New Roman"/>
            <w:color w:val="000000" w:themeColor="text1"/>
            <w:sz w:val="22"/>
            <w:szCs w:val="22"/>
            <w:highlight w:val="yellow"/>
            <w:rPrChange w:id="6740" w:author="Chen Liao" w:date="2021-03-29T18:57:00Z">
              <w:rPr>
                <w:rFonts w:ascii="Times New Roman" w:hAnsi="Times New Roman" w:cs="Times New Roman"/>
                <w:color w:val="000000" w:themeColor="text1"/>
                <w:highlight w:val="yellow"/>
              </w:rPr>
            </w:rPrChange>
          </w:rPr>
          <w:t>8</w:t>
        </w:r>
      </w:ins>
      <w:ins w:id="6741" w:author="Chen Liao" w:date="2021-03-28T04:30:00Z">
        <w:r w:rsidR="00063392" w:rsidRPr="002B6EEC">
          <w:rPr>
            <w:rFonts w:ascii="Times New Roman" w:hAnsi="Times New Roman" w:cs="Times New Roman"/>
            <w:color w:val="000000" w:themeColor="text1"/>
            <w:sz w:val="22"/>
            <w:szCs w:val="22"/>
            <w:highlight w:val="yellow"/>
            <w:rPrChange w:id="6742" w:author="Chen Liao" w:date="2021-03-29T18:57:00Z">
              <w:rPr>
                <w:rFonts w:ascii="Times New Roman" w:hAnsi="Times New Roman" w:cs="Times New Roman"/>
                <w:color w:val="000000" w:themeColor="text1"/>
              </w:rPr>
            </w:rPrChange>
          </w:rPr>
          <w:t>B</w:t>
        </w:r>
      </w:ins>
      <w:ins w:id="6743" w:author="Chen Liao" w:date="2021-03-23T13:37:00Z">
        <w:r w:rsidR="00F0154C" w:rsidRPr="002B6EEC">
          <w:rPr>
            <w:rFonts w:ascii="Times New Roman" w:hAnsi="Times New Roman" w:cs="Times New Roman"/>
            <w:color w:val="000000" w:themeColor="text1"/>
            <w:sz w:val="22"/>
            <w:szCs w:val="22"/>
            <w:rPrChange w:id="6744" w:author="Chen Liao" w:date="2021-03-29T18:57:00Z">
              <w:rPr>
                <w:rFonts w:ascii="Times New Roman" w:hAnsi="Times New Roman" w:cs="Times New Roman"/>
                <w:color w:val="000000" w:themeColor="text1"/>
              </w:rPr>
            </w:rPrChange>
          </w:rPr>
          <w:t>)</w:t>
        </w:r>
      </w:ins>
      <w:ins w:id="6745" w:author="Chen Liao" w:date="2021-03-22T09:29:00Z">
        <w:r w:rsidR="006A2125" w:rsidRPr="002B6EEC">
          <w:rPr>
            <w:rFonts w:ascii="Times New Roman" w:hAnsi="Times New Roman" w:cs="Times New Roman"/>
            <w:color w:val="000000" w:themeColor="text1"/>
            <w:sz w:val="22"/>
            <w:szCs w:val="22"/>
            <w:rPrChange w:id="6746" w:author="Chen Liao" w:date="2021-03-29T18:57:00Z">
              <w:rPr>
                <w:rFonts w:ascii="Times New Roman" w:hAnsi="Times New Roman" w:cs="Times New Roman"/>
                <w:color w:val="000000" w:themeColor="text1"/>
              </w:rPr>
            </w:rPrChange>
          </w:rPr>
          <w:t xml:space="preserve">. </w:t>
        </w:r>
      </w:ins>
      <w:ins w:id="6747" w:author="Chen Liao" w:date="2021-03-23T15:30:00Z">
        <w:r w:rsidR="00231728" w:rsidRPr="002B6EEC">
          <w:rPr>
            <w:rFonts w:ascii="Times New Roman" w:hAnsi="Times New Roman" w:cs="Times New Roman"/>
            <w:color w:val="000000" w:themeColor="text1"/>
            <w:sz w:val="22"/>
            <w:szCs w:val="22"/>
            <w:rPrChange w:id="6748" w:author="Chen Liao" w:date="2021-03-29T18:57:00Z">
              <w:rPr>
                <w:rFonts w:ascii="Times New Roman" w:hAnsi="Times New Roman" w:cs="Times New Roman"/>
                <w:color w:val="000000" w:themeColor="text1"/>
              </w:rPr>
            </w:rPrChange>
          </w:rPr>
          <w:t>Although</w:t>
        </w:r>
      </w:ins>
      <w:ins w:id="6749" w:author="Chen Liao" w:date="2021-03-22T09:30:00Z">
        <w:r w:rsidR="006A2125" w:rsidRPr="002B6EEC">
          <w:rPr>
            <w:rFonts w:ascii="Times New Roman" w:hAnsi="Times New Roman" w:cs="Times New Roman"/>
            <w:color w:val="000000" w:themeColor="text1"/>
            <w:sz w:val="22"/>
            <w:szCs w:val="22"/>
            <w:rPrChange w:id="6750" w:author="Chen Liao" w:date="2021-03-29T18:57:00Z">
              <w:rPr>
                <w:rFonts w:ascii="Times New Roman" w:hAnsi="Times New Roman" w:cs="Times New Roman"/>
                <w:color w:val="000000" w:themeColor="text1"/>
              </w:rPr>
            </w:rPrChange>
          </w:rPr>
          <w:t xml:space="preserve"> this clearly shows baseline-dependen</w:t>
        </w:r>
      </w:ins>
      <w:ins w:id="6751" w:author="Chen Liao" w:date="2021-03-23T18:02:00Z">
        <w:r w:rsidR="00667285" w:rsidRPr="002B6EEC">
          <w:rPr>
            <w:rFonts w:ascii="Times New Roman" w:hAnsi="Times New Roman" w:cs="Times New Roman"/>
            <w:color w:val="000000" w:themeColor="text1"/>
            <w:sz w:val="22"/>
            <w:szCs w:val="22"/>
            <w:rPrChange w:id="6752" w:author="Chen Liao" w:date="2021-03-29T18:57:00Z">
              <w:rPr>
                <w:rFonts w:ascii="Times New Roman" w:hAnsi="Times New Roman" w:cs="Times New Roman"/>
                <w:color w:val="000000" w:themeColor="text1"/>
              </w:rPr>
            </w:rPrChange>
          </w:rPr>
          <w:t xml:space="preserve">t responses of gut </w:t>
        </w:r>
      </w:ins>
      <w:ins w:id="6753" w:author="Chen Liao" w:date="2021-03-23T18:03:00Z">
        <w:r w:rsidR="00053F42" w:rsidRPr="002B6EEC">
          <w:rPr>
            <w:rFonts w:ascii="Times New Roman" w:hAnsi="Times New Roman" w:cs="Times New Roman"/>
            <w:color w:val="000000" w:themeColor="text1"/>
            <w:sz w:val="22"/>
            <w:szCs w:val="22"/>
            <w:rPrChange w:id="6754" w:author="Chen Liao" w:date="2021-03-29T18:57:00Z">
              <w:rPr>
                <w:rFonts w:ascii="Times New Roman" w:hAnsi="Times New Roman" w:cs="Times New Roman"/>
                <w:color w:val="000000" w:themeColor="text1"/>
              </w:rPr>
            </w:rPrChange>
          </w:rPr>
          <w:t>microbiota</w:t>
        </w:r>
      </w:ins>
      <w:ins w:id="6755" w:author="Chen Liao" w:date="2021-03-23T18:02:00Z">
        <w:r w:rsidR="00667285" w:rsidRPr="002B6EEC">
          <w:rPr>
            <w:rFonts w:ascii="Times New Roman" w:hAnsi="Times New Roman" w:cs="Times New Roman"/>
            <w:color w:val="000000" w:themeColor="text1"/>
            <w:sz w:val="22"/>
            <w:szCs w:val="22"/>
            <w:rPrChange w:id="6756" w:author="Chen Liao" w:date="2021-03-29T18:57:00Z">
              <w:rPr>
                <w:rFonts w:ascii="Times New Roman" w:hAnsi="Times New Roman" w:cs="Times New Roman"/>
                <w:color w:val="000000" w:themeColor="text1"/>
              </w:rPr>
            </w:rPrChange>
          </w:rPr>
          <w:t xml:space="preserve"> to </w:t>
        </w:r>
      </w:ins>
      <w:ins w:id="6757" w:author="Chen Liao" w:date="2021-03-23T17:52:00Z">
        <w:r w:rsidR="00713DA0" w:rsidRPr="002B6EEC">
          <w:rPr>
            <w:rFonts w:ascii="Times New Roman" w:hAnsi="Times New Roman" w:cs="Times New Roman"/>
            <w:color w:val="000000" w:themeColor="text1"/>
            <w:sz w:val="22"/>
            <w:szCs w:val="22"/>
            <w:rPrChange w:id="6758" w:author="Chen Liao" w:date="2021-03-29T18:57:00Z">
              <w:rPr>
                <w:rFonts w:ascii="Times New Roman" w:hAnsi="Times New Roman" w:cs="Times New Roman"/>
                <w:color w:val="000000" w:themeColor="text1"/>
              </w:rPr>
            </w:rPrChange>
          </w:rPr>
          <w:t>dietary fiber</w:t>
        </w:r>
      </w:ins>
      <w:ins w:id="6759" w:author="Chen Liao" w:date="2021-03-23T18:02:00Z">
        <w:r w:rsidR="00667285" w:rsidRPr="002B6EEC">
          <w:rPr>
            <w:rFonts w:ascii="Times New Roman" w:hAnsi="Times New Roman" w:cs="Times New Roman"/>
            <w:color w:val="000000" w:themeColor="text1"/>
            <w:sz w:val="22"/>
            <w:szCs w:val="22"/>
            <w:rPrChange w:id="6760" w:author="Chen Liao" w:date="2021-03-29T18:57:00Z">
              <w:rPr>
                <w:rFonts w:ascii="Times New Roman" w:hAnsi="Times New Roman" w:cs="Times New Roman"/>
                <w:color w:val="000000" w:themeColor="text1"/>
              </w:rPr>
            </w:rPrChange>
          </w:rPr>
          <w:t xml:space="preserve"> intervention</w:t>
        </w:r>
      </w:ins>
      <w:ins w:id="6761" w:author="Chen Liao" w:date="2021-03-22T09:30:00Z">
        <w:r w:rsidR="006A2125" w:rsidRPr="002B6EEC">
          <w:rPr>
            <w:rFonts w:ascii="Times New Roman" w:hAnsi="Times New Roman" w:cs="Times New Roman"/>
            <w:color w:val="000000" w:themeColor="text1"/>
            <w:sz w:val="22"/>
            <w:szCs w:val="22"/>
            <w:rPrChange w:id="6762" w:author="Chen Liao" w:date="2021-03-29T18:57:00Z">
              <w:rPr>
                <w:rFonts w:ascii="Times New Roman" w:hAnsi="Times New Roman" w:cs="Times New Roman"/>
                <w:color w:val="000000" w:themeColor="text1"/>
              </w:rPr>
            </w:rPrChange>
          </w:rPr>
          <w:t xml:space="preserve">, </w:t>
        </w:r>
      </w:ins>
    </w:p>
    <w:p w14:paraId="5A7E32DD" w14:textId="36724198" w:rsidR="00C903CF" w:rsidRPr="002B6EEC" w:rsidDel="00255296" w:rsidRDefault="00C903CF">
      <w:pPr>
        <w:pStyle w:val="paragraph"/>
        <w:spacing w:before="0" w:beforeAutospacing="0" w:after="0" w:afterAutospacing="0"/>
        <w:jc w:val="both"/>
        <w:rPr>
          <w:del w:id="6763" w:author="Chen Liao" w:date="2021-03-22T08:48:00Z"/>
          <w:rFonts w:ascii="Times New Roman" w:hAnsi="Times New Roman" w:cs="Times New Roman"/>
          <w:color w:val="000000" w:themeColor="text1"/>
          <w:sz w:val="22"/>
          <w:szCs w:val="22"/>
          <w:rPrChange w:id="6764" w:author="Chen Liao" w:date="2021-03-29T18:57:00Z">
            <w:rPr>
              <w:del w:id="6765" w:author="Chen Liao" w:date="2021-03-22T08:48:00Z"/>
              <w:rFonts w:ascii="Times New Roman" w:hAnsi="Times New Roman" w:cs="Times New Roman"/>
              <w:color w:val="000000"/>
              <w:sz w:val="20"/>
              <w:szCs w:val="20"/>
            </w:rPr>
          </w:rPrChange>
        </w:rPr>
      </w:pPr>
    </w:p>
    <w:p w14:paraId="584B40FB" w14:textId="5A08B213" w:rsidR="00C903CF" w:rsidRPr="002B6EEC" w:rsidDel="00255296" w:rsidRDefault="00C903CF">
      <w:pPr>
        <w:pStyle w:val="paragraph"/>
        <w:spacing w:before="0" w:beforeAutospacing="0" w:after="0" w:afterAutospacing="0"/>
        <w:jc w:val="both"/>
        <w:rPr>
          <w:del w:id="6766" w:author="Chen Liao" w:date="2021-03-22T08:48:00Z"/>
          <w:rFonts w:ascii="Times New Roman" w:hAnsi="Times New Roman" w:cs="Times New Roman"/>
          <w:color w:val="000000" w:themeColor="text1"/>
          <w:sz w:val="22"/>
          <w:szCs w:val="22"/>
          <w:rPrChange w:id="6767" w:author="Chen Liao" w:date="2021-03-29T18:57:00Z">
            <w:rPr>
              <w:del w:id="6768" w:author="Chen Liao" w:date="2021-03-22T08:48:00Z"/>
              <w:rFonts w:ascii="Times New Roman" w:hAnsi="Times New Roman" w:cs="Times New Roman"/>
              <w:color w:val="000000"/>
              <w:sz w:val="20"/>
              <w:szCs w:val="20"/>
            </w:rPr>
          </w:rPrChange>
        </w:rPr>
      </w:pPr>
    </w:p>
    <w:p w14:paraId="1AA47B64" w14:textId="331E61CD" w:rsidR="00C903CF" w:rsidRPr="002B6EEC" w:rsidDel="00255296" w:rsidRDefault="00C903CF">
      <w:pPr>
        <w:pStyle w:val="paragraph"/>
        <w:spacing w:before="0" w:beforeAutospacing="0" w:after="0" w:afterAutospacing="0"/>
        <w:jc w:val="both"/>
        <w:rPr>
          <w:del w:id="6769" w:author="Chen Liao" w:date="2021-03-22T08:48:00Z"/>
          <w:rFonts w:ascii="Times New Roman" w:hAnsi="Times New Roman" w:cs="Times New Roman"/>
          <w:color w:val="000000" w:themeColor="text1"/>
          <w:sz w:val="22"/>
          <w:szCs w:val="22"/>
          <w:rPrChange w:id="6770" w:author="Chen Liao" w:date="2021-03-29T18:57:00Z">
            <w:rPr>
              <w:del w:id="6771" w:author="Chen Liao" w:date="2021-03-22T08:48:00Z"/>
              <w:rFonts w:ascii="Times New Roman" w:hAnsi="Times New Roman" w:cs="Times New Roman"/>
              <w:color w:val="000000"/>
              <w:sz w:val="20"/>
              <w:szCs w:val="20"/>
            </w:rPr>
          </w:rPrChange>
        </w:rPr>
      </w:pPr>
    </w:p>
    <w:p w14:paraId="2F9AD156" w14:textId="615D9E3E" w:rsidR="00C903CF" w:rsidRPr="002B6EEC" w:rsidDel="00255296" w:rsidRDefault="00C903CF">
      <w:pPr>
        <w:pStyle w:val="paragraph"/>
        <w:spacing w:before="0" w:beforeAutospacing="0" w:after="0" w:afterAutospacing="0"/>
        <w:jc w:val="both"/>
        <w:rPr>
          <w:del w:id="6772" w:author="Chen Liao" w:date="2021-03-22T08:48:00Z"/>
          <w:rFonts w:ascii="Times New Roman" w:hAnsi="Times New Roman" w:cs="Times New Roman"/>
          <w:color w:val="000000" w:themeColor="text1"/>
          <w:sz w:val="22"/>
          <w:szCs w:val="22"/>
          <w:rPrChange w:id="6773" w:author="Chen Liao" w:date="2021-03-29T18:57:00Z">
            <w:rPr>
              <w:del w:id="6774" w:author="Chen Liao" w:date="2021-03-22T08:48:00Z"/>
              <w:rFonts w:ascii="Times New Roman" w:hAnsi="Times New Roman" w:cs="Times New Roman"/>
              <w:color w:val="000000"/>
              <w:sz w:val="20"/>
              <w:szCs w:val="20"/>
            </w:rPr>
          </w:rPrChange>
        </w:rPr>
      </w:pPr>
    </w:p>
    <w:p w14:paraId="5F8C8DBC" w14:textId="2E263DA4" w:rsidR="00C903CF" w:rsidRPr="002B6EEC" w:rsidDel="00255296" w:rsidRDefault="00C903CF">
      <w:pPr>
        <w:pStyle w:val="paragraph"/>
        <w:spacing w:before="0" w:beforeAutospacing="0" w:after="0" w:afterAutospacing="0"/>
        <w:jc w:val="both"/>
        <w:rPr>
          <w:del w:id="6775" w:author="Chen Liao" w:date="2021-03-22T08:48:00Z"/>
          <w:rFonts w:ascii="Times New Roman" w:hAnsi="Times New Roman" w:cs="Times New Roman"/>
          <w:color w:val="000000" w:themeColor="text1"/>
          <w:sz w:val="22"/>
          <w:szCs w:val="22"/>
          <w:rPrChange w:id="6776" w:author="Chen Liao" w:date="2021-03-29T18:57:00Z">
            <w:rPr>
              <w:del w:id="6777" w:author="Chen Liao" w:date="2021-03-22T08:48:00Z"/>
              <w:rFonts w:ascii="Times New Roman" w:hAnsi="Times New Roman" w:cs="Times New Roman"/>
              <w:color w:val="000000"/>
              <w:sz w:val="20"/>
              <w:szCs w:val="20"/>
            </w:rPr>
          </w:rPrChange>
        </w:rPr>
      </w:pPr>
    </w:p>
    <w:p w14:paraId="0C1775FA" w14:textId="7B15B08A" w:rsidR="00C903CF" w:rsidRPr="002B6EEC" w:rsidDel="00255296" w:rsidRDefault="00C903CF">
      <w:pPr>
        <w:pStyle w:val="paragraph"/>
        <w:spacing w:before="0" w:beforeAutospacing="0" w:after="0" w:afterAutospacing="0"/>
        <w:jc w:val="both"/>
        <w:rPr>
          <w:del w:id="6778" w:author="Chen Liao" w:date="2021-03-22T08:48:00Z"/>
          <w:rFonts w:ascii="Times New Roman" w:hAnsi="Times New Roman" w:cs="Times New Roman"/>
          <w:color w:val="000000" w:themeColor="text1"/>
          <w:sz w:val="22"/>
          <w:szCs w:val="22"/>
          <w:rPrChange w:id="6779" w:author="Chen Liao" w:date="2021-03-29T18:57:00Z">
            <w:rPr>
              <w:del w:id="6780" w:author="Chen Liao" w:date="2021-03-22T08:48:00Z"/>
              <w:rFonts w:ascii="Times New Roman" w:hAnsi="Times New Roman" w:cs="Times New Roman"/>
              <w:color w:val="000000"/>
              <w:sz w:val="20"/>
              <w:szCs w:val="20"/>
            </w:rPr>
          </w:rPrChange>
        </w:rPr>
      </w:pPr>
    </w:p>
    <w:p w14:paraId="0A228B3B" w14:textId="6A441BE4" w:rsidR="00C903CF" w:rsidRPr="002B6EEC" w:rsidDel="00255296" w:rsidRDefault="00C903CF">
      <w:pPr>
        <w:pStyle w:val="paragraph"/>
        <w:spacing w:before="0" w:beforeAutospacing="0" w:after="0" w:afterAutospacing="0"/>
        <w:jc w:val="both"/>
        <w:rPr>
          <w:del w:id="6781" w:author="Chen Liao" w:date="2021-03-22T08:48:00Z"/>
          <w:rFonts w:ascii="Times New Roman" w:hAnsi="Times New Roman" w:cs="Times New Roman"/>
          <w:color w:val="000000" w:themeColor="text1"/>
          <w:sz w:val="22"/>
          <w:szCs w:val="22"/>
          <w:rPrChange w:id="6782" w:author="Chen Liao" w:date="2021-03-29T18:57:00Z">
            <w:rPr>
              <w:del w:id="6783" w:author="Chen Liao" w:date="2021-03-22T08:48:00Z"/>
              <w:rFonts w:ascii="Times New Roman" w:hAnsi="Times New Roman" w:cs="Times New Roman"/>
              <w:color w:val="000000"/>
              <w:sz w:val="20"/>
              <w:szCs w:val="20"/>
            </w:rPr>
          </w:rPrChange>
        </w:rPr>
      </w:pPr>
    </w:p>
    <w:p w14:paraId="51EEE247" w14:textId="546B9F93" w:rsidR="00C903CF" w:rsidRPr="002B6EEC" w:rsidDel="00255296" w:rsidRDefault="00C903CF">
      <w:pPr>
        <w:pStyle w:val="paragraph"/>
        <w:spacing w:before="0" w:beforeAutospacing="0" w:after="0" w:afterAutospacing="0"/>
        <w:jc w:val="both"/>
        <w:rPr>
          <w:del w:id="6784" w:author="Chen Liao" w:date="2021-03-22T08:48:00Z"/>
          <w:rFonts w:ascii="Times New Roman" w:hAnsi="Times New Roman" w:cs="Times New Roman"/>
          <w:color w:val="000000" w:themeColor="text1"/>
          <w:sz w:val="22"/>
          <w:szCs w:val="22"/>
          <w:rPrChange w:id="6785" w:author="Chen Liao" w:date="2021-03-29T18:57:00Z">
            <w:rPr>
              <w:del w:id="6786" w:author="Chen Liao" w:date="2021-03-22T08:48:00Z"/>
              <w:rFonts w:ascii="Times New Roman" w:hAnsi="Times New Roman" w:cs="Times New Roman"/>
              <w:color w:val="000000"/>
              <w:sz w:val="20"/>
              <w:szCs w:val="20"/>
            </w:rPr>
          </w:rPrChange>
        </w:rPr>
      </w:pPr>
    </w:p>
    <w:p w14:paraId="3FD5A5D1" w14:textId="02470D7C" w:rsidR="00C903CF" w:rsidRPr="002B6EEC" w:rsidDel="00255296" w:rsidRDefault="00C903CF">
      <w:pPr>
        <w:pStyle w:val="paragraph"/>
        <w:spacing w:before="0" w:beforeAutospacing="0" w:after="0" w:afterAutospacing="0"/>
        <w:jc w:val="both"/>
        <w:rPr>
          <w:del w:id="6787" w:author="Chen Liao" w:date="2021-03-22T08:48:00Z"/>
          <w:rFonts w:ascii="Times New Roman" w:hAnsi="Times New Roman" w:cs="Times New Roman"/>
          <w:color w:val="000000" w:themeColor="text1"/>
          <w:sz w:val="22"/>
          <w:szCs w:val="22"/>
          <w:rPrChange w:id="6788" w:author="Chen Liao" w:date="2021-03-29T18:57:00Z">
            <w:rPr>
              <w:del w:id="6789" w:author="Chen Liao" w:date="2021-03-22T08:48:00Z"/>
              <w:rFonts w:ascii="Times New Roman" w:hAnsi="Times New Roman" w:cs="Times New Roman"/>
              <w:color w:val="000000"/>
              <w:sz w:val="20"/>
              <w:szCs w:val="20"/>
            </w:rPr>
          </w:rPrChange>
        </w:rPr>
      </w:pPr>
    </w:p>
    <w:p w14:paraId="7ADCF741" w14:textId="0A067513" w:rsidR="00C903CF" w:rsidRPr="002B6EEC" w:rsidDel="00255296" w:rsidRDefault="00C903CF">
      <w:pPr>
        <w:pStyle w:val="paragraph"/>
        <w:spacing w:before="0" w:beforeAutospacing="0" w:after="0" w:afterAutospacing="0"/>
        <w:jc w:val="both"/>
        <w:rPr>
          <w:del w:id="6790" w:author="Chen Liao" w:date="2021-03-22T08:48:00Z"/>
          <w:rFonts w:ascii="Times New Roman" w:hAnsi="Times New Roman" w:cs="Times New Roman"/>
          <w:color w:val="000000" w:themeColor="text1"/>
          <w:sz w:val="22"/>
          <w:szCs w:val="22"/>
          <w:rPrChange w:id="6791" w:author="Chen Liao" w:date="2021-03-29T18:57:00Z">
            <w:rPr>
              <w:del w:id="6792" w:author="Chen Liao" w:date="2021-03-22T08:48:00Z"/>
              <w:rFonts w:ascii="Times New Roman" w:hAnsi="Times New Roman" w:cs="Times New Roman"/>
              <w:color w:val="000000"/>
              <w:sz w:val="20"/>
              <w:szCs w:val="20"/>
            </w:rPr>
          </w:rPrChange>
        </w:rPr>
      </w:pPr>
    </w:p>
    <w:p w14:paraId="34C61911" w14:textId="2EBC7FBD" w:rsidR="00C903CF" w:rsidRPr="002B6EEC" w:rsidDel="00255296" w:rsidRDefault="00C903CF">
      <w:pPr>
        <w:pStyle w:val="paragraph"/>
        <w:spacing w:before="0" w:beforeAutospacing="0" w:after="0" w:afterAutospacing="0"/>
        <w:jc w:val="both"/>
        <w:rPr>
          <w:del w:id="6793" w:author="Chen Liao" w:date="2021-03-22T08:48:00Z"/>
          <w:rFonts w:ascii="Times New Roman" w:hAnsi="Times New Roman" w:cs="Times New Roman"/>
          <w:color w:val="000000" w:themeColor="text1"/>
          <w:sz w:val="22"/>
          <w:szCs w:val="22"/>
          <w:rPrChange w:id="6794" w:author="Chen Liao" w:date="2021-03-29T18:57:00Z">
            <w:rPr>
              <w:del w:id="6795" w:author="Chen Liao" w:date="2021-03-22T08:48:00Z"/>
              <w:rFonts w:ascii="Times New Roman" w:hAnsi="Times New Roman" w:cs="Times New Roman"/>
              <w:color w:val="000000"/>
              <w:sz w:val="20"/>
              <w:szCs w:val="20"/>
            </w:rPr>
          </w:rPrChange>
        </w:rPr>
      </w:pPr>
    </w:p>
    <w:p w14:paraId="107D31FB" w14:textId="2DF32621" w:rsidR="00C903CF" w:rsidRPr="002B6EEC" w:rsidDel="00255296" w:rsidRDefault="00C903CF">
      <w:pPr>
        <w:pStyle w:val="paragraph"/>
        <w:spacing w:before="0" w:beforeAutospacing="0" w:after="0" w:afterAutospacing="0"/>
        <w:jc w:val="both"/>
        <w:rPr>
          <w:del w:id="6796" w:author="Chen Liao" w:date="2021-03-22T08:48:00Z"/>
          <w:rFonts w:ascii="Times New Roman" w:hAnsi="Times New Roman" w:cs="Times New Roman"/>
          <w:color w:val="000000" w:themeColor="text1"/>
          <w:sz w:val="22"/>
          <w:szCs w:val="22"/>
          <w:rPrChange w:id="6797" w:author="Chen Liao" w:date="2021-03-29T18:57:00Z">
            <w:rPr>
              <w:del w:id="6798" w:author="Chen Liao" w:date="2021-03-22T08:48:00Z"/>
              <w:rFonts w:ascii="Times New Roman" w:hAnsi="Times New Roman" w:cs="Times New Roman"/>
              <w:color w:val="000000"/>
              <w:sz w:val="20"/>
              <w:szCs w:val="20"/>
            </w:rPr>
          </w:rPrChange>
        </w:rPr>
      </w:pPr>
    </w:p>
    <w:p w14:paraId="640A7F73" w14:textId="01C85937" w:rsidR="00C903CF" w:rsidRPr="002B6EEC" w:rsidDel="00255296" w:rsidRDefault="00C903CF">
      <w:pPr>
        <w:pStyle w:val="paragraph"/>
        <w:spacing w:before="0" w:beforeAutospacing="0" w:after="0" w:afterAutospacing="0"/>
        <w:jc w:val="both"/>
        <w:rPr>
          <w:del w:id="6799" w:author="Chen Liao" w:date="2021-03-22T08:48:00Z"/>
          <w:rFonts w:ascii="Times New Roman" w:hAnsi="Times New Roman" w:cs="Times New Roman"/>
          <w:color w:val="000000" w:themeColor="text1"/>
          <w:sz w:val="22"/>
          <w:szCs w:val="22"/>
          <w:rPrChange w:id="6800" w:author="Chen Liao" w:date="2021-03-29T18:57:00Z">
            <w:rPr>
              <w:del w:id="6801" w:author="Chen Liao" w:date="2021-03-22T08:48:00Z"/>
              <w:rFonts w:ascii="Times New Roman" w:hAnsi="Times New Roman" w:cs="Times New Roman"/>
              <w:color w:val="000000"/>
              <w:sz w:val="20"/>
              <w:szCs w:val="20"/>
            </w:rPr>
          </w:rPrChange>
        </w:rPr>
      </w:pPr>
    </w:p>
    <w:p w14:paraId="7E133ECF" w14:textId="435D955F" w:rsidR="00C903CF" w:rsidRPr="002B6EEC" w:rsidDel="00255296" w:rsidRDefault="00C903CF">
      <w:pPr>
        <w:pStyle w:val="paragraph"/>
        <w:spacing w:before="0" w:beforeAutospacing="0" w:after="0" w:afterAutospacing="0"/>
        <w:jc w:val="both"/>
        <w:rPr>
          <w:del w:id="6802" w:author="Chen Liao" w:date="2021-03-22T08:48:00Z"/>
          <w:rFonts w:ascii="Times New Roman" w:hAnsi="Times New Roman" w:cs="Times New Roman"/>
          <w:color w:val="000000" w:themeColor="text1"/>
          <w:sz w:val="22"/>
          <w:szCs w:val="22"/>
          <w:rPrChange w:id="6803" w:author="Chen Liao" w:date="2021-03-29T18:57:00Z">
            <w:rPr>
              <w:del w:id="6804" w:author="Chen Liao" w:date="2021-03-22T08:48:00Z"/>
              <w:rFonts w:ascii="Times New Roman" w:hAnsi="Times New Roman" w:cs="Times New Roman"/>
              <w:color w:val="000000"/>
              <w:sz w:val="20"/>
              <w:szCs w:val="20"/>
            </w:rPr>
          </w:rPrChange>
        </w:rPr>
      </w:pPr>
    </w:p>
    <w:p w14:paraId="783825F7" w14:textId="1D156760" w:rsidR="00C903CF" w:rsidRPr="002B6EEC" w:rsidDel="00255296" w:rsidRDefault="00C903CF">
      <w:pPr>
        <w:pStyle w:val="paragraph"/>
        <w:spacing w:before="0" w:beforeAutospacing="0" w:after="0" w:afterAutospacing="0"/>
        <w:jc w:val="both"/>
        <w:rPr>
          <w:del w:id="6805" w:author="Chen Liao" w:date="2021-03-22T08:48:00Z"/>
          <w:rFonts w:ascii="Times New Roman" w:hAnsi="Times New Roman" w:cs="Times New Roman"/>
          <w:color w:val="000000" w:themeColor="text1"/>
          <w:sz w:val="22"/>
          <w:szCs w:val="22"/>
          <w:rPrChange w:id="6806" w:author="Chen Liao" w:date="2021-03-29T18:57:00Z">
            <w:rPr>
              <w:del w:id="6807" w:author="Chen Liao" w:date="2021-03-22T08:48:00Z"/>
              <w:rFonts w:ascii="Times New Roman" w:hAnsi="Times New Roman" w:cs="Times New Roman"/>
              <w:color w:val="000000"/>
              <w:sz w:val="20"/>
              <w:szCs w:val="20"/>
            </w:rPr>
          </w:rPrChange>
        </w:rPr>
      </w:pPr>
    </w:p>
    <w:p w14:paraId="592B7E0D" w14:textId="748FB10E" w:rsidR="00C903CF" w:rsidRPr="002B6EEC" w:rsidDel="00255296" w:rsidRDefault="00C903CF">
      <w:pPr>
        <w:pStyle w:val="paragraph"/>
        <w:spacing w:before="0" w:beforeAutospacing="0" w:after="0" w:afterAutospacing="0"/>
        <w:jc w:val="both"/>
        <w:rPr>
          <w:del w:id="6808" w:author="Chen Liao" w:date="2021-03-22T08:48:00Z"/>
          <w:rFonts w:ascii="Times New Roman" w:hAnsi="Times New Roman" w:cs="Times New Roman"/>
          <w:color w:val="000000" w:themeColor="text1"/>
          <w:sz w:val="22"/>
          <w:szCs w:val="22"/>
          <w:rPrChange w:id="6809" w:author="Chen Liao" w:date="2021-03-29T18:57:00Z">
            <w:rPr>
              <w:del w:id="6810" w:author="Chen Liao" w:date="2021-03-22T08:48:00Z"/>
              <w:rFonts w:ascii="Times New Roman" w:hAnsi="Times New Roman" w:cs="Times New Roman"/>
              <w:color w:val="000000"/>
              <w:sz w:val="20"/>
              <w:szCs w:val="20"/>
            </w:rPr>
          </w:rPrChange>
        </w:rPr>
      </w:pPr>
    </w:p>
    <w:p w14:paraId="47885B59" w14:textId="55254983" w:rsidR="00C903CF" w:rsidRPr="002B6EEC" w:rsidDel="00255296" w:rsidRDefault="00C903CF">
      <w:pPr>
        <w:pStyle w:val="paragraph"/>
        <w:spacing w:before="0" w:beforeAutospacing="0" w:after="0" w:afterAutospacing="0"/>
        <w:jc w:val="both"/>
        <w:rPr>
          <w:del w:id="6811" w:author="Chen Liao" w:date="2021-03-22T08:48:00Z"/>
          <w:rFonts w:ascii="Times New Roman" w:hAnsi="Times New Roman" w:cs="Times New Roman"/>
          <w:color w:val="000000" w:themeColor="text1"/>
          <w:sz w:val="22"/>
          <w:szCs w:val="22"/>
          <w:rPrChange w:id="6812" w:author="Chen Liao" w:date="2021-03-29T18:57:00Z">
            <w:rPr>
              <w:del w:id="6813" w:author="Chen Liao" w:date="2021-03-22T08:48:00Z"/>
              <w:rFonts w:ascii="Times New Roman" w:hAnsi="Times New Roman" w:cs="Times New Roman"/>
              <w:color w:val="000000"/>
              <w:sz w:val="20"/>
              <w:szCs w:val="20"/>
            </w:rPr>
          </w:rPrChange>
        </w:rPr>
      </w:pPr>
    </w:p>
    <w:p w14:paraId="1281FAD0" w14:textId="1F7FB756" w:rsidR="00C903CF" w:rsidRPr="002B6EEC" w:rsidDel="00255296" w:rsidRDefault="00C903CF">
      <w:pPr>
        <w:pStyle w:val="paragraph"/>
        <w:spacing w:before="0" w:beforeAutospacing="0" w:after="0" w:afterAutospacing="0"/>
        <w:jc w:val="both"/>
        <w:rPr>
          <w:del w:id="6814" w:author="Chen Liao" w:date="2021-03-22T08:48:00Z"/>
          <w:rFonts w:ascii="Times New Roman" w:hAnsi="Times New Roman" w:cs="Times New Roman"/>
          <w:color w:val="000000" w:themeColor="text1"/>
          <w:sz w:val="22"/>
          <w:szCs w:val="22"/>
          <w:rPrChange w:id="6815" w:author="Chen Liao" w:date="2021-03-29T18:57:00Z">
            <w:rPr>
              <w:del w:id="6816" w:author="Chen Liao" w:date="2021-03-22T08:48:00Z"/>
              <w:rFonts w:ascii="Times New Roman" w:hAnsi="Times New Roman" w:cs="Times New Roman"/>
              <w:color w:val="000000"/>
              <w:sz w:val="20"/>
              <w:szCs w:val="20"/>
            </w:rPr>
          </w:rPrChange>
        </w:rPr>
      </w:pPr>
    </w:p>
    <w:p w14:paraId="01A91372" w14:textId="5E324A9F" w:rsidR="00C903CF" w:rsidRPr="002B6EEC" w:rsidDel="006A2125" w:rsidRDefault="00C903CF">
      <w:pPr>
        <w:pStyle w:val="paragraph"/>
        <w:spacing w:before="0" w:beforeAutospacing="0" w:after="0" w:afterAutospacing="0"/>
        <w:jc w:val="both"/>
        <w:rPr>
          <w:del w:id="6817" w:author="Chen Liao" w:date="2021-03-22T09:31:00Z"/>
          <w:rFonts w:ascii="Times New Roman" w:hAnsi="Times New Roman" w:cs="Times New Roman"/>
          <w:color w:val="000000" w:themeColor="text1"/>
          <w:sz w:val="22"/>
          <w:szCs w:val="22"/>
          <w:rPrChange w:id="6818" w:author="Chen Liao" w:date="2021-03-29T18:57:00Z">
            <w:rPr>
              <w:del w:id="6819" w:author="Chen Liao" w:date="2021-03-22T09:31:00Z"/>
              <w:rFonts w:ascii="Times New Roman" w:hAnsi="Times New Roman" w:cs="Times New Roman"/>
              <w:b/>
              <w:bCs/>
              <w:i/>
              <w:iCs/>
              <w:color w:val="FF0000"/>
              <w:sz w:val="20"/>
              <w:szCs w:val="20"/>
            </w:rPr>
          </w:rPrChange>
        </w:rPr>
      </w:pPr>
      <w:del w:id="6820" w:author="Chen Liao" w:date="2021-03-22T09:03:00Z">
        <w:r w:rsidRPr="002B6EEC" w:rsidDel="005641D7">
          <w:rPr>
            <w:rFonts w:ascii="Times New Roman" w:hAnsi="Times New Roman" w:cs="Times New Roman"/>
            <w:color w:val="000000" w:themeColor="text1"/>
            <w:sz w:val="22"/>
            <w:szCs w:val="22"/>
            <w:rPrChange w:id="6821" w:author="Chen Liao" w:date="2021-03-29T18:57:00Z">
              <w:rPr>
                <w:b/>
                <w:bCs/>
                <w:i/>
                <w:iCs/>
                <w:color w:val="FF0000"/>
                <w:sz w:val="20"/>
                <w:szCs w:val="20"/>
              </w:rPr>
            </w:rPrChange>
          </w:rPr>
          <w:delText>Visualization and quantitative significance test of baseline-dependent responses of bacterial species</w:delText>
        </w:r>
      </w:del>
      <w:ins w:id="6822" w:author="Chen Liao" w:date="2021-03-22T09:31:00Z">
        <w:r w:rsidR="006A2125" w:rsidRPr="002B6EEC">
          <w:rPr>
            <w:rFonts w:ascii="Times New Roman" w:hAnsi="Times New Roman" w:cs="Times New Roman"/>
            <w:color w:val="000000" w:themeColor="text1"/>
            <w:sz w:val="22"/>
            <w:szCs w:val="22"/>
            <w:rPrChange w:id="6823" w:author="Chen Liao" w:date="2021-03-29T18:57:00Z">
              <w:rPr>
                <w:rFonts w:ascii="Times New Roman" w:hAnsi="Times New Roman" w:cs="Times New Roman"/>
                <w:color w:val="000000" w:themeColor="text1"/>
              </w:rPr>
            </w:rPrChange>
          </w:rPr>
          <w:t>i</w:t>
        </w:r>
      </w:ins>
    </w:p>
    <w:p w14:paraId="6C1FC19E" w14:textId="4C8282E2" w:rsidR="00273B53" w:rsidRPr="002B6EEC" w:rsidRDefault="006565CC" w:rsidP="00EA1FFA">
      <w:pPr>
        <w:jc w:val="both"/>
        <w:rPr>
          <w:ins w:id="6824" w:author="Chen Liao" w:date="2021-03-29T05:34:00Z"/>
          <w:color w:val="000000" w:themeColor="text1"/>
          <w:sz w:val="22"/>
          <w:szCs w:val="22"/>
          <w:rPrChange w:id="6825" w:author="Chen Liao" w:date="2021-03-29T18:57:00Z">
            <w:rPr>
              <w:ins w:id="6826" w:author="Chen Liao" w:date="2021-03-29T05:34:00Z"/>
              <w:color w:val="000000" w:themeColor="text1"/>
            </w:rPr>
          </w:rPrChange>
        </w:rPr>
        <w:pPrChange w:id="6827" w:author="Chen Liao" w:date="2021-03-29T05:39:00Z">
          <w:pPr>
            <w:pStyle w:val="paragraph"/>
            <w:spacing w:before="0" w:beforeAutospacing="0" w:after="0" w:afterAutospacing="0"/>
            <w:jc w:val="both"/>
          </w:pPr>
        </w:pPrChange>
      </w:pPr>
      <w:ins w:id="6828" w:author="Chen Liao" w:date="2021-03-18T21:20:00Z">
        <w:r w:rsidRPr="002B6EEC">
          <w:rPr>
            <w:color w:val="000000" w:themeColor="text1"/>
            <w:sz w:val="22"/>
            <w:szCs w:val="22"/>
            <w:rPrChange w:id="6829" w:author="Chen Liao" w:date="2021-03-29T18:57:00Z">
              <w:rPr>
                <w:rFonts w:ascii="Times New Roman" w:hAnsi="Times New Roman" w:cs="Times New Roman"/>
                <w:b/>
                <w:bCs/>
                <w:color w:val="000000"/>
              </w:rPr>
            </w:rPrChange>
          </w:rPr>
          <w:t xml:space="preserve">t is unknown how broad the </w:t>
        </w:r>
      </w:ins>
      <w:ins w:id="6830" w:author="Chen Liao" w:date="2021-03-22T09:31:00Z">
        <w:r w:rsidR="006A2125" w:rsidRPr="002B6EEC">
          <w:rPr>
            <w:color w:val="000000" w:themeColor="text1"/>
            <w:sz w:val="22"/>
            <w:szCs w:val="22"/>
            <w:rPrChange w:id="6831" w:author="Chen Liao" w:date="2021-03-29T18:57:00Z">
              <w:rPr>
                <w:color w:val="000000" w:themeColor="text1"/>
              </w:rPr>
            </w:rPrChange>
          </w:rPr>
          <w:t>baseline</w:t>
        </w:r>
      </w:ins>
      <w:ins w:id="6832" w:author="Chen Liao" w:date="2021-03-28T04:42:00Z">
        <w:r w:rsidR="00C0009B" w:rsidRPr="002B6EEC">
          <w:rPr>
            <w:color w:val="000000" w:themeColor="text1"/>
            <w:sz w:val="22"/>
            <w:szCs w:val="22"/>
            <w:rPrChange w:id="6833" w:author="Chen Liao" w:date="2021-03-29T18:57:00Z">
              <w:rPr>
                <w:color w:val="000000" w:themeColor="text1"/>
              </w:rPr>
            </w:rPrChange>
          </w:rPr>
          <w:t>-</w:t>
        </w:r>
      </w:ins>
      <w:ins w:id="6834" w:author="Chen Liao" w:date="2021-03-22T09:31:00Z">
        <w:r w:rsidR="006A2125" w:rsidRPr="002B6EEC">
          <w:rPr>
            <w:color w:val="000000" w:themeColor="text1"/>
            <w:sz w:val="22"/>
            <w:szCs w:val="22"/>
            <w:rPrChange w:id="6835" w:author="Chen Liao" w:date="2021-03-29T18:57:00Z">
              <w:rPr>
                <w:color w:val="000000" w:themeColor="text1"/>
              </w:rPr>
            </w:rPrChange>
          </w:rPr>
          <w:t>dependen</w:t>
        </w:r>
      </w:ins>
      <w:ins w:id="6836" w:author="Chen Liao" w:date="2021-03-23T18:02:00Z">
        <w:r w:rsidR="00A62FD6" w:rsidRPr="002B6EEC">
          <w:rPr>
            <w:color w:val="000000" w:themeColor="text1"/>
            <w:sz w:val="22"/>
            <w:szCs w:val="22"/>
            <w:rPrChange w:id="6837" w:author="Chen Liao" w:date="2021-03-29T18:57:00Z">
              <w:rPr>
                <w:color w:val="000000" w:themeColor="text1"/>
              </w:rPr>
            </w:rPrChange>
          </w:rPr>
          <w:t>cy</w:t>
        </w:r>
      </w:ins>
      <w:ins w:id="6838" w:author="Chen Liao" w:date="2021-03-23T18:03:00Z">
        <w:r w:rsidR="00A62FD6" w:rsidRPr="002B6EEC">
          <w:rPr>
            <w:color w:val="000000" w:themeColor="text1"/>
            <w:sz w:val="22"/>
            <w:szCs w:val="22"/>
            <w:rPrChange w:id="6839" w:author="Chen Liao" w:date="2021-03-29T18:57:00Z">
              <w:rPr>
                <w:color w:val="000000" w:themeColor="text1"/>
              </w:rPr>
            </w:rPrChange>
          </w:rPr>
          <w:t xml:space="preserve"> </w:t>
        </w:r>
      </w:ins>
      <w:ins w:id="6840" w:author="Chen Liao" w:date="2021-03-23T15:35:00Z">
        <w:r w:rsidR="00231728" w:rsidRPr="002B6EEC">
          <w:rPr>
            <w:color w:val="000000" w:themeColor="text1"/>
            <w:sz w:val="22"/>
            <w:szCs w:val="22"/>
            <w:rPrChange w:id="6841" w:author="Chen Liao" w:date="2021-03-29T18:57:00Z">
              <w:rPr>
                <w:color w:val="000000" w:themeColor="text1"/>
              </w:rPr>
            </w:rPrChange>
          </w:rPr>
          <w:t>is among</w:t>
        </w:r>
      </w:ins>
      <w:ins w:id="6842" w:author="Chen Liao" w:date="2021-03-23T18:03:00Z">
        <w:r w:rsidR="00053F42" w:rsidRPr="002B6EEC">
          <w:rPr>
            <w:color w:val="000000" w:themeColor="text1"/>
            <w:sz w:val="22"/>
            <w:szCs w:val="22"/>
            <w:rPrChange w:id="6843" w:author="Chen Liao" w:date="2021-03-29T18:57:00Z">
              <w:rPr>
                <w:color w:val="000000" w:themeColor="text1"/>
              </w:rPr>
            </w:rPrChange>
          </w:rPr>
          <w:t xml:space="preserve"> the responses of</w:t>
        </w:r>
      </w:ins>
      <w:ins w:id="6844" w:author="Chen Liao" w:date="2021-03-18T21:20:00Z">
        <w:r w:rsidRPr="002B6EEC">
          <w:rPr>
            <w:color w:val="000000" w:themeColor="text1"/>
            <w:sz w:val="22"/>
            <w:szCs w:val="22"/>
            <w:rPrChange w:id="6845" w:author="Chen Liao" w:date="2021-03-29T18:57:00Z">
              <w:rPr>
                <w:rFonts w:ascii="Times New Roman" w:hAnsi="Times New Roman" w:cs="Times New Roman"/>
                <w:b/>
                <w:bCs/>
                <w:color w:val="000000"/>
              </w:rPr>
            </w:rPrChange>
          </w:rPr>
          <w:t xml:space="preserve"> </w:t>
        </w:r>
      </w:ins>
      <w:ins w:id="6846" w:author="Chen Liao" w:date="2021-03-23T13:42:00Z">
        <w:r w:rsidR="00742D7C" w:rsidRPr="002B6EEC">
          <w:rPr>
            <w:color w:val="000000" w:themeColor="text1"/>
            <w:sz w:val="22"/>
            <w:szCs w:val="22"/>
            <w:rPrChange w:id="6847" w:author="Chen Liao" w:date="2021-03-29T18:57:00Z">
              <w:rPr>
                <w:color w:val="000000" w:themeColor="text1"/>
              </w:rPr>
            </w:rPrChange>
          </w:rPr>
          <w:t>gut</w:t>
        </w:r>
      </w:ins>
      <w:ins w:id="6848" w:author="Chen Liao" w:date="2021-03-23T15:35:00Z">
        <w:r w:rsidR="00231728" w:rsidRPr="002B6EEC">
          <w:rPr>
            <w:color w:val="000000" w:themeColor="text1"/>
            <w:sz w:val="22"/>
            <w:szCs w:val="22"/>
            <w:rPrChange w:id="6849" w:author="Chen Liao" w:date="2021-03-29T18:57:00Z">
              <w:rPr>
                <w:color w:val="000000" w:themeColor="text1"/>
              </w:rPr>
            </w:rPrChange>
          </w:rPr>
          <w:t xml:space="preserve"> bacterial species</w:t>
        </w:r>
      </w:ins>
      <w:ins w:id="6850" w:author="Chen Liao" w:date="2021-03-23T13:41:00Z">
        <w:r w:rsidR="00742D7C" w:rsidRPr="002B6EEC">
          <w:rPr>
            <w:color w:val="000000" w:themeColor="text1"/>
            <w:sz w:val="22"/>
            <w:szCs w:val="22"/>
            <w:rPrChange w:id="6851" w:author="Chen Liao" w:date="2021-03-29T18:57:00Z">
              <w:rPr>
                <w:color w:val="000000" w:themeColor="text1"/>
              </w:rPr>
            </w:rPrChange>
          </w:rPr>
          <w:t xml:space="preserve">. </w:t>
        </w:r>
      </w:ins>
      <w:ins w:id="6852" w:author="Chen Liao" w:date="2021-03-23T16:13:00Z">
        <w:r w:rsidR="00B85472" w:rsidRPr="002B6EEC">
          <w:rPr>
            <w:color w:val="000000" w:themeColor="text1"/>
            <w:sz w:val="22"/>
            <w:szCs w:val="22"/>
            <w:rPrChange w:id="6853" w:author="Chen Liao" w:date="2021-03-29T18:57:00Z">
              <w:rPr>
                <w:color w:val="000000" w:themeColor="text1"/>
              </w:rPr>
            </w:rPrChange>
          </w:rPr>
          <w:t xml:space="preserve">To </w:t>
        </w:r>
      </w:ins>
      <w:ins w:id="6854" w:author="Chen Liao" w:date="2021-03-28T04:41:00Z">
        <w:r w:rsidR="00C0009B" w:rsidRPr="002B6EEC">
          <w:rPr>
            <w:color w:val="000000" w:themeColor="text1"/>
            <w:sz w:val="22"/>
            <w:szCs w:val="22"/>
            <w:rPrChange w:id="6855" w:author="Chen Liao" w:date="2021-03-29T18:57:00Z">
              <w:rPr>
                <w:color w:val="000000" w:themeColor="text1"/>
              </w:rPr>
            </w:rPrChange>
          </w:rPr>
          <w:t>quantify</w:t>
        </w:r>
      </w:ins>
      <w:ins w:id="6856" w:author="Chen Liao" w:date="2021-03-28T04:42:00Z">
        <w:r w:rsidR="00C0009B" w:rsidRPr="002B6EEC">
          <w:rPr>
            <w:color w:val="000000" w:themeColor="text1"/>
            <w:sz w:val="22"/>
            <w:szCs w:val="22"/>
            <w:rPrChange w:id="6857" w:author="Chen Liao" w:date="2021-03-29T18:57:00Z">
              <w:rPr>
                <w:color w:val="000000" w:themeColor="text1"/>
              </w:rPr>
            </w:rPrChange>
          </w:rPr>
          <w:t xml:space="preserve"> the baseline effects</w:t>
        </w:r>
      </w:ins>
      <w:ins w:id="6858" w:author="Chen Liao" w:date="2021-03-23T15:54:00Z">
        <w:r w:rsidR="003B0FE7" w:rsidRPr="002B6EEC">
          <w:rPr>
            <w:color w:val="000000" w:themeColor="text1"/>
            <w:sz w:val="22"/>
            <w:szCs w:val="22"/>
            <w:rPrChange w:id="6859" w:author="Chen Liao" w:date="2021-03-29T18:57:00Z">
              <w:rPr>
                <w:color w:val="000000" w:themeColor="text1"/>
              </w:rPr>
            </w:rPrChange>
          </w:rPr>
          <w:t xml:space="preserve">, </w:t>
        </w:r>
      </w:ins>
      <w:ins w:id="6860" w:author="Chen Liao" w:date="2021-03-23T18:04:00Z">
        <w:r w:rsidR="005B4C77" w:rsidRPr="002B6EEC">
          <w:rPr>
            <w:color w:val="000000" w:themeColor="text1"/>
            <w:sz w:val="22"/>
            <w:szCs w:val="22"/>
            <w:rPrChange w:id="6861" w:author="Chen Liao" w:date="2021-03-29T18:57:00Z">
              <w:rPr>
                <w:color w:val="000000" w:themeColor="text1"/>
              </w:rPr>
            </w:rPrChange>
          </w:rPr>
          <w:t>we</w:t>
        </w:r>
      </w:ins>
      <w:ins w:id="6862" w:author="Chen Liao" w:date="2021-03-23T16:00:00Z">
        <w:r w:rsidR="003B0FE7" w:rsidRPr="002B6EEC">
          <w:rPr>
            <w:color w:val="000000" w:themeColor="text1"/>
            <w:sz w:val="22"/>
            <w:szCs w:val="22"/>
            <w:rPrChange w:id="6863" w:author="Chen Liao" w:date="2021-03-29T18:57:00Z">
              <w:rPr>
                <w:color w:val="000000" w:themeColor="text1"/>
              </w:rPr>
            </w:rPrChange>
          </w:rPr>
          <w:t xml:space="preserve"> </w:t>
        </w:r>
      </w:ins>
      <w:ins w:id="6864" w:author="Chen Liao" w:date="2021-03-23T15:54:00Z">
        <w:r w:rsidR="003B0FE7" w:rsidRPr="002B6EEC">
          <w:rPr>
            <w:color w:val="000000" w:themeColor="text1"/>
            <w:sz w:val="22"/>
            <w:szCs w:val="22"/>
            <w:rPrChange w:id="6865" w:author="Chen Liao" w:date="2021-03-29T18:57:00Z">
              <w:rPr>
                <w:color w:val="000000" w:themeColor="text1"/>
              </w:rPr>
            </w:rPrChange>
          </w:rPr>
          <w:t xml:space="preserve">first </w:t>
        </w:r>
      </w:ins>
      <w:ins w:id="6866" w:author="Chen Liao" w:date="2021-03-23T18:06:00Z">
        <w:r w:rsidR="00C0671D" w:rsidRPr="002B6EEC">
          <w:rPr>
            <w:color w:val="000000" w:themeColor="text1"/>
            <w:sz w:val="22"/>
            <w:szCs w:val="22"/>
            <w:rPrChange w:id="6867" w:author="Chen Liao" w:date="2021-03-29T18:57:00Z">
              <w:rPr>
                <w:color w:val="000000" w:themeColor="text1"/>
              </w:rPr>
            </w:rPrChange>
          </w:rPr>
          <w:lastRenderedPageBreak/>
          <w:t>transformed</w:t>
        </w:r>
      </w:ins>
      <w:ins w:id="6868" w:author="Chen Liao" w:date="2021-03-23T15:57:00Z">
        <w:r w:rsidR="003B0FE7" w:rsidRPr="002B6EEC">
          <w:rPr>
            <w:color w:val="000000" w:themeColor="text1"/>
            <w:sz w:val="22"/>
            <w:szCs w:val="22"/>
            <w:rPrChange w:id="6869" w:author="Chen Liao" w:date="2021-03-29T18:57:00Z">
              <w:rPr>
                <w:color w:val="000000" w:themeColor="text1"/>
              </w:rPr>
            </w:rPrChange>
          </w:rPr>
          <w:t xml:space="preserve"> each time series </w:t>
        </w:r>
      </w:ins>
      <w:ins w:id="6870" w:author="Chen Liao" w:date="2021-03-23T16:13:00Z">
        <w:r w:rsidR="00B50101" w:rsidRPr="002B6EEC">
          <w:rPr>
            <w:color w:val="000000" w:themeColor="text1"/>
            <w:sz w:val="22"/>
            <w:szCs w:val="22"/>
            <w:rPrChange w:id="6871" w:author="Chen Liao" w:date="2021-03-29T18:57:00Z">
              <w:rPr>
                <w:color w:val="000000" w:themeColor="text1"/>
              </w:rPr>
            </w:rPrChange>
          </w:rPr>
          <w:t xml:space="preserve">from </w:t>
        </w:r>
      </w:ins>
      <w:ins w:id="6872" w:author="Chen Liao" w:date="2021-03-28T04:42:00Z">
        <w:r w:rsidR="00DB7647" w:rsidRPr="002B6EEC">
          <w:rPr>
            <w:color w:val="000000" w:themeColor="text1"/>
            <w:sz w:val="22"/>
            <w:szCs w:val="22"/>
            <w:rPrChange w:id="6873" w:author="Chen Liao" w:date="2021-03-29T18:57:00Z">
              <w:rPr>
                <w:color w:val="000000" w:themeColor="text1"/>
              </w:rPr>
            </w:rPrChange>
          </w:rPr>
          <w:t>bot</w:t>
        </w:r>
      </w:ins>
      <w:ins w:id="6874" w:author="Chen Liao" w:date="2021-03-28T04:43:00Z">
        <w:r w:rsidR="00DB7647" w:rsidRPr="002B6EEC">
          <w:rPr>
            <w:color w:val="000000" w:themeColor="text1"/>
            <w:sz w:val="22"/>
            <w:szCs w:val="22"/>
            <w:rPrChange w:id="6875" w:author="Chen Liao" w:date="2021-03-29T18:57:00Z">
              <w:rPr>
                <w:color w:val="000000" w:themeColor="text1"/>
              </w:rPr>
            </w:rPrChange>
          </w:rPr>
          <w:t xml:space="preserve">h </w:t>
        </w:r>
      </w:ins>
      <w:ins w:id="6876" w:author="Chen Liao" w:date="2021-03-23T16:00:00Z">
        <w:r w:rsidR="009A47CE" w:rsidRPr="002B6EEC">
          <w:rPr>
            <w:color w:val="000000" w:themeColor="text1"/>
            <w:sz w:val="22"/>
            <w:szCs w:val="22"/>
            <w:rPrChange w:id="6877" w:author="Chen Liao" w:date="2021-03-29T18:57:00Z">
              <w:rPr>
                <w:color w:val="000000" w:themeColor="text1"/>
              </w:rPr>
            </w:rPrChange>
          </w:rPr>
          <w:t xml:space="preserve">intervention </w:t>
        </w:r>
      </w:ins>
      <w:ins w:id="6878" w:author="Chen Liao" w:date="2021-03-23T18:05:00Z">
        <w:r w:rsidR="00674298" w:rsidRPr="002B6EEC">
          <w:rPr>
            <w:color w:val="000000" w:themeColor="text1"/>
            <w:sz w:val="22"/>
            <w:szCs w:val="22"/>
            <w:rPrChange w:id="6879" w:author="Chen Liao" w:date="2021-03-29T18:57:00Z">
              <w:rPr>
                <w:color w:val="000000" w:themeColor="text1"/>
              </w:rPr>
            </w:rPrChange>
          </w:rPr>
          <w:t xml:space="preserve">and control </w:t>
        </w:r>
      </w:ins>
      <w:ins w:id="6880" w:author="Chen Liao" w:date="2021-03-23T16:00:00Z">
        <w:r w:rsidR="009A47CE" w:rsidRPr="002B6EEC">
          <w:rPr>
            <w:color w:val="000000" w:themeColor="text1"/>
            <w:sz w:val="22"/>
            <w:szCs w:val="22"/>
            <w:rPrChange w:id="6881" w:author="Chen Liao" w:date="2021-03-29T18:57:00Z">
              <w:rPr>
                <w:color w:val="000000" w:themeColor="text1"/>
              </w:rPr>
            </w:rPrChange>
          </w:rPr>
          <w:t xml:space="preserve">group </w:t>
        </w:r>
      </w:ins>
      <w:ins w:id="6882" w:author="Chen Liao" w:date="2021-03-23T15:57:00Z">
        <w:r w:rsidR="003B0FE7" w:rsidRPr="002B6EEC">
          <w:rPr>
            <w:color w:val="000000" w:themeColor="text1"/>
            <w:sz w:val="22"/>
            <w:szCs w:val="22"/>
            <w:rPrChange w:id="6883" w:author="Chen Liao" w:date="2021-03-29T18:57:00Z">
              <w:rPr>
                <w:color w:val="000000" w:themeColor="text1"/>
              </w:rPr>
            </w:rPrChange>
          </w:rPr>
          <w:t>in</w:t>
        </w:r>
      </w:ins>
      <w:ins w:id="6884" w:author="Chen Liao" w:date="2021-03-23T18:06:00Z">
        <w:r w:rsidR="002C38AA" w:rsidRPr="002B6EEC">
          <w:rPr>
            <w:color w:val="000000" w:themeColor="text1"/>
            <w:sz w:val="22"/>
            <w:szCs w:val="22"/>
            <w:rPrChange w:id="6885" w:author="Chen Liao" w:date="2021-03-29T18:57:00Z">
              <w:rPr>
                <w:color w:val="000000" w:themeColor="text1"/>
              </w:rPr>
            </w:rPrChange>
          </w:rPr>
          <w:t xml:space="preserve">to </w:t>
        </w:r>
      </w:ins>
      <w:ins w:id="6886" w:author="Chen Liao" w:date="2021-03-23T18:10:00Z">
        <w:r w:rsidR="00C139CF" w:rsidRPr="002B6EEC">
          <w:rPr>
            <w:color w:val="000000" w:themeColor="text1"/>
            <w:sz w:val="22"/>
            <w:szCs w:val="22"/>
            <w:rPrChange w:id="6887" w:author="Chen Liao" w:date="2021-03-29T18:57:00Z">
              <w:rPr>
                <w:color w:val="000000" w:themeColor="text1"/>
              </w:rPr>
            </w:rPrChange>
          </w:rPr>
          <w:t>a 2-</w:t>
        </w:r>
      </w:ins>
      <w:ins w:id="6888" w:author="Chen Liao" w:date="2021-03-23T15:57:00Z">
        <w:r w:rsidR="003B0FE7" w:rsidRPr="002B6EEC">
          <w:rPr>
            <w:color w:val="000000" w:themeColor="text1"/>
            <w:sz w:val="22"/>
            <w:szCs w:val="22"/>
            <w:rPrChange w:id="6889" w:author="Chen Liao" w:date="2021-03-29T18:57:00Z">
              <w:rPr>
                <w:color w:val="000000" w:themeColor="text1"/>
              </w:rPr>
            </w:rPrChange>
          </w:rPr>
          <w:t xml:space="preserve">dimensional </w:t>
        </w:r>
      </w:ins>
      <w:ins w:id="6890" w:author="Chen Liao" w:date="2021-03-23T18:07:00Z">
        <w:r w:rsidR="003E45F3" w:rsidRPr="002B6EEC">
          <w:rPr>
            <w:color w:val="000000" w:themeColor="text1"/>
            <w:sz w:val="22"/>
            <w:szCs w:val="22"/>
            <w:rPrChange w:id="6891" w:author="Chen Liao" w:date="2021-03-29T18:57:00Z">
              <w:rPr>
                <w:color w:val="000000" w:themeColor="text1"/>
              </w:rPr>
            </w:rPrChange>
          </w:rPr>
          <w:t>space</w:t>
        </w:r>
      </w:ins>
      <w:ins w:id="6892" w:author="Chen Liao" w:date="2021-03-28T07:45:00Z">
        <w:r w:rsidR="00D940F8" w:rsidRPr="002B6EEC">
          <w:rPr>
            <w:color w:val="000000" w:themeColor="text1"/>
            <w:sz w:val="22"/>
            <w:szCs w:val="22"/>
            <w:rPrChange w:id="6893" w:author="Chen Liao" w:date="2021-03-29T18:57:00Z">
              <w:rPr>
                <w:color w:val="000000" w:themeColor="text1"/>
              </w:rPr>
            </w:rPrChange>
          </w:rPr>
          <w:t xml:space="preserve"> (</w:t>
        </w:r>
      </w:ins>
      <w:ins w:id="6894" w:author="Chen Liao" w:date="2021-03-28T07:46:00Z">
        <w:r w:rsidR="00D940F8" w:rsidRPr="002B6EEC">
          <w:rPr>
            <w:color w:val="000000" w:themeColor="text1"/>
            <w:sz w:val="22"/>
            <w:szCs w:val="22"/>
            <w:highlight w:val="yellow"/>
            <w:rPrChange w:id="6895" w:author="Chen Liao" w:date="2021-03-29T18:57:00Z">
              <w:rPr>
                <w:rFonts w:ascii="Times New Roman" w:hAnsi="Times New Roman" w:cs="Times New Roman"/>
                <w:color w:val="000000" w:themeColor="text1"/>
              </w:rPr>
            </w:rPrChange>
          </w:rPr>
          <w:t>Fig. S</w:t>
        </w:r>
      </w:ins>
      <w:ins w:id="6896" w:author="Chen Liao" w:date="2021-03-28T11:29:00Z">
        <w:r w:rsidR="006473D2" w:rsidRPr="002B6EEC">
          <w:rPr>
            <w:color w:val="000000" w:themeColor="text1"/>
            <w:sz w:val="22"/>
            <w:szCs w:val="22"/>
            <w:highlight w:val="yellow"/>
            <w:rPrChange w:id="6897" w:author="Chen Liao" w:date="2021-03-29T18:57:00Z">
              <w:rPr>
                <w:color w:val="000000" w:themeColor="text1"/>
                <w:highlight w:val="yellow"/>
              </w:rPr>
            </w:rPrChange>
          </w:rPr>
          <w:t>10</w:t>
        </w:r>
      </w:ins>
      <w:ins w:id="6898" w:author="Chen Liao" w:date="2021-03-28T07:45:00Z">
        <w:r w:rsidR="00D940F8" w:rsidRPr="002B6EEC">
          <w:rPr>
            <w:color w:val="000000" w:themeColor="text1"/>
            <w:sz w:val="22"/>
            <w:szCs w:val="22"/>
            <w:rPrChange w:id="6899" w:author="Chen Liao" w:date="2021-03-29T18:57:00Z">
              <w:rPr>
                <w:color w:val="000000" w:themeColor="text1"/>
              </w:rPr>
            </w:rPrChange>
          </w:rPr>
          <w:t>)</w:t>
        </w:r>
      </w:ins>
      <w:ins w:id="6900" w:author="Chen Liao" w:date="2021-03-23T18:06:00Z">
        <w:r w:rsidR="002C38AA" w:rsidRPr="002B6EEC">
          <w:rPr>
            <w:color w:val="000000" w:themeColor="text1"/>
            <w:sz w:val="22"/>
            <w:szCs w:val="22"/>
            <w:rPrChange w:id="6901" w:author="Chen Liao" w:date="2021-03-29T18:57:00Z">
              <w:rPr>
                <w:color w:val="000000" w:themeColor="text1"/>
              </w:rPr>
            </w:rPrChange>
          </w:rPr>
          <w:t xml:space="preserve"> </w:t>
        </w:r>
      </w:ins>
      <w:ins w:id="6902" w:author="Chen Liao" w:date="2021-03-23T15:58:00Z">
        <w:r w:rsidR="003B0FE7" w:rsidRPr="002B6EEC">
          <w:rPr>
            <w:color w:val="000000" w:themeColor="text1"/>
            <w:sz w:val="22"/>
            <w:szCs w:val="22"/>
            <w:rPrChange w:id="6903" w:author="Chen Liao" w:date="2021-03-29T18:57:00Z">
              <w:rPr>
                <w:color w:val="000000" w:themeColor="text1"/>
              </w:rPr>
            </w:rPrChange>
          </w:rPr>
          <w:t xml:space="preserve">and </w:t>
        </w:r>
      </w:ins>
      <w:ins w:id="6904" w:author="Chen Liao" w:date="2021-03-23T16:00:00Z">
        <w:r w:rsidR="003B0FE7" w:rsidRPr="002B6EEC">
          <w:rPr>
            <w:color w:val="000000" w:themeColor="text1"/>
            <w:sz w:val="22"/>
            <w:szCs w:val="22"/>
            <w:rPrChange w:id="6905" w:author="Chen Liao" w:date="2021-03-29T18:57:00Z">
              <w:rPr>
                <w:color w:val="000000" w:themeColor="text1"/>
              </w:rPr>
            </w:rPrChange>
          </w:rPr>
          <w:t>then</w:t>
        </w:r>
      </w:ins>
      <w:ins w:id="6906" w:author="Chen Liao" w:date="2021-03-23T18:06:00Z">
        <w:r w:rsidR="003E45F3" w:rsidRPr="002B6EEC">
          <w:rPr>
            <w:color w:val="000000" w:themeColor="text1"/>
            <w:sz w:val="22"/>
            <w:szCs w:val="22"/>
            <w:rPrChange w:id="6907" w:author="Chen Liao" w:date="2021-03-29T18:57:00Z">
              <w:rPr>
                <w:color w:val="000000" w:themeColor="text1"/>
              </w:rPr>
            </w:rPrChange>
          </w:rPr>
          <w:t xml:space="preserve"> </w:t>
        </w:r>
      </w:ins>
      <w:ins w:id="6908" w:author="Chen Liao" w:date="2021-03-23T15:58:00Z">
        <w:r w:rsidR="003B0FE7" w:rsidRPr="002B6EEC">
          <w:rPr>
            <w:color w:val="000000" w:themeColor="text1"/>
            <w:sz w:val="22"/>
            <w:szCs w:val="22"/>
            <w:rPrChange w:id="6909" w:author="Chen Liao" w:date="2021-03-29T18:57:00Z">
              <w:rPr>
                <w:color w:val="000000" w:themeColor="text1"/>
              </w:rPr>
            </w:rPrChange>
          </w:rPr>
          <w:t>compared the</w:t>
        </w:r>
      </w:ins>
      <w:ins w:id="6910" w:author="Chen Liao" w:date="2021-03-23T15:59:00Z">
        <w:r w:rsidR="003B0FE7" w:rsidRPr="002B6EEC">
          <w:rPr>
            <w:color w:val="000000" w:themeColor="text1"/>
            <w:sz w:val="22"/>
            <w:szCs w:val="22"/>
            <w:rPrChange w:id="6911" w:author="Chen Liao" w:date="2021-03-29T18:57:00Z">
              <w:rPr>
                <w:color w:val="000000" w:themeColor="text1"/>
              </w:rPr>
            </w:rPrChange>
          </w:rPr>
          <w:t xml:space="preserve"> coarse-grained representation among different </w:t>
        </w:r>
      </w:ins>
      <w:ins w:id="6912" w:author="Chen Liao" w:date="2021-03-23T16:00:00Z">
        <w:r w:rsidR="003B0FE7" w:rsidRPr="002B6EEC">
          <w:rPr>
            <w:color w:val="000000" w:themeColor="text1"/>
            <w:sz w:val="22"/>
            <w:szCs w:val="22"/>
            <w:rPrChange w:id="6913" w:author="Chen Liao" w:date="2021-03-29T18:57:00Z">
              <w:rPr>
                <w:color w:val="000000" w:themeColor="text1"/>
              </w:rPr>
            </w:rPrChange>
          </w:rPr>
          <w:t>vendors</w:t>
        </w:r>
      </w:ins>
      <w:ins w:id="6914" w:author="Chen Liao" w:date="2021-03-23T15:59:00Z">
        <w:r w:rsidR="003B0FE7" w:rsidRPr="002B6EEC">
          <w:rPr>
            <w:color w:val="000000" w:themeColor="text1"/>
            <w:sz w:val="22"/>
            <w:szCs w:val="22"/>
            <w:rPrChange w:id="6915" w:author="Chen Liao" w:date="2021-03-29T18:57:00Z">
              <w:rPr>
                <w:color w:val="000000" w:themeColor="text1"/>
              </w:rPr>
            </w:rPrChange>
          </w:rPr>
          <w:t xml:space="preserve"> after adjustin</w:t>
        </w:r>
      </w:ins>
      <w:ins w:id="6916" w:author="Chen Liao" w:date="2021-03-23T16:00:00Z">
        <w:r w:rsidR="003B0FE7" w:rsidRPr="002B6EEC">
          <w:rPr>
            <w:color w:val="000000" w:themeColor="text1"/>
            <w:sz w:val="22"/>
            <w:szCs w:val="22"/>
            <w:rPrChange w:id="6917" w:author="Chen Liao" w:date="2021-03-29T18:57:00Z">
              <w:rPr>
                <w:color w:val="000000" w:themeColor="text1"/>
              </w:rPr>
            </w:rPrChange>
          </w:rPr>
          <w:t xml:space="preserve">g the responses from the </w:t>
        </w:r>
      </w:ins>
      <w:ins w:id="6918" w:author="Chen Liao" w:date="2021-03-28T04:43:00Z">
        <w:r w:rsidR="008B5D4B" w:rsidRPr="002B6EEC">
          <w:rPr>
            <w:color w:val="000000" w:themeColor="text1"/>
            <w:sz w:val="22"/>
            <w:szCs w:val="22"/>
            <w:rPrChange w:id="6919" w:author="Chen Liao" w:date="2021-03-29T18:57:00Z">
              <w:rPr>
                <w:color w:val="000000" w:themeColor="text1"/>
              </w:rPr>
            </w:rPrChange>
          </w:rPr>
          <w:t>comparator arm</w:t>
        </w:r>
      </w:ins>
      <w:ins w:id="6920" w:author="Chen Liao" w:date="2021-03-23T16:00:00Z">
        <w:r w:rsidR="003B0FE7" w:rsidRPr="002B6EEC">
          <w:rPr>
            <w:color w:val="000000" w:themeColor="text1"/>
            <w:sz w:val="22"/>
            <w:szCs w:val="22"/>
            <w:rPrChange w:id="6921" w:author="Chen Liao" w:date="2021-03-29T18:57:00Z">
              <w:rPr>
                <w:color w:val="000000" w:themeColor="text1"/>
              </w:rPr>
            </w:rPrChange>
          </w:rPr>
          <w:t xml:space="preserve"> (</w:t>
        </w:r>
        <w:r w:rsidR="003B0FE7" w:rsidRPr="002B6EEC">
          <w:rPr>
            <w:color w:val="000000" w:themeColor="text1"/>
            <w:sz w:val="22"/>
            <w:szCs w:val="22"/>
            <w:highlight w:val="yellow"/>
            <w:rPrChange w:id="6922" w:author="Chen Liao" w:date="2021-03-29T18:57:00Z">
              <w:rPr>
                <w:rFonts w:ascii="Times New Roman" w:hAnsi="Times New Roman" w:cs="Times New Roman"/>
                <w:color w:val="000000" w:themeColor="text1"/>
              </w:rPr>
            </w:rPrChange>
          </w:rPr>
          <w:t>see Methods</w:t>
        </w:r>
        <w:r w:rsidR="003B0FE7" w:rsidRPr="002B6EEC">
          <w:rPr>
            <w:color w:val="000000" w:themeColor="text1"/>
            <w:sz w:val="22"/>
            <w:szCs w:val="22"/>
            <w:rPrChange w:id="6923" w:author="Chen Liao" w:date="2021-03-29T18:57:00Z">
              <w:rPr>
                <w:color w:val="000000" w:themeColor="text1"/>
              </w:rPr>
            </w:rPrChange>
          </w:rPr>
          <w:t xml:space="preserve">). </w:t>
        </w:r>
      </w:ins>
      <w:commentRangeStart w:id="6924"/>
      <w:ins w:id="6925" w:author="Chen Liao" w:date="2021-03-29T05:35:00Z">
        <w:r w:rsidR="00EA1FFA" w:rsidRPr="002B6EEC">
          <w:rPr>
            <w:color w:val="000000" w:themeColor="text1"/>
            <w:sz w:val="22"/>
            <w:szCs w:val="22"/>
            <w:rPrChange w:id="6926" w:author="Chen Liao" w:date="2021-03-29T18:57:00Z">
              <w:rPr>
                <w:color w:val="000000" w:themeColor="text1"/>
              </w:rPr>
            </w:rPrChange>
          </w:rPr>
          <w:t xml:space="preserve">Compared to previous approaches that measure intervention effects by inspection of cross-sectional changes in the intervention group alone, </w:t>
        </w:r>
      </w:ins>
      <w:ins w:id="6927" w:author="Chen Liao" w:date="2021-03-29T05:39:00Z">
        <w:r w:rsidR="00EA1FFA" w:rsidRPr="002B6EEC">
          <w:rPr>
            <w:color w:val="000000" w:themeColor="text1"/>
            <w:sz w:val="22"/>
            <w:szCs w:val="22"/>
            <w:rPrChange w:id="6928" w:author="Chen Liao" w:date="2021-03-29T18:57:00Z">
              <w:rPr>
                <w:color w:val="000000" w:themeColor="text1"/>
              </w:rPr>
            </w:rPrChange>
          </w:rPr>
          <w:t xml:space="preserve">the </w:t>
        </w:r>
      </w:ins>
      <w:ins w:id="6929" w:author="Chen Liao" w:date="2021-03-29T05:38:00Z">
        <w:r w:rsidR="00EA1FFA" w:rsidRPr="002B6EEC">
          <w:rPr>
            <w:color w:val="000000" w:themeColor="text1"/>
            <w:sz w:val="22"/>
            <w:szCs w:val="22"/>
            <w:rPrChange w:id="6930" w:author="Chen Liao" w:date="2021-03-29T18:57:00Z">
              <w:rPr>
                <w:color w:val="000000" w:themeColor="text1"/>
              </w:rPr>
            </w:rPrChange>
          </w:rPr>
          <w:t>co</w:t>
        </w:r>
      </w:ins>
      <w:ins w:id="6931" w:author="Chen Liao" w:date="2021-03-29T05:39:00Z">
        <w:r w:rsidR="00EA1FFA" w:rsidRPr="002B6EEC">
          <w:rPr>
            <w:color w:val="000000" w:themeColor="text1"/>
            <w:sz w:val="22"/>
            <w:szCs w:val="22"/>
            <w:rPrChange w:id="6932" w:author="Chen Liao" w:date="2021-03-29T18:57:00Z">
              <w:rPr>
                <w:color w:val="000000" w:themeColor="text1"/>
              </w:rPr>
            </w:rPrChange>
          </w:rPr>
          <w:t>ntrol group data</w:t>
        </w:r>
      </w:ins>
      <w:ins w:id="6933" w:author="Chen Liao" w:date="2021-03-29T05:36:00Z">
        <w:r w:rsidR="00EA1FFA" w:rsidRPr="002B6EEC">
          <w:rPr>
            <w:color w:val="000000" w:themeColor="text1"/>
            <w:sz w:val="22"/>
            <w:szCs w:val="22"/>
            <w:rPrChange w:id="6934" w:author="Chen Liao" w:date="2021-03-29T18:57:00Z">
              <w:rPr>
                <w:color w:val="000000" w:themeColor="text1"/>
              </w:rPr>
            </w:rPrChange>
          </w:rPr>
          <w:t xml:space="preserve"> </w:t>
        </w:r>
      </w:ins>
      <w:ins w:id="6935" w:author="Chen Liao" w:date="2021-03-29T05:37:00Z">
        <w:r w:rsidR="00EA1FFA" w:rsidRPr="002B6EEC">
          <w:rPr>
            <w:color w:val="000000" w:themeColor="text1"/>
            <w:sz w:val="22"/>
            <w:szCs w:val="22"/>
            <w:rPrChange w:id="6936" w:author="Chen Liao" w:date="2021-03-29T18:57:00Z">
              <w:rPr>
                <w:color w:val="000000" w:themeColor="text1"/>
              </w:rPr>
            </w:rPrChange>
          </w:rPr>
          <w:t>was</w:t>
        </w:r>
      </w:ins>
      <w:ins w:id="6937" w:author="Chen Liao" w:date="2021-03-29T05:44:00Z">
        <w:r w:rsidR="001C7B4E" w:rsidRPr="002B6EEC">
          <w:rPr>
            <w:color w:val="000000" w:themeColor="text1"/>
            <w:sz w:val="22"/>
            <w:szCs w:val="22"/>
            <w:rPrChange w:id="6938" w:author="Chen Liao" w:date="2021-03-29T18:57:00Z">
              <w:rPr>
                <w:color w:val="000000" w:themeColor="text1"/>
              </w:rPr>
            </w:rPrChange>
          </w:rPr>
          <w:t xml:space="preserve"> purposely </w:t>
        </w:r>
      </w:ins>
      <w:ins w:id="6939" w:author="Chen Liao" w:date="2021-03-29T05:39:00Z">
        <w:r w:rsidR="00EA1FFA" w:rsidRPr="002B6EEC">
          <w:rPr>
            <w:color w:val="000000" w:themeColor="text1"/>
            <w:sz w:val="22"/>
            <w:szCs w:val="22"/>
            <w:rPrChange w:id="6940" w:author="Chen Liao" w:date="2021-03-29T18:57:00Z">
              <w:rPr>
                <w:color w:val="000000" w:themeColor="text1"/>
              </w:rPr>
            </w:rPrChange>
          </w:rPr>
          <w:t>introduced</w:t>
        </w:r>
      </w:ins>
      <w:ins w:id="6941" w:author="Chen Liao" w:date="2021-03-29T05:37:00Z">
        <w:r w:rsidR="00EA1FFA" w:rsidRPr="002B6EEC">
          <w:rPr>
            <w:color w:val="000000" w:themeColor="text1"/>
            <w:sz w:val="22"/>
            <w:szCs w:val="22"/>
            <w:rPrChange w:id="6942" w:author="Chen Liao" w:date="2021-03-29T18:57:00Z">
              <w:rPr>
                <w:color w:val="000000" w:themeColor="text1"/>
              </w:rPr>
            </w:rPrChange>
          </w:rPr>
          <w:t xml:space="preserve"> to</w:t>
        </w:r>
      </w:ins>
      <w:ins w:id="6943" w:author="Chen Liao" w:date="2021-03-29T05:38:00Z">
        <w:r w:rsidR="00EA1FFA" w:rsidRPr="002B6EEC">
          <w:rPr>
            <w:color w:val="000000" w:themeColor="text1"/>
            <w:sz w:val="22"/>
            <w:szCs w:val="22"/>
            <w:rPrChange w:id="6944" w:author="Chen Liao" w:date="2021-03-29T18:57:00Z">
              <w:rPr>
                <w:color w:val="000000" w:themeColor="text1"/>
              </w:rPr>
            </w:rPrChange>
          </w:rPr>
          <w:t xml:space="preserve"> avoid the caveat that the pre-to-post changes may be </w:t>
        </w:r>
      </w:ins>
      <w:ins w:id="6945" w:author="Chen Liao" w:date="2021-03-29T05:39:00Z">
        <w:r w:rsidR="00EA1FFA" w:rsidRPr="002B6EEC">
          <w:rPr>
            <w:color w:val="000000" w:themeColor="text1"/>
            <w:sz w:val="22"/>
            <w:szCs w:val="22"/>
            <w:rPrChange w:id="6946" w:author="Chen Liao" w:date="2021-03-29T18:57:00Z">
              <w:rPr>
                <w:color w:val="000000" w:themeColor="text1"/>
              </w:rPr>
            </w:rPrChange>
          </w:rPr>
          <w:t xml:space="preserve">entirely </w:t>
        </w:r>
      </w:ins>
      <w:ins w:id="6947" w:author="Chen Liao" w:date="2021-03-29T05:38:00Z">
        <w:r w:rsidR="00EA1FFA" w:rsidRPr="002B6EEC">
          <w:rPr>
            <w:color w:val="000000" w:themeColor="text1"/>
            <w:sz w:val="22"/>
            <w:szCs w:val="22"/>
            <w:rPrChange w:id="6948" w:author="Chen Liao" w:date="2021-03-29T18:57:00Z">
              <w:rPr>
                <w:color w:val="000000" w:themeColor="text1"/>
              </w:rPr>
            </w:rPrChange>
          </w:rPr>
          <w:t xml:space="preserve">attributed to random variations within each </w:t>
        </w:r>
      </w:ins>
      <w:proofErr w:type="spellStart"/>
      <w:ins w:id="6949" w:author="Chen Liao" w:date="2021-03-29T05:44:00Z">
        <w:r w:rsidR="00131C67" w:rsidRPr="002B6EEC">
          <w:rPr>
            <w:color w:val="000000" w:themeColor="text1"/>
            <w:sz w:val="22"/>
            <w:szCs w:val="22"/>
            <w:rPrChange w:id="6950" w:author="Chen Liao" w:date="2021-03-29T18:57:00Z">
              <w:rPr>
                <w:color w:val="000000" w:themeColor="text1"/>
              </w:rPr>
            </w:rPrChange>
          </w:rPr>
          <w:t>indivudal</w:t>
        </w:r>
      </w:ins>
      <w:commentRangeEnd w:id="6924"/>
      <w:proofErr w:type="spellEnd"/>
      <w:ins w:id="6951" w:author="Chen Liao" w:date="2021-03-29T05:40:00Z">
        <w:r w:rsidR="00524C76" w:rsidRPr="002B6EEC">
          <w:rPr>
            <w:rStyle w:val="CommentReference"/>
            <w:sz w:val="15"/>
            <w:szCs w:val="15"/>
            <w:rPrChange w:id="6952" w:author="Chen Liao" w:date="2021-03-29T18:57:00Z">
              <w:rPr>
                <w:rStyle w:val="CommentReference"/>
              </w:rPr>
            </w:rPrChange>
          </w:rPr>
          <w:commentReference w:id="6924"/>
        </w:r>
      </w:ins>
      <w:ins w:id="6953" w:author="Chen Liao" w:date="2021-03-29T05:38:00Z">
        <w:r w:rsidR="00EA1FFA" w:rsidRPr="002B6EEC">
          <w:rPr>
            <w:color w:val="000000" w:themeColor="text1"/>
            <w:sz w:val="22"/>
            <w:szCs w:val="22"/>
            <w:rPrChange w:id="6954" w:author="Chen Liao" w:date="2021-03-29T18:57:00Z">
              <w:rPr>
                <w:color w:val="000000" w:themeColor="text1"/>
              </w:rPr>
            </w:rPrChange>
          </w:rPr>
          <w:t>.</w:t>
        </w:r>
      </w:ins>
      <w:ins w:id="6955" w:author="Chen Liao" w:date="2021-03-29T05:39:00Z">
        <w:r w:rsidR="00EA1FFA" w:rsidRPr="002B6EEC">
          <w:rPr>
            <w:color w:val="000000" w:themeColor="text1"/>
            <w:sz w:val="22"/>
            <w:szCs w:val="22"/>
            <w:rPrChange w:id="6956" w:author="Chen Liao" w:date="2021-03-29T18:57:00Z">
              <w:rPr>
                <w:color w:val="000000" w:themeColor="text1"/>
              </w:rPr>
            </w:rPrChange>
          </w:rPr>
          <w:t xml:space="preserve"> </w:t>
        </w:r>
      </w:ins>
      <w:ins w:id="6957" w:author="Chen Liao" w:date="2021-03-23T16:10:00Z">
        <w:r w:rsidR="009A47CE" w:rsidRPr="002B6EEC">
          <w:rPr>
            <w:color w:val="000000" w:themeColor="text1"/>
            <w:sz w:val="22"/>
            <w:szCs w:val="22"/>
            <w:rPrChange w:id="6958" w:author="Chen Liao" w:date="2021-03-29T18:57:00Z">
              <w:rPr>
                <w:color w:val="000000" w:themeColor="text1"/>
              </w:rPr>
            </w:rPrChange>
          </w:rPr>
          <w:t xml:space="preserve">For each </w:t>
        </w:r>
      </w:ins>
      <w:ins w:id="6959" w:author="Chen Liao" w:date="2021-03-28T04:43:00Z">
        <w:r w:rsidR="0085600E" w:rsidRPr="002B6EEC">
          <w:rPr>
            <w:color w:val="000000" w:themeColor="text1"/>
            <w:sz w:val="22"/>
            <w:szCs w:val="22"/>
            <w:rPrChange w:id="6960" w:author="Chen Liao" w:date="2021-03-29T18:57:00Z">
              <w:rPr>
                <w:color w:val="000000" w:themeColor="text1"/>
              </w:rPr>
            </w:rPrChange>
          </w:rPr>
          <w:t>species</w:t>
        </w:r>
      </w:ins>
      <w:ins w:id="6961" w:author="Chen Liao" w:date="2021-03-23T16:10:00Z">
        <w:r w:rsidR="009A47CE" w:rsidRPr="002B6EEC">
          <w:rPr>
            <w:color w:val="000000" w:themeColor="text1"/>
            <w:sz w:val="22"/>
            <w:szCs w:val="22"/>
            <w:rPrChange w:id="6962" w:author="Chen Liao" w:date="2021-03-29T18:57:00Z">
              <w:rPr>
                <w:color w:val="000000" w:themeColor="text1"/>
              </w:rPr>
            </w:rPrChange>
          </w:rPr>
          <w:t>, w</w:t>
        </w:r>
      </w:ins>
      <w:ins w:id="6963" w:author="Chen Liao" w:date="2021-03-23T17:55:00Z">
        <w:r w:rsidR="00667285" w:rsidRPr="002B6EEC">
          <w:rPr>
            <w:color w:val="000000" w:themeColor="text1"/>
            <w:sz w:val="22"/>
            <w:szCs w:val="22"/>
            <w:rPrChange w:id="6964" w:author="Chen Liao" w:date="2021-03-29T18:57:00Z">
              <w:rPr>
                <w:color w:val="000000" w:themeColor="text1"/>
              </w:rPr>
            </w:rPrChange>
          </w:rPr>
          <w:t>e obtain</w:t>
        </w:r>
      </w:ins>
      <w:ins w:id="6965" w:author="Chen Liao" w:date="2021-03-23T16:10:00Z">
        <w:r w:rsidR="009A47CE" w:rsidRPr="002B6EEC">
          <w:rPr>
            <w:color w:val="000000" w:themeColor="text1"/>
            <w:sz w:val="22"/>
            <w:szCs w:val="22"/>
            <w:rPrChange w:id="6966" w:author="Chen Liao" w:date="2021-03-29T18:57:00Z">
              <w:rPr>
                <w:color w:val="000000" w:themeColor="text1"/>
              </w:rPr>
            </w:rPrChange>
          </w:rPr>
          <w:t xml:space="preserve"> two P-values that test for the </w:t>
        </w:r>
        <w:r w:rsidR="00696C82" w:rsidRPr="002B6EEC">
          <w:rPr>
            <w:color w:val="000000" w:themeColor="text1"/>
            <w:sz w:val="22"/>
            <w:szCs w:val="22"/>
            <w:rPrChange w:id="6967" w:author="Chen Liao" w:date="2021-03-29T18:57:00Z">
              <w:rPr>
                <w:color w:val="000000" w:themeColor="text1"/>
              </w:rPr>
            </w:rPrChange>
          </w:rPr>
          <w:t xml:space="preserve">significance of </w:t>
        </w:r>
      </w:ins>
      <w:ins w:id="6968" w:author="Chen Liao" w:date="2021-03-22T09:36:00Z">
        <w:r w:rsidR="00864E52" w:rsidRPr="002B6EEC">
          <w:rPr>
            <w:color w:val="000000" w:themeColor="text1"/>
            <w:sz w:val="22"/>
            <w:szCs w:val="22"/>
            <w:rPrChange w:id="6969" w:author="Chen Liao" w:date="2021-03-29T18:57:00Z">
              <w:rPr>
                <w:color w:val="000000" w:themeColor="text1"/>
              </w:rPr>
            </w:rPrChange>
          </w:rPr>
          <w:t>responsiveness</w:t>
        </w:r>
      </w:ins>
      <w:ins w:id="6970" w:author="Chen Liao" w:date="2021-03-23T16:10:00Z">
        <w:r w:rsidR="00C1013A" w:rsidRPr="002B6EEC">
          <w:rPr>
            <w:color w:val="000000" w:themeColor="text1"/>
            <w:sz w:val="22"/>
            <w:szCs w:val="22"/>
            <w:rPrChange w:id="6971" w:author="Chen Liao" w:date="2021-03-29T18:57:00Z">
              <w:rPr>
                <w:color w:val="000000" w:themeColor="text1"/>
              </w:rPr>
            </w:rPrChange>
          </w:rPr>
          <w:t xml:space="preserve"> (</w:t>
        </w:r>
        <w:proofErr w:type="spellStart"/>
        <w:r w:rsidR="00C1013A" w:rsidRPr="002B6EEC">
          <w:rPr>
            <w:color w:val="000000" w:themeColor="text1"/>
            <w:sz w:val="22"/>
            <w:szCs w:val="22"/>
            <w:rPrChange w:id="6972" w:author="Chen Liao" w:date="2021-03-29T18:57:00Z">
              <w:rPr>
                <w:color w:val="000000" w:themeColor="text1"/>
              </w:rPr>
            </w:rPrChange>
          </w:rPr>
          <w:t>Pr</w:t>
        </w:r>
        <w:proofErr w:type="spellEnd"/>
        <w:r w:rsidR="00C1013A" w:rsidRPr="002B6EEC">
          <w:rPr>
            <w:color w:val="000000" w:themeColor="text1"/>
            <w:sz w:val="22"/>
            <w:szCs w:val="22"/>
            <w:rPrChange w:id="6973" w:author="Chen Liao" w:date="2021-03-29T18:57:00Z">
              <w:rPr>
                <w:color w:val="000000" w:themeColor="text1"/>
              </w:rPr>
            </w:rPrChange>
          </w:rPr>
          <w:t>)</w:t>
        </w:r>
      </w:ins>
      <w:ins w:id="6974" w:author="Chen Liao" w:date="2021-03-22T09:36:00Z">
        <w:r w:rsidR="00864E52" w:rsidRPr="002B6EEC">
          <w:rPr>
            <w:color w:val="000000" w:themeColor="text1"/>
            <w:sz w:val="22"/>
            <w:szCs w:val="22"/>
            <w:rPrChange w:id="6975" w:author="Chen Liao" w:date="2021-03-29T18:57:00Z">
              <w:rPr>
                <w:color w:val="000000" w:themeColor="text1"/>
              </w:rPr>
            </w:rPrChange>
          </w:rPr>
          <w:t xml:space="preserve"> </w:t>
        </w:r>
      </w:ins>
      <w:ins w:id="6976" w:author="Chen Liao" w:date="2021-03-23T16:10:00Z">
        <w:r w:rsidR="009A47CE" w:rsidRPr="002B6EEC">
          <w:rPr>
            <w:color w:val="000000" w:themeColor="text1"/>
            <w:sz w:val="22"/>
            <w:szCs w:val="22"/>
            <w:rPrChange w:id="6977" w:author="Chen Liao" w:date="2021-03-29T18:57:00Z">
              <w:rPr>
                <w:color w:val="000000" w:themeColor="text1"/>
              </w:rPr>
            </w:rPrChange>
          </w:rPr>
          <w:t>an</w:t>
        </w:r>
      </w:ins>
      <w:ins w:id="6978" w:author="Chen Liao" w:date="2021-03-22T09:36:00Z">
        <w:r w:rsidR="00864E52" w:rsidRPr="002B6EEC">
          <w:rPr>
            <w:color w:val="000000" w:themeColor="text1"/>
            <w:sz w:val="22"/>
            <w:szCs w:val="22"/>
            <w:rPrChange w:id="6979" w:author="Chen Liao" w:date="2021-03-29T18:57:00Z">
              <w:rPr>
                <w:color w:val="000000" w:themeColor="text1"/>
              </w:rPr>
            </w:rPrChange>
          </w:rPr>
          <w:t xml:space="preserve">d </w:t>
        </w:r>
      </w:ins>
      <w:ins w:id="6980" w:author="Chen Liao" w:date="2021-03-23T16:12:00Z">
        <w:r w:rsidR="00A60939" w:rsidRPr="002B6EEC">
          <w:rPr>
            <w:color w:val="000000" w:themeColor="text1"/>
            <w:sz w:val="22"/>
            <w:szCs w:val="22"/>
            <w:rPrChange w:id="6981" w:author="Chen Liao" w:date="2021-03-29T18:57:00Z">
              <w:rPr>
                <w:color w:val="000000" w:themeColor="text1"/>
              </w:rPr>
            </w:rPrChange>
          </w:rPr>
          <w:t>baseline-dependency</w:t>
        </w:r>
      </w:ins>
      <w:ins w:id="6982" w:author="Chen Liao" w:date="2021-03-23T16:10:00Z">
        <w:r w:rsidR="00C1013A" w:rsidRPr="002B6EEC">
          <w:rPr>
            <w:color w:val="000000" w:themeColor="text1"/>
            <w:sz w:val="22"/>
            <w:szCs w:val="22"/>
            <w:rPrChange w:id="6983" w:author="Chen Liao" w:date="2021-03-29T18:57:00Z">
              <w:rPr>
                <w:color w:val="000000" w:themeColor="text1"/>
              </w:rPr>
            </w:rPrChange>
          </w:rPr>
          <w:t xml:space="preserve"> (P</w:t>
        </w:r>
      </w:ins>
      <w:ins w:id="6984" w:author="Chen Liao" w:date="2021-03-23T16:12:00Z">
        <w:r w:rsidR="00A60939" w:rsidRPr="002B6EEC">
          <w:rPr>
            <w:color w:val="000000" w:themeColor="text1"/>
            <w:sz w:val="22"/>
            <w:szCs w:val="22"/>
            <w:rPrChange w:id="6985" w:author="Chen Liao" w:date="2021-03-29T18:57:00Z">
              <w:rPr>
                <w:color w:val="000000" w:themeColor="text1"/>
              </w:rPr>
            </w:rPrChange>
          </w:rPr>
          <w:t>b</w:t>
        </w:r>
      </w:ins>
      <w:ins w:id="6986" w:author="Chen Liao" w:date="2021-03-23T16:10:00Z">
        <w:r w:rsidR="00C1013A" w:rsidRPr="002B6EEC">
          <w:rPr>
            <w:color w:val="000000" w:themeColor="text1"/>
            <w:sz w:val="22"/>
            <w:szCs w:val="22"/>
            <w:rPrChange w:id="6987" w:author="Chen Liao" w:date="2021-03-29T18:57:00Z">
              <w:rPr>
                <w:color w:val="000000" w:themeColor="text1"/>
              </w:rPr>
            </w:rPrChange>
          </w:rPr>
          <w:t>)</w:t>
        </w:r>
      </w:ins>
      <w:ins w:id="6988" w:author="Chen Liao" w:date="2021-03-23T16:11:00Z">
        <w:r w:rsidR="00A60939" w:rsidRPr="002B6EEC">
          <w:rPr>
            <w:color w:val="000000" w:themeColor="text1"/>
            <w:sz w:val="22"/>
            <w:szCs w:val="22"/>
            <w:rPrChange w:id="6989" w:author="Chen Liao" w:date="2021-03-29T18:57:00Z">
              <w:rPr>
                <w:color w:val="000000" w:themeColor="text1"/>
              </w:rPr>
            </w:rPrChange>
          </w:rPr>
          <w:t xml:space="preserve">, </w:t>
        </w:r>
      </w:ins>
      <w:ins w:id="6990" w:author="Chen Liao" w:date="2021-03-28T04:43:00Z">
        <w:r w:rsidR="00F97A67" w:rsidRPr="002B6EEC">
          <w:rPr>
            <w:color w:val="000000" w:themeColor="text1"/>
            <w:sz w:val="22"/>
            <w:szCs w:val="22"/>
            <w:rPrChange w:id="6991" w:author="Chen Liao" w:date="2021-03-29T18:57:00Z">
              <w:rPr>
                <w:color w:val="000000" w:themeColor="text1"/>
              </w:rPr>
            </w:rPrChange>
          </w:rPr>
          <w:t>corresponding</w:t>
        </w:r>
      </w:ins>
      <w:ins w:id="6992" w:author="Chen Liao" w:date="2021-03-23T16:11:00Z">
        <w:r w:rsidR="00A60939" w:rsidRPr="002B6EEC">
          <w:rPr>
            <w:color w:val="000000" w:themeColor="text1"/>
            <w:sz w:val="22"/>
            <w:szCs w:val="22"/>
            <w:rPrChange w:id="6993" w:author="Chen Liao" w:date="2021-03-29T18:57:00Z">
              <w:rPr>
                <w:color w:val="000000" w:themeColor="text1"/>
              </w:rPr>
            </w:rPrChange>
          </w:rPr>
          <w:t xml:space="preserve"> to </w:t>
        </w:r>
      </w:ins>
      <w:ins w:id="6994" w:author="Chen Liao" w:date="2021-03-23T16:12:00Z">
        <w:r w:rsidR="00A60939" w:rsidRPr="002B6EEC">
          <w:rPr>
            <w:color w:val="000000" w:themeColor="text1"/>
            <w:sz w:val="22"/>
            <w:szCs w:val="22"/>
            <w:rPrChange w:id="6995" w:author="Chen Liao" w:date="2021-03-29T18:57:00Z">
              <w:rPr>
                <w:color w:val="000000" w:themeColor="text1"/>
              </w:rPr>
            </w:rPrChange>
          </w:rPr>
          <w:t xml:space="preserve">the </w:t>
        </w:r>
      </w:ins>
      <w:ins w:id="6996" w:author="Chen Liao" w:date="2021-03-28T04:44:00Z">
        <w:r w:rsidR="00F8297B" w:rsidRPr="002B6EEC">
          <w:rPr>
            <w:color w:val="000000" w:themeColor="text1"/>
            <w:sz w:val="22"/>
            <w:szCs w:val="22"/>
            <w:rPrChange w:id="6997" w:author="Chen Liao" w:date="2021-03-29T18:57:00Z">
              <w:rPr>
                <w:color w:val="000000" w:themeColor="text1"/>
              </w:rPr>
            </w:rPrChange>
          </w:rPr>
          <w:t>differential responses</w:t>
        </w:r>
      </w:ins>
      <w:ins w:id="6998" w:author="Chen Liao" w:date="2021-03-23T16:11:00Z">
        <w:r w:rsidR="00A60939" w:rsidRPr="002B6EEC">
          <w:rPr>
            <w:color w:val="000000" w:themeColor="text1"/>
            <w:sz w:val="22"/>
            <w:szCs w:val="22"/>
            <w:rPrChange w:id="6999" w:author="Chen Liao" w:date="2021-03-29T18:57:00Z">
              <w:rPr>
                <w:color w:val="000000" w:themeColor="text1"/>
              </w:rPr>
            </w:rPrChange>
          </w:rPr>
          <w:t xml:space="preserve"> between </w:t>
        </w:r>
      </w:ins>
      <w:ins w:id="7000" w:author="Chen Liao" w:date="2021-03-23T16:52:00Z">
        <w:r w:rsidR="009579DC" w:rsidRPr="002B6EEC">
          <w:rPr>
            <w:color w:val="000000" w:themeColor="text1"/>
            <w:sz w:val="22"/>
            <w:szCs w:val="22"/>
            <w:rPrChange w:id="7001" w:author="Chen Liao" w:date="2021-03-29T18:57:00Z">
              <w:rPr>
                <w:color w:val="000000" w:themeColor="text1"/>
              </w:rPr>
            </w:rPrChange>
          </w:rPr>
          <w:t xml:space="preserve">the </w:t>
        </w:r>
      </w:ins>
      <w:ins w:id="7002" w:author="Chen Liao" w:date="2021-03-23T16:11:00Z">
        <w:r w:rsidR="00A60939" w:rsidRPr="002B6EEC">
          <w:rPr>
            <w:color w:val="000000" w:themeColor="text1"/>
            <w:sz w:val="22"/>
            <w:szCs w:val="22"/>
            <w:rPrChange w:id="7003" w:author="Chen Liao" w:date="2021-03-29T18:57:00Z">
              <w:rPr>
                <w:color w:val="000000" w:themeColor="text1"/>
              </w:rPr>
            </w:rPrChange>
          </w:rPr>
          <w:t>intervention and control group and between</w:t>
        </w:r>
      </w:ins>
      <w:ins w:id="7004" w:author="Chen Liao" w:date="2021-03-23T16:53:00Z">
        <w:r w:rsidR="009579DC" w:rsidRPr="002B6EEC">
          <w:rPr>
            <w:color w:val="000000" w:themeColor="text1"/>
            <w:sz w:val="22"/>
            <w:szCs w:val="22"/>
            <w:rPrChange w:id="7005" w:author="Chen Liao" w:date="2021-03-29T18:57:00Z">
              <w:rPr>
                <w:color w:val="000000" w:themeColor="text1"/>
              </w:rPr>
            </w:rPrChange>
          </w:rPr>
          <w:t xml:space="preserve"> the</w:t>
        </w:r>
      </w:ins>
      <w:ins w:id="7006" w:author="Chen Liao" w:date="2021-03-23T16:11:00Z">
        <w:r w:rsidR="00A60939" w:rsidRPr="002B6EEC">
          <w:rPr>
            <w:color w:val="000000" w:themeColor="text1"/>
            <w:sz w:val="22"/>
            <w:szCs w:val="22"/>
            <w:rPrChange w:id="7007" w:author="Chen Liao" w:date="2021-03-29T18:57:00Z">
              <w:rPr>
                <w:color w:val="000000" w:themeColor="text1"/>
              </w:rPr>
            </w:rPrChange>
          </w:rPr>
          <w:t xml:space="preserve"> </w:t>
        </w:r>
      </w:ins>
      <w:ins w:id="7008" w:author="Chen Liao" w:date="2021-03-23T16:12:00Z">
        <w:r w:rsidR="00A60939" w:rsidRPr="002B6EEC">
          <w:rPr>
            <w:color w:val="000000" w:themeColor="text1"/>
            <w:sz w:val="22"/>
            <w:szCs w:val="22"/>
            <w:rPrChange w:id="7009" w:author="Chen Liao" w:date="2021-03-29T18:57:00Z">
              <w:rPr>
                <w:color w:val="000000" w:themeColor="text1"/>
              </w:rPr>
            </w:rPrChange>
          </w:rPr>
          <w:t xml:space="preserve">different baseline </w:t>
        </w:r>
      </w:ins>
      <w:ins w:id="7010" w:author="Chen Liao" w:date="2021-03-28T04:44:00Z">
        <w:r w:rsidR="00A577AE" w:rsidRPr="002B6EEC">
          <w:rPr>
            <w:color w:val="000000" w:themeColor="text1"/>
            <w:sz w:val="22"/>
            <w:szCs w:val="22"/>
            <w:rPrChange w:id="7011" w:author="Chen Liao" w:date="2021-03-29T18:57:00Z">
              <w:rPr>
                <w:color w:val="000000" w:themeColor="text1"/>
              </w:rPr>
            </w:rPrChange>
          </w:rPr>
          <w:t>microbiota types</w:t>
        </w:r>
      </w:ins>
      <w:ins w:id="7012" w:author="Chen Liao" w:date="2021-03-23T16:12:00Z">
        <w:r w:rsidR="00A60939" w:rsidRPr="002B6EEC">
          <w:rPr>
            <w:color w:val="000000" w:themeColor="text1"/>
            <w:sz w:val="22"/>
            <w:szCs w:val="22"/>
            <w:rPrChange w:id="7013" w:author="Chen Liao" w:date="2021-03-29T18:57:00Z">
              <w:rPr>
                <w:color w:val="000000" w:themeColor="text1"/>
              </w:rPr>
            </w:rPrChange>
          </w:rPr>
          <w:t xml:space="preserve"> respectively.</w:t>
        </w:r>
      </w:ins>
      <w:ins w:id="7014" w:author="Chen Liao" w:date="2021-03-28T04:38:00Z">
        <w:r w:rsidR="00996BAF" w:rsidRPr="002B6EEC">
          <w:rPr>
            <w:color w:val="000000" w:themeColor="text1"/>
            <w:sz w:val="22"/>
            <w:szCs w:val="22"/>
            <w:rPrChange w:id="7015" w:author="Chen Liao" w:date="2021-03-29T18:57:00Z">
              <w:rPr>
                <w:color w:val="000000" w:themeColor="text1"/>
              </w:rPr>
            </w:rPrChange>
          </w:rPr>
          <w:t xml:space="preserve"> </w:t>
        </w:r>
      </w:ins>
    </w:p>
    <w:p w14:paraId="49BCA73B" w14:textId="77777777" w:rsidR="00EA1FFA" w:rsidRPr="002B6EEC" w:rsidRDefault="00EA1FFA" w:rsidP="00EA1FFA">
      <w:pPr>
        <w:jc w:val="both"/>
        <w:rPr>
          <w:ins w:id="7016" w:author="Chen Liao" w:date="2021-03-29T05:34:00Z"/>
          <w:color w:val="000000" w:themeColor="text1"/>
          <w:sz w:val="22"/>
          <w:szCs w:val="22"/>
          <w:rPrChange w:id="7017" w:author="Chen Liao" w:date="2021-03-29T18:57:00Z">
            <w:rPr>
              <w:ins w:id="7018" w:author="Chen Liao" w:date="2021-03-29T05:34:00Z"/>
              <w:color w:val="000000" w:themeColor="text1"/>
            </w:rPr>
          </w:rPrChange>
        </w:rPr>
      </w:pPr>
    </w:p>
    <w:p w14:paraId="74D25530" w14:textId="70375677" w:rsidR="00F34AE6" w:rsidRPr="002B6EEC" w:rsidRDefault="001E6872" w:rsidP="007A3485">
      <w:pPr>
        <w:jc w:val="both"/>
        <w:rPr>
          <w:ins w:id="7019" w:author="Chen Liao" w:date="2021-03-23T16:51:00Z"/>
          <w:color w:val="242021"/>
          <w:sz w:val="22"/>
          <w:szCs w:val="22"/>
          <w:rPrChange w:id="7020" w:author="Chen Liao" w:date="2021-03-29T18:57:00Z">
            <w:rPr>
              <w:ins w:id="7021" w:author="Chen Liao" w:date="2021-03-23T16:51:00Z"/>
              <w:rFonts w:ascii="Times New Roman" w:hAnsi="Times New Roman" w:cs="Times New Roman"/>
            </w:rPr>
          </w:rPrChange>
        </w:rPr>
        <w:pPrChange w:id="7022" w:author="Chen Liao" w:date="2021-03-29T05:42:00Z">
          <w:pPr>
            <w:pStyle w:val="paragraph"/>
            <w:spacing w:before="0" w:beforeAutospacing="0" w:after="0" w:afterAutospacing="0"/>
            <w:jc w:val="both"/>
          </w:pPr>
        </w:pPrChange>
      </w:pPr>
      <w:ins w:id="7023" w:author="Chen Liao" w:date="2021-03-22T10:41:00Z">
        <w:r w:rsidRPr="002B6EEC">
          <w:rPr>
            <w:color w:val="000000" w:themeColor="text1"/>
            <w:sz w:val="22"/>
            <w:szCs w:val="22"/>
            <w:rPrChange w:id="7024" w:author="Chen Liao" w:date="2021-03-29T18:57:00Z">
              <w:rPr>
                <w:color w:val="000000" w:themeColor="text1"/>
              </w:rPr>
            </w:rPrChange>
          </w:rPr>
          <w:t xml:space="preserve">Using the framework, we identified 20% </w:t>
        </w:r>
      </w:ins>
      <w:ins w:id="7025" w:author="Chen Liao" w:date="2021-03-23T16:20:00Z">
        <w:r w:rsidR="00C7223A" w:rsidRPr="002B6EEC">
          <w:rPr>
            <w:color w:val="000000" w:themeColor="text1"/>
            <w:sz w:val="22"/>
            <w:szCs w:val="22"/>
            <w:rPrChange w:id="7026" w:author="Chen Liao" w:date="2021-03-29T18:57:00Z">
              <w:rPr>
                <w:color w:val="000000" w:themeColor="text1"/>
              </w:rPr>
            </w:rPrChange>
          </w:rPr>
          <w:t>and 11% species, for the inulin (</w:t>
        </w:r>
        <w:r w:rsidR="00C7223A" w:rsidRPr="002B6EEC">
          <w:rPr>
            <w:color w:val="000000" w:themeColor="text1"/>
            <w:sz w:val="22"/>
            <w:szCs w:val="22"/>
            <w:highlight w:val="yellow"/>
            <w:rPrChange w:id="7027" w:author="Chen Liao" w:date="2021-03-29T18:57:00Z">
              <w:rPr>
                <w:rFonts w:ascii="Times New Roman" w:hAnsi="Times New Roman" w:cs="Times New Roman"/>
                <w:color w:val="000000" w:themeColor="text1"/>
              </w:rPr>
            </w:rPrChange>
          </w:rPr>
          <w:t>Fig. 4A</w:t>
        </w:r>
        <w:r w:rsidR="00C7223A" w:rsidRPr="002B6EEC">
          <w:rPr>
            <w:color w:val="000000" w:themeColor="text1"/>
            <w:sz w:val="22"/>
            <w:szCs w:val="22"/>
            <w:rPrChange w:id="7028" w:author="Chen Liao" w:date="2021-03-29T18:57:00Z">
              <w:rPr>
                <w:color w:val="000000" w:themeColor="text1"/>
              </w:rPr>
            </w:rPrChange>
          </w:rPr>
          <w:t>) and resistant starch (</w:t>
        </w:r>
        <w:r w:rsidR="00C7223A" w:rsidRPr="002B6EEC">
          <w:rPr>
            <w:color w:val="000000" w:themeColor="text1"/>
            <w:sz w:val="22"/>
            <w:szCs w:val="22"/>
            <w:highlight w:val="yellow"/>
            <w:rPrChange w:id="7029" w:author="Chen Liao" w:date="2021-03-29T18:57:00Z">
              <w:rPr>
                <w:rFonts w:ascii="Times New Roman" w:hAnsi="Times New Roman" w:cs="Times New Roman"/>
                <w:color w:val="000000" w:themeColor="text1"/>
              </w:rPr>
            </w:rPrChange>
          </w:rPr>
          <w:t>Fig. S</w:t>
        </w:r>
      </w:ins>
      <w:ins w:id="7030" w:author="Chen Liao" w:date="2021-03-28T07:48:00Z">
        <w:r w:rsidR="00251255" w:rsidRPr="002B6EEC">
          <w:rPr>
            <w:color w:val="000000" w:themeColor="text1"/>
            <w:sz w:val="22"/>
            <w:szCs w:val="22"/>
            <w:highlight w:val="yellow"/>
            <w:rPrChange w:id="7031" w:author="Chen Liao" w:date="2021-03-29T18:57:00Z">
              <w:rPr>
                <w:color w:val="000000" w:themeColor="text1"/>
                <w:highlight w:val="yellow"/>
              </w:rPr>
            </w:rPrChange>
          </w:rPr>
          <w:t>1</w:t>
        </w:r>
      </w:ins>
      <w:ins w:id="7032" w:author="Chen Liao" w:date="2021-03-28T11:29:00Z">
        <w:r w:rsidR="0029079C" w:rsidRPr="002B6EEC">
          <w:rPr>
            <w:color w:val="000000" w:themeColor="text1"/>
            <w:sz w:val="22"/>
            <w:szCs w:val="22"/>
            <w:highlight w:val="yellow"/>
            <w:rPrChange w:id="7033" w:author="Chen Liao" w:date="2021-03-29T18:57:00Z">
              <w:rPr>
                <w:color w:val="000000" w:themeColor="text1"/>
                <w:highlight w:val="yellow"/>
              </w:rPr>
            </w:rPrChange>
          </w:rPr>
          <w:t>1</w:t>
        </w:r>
      </w:ins>
      <w:ins w:id="7034" w:author="Chen Liao" w:date="2021-03-23T16:20:00Z">
        <w:r w:rsidR="00C7223A" w:rsidRPr="002B6EEC">
          <w:rPr>
            <w:color w:val="000000" w:themeColor="text1"/>
            <w:sz w:val="22"/>
            <w:szCs w:val="22"/>
            <w:highlight w:val="yellow"/>
            <w:rPrChange w:id="7035" w:author="Chen Liao" w:date="2021-03-29T18:57:00Z">
              <w:rPr>
                <w:rFonts w:ascii="Times New Roman" w:hAnsi="Times New Roman" w:cs="Times New Roman"/>
                <w:color w:val="000000" w:themeColor="text1"/>
              </w:rPr>
            </w:rPrChange>
          </w:rPr>
          <w:t>A</w:t>
        </w:r>
        <w:r w:rsidR="00C7223A" w:rsidRPr="002B6EEC">
          <w:rPr>
            <w:color w:val="000000" w:themeColor="text1"/>
            <w:sz w:val="22"/>
            <w:szCs w:val="22"/>
            <w:rPrChange w:id="7036" w:author="Chen Liao" w:date="2021-03-29T18:57:00Z">
              <w:rPr>
                <w:color w:val="000000" w:themeColor="text1"/>
              </w:rPr>
            </w:rPrChange>
          </w:rPr>
          <w:t xml:space="preserve">) intervention </w:t>
        </w:r>
        <w:proofErr w:type="spellStart"/>
        <w:r w:rsidR="00C7223A" w:rsidRPr="002B6EEC">
          <w:rPr>
            <w:color w:val="000000" w:themeColor="text1"/>
            <w:sz w:val="22"/>
            <w:szCs w:val="22"/>
            <w:rPrChange w:id="7037" w:author="Chen Liao" w:date="2021-03-29T18:57:00Z">
              <w:rPr>
                <w:color w:val="000000" w:themeColor="text1"/>
              </w:rPr>
            </w:rPrChange>
          </w:rPr>
          <w:t>respectivley</w:t>
        </w:r>
      </w:ins>
      <w:proofErr w:type="spellEnd"/>
      <w:ins w:id="7038" w:author="Chen Liao" w:date="2021-03-22T10:41:00Z">
        <w:r w:rsidRPr="002B6EEC">
          <w:rPr>
            <w:color w:val="000000" w:themeColor="text1"/>
            <w:sz w:val="22"/>
            <w:szCs w:val="22"/>
            <w:rPrChange w:id="7039" w:author="Chen Liao" w:date="2021-03-29T18:57:00Z">
              <w:rPr>
                <w:color w:val="000000" w:themeColor="text1"/>
              </w:rPr>
            </w:rPrChange>
          </w:rPr>
          <w:t xml:space="preserve">, </w:t>
        </w:r>
      </w:ins>
      <w:ins w:id="7040" w:author="Chen Liao" w:date="2021-03-23T13:44:00Z">
        <w:r w:rsidR="00A97AFB" w:rsidRPr="002B6EEC">
          <w:rPr>
            <w:color w:val="000000" w:themeColor="text1"/>
            <w:sz w:val="22"/>
            <w:szCs w:val="22"/>
            <w:rPrChange w:id="7041" w:author="Chen Liao" w:date="2021-03-29T18:57:00Z">
              <w:rPr>
                <w:color w:val="000000" w:themeColor="text1"/>
              </w:rPr>
            </w:rPrChange>
          </w:rPr>
          <w:t xml:space="preserve">that </w:t>
        </w:r>
      </w:ins>
      <w:proofErr w:type="spellStart"/>
      <w:ins w:id="7042" w:author="Chen Liao" w:date="2021-03-22T10:41:00Z">
        <w:r w:rsidRPr="002B6EEC">
          <w:rPr>
            <w:color w:val="000000" w:themeColor="text1"/>
            <w:sz w:val="22"/>
            <w:szCs w:val="22"/>
            <w:rPrChange w:id="7043" w:author="Chen Liao" w:date="2021-03-29T18:57:00Z">
              <w:rPr>
                <w:color w:val="000000" w:themeColor="text1"/>
              </w:rPr>
            </w:rPrChange>
          </w:rPr>
          <w:t>exihibit</w:t>
        </w:r>
        <w:proofErr w:type="spellEnd"/>
        <w:r w:rsidRPr="002B6EEC">
          <w:rPr>
            <w:color w:val="000000" w:themeColor="text1"/>
            <w:sz w:val="22"/>
            <w:szCs w:val="22"/>
            <w:rPrChange w:id="7044" w:author="Chen Liao" w:date="2021-03-29T18:57:00Z">
              <w:rPr>
                <w:color w:val="000000" w:themeColor="text1"/>
              </w:rPr>
            </w:rPrChange>
          </w:rPr>
          <w:t xml:space="preserve"> significant baseline-dependent responses (both </w:t>
        </w:r>
        <w:proofErr w:type="spellStart"/>
        <w:r w:rsidRPr="002B6EEC">
          <w:rPr>
            <w:color w:val="000000" w:themeColor="text1"/>
            <w:sz w:val="22"/>
            <w:szCs w:val="22"/>
            <w:rPrChange w:id="7045" w:author="Chen Liao" w:date="2021-03-29T18:57:00Z">
              <w:rPr>
                <w:color w:val="000000" w:themeColor="text1"/>
              </w:rPr>
            </w:rPrChange>
          </w:rPr>
          <w:t>Pr</w:t>
        </w:r>
        <w:proofErr w:type="spellEnd"/>
        <w:r w:rsidRPr="002B6EEC">
          <w:rPr>
            <w:color w:val="000000" w:themeColor="text1"/>
            <w:sz w:val="22"/>
            <w:szCs w:val="22"/>
            <w:rPrChange w:id="7046" w:author="Chen Liao" w:date="2021-03-29T18:57:00Z">
              <w:rPr>
                <w:color w:val="000000" w:themeColor="text1"/>
              </w:rPr>
            </w:rPrChange>
          </w:rPr>
          <w:t xml:space="preserve"> and P</w:t>
        </w:r>
      </w:ins>
      <w:ins w:id="7047" w:author="Chen Liao" w:date="2021-03-23T16:14:00Z">
        <w:r w:rsidR="00BB7FE5" w:rsidRPr="002B6EEC">
          <w:rPr>
            <w:color w:val="000000" w:themeColor="text1"/>
            <w:sz w:val="22"/>
            <w:szCs w:val="22"/>
            <w:rPrChange w:id="7048" w:author="Chen Liao" w:date="2021-03-29T18:57:00Z">
              <w:rPr>
                <w:color w:val="000000" w:themeColor="text1"/>
              </w:rPr>
            </w:rPrChange>
          </w:rPr>
          <w:t>b</w:t>
        </w:r>
      </w:ins>
      <w:ins w:id="7049" w:author="Chen Liao" w:date="2021-03-22T10:41:00Z">
        <w:r w:rsidRPr="002B6EEC">
          <w:rPr>
            <w:color w:val="000000" w:themeColor="text1"/>
            <w:sz w:val="22"/>
            <w:szCs w:val="22"/>
            <w:rPrChange w:id="7050" w:author="Chen Liao" w:date="2021-03-29T18:57:00Z">
              <w:rPr>
                <w:color w:val="000000" w:themeColor="text1"/>
              </w:rPr>
            </w:rPrChange>
          </w:rPr>
          <w:t xml:space="preserve"> &lt; 0.05)</w:t>
        </w:r>
      </w:ins>
      <w:ins w:id="7051" w:author="Chen Liao" w:date="2021-03-23T16:20:00Z">
        <w:r w:rsidR="009E5CA9" w:rsidRPr="002B6EEC">
          <w:rPr>
            <w:color w:val="000000" w:themeColor="text1"/>
            <w:sz w:val="22"/>
            <w:szCs w:val="22"/>
            <w:rPrChange w:id="7052" w:author="Chen Liao" w:date="2021-03-29T18:57:00Z">
              <w:rPr>
                <w:color w:val="000000" w:themeColor="text1"/>
              </w:rPr>
            </w:rPrChange>
          </w:rPr>
          <w:t xml:space="preserve">. </w:t>
        </w:r>
      </w:ins>
      <w:ins w:id="7053" w:author="Chen Liao" w:date="2021-03-29T05:47:00Z">
        <w:r w:rsidR="006E6044" w:rsidRPr="002B6EEC">
          <w:rPr>
            <w:color w:val="000000" w:themeColor="text1"/>
            <w:sz w:val="22"/>
            <w:szCs w:val="22"/>
            <w:rPrChange w:id="7054" w:author="Chen Liao" w:date="2021-03-29T18:57:00Z">
              <w:rPr>
                <w:color w:val="000000" w:themeColor="text1"/>
              </w:rPr>
            </w:rPrChange>
          </w:rPr>
          <w:t xml:space="preserve">By </w:t>
        </w:r>
        <w:proofErr w:type="spellStart"/>
        <w:r w:rsidR="006E6044" w:rsidRPr="002B6EEC">
          <w:rPr>
            <w:color w:val="000000" w:themeColor="text1"/>
            <w:sz w:val="22"/>
            <w:szCs w:val="22"/>
            <w:rPrChange w:id="7055" w:author="Chen Liao" w:date="2021-03-29T18:57:00Z">
              <w:rPr>
                <w:color w:val="000000" w:themeColor="text1"/>
              </w:rPr>
            </w:rPrChange>
          </w:rPr>
          <w:t>constrast</w:t>
        </w:r>
        <w:proofErr w:type="spellEnd"/>
        <w:r w:rsidR="006E6044" w:rsidRPr="002B6EEC">
          <w:rPr>
            <w:color w:val="000000" w:themeColor="text1"/>
            <w:sz w:val="22"/>
            <w:szCs w:val="22"/>
            <w:rPrChange w:id="7056" w:author="Chen Liao" w:date="2021-03-29T18:57:00Z">
              <w:rPr>
                <w:color w:val="000000" w:themeColor="text1"/>
              </w:rPr>
            </w:rPrChange>
          </w:rPr>
          <w:t xml:space="preserve">, the calculations based on pre-to-post changes </w:t>
        </w:r>
      </w:ins>
      <w:ins w:id="7057" w:author="Chen Liao" w:date="2021-03-29T05:48:00Z">
        <w:r w:rsidR="006E6044" w:rsidRPr="002B6EEC">
          <w:rPr>
            <w:color w:val="000000" w:themeColor="text1"/>
            <w:sz w:val="22"/>
            <w:szCs w:val="22"/>
            <w:rPrChange w:id="7058" w:author="Chen Liao" w:date="2021-03-29T18:57:00Z">
              <w:rPr>
                <w:color w:val="000000" w:themeColor="text1"/>
              </w:rPr>
            </w:rPrChange>
          </w:rPr>
          <w:t>vastly overestimated the percentages (</w:t>
        </w:r>
      </w:ins>
      <w:ins w:id="7059" w:author="Chen Liao" w:date="2021-03-29T05:47:00Z">
        <w:r w:rsidR="006E6044" w:rsidRPr="002B6EEC">
          <w:rPr>
            <w:color w:val="000000" w:themeColor="text1"/>
            <w:sz w:val="22"/>
            <w:szCs w:val="22"/>
            <w:rPrChange w:id="7060" w:author="Chen Liao" w:date="2021-03-29T18:57:00Z">
              <w:rPr>
                <w:color w:val="000000" w:themeColor="text1"/>
              </w:rPr>
            </w:rPrChange>
          </w:rPr>
          <w:t>~50%</w:t>
        </w:r>
      </w:ins>
      <w:ins w:id="7061" w:author="Chen Liao" w:date="2021-03-29T05:49:00Z">
        <w:r w:rsidR="006E6044" w:rsidRPr="002B6EEC">
          <w:rPr>
            <w:color w:val="000000" w:themeColor="text1"/>
            <w:sz w:val="22"/>
            <w:szCs w:val="22"/>
            <w:rPrChange w:id="7062" w:author="Chen Liao" w:date="2021-03-29T18:57:00Z">
              <w:rPr>
                <w:color w:val="000000" w:themeColor="text1"/>
              </w:rPr>
            </w:rPrChange>
          </w:rPr>
          <w:t xml:space="preserve"> for both fibers)</w:t>
        </w:r>
      </w:ins>
      <w:ins w:id="7063" w:author="Chen Liao" w:date="2021-03-29T05:42:00Z">
        <w:r w:rsidR="007A3485" w:rsidRPr="002B6EEC">
          <w:rPr>
            <w:color w:val="000000" w:themeColor="text1"/>
            <w:sz w:val="22"/>
            <w:szCs w:val="22"/>
            <w:rPrChange w:id="7064" w:author="Chen Liao" w:date="2021-03-29T18:57:00Z">
              <w:rPr>
                <w:color w:val="000000" w:themeColor="text1"/>
              </w:rPr>
            </w:rPrChange>
          </w:rPr>
          <w:t xml:space="preserve">, further reinforcing the necessity of taking control group into accounts for analyzing interindividual differences. </w:t>
        </w:r>
      </w:ins>
      <w:ins w:id="7065" w:author="Chen Liao" w:date="2021-03-23T16:23:00Z">
        <w:r w:rsidR="0011627F" w:rsidRPr="002B6EEC">
          <w:rPr>
            <w:color w:val="000000" w:themeColor="text1"/>
            <w:sz w:val="22"/>
            <w:szCs w:val="22"/>
            <w:rPrChange w:id="7066" w:author="Chen Liao" w:date="2021-03-29T18:57:00Z">
              <w:rPr>
                <w:color w:val="000000" w:themeColor="text1"/>
              </w:rPr>
            </w:rPrChange>
          </w:rPr>
          <w:t xml:space="preserve">As a byproduct, our </w:t>
        </w:r>
      </w:ins>
      <w:ins w:id="7067" w:author="Chen Liao" w:date="2021-03-23T16:24:00Z">
        <w:r w:rsidR="00144E48" w:rsidRPr="002B6EEC">
          <w:rPr>
            <w:color w:val="000000" w:themeColor="text1"/>
            <w:sz w:val="22"/>
            <w:szCs w:val="22"/>
            <w:rPrChange w:id="7068" w:author="Chen Liao" w:date="2021-03-29T18:57:00Z">
              <w:rPr>
                <w:color w:val="000000" w:themeColor="text1"/>
              </w:rPr>
            </w:rPrChange>
          </w:rPr>
          <w:t>approach also facilitate</w:t>
        </w:r>
      </w:ins>
      <w:ins w:id="7069" w:author="Chen Liao" w:date="2021-03-23T18:10:00Z">
        <w:r w:rsidR="00C139CF" w:rsidRPr="002B6EEC">
          <w:rPr>
            <w:color w:val="000000" w:themeColor="text1"/>
            <w:sz w:val="22"/>
            <w:szCs w:val="22"/>
            <w:rPrChange w:id="7070" w:author="Chen Liao" w:date="2021-03-29T18:57:00Z">
              <w:rPr>
                <w:color w:val="000000" w:themeColor="text1"/>
              </w:rPr>
            </w:rPrChange>
          </w:rPr>
          <w:t>s</w:t>
        </w:r>
      </w:ins>
      <w:ins w:id="7071" w:author="Chen Liao" w:date="2021-03-23T16:24:00Z">
        <w:r w:rsidR="00144E48" w:rsidRPr="002B6EEC">
          <w:rPr>
            <w:color w:val="000000" w:themeColor="text1"/>
            <w:sz w:val="22"/>
            <w:szCs w:val="22"/>
            <w:rPrChange w:id="7072" w:author="Chen Liao" w:date="2021-03-29T18:57:00Z">
              <w:rPr>
                <w:color w:val="000000" w:themeColor="text1"/>
              </w:rPr>
            </w:rPrChange>
          </w:rPr>
          <w:t xml:space="preserve"> visualization of baseline</w:t>
        </w:r>
      </w:ins>
      <w:ins w:id="7073" w:author="Chen Liao" w:date="2021-03-23T18:12:00Z">
        <w:r w:rsidR="00F2009C" w:rsidRPr="002B6EEC">
          <w:rPr>
            <w:color w:val="000000" w:themeColor="text1"/>
            <w:sz w:val="22"/>
            <w:szCs w:val="22"/>
            <w:rPrChange w:id="7074" w:author="Chen Liao" w:date="2021-03-29T18:57:00Z">
              <w:rPr>
                <w:color w:val="000000" w:themeColor="text1"/>
              </w:rPr>
            </w:rPrChange>
          </w:rPr>
          <w:t>-</w:t>
        </w:r>
      </w:ins>
      <w:ins w:id="7075" w:author="Chen Liao" w:date="2021-03-23T16:24:00Z">
        <w:r w:rsidR="00144E48" w:rsidRPr="002B6EEC">
          <w:rPr>
            <w:color w:val="000000" w:themeColor="text1"/>
            <w:sz w:val="22"/>
            <w:szCs w:val="22"/>
            <w:rPrChange w:id="7076" w:author="Chen Liao" w:date="2021-03-29T18:57:00Z">
              <w:rPr>
                <w:color w:val="000000" w:themeColor="text1"/>
              </w:rPr>
            </w:rPrChange>
          </w:rPr>
          <w:t>dependen</w:t>
        </w:r>
      </w:ins>
      <w:ins w:id="7077" w:author="Chen Liao" w:date="2021-03-23T18:12:00Z">
        <w:r w:rsidR="00F2009C" w:rsidRPr="002B6EEC">
          <w:rPr>
            <w:color w:val="000000" w:themeColor="text1"/>
            <w:sz w:val="22"/>
            <w:szCs w:val="22"/>
            <w:rPrChange w:id="7078" w:author="Chen Liao" w:date="2021-03-29T18:57:00Z">
              <w:rPr>
                <w:color w:val="000000" w:themeColor="text1"/>
              </w:rPr>
            </w:rPrChange>
          </w:rPr>
          <w:t xml:space="preserve">cy for any </w:t>
        </w:r>
      </w:ins>
      <w:ins w:id="7079" w:author="Chen Liao" w:date="2021-03-28T04:47:00Z">
        <w:r w:rsidR="00745147" w:rsidRPr="002B6EEC">
          <w:rPr>
            <w:color w:val="000000" w:themeColor="text1"/>
            <w:sz w:val="22"/>
            <w:szCs w:val="22"/>
            <w:rPrChange w:id="7080" w:author="Chen Liao" w:date="2021-03-29T18:57:00Z">
              <w:rPr>
                <w:color w:val="000000" w:themeColor="text1"/>
              </w:rPr>
            </w:rPrChange>
          </w:rPr>
          <w:t>bacterial species</w:t>
        </w:r>
      </w:ins>
      <w:ins w:id="7081" w:author="Chen Liao" w:date="2021-03-28T04:49:00Z">
        <w:r w:rsidR="00AD482E" w:rsidRPr="002B6EEC">
          <w:rPr>
            <w:color w:val="000000" w:themeColor="text1"/>
            <w:sz w:val="22"/>
            <w:szCs w:val="22"/>
            <w:rPrChange w:id="7082" w:author="Chen Liao" w:date="2021-03-29T18:57:00Z">
              <w:rPr>
                <w:color w:val="000000" w:themeColor="text1"/>
              </w:rPr>
            </w:rPrChange>
          </w:rPr>
          <w:t xml:space="preserve">: </w:t>
        </w:r>
      </w:ins>
      <w:ins w:id="7083" w:author="Chen Liao" w:date="2021-03-23T18:16:00Z">
        <w:r w:rsidR="00536222" w:rsidRPr="002B6EEC">
          <w:rPr>
            <w:color w:val="000000" w:themeColor="text1"/>
            <w:sz w:val="22"/>
            <w:szCs w:val="22"/>
            <w:rPrChange w:id="7084" w:author="Chen Liao" w:date="2021-03-29T18:57:00Z">
              <w:rPr>
                <w:color w:val="000000" w:themeColor="text1"/>
              </w:rPr>
            </w:rPrChange>
          </w:rPr>
          <w:t xml:space="preserve">the </w:t>
        </w:r>
      </w:ins>
      <w:ins w:id="7085" w:author="Chen Liao" w:date="2021-03-23T19:08:00Z">
        <w:r w:rsidR="0037672B" w:rsidRPr="002B6EEC">
          <w:rPr>
            <w:color w:val="000000" w:themeColor="text1"/>
            <w:sz w:val="22"/>
            <w:szCs w:val="22"/>
            <w:rPrChange w:id="7086" w:author="Chen Liao" w:date="2021-03-29T18:57:00Z">
              <w:rPr>
                <w:color w:val="000000" w:themeColor="text1"/>
              </w:rPr>
            </w:rPrChange>
          </w:rPr>
          <w:t xml:space="preserve">averaged </w:t>
        </w:r>
      </w:ins>
      <w:ins w:id="7087" w:author="Chen Liao" w:date="2021-03-23T18:16:00Z">
        <w:r w:rsidR="00536222" w:rsidRPr="002B6EEC">
          <w:rPr>
            <w:color w:val="000000" w:themeColor="text1"/>
            <w:sz w:val="22"/>
            <w:szCs w:val="22"/>
            <w:rPrChange w:id="7088" w:author="Chen Liao" w:date="2021-03-29T18:57:00Z">
              <w:rPr>
                <w:color w:val="000000" w:themeColor="text1"/>
              </w:rPr>
            </w:rPrChange>
          </w:rPr>
          <w:t xml:space="preserve">response difference </w:t>
        </w:r>
      </w:ins>
      <w:ins w:id="7089" w:author="Chen Liao" w:date="2021-03-28T04:52:00Z">
        <w:r w:rsidR="00D86AA2" w:rsidRPr="002B6EEC">
          <w:rPr>
            <w:color w:val="000000" w:themeColor="text1"/>
            <w:sz w:val="22"/>
            <w:szCs w:val="22"/>
            <w:rPrChange w:id="7090" w:author="Chen Liao" w:date="2021-03-29T18:57:00Z">
              <w:rPr>
                <w:color w:val="000000" w:themeColor="text1"/>
              </w:rPr>
            </w:rPrChange>
          </w:rPr>
          <w:t xml:space="preserve">of the species </w:t>
        </w:r>
      </w:ins>
      <w:ins w:id="7091" w:author="Chen Liao" w:date="2021-03-23T18:16:00Z">
        <w:r w:rsidR="00536222" w:rsidRPr="002B6EEC">
          <w:rPr>
            <w:color w:val="000000" w:themeColor="text1"/>
            <w:sz w:val="22"/>
            <w:szCs w:val="22"/>
            <w:rPrChange w:id="7092" w:author="Chen Liao" w:date="2021-03-29T18:57:00Z">
              <w:rPr>
                <w:color w:val="000000" w:themeColor="text1"/>
              </w:rPr>
            </w:rPrChange>
          </w:rPr>
          <w:t xml:space="preserve">between intervention and control group </w:t>
        </w:r>
      </w:ins>
      <w:ins w:id="7093" w:author="Chen Liao" w:date="2021-03-28T04:51:00Z">
        <w:r w:rsidR="00AD482E" w:rsidRPr="002B6EEC">
          <w:rPr>
            <w:color w:val="000000" w:themeColor="text1"/>
            <w:sz w:val="22"/>
            <w:szCs w:val="22"/>
            <w:rPrChange w:id="7094" w:author="Chen Liao" w:date="2021-03-29T18:57:00Z">
              <w:rPr>
                <w:color w:val="000000" w:themeColor="text1"/>
              </w:rPr>
            </w:rPrChange>
          </w:rPr>
          <w:t>is</w:t>
        </w:r>
      </w:ins>
      <w:ins w:id="7095" w:author="Chen Liao" w:date="2021-03-23T18:16:00Z">
        <w:r w:rsidR="00536222" w:rsidRPr="002B6EEC">
          <w:rPr>
            <w:color w:val="000000" w:themeColor="text1"/>
            <w:sz w:val="22"/>
            <w:szCs w:val="22"/>
            <w:rPrChange w:id="7096" w:author="Chen Liao" w:date="2021-03-29T18:57:00Z">
              <w:rPr>
                <w:color w:val="000000" w:themeColor="text1"/>
              </w:rPr>
            </w:rPrChange>
          </w:rPr>
          <w:t xml:space="preserve"> represented by an arrow </w:t>
        </w:r>
      </w:ins>
      <w:ins w:id="7097" w:author="Chen Liao" w:date="2021-03-28T04:51:00Z">
        <w:r w:rsidR="00AD482E" w:rsidRPr="002B6EEC">
          <w:rPr>
            <w:color w:val="000000" w:themeColor="text1"/>
            <w:sz w:val="22"/>
            <w:szCs w:val="22"/>
            <w:rPrChange w:id="7098" w:author="Chen Liao" w:date="2021-03-29T18:57:00Z">
              <w:rPr>
                <w:color w:val="000000" w:themeColor="text1"/>
              </w:rPr>
            </w:rPrChange>
          </w:rPr>
          <w:t xml:space="preserve">and </w:t>
        </w:r>
      </w:ins>
      <w:ins w:id="7099" w:author="Chen Liao" w:date="2021-03-23T18:16:00Z">
        <w:r w:rsidR="00536222" w:rsidRPr="002B6EEC">
          <w:rPr>
            <w:color w:val="000000" w:themeColor="text1"/>
            <w:sz w:val="22"/>
            <w:szCs w:val="22"/>
            <w:rPrChange w:id="7100" w:author="Chen Liao" w:date="2021-03-29T18:57:00Z">
              <w:rPr>
                <w:color w:val="000000" w:themeColor="text1"/>
              </w:rPr>
            </w:rPrChange>
          </w:rPr>
          <w:t xml:space="preserve">colored </w:t>
        </w:r>
      </w:ins>
      <w:ins w:id="7101" w:author="Chen Liao" w:date="2021-03-28T04:51:00Z">
        <w:r w:rsidR="00AD482E" w:rsidRPr="002B6EEC">
          <w:rPr>
            <w:color w:val="000000" w:themeColor="text1"/>
            <w:sz w:val="22"/>
            <w:szCs w:val="22"/>
            <w:rPrChange w:id="7102" w:author="Chen Liao" w:date="2021-03-29T18:57:00Z">
              <w:rPr>
                <w:color w:val="000000" w:themeColor="text1"/>
              </w:rPr>
            </w:rPrChange>
          </w:rPr>
          <w:t xml:space="preserve">based on </w:t>
        </w:r>
      </w:ins>
      <w:ins w:id="7103" w:author="Chen Liao" w:date="2021-03-23T18:18:00Z">
        <w:r w:rsidR="00EE44EF" w:rsidRPr="002B6EEC">
          <w:rPr>
            <w:color w:val="000000" w:themeColor="text1"/>
            <w:sz w:val="22"/>
            <w:szCs w:val="22"/>
            <w:rPrChange w:id="7104" w:author="Chen Liao" w:date="2021-03-29T18:57:00Z">
              <w:rPr>
                <w:color w:val="000000" w:themeColor="text1"/>
              </w:rPr>
            </w:rPrChange>
          </w:rPr>
          <w:t>the baseline microbiota</w:t>
        </w:r>
      </w:ins>
      <w:ins w:id="7105" w:author="Chen Liao" w:date="2021-03-28T04:51:00Z">
        <w:r w:rsidR="00AD482E" w:rsidRPr="002B6EEC">
          <w:rPr>
            <w:color w:val="000000" w:themeColor="text1"/>
            <w:sz w:val="22"/>
            <w:szCs w:val="22"/>
            <w:rPrChange w:id="7106" w:author="Chen Liao" w:date="2021-03-29T18:57:00Z">
              <w:rPr>
                <w:color w:val="000000" w:themeColor="text1"/>
              </w:rPr>
            </w:rPrChange>
          </w:rPr>
          <w:t xml:space="preserve"> </w:t>
        </w:r>
      </w:ins>
      <w:ins w:id="7107" w:author="Chen Liao" w:date="2021-03-28T04:53:00Z">
        <w:r w:rsidR="00131E79" w:rsidRPr="002B6EEC">
          <w:rPr>
            <w:color w:val="000000" w:themeColor="text1"/>
            <w:sz w:val="22"/>
            <w:szCs w:val="22"/>
            <w:rPrChange w:id="7108" w:author="Chen Liao" w:date="2021-03-29T18:57:00Z">
              <w:rPr>
                <w:color w:val="000000" w:themeColor="text1"/>
              </w:rPr>
            </w:rPrChange>
          </w:rPr>
          <w:t xml:space="preserve">the </w:t>
        </w:r>
      </w:ins>
      <w:ins w:id="7109" w:author="Chen Liao" w:date="2021-03-28T04:54:00Z">
        <w:r w:rsidR="00131E79" w:rsidRPr="002B6EEC">
          <w:rPr>
            <w:color w:val="000000" w:themeColor="text1"/>
            <w:sz w:val="22"/>
            <w:szCs w:val="22"/>
            <w:rPrChange w:id="7110" w:author="Chen Liao" w:date="2021-03-29T18:57:00Z">
              <w:rPr>
                <w:color w:val="000000" w:themeColor="text1"/>
              </w:rPr>
            </w:rPrChange>
          </w:rPr>
          <w:t>intervention was administered to</w:t>
        </w:r>
      </w:ins>
      <w:ins w:id="7111" w:author="Chen Liao" w:date="2021-03-23T18:16:00Z">
        <w:r w:rsidR="00536222" w:rsidRPr="002B6EEC">
          <w:rPr>
            <w:color w:val="000000" w:themeColor="text1"/>
            <w:sz w:val="22"/>
            <w:szCs w:val="22"/>
            <w:rPrChange w:id="7112" w:author="Chen Liao" w:date="2021-03-29T18:57:00Z">
              <w:rPr>
                <w:color w:val="000000" w:themeColor="text1"/>
              </w:rPr>
            </w:rPrChange>
          </w:rPr>
          <w:t xml:space="preserve">. </w:t>
        </w:r>
      </w:ins>
      <w:ins w:id="7113" w:author="Chen Liao" w:date="2021-03-28T04:55:00Z">
        <w:r w:rsidR="00996B72" w:rsidRPr="002B6EEC">
          <w:rPr>
            <w:color w:val="000000" w:themeColor="text1"/>
            <w:sz w:val="22"/>
            <w:szCs w:val="22"/>
            <w:rPrChange w:id="7114" w:author="Chen Liao" w:date="2021-03-29T18:57:00Z">
              <w:rPr>
                <w:color w:val="000000" w:themeColor="text1"/>
              </w:rPr>
            </w:rPrChange>
          </w:rPr>
          <w:t>The</w:t>
        </w:r>
      </w:ins>
      <w:ins w:id="7115" w:author="Chen Liao" w:date="2021-03-28T04:56:00Z">
        <w:r w:rsidR="00D46975" w:rsidRPr="002B6EEC">
          <w:rPr>
            <w:color w:val="000000" w:themeColor="text1"/>
            <w:sz w:val="22"/>
            <w:szCs w:val="22"/>
            <w:rPrChange w:id="7116" w:author="Chen Liao" w:date="2021-03-29T18:57:00Z">
              <w:rPr>
                <w:color w:val="000000" w:themeColor="text1"/>
              </w:rPr>
            </w:rPrChange>
          </w:rPr>
          <w:t xml:space="preserve"> </w:t>
        </w:r>
      </w:ins>
      <w:ins w:id="7117" w:author="Chen Liao" w:date="2021-03-28T04:57:00Z">
        <w:r w:rsidR="00D46975" w:rsidRPr="002B6EEC">
          <w:rPr>
            <w:color w:val="000000" w:themeColor="text1"/>
            <w:sz w:val="22"/>
            <w:szCs w:val="22"/>
            <w:rPrChange w:id="7118" w:author="Chen Liao" w:date="2021-03-29T18:57:00Z">
              <w:rPr>
                <w:color w:val="000000" w:themeColor="text1"/>
              </w:rPr>
            </w:rPrChange>
          </w:rPr>
          <w:t xml:space="preserve">data visualization </w:t>
        </w:r>
      </w:ins>
      <w:ins w:id="7119" w:author="Chen Liao" w:date="2021-03-28T04:58:00Z">
        <w:r w:rsidR="00180503" w:rsidRPr="002B6EEC">
          <w:rPr>
            <w:color w:val="000000" w:themeColor="text1"/>
            <w:sz w:val="22"/>
            <w:szCs w:val="22"/>
            <w:rPrChange w:id="7120" w:author="Chen Liao" w:date="2021-03-29T18:57:00Z">
              <w:rPr>
                <w:color w:val="000000" w:themeColor="text1"/>
              </w:rPr>
            </w:rPrChange>
          </w:rPr>
          <w:t xml:space="preserve">technique </w:t>
        </w:r>
      </w:ins>
      <w:ins w:id="7121" w:author="Chen Liao" w:date="2021-03-28T04:57:00Z">
        <w:r w:rsidR="00D46975" w:rsidRPr="002B6EEC">
          <w:rPr>
            <w:color w:val="000000" w:themeColor="text1"/>
            <w:sz w:val="22"/>
            <w:szCs w:val="22"/>
            <w:rPrChange w:id="7122" w:author="Chen Liao" w:date="2021-03-29T18:57:00Z">
              <w:rPr>
                <w:color w:val="000000" w:themeColor="text1"/>
              </w:rPr>
            </w:rPrChange>
          </w:rPr>
          <w:t xml:space="preserve">preserves </w:t>
        </w:r>
      </w:ins>
      <w:ins w:id="7123" w:author="Chen Liao" w:date="2021-03-28T04:55:00Z">
        <w:r w:rsidR="00996B72" w:rsidRPr="002B6EEC">
          <w:rPr>
            <w:color w:val="000000" w:themeColor="text1"/>
            <w:sz w:val="22"/>
            <w:szCs w:val="22"/>
            <w:rPrChange w:id="7124" w:author="Chen Liao" w:date="2021-03-29T18:57:00Z">
              <w:rPr>
                <w:color w:val="000000" w:themeColor="text1"/>
              </w:rPr>
            </w:rPrChange>
          </w:rPr>
          <w:t>the key</w:t>
        </w:r>
      </w:ins>
      <w:ins w:id="7125" w:author="Chen Liao" w:date="2021-03-28T05:00:00Z">
        <w:r w:rsidR="00D95F04" w:rsidRPr="002B6EEC">
          <w:rPr>
            <w:color w:val="000000" w:themeColor="text1"/>
            <w:sz w:val="22"/>
            <w:szCs w:val="22"/>
            <w:rPrChange w:id="7126" w:author="Chen Liao" w:date="2021-03-29T18:57:00Z">
              <w:rPr>
                <w:color w:val="000000" w:themeColor="text1"/>
              </w:rPr>
            </w:rPrChange>
          </w:rPr>
          <w:t xml:space="preserve"> information regarding</w:t>
        </w:r>
      </w:ins>
      <w:ins w:id="7127" w:author="Chen Liao" w:date="2021-03-28T04:55:00Z">
        <w:r w:rsidR="00996B72" w:rsidRPr="002B6EEC">
          <w:rPr>
            <w:color w:val="000000" w:themeColor="text1"/>
            <w:sz w:val="22"/>
            <w:szCs w:val="22"/>
            <w:rPrChange w:id="7128" w:author="Chen Liao" w:date="2021-03-29T18:57:00Z">
              <w:rPr>
                <w:color w:val="000000" w:themeColor="text1"/>
              </w:rPr>
            </w:rPrChange>
          </w:rPr>
          <w:t xml:space="preserve"> </w:t>
        </w:r>
      </w:ins>
      <w:ins w:id="7129" w:author="Chen Liao" w:date="2021-03-28T04:57:00Z">
        <w:r w:rsidR="00D46975" w:rsidRPr="002B6EEC">
          <w:rPr>
            <w:color w:val="000000" w:themeColor="text1"/>
            <w:sz w:val="22"/>
            <w:szCs w:val="22"/>
            <w:rPrChange w:id="7130" w:author="Chen Liao" w:date="2021-03-29T18:57:00Z">
              <w:rPr>
                <w:color w:val="000000" w:themeColor="text1"/>
              </w:rPr>
            </w:rPrChange>
          </w:rPr>
          <w:t xml:space="preserve">response </w:t>
        </w:r>
      </w:ins>
      <w:ins w:id="7131" w:author="Chen Liao" w:date="2021-03-28T04:55:00Z">
        <w:r w:rsidR="00996B72" w:rsidRPr="002B6EEC">
          <w:rPr>
            <w:color w:val="000000" w:themeColor="text1"/>
            <w:sz w:val="22"/>
            <w:szCs w:val="22"/>
            <w:rPrChange w:id="7132" w:author="Chen Liao" w:date="2021-03-29T18:57:00Z">
              <w:rPr>
                <w:color w:val="000000" w:themeColor="text1"/>
              </w:rPr>
            </w:rPrChange>
          </w:rPr>
          <w:t xml:space="preserve">differences </w:t>
        </w:r>
      </w:ins>
      <w:ins w:id="7133" w:author="Chen Liao" w:date="2021-03-28T04:57:00Z">
        <w:r w:rsidR="00D46975" w:rsidRPr="002B6EEC">
          <w:rPr>
            <w:color w:val="000000" w:themeColor="text1"/>
            <w:sz w:val="22"/>
            <w:szCs w:val="22"/>
            <w:rPrChange w:id="7134" w:author="Chen Liao" w:date="2021-03-29T18:57:00Z">
              <w:rPr>
                <w:color w:val="000000" w:themeColor="text1"/>
              </w:rPr>
            </w:rPrChange>
          </w:rPr>
          <w:t xml:space="preserve">between baseline microbiota </w:t>
        </w:r>
        <w:proofErr w:type="spellStart"/>
        <w:r w:rsidR="00D46975" w:rsidRPr="002B6EEC">
          <w:rPr>
            <w:color w:val="000000" w:themeColor="text1"/>
            <w:sz w:val="22"/>
            <w:szCs w:val="22"/>
            <w:rPrChange w:id="7135" w:author="Chen Liao" w:date="2021-03-29T18:57:00Z">
              <w:rPr>
                <w:color w:val="000000" w:themeColor="text1"/>
              </w:rPr>
            </w:rPrChange>
          </w:rPr>
          <w:t>types</w:t>
        </w:r>
      </w:ins>
      <w:proofErr w:type="spellEnd"/>
      <w:ins w:id="7136" w:author="Chen Liao" w:date="2021-03-28T04:56:00Z">
        <w:r w:rsidR="00996B72" w:rsidRPr="002B6EEC">
          <w:rPr>
            <w:color w:val="000000" w:themeColor="text1"/>
            <w:sz w:val="22"/>
            <w:szCs w:val="22"/>
            <w:rPrChange w:id="7137" w:author="Chen Liao" w:date="2021-03-29T18:57:00Z">
              <w:rPr>
                <w:color w:val="000000" w:themeColor="text1"/>
              </w:rPr>
            </w:rPrChange>
          </w:rPr>
          <w:t xml:space="preserve">. </w:t>
        </w:r>
      </w:ins>
      <w:proofErr w:type="spellStart"/>
      <w:ins w:id="7138" w:author="Chen Liao" w:date="2021-03-22T10:42:00Z">
        <w:r w:rsidRPr="002B6EEC">
          <w:rPr>
            <w:sz w:val="22"/>
            <w:szCs w:val="22"/>
            <w:rPrChange w:id="7139" w:author="Chen Liao" w:date="2021-03-29T18:57:00Z">
              <w:rPr/>
            </w:rPrChange>
          </w:rPr>
          <w:t>For</w:t>
        </w:r>
        <w:proofErr w:type="spellEnd"/>
        <w:r w:rsidRPr="002B6EEC">
          <w:rPr>
            <w:sz w:val="22"/>
            <w:szCs w:val="22"/>
            <w:rPrChange w:id="7140" w:author="Chen Liao" w:date="2021-03-29T18:57:00Z">
              <w:rPr/>
            </w:rPrChange>
          </w:rPr>
          <w:t xml:space="preserve"> example, </w:t>
        </w:r>
      </w:ins>
      <w:ins w:id="7141" w:author="Chen Liao" w:date="2021-03-23T18:27:00Z">
        <w:r w:rsidR="00E92C61" w:rsidRPr="002B6EEC">
          <w:rPr>
            <w:sz w:val="22"/>
            <w:szCs w:val="22"/>
            <w:rPrChange w:id="7142" w:author="Chen Liao" w:date="2021-03-29T18:57:00Z">
              <w:rPr/>
            </w:rPrChange>
          </w:rPr>
          <w:t xml:space="preserve">an enrichment of </w:t>
        </w:r>
      </w:ins>
      <w:proofErr w:type="spellStart"/>
      <w:ins w:id="7143" w:author="Chen Liao" w:date="2021-03-22T10:42:00Z">
        <w:r w:rsidRPr="002B6EEC">
          <w:rPr>
            <w:sz w:val="22"/>
            <w:szCs w:val="22"/>
            <w:rPrChange w:id="7144" w:author="Chen Liao" w:date="2021-03-29T18:57:00Z">
              <w:rPr/>
            </w:rPrChange>
          </w:rPr>
          <w:t>Akkermansia</w:t>
        </w:r>
        <w:proofErr w:type="spellEnd"/>
        <w:r w:rsidRPr="002B6EEC">
          <w:rPr>
            <w:sz w:val="22"/>
            <w:szCs w:val="22"/>
            <w:rPrChange w:id="7145" w:author="Chen Liao" w:date="2021-03-29T18:57:00Z">
              <w:rPr/>
            </w:rPrChange>
          </w:rPr>
          <w:t xml:space="preserve"> </w:t>
        </w:r>
      </w:ins>
      <w:proofErr w:type="spellStart"/>
      <w:ins w:id="7146" w:author="Chen Liao" w:date="2021-03-23T16:25:00Z">
        <w:r w:rsidR="005D3BFA" w:rsidRPr="002B6EEC">
          <w:rPr>
            <w:sz w:val="22"/>
            <w:szCs w:val="22"/>
            <w:rPrChange w:id="7147" w:author="Chen Liao" w:date="2021-03-29T18:57:00Z">
              <w:rPr/>
            </w:rPrChange>
          </w:rPr>
          <w:t>muciniphila</w:t>
        </w:r>
      </w:ins>
      <w:proofErr w:type="spellEnd"/>
      <w:ins w:id="7148" w:author="Chen Liao" w:date="2021-03-23T18:27:00Z">
        <w:r w:rsidR="00E92C61" w:rsidRPr="002B6EEC">
          <w:rPr>
            <w:sz w:val="22"/>
            <w:szCs w:val="22"/>
            <w:rPrChange w:id="7149" w:author="Chen Liao" w:date="2021-03-29T18:57:00Z">
              <w:rPr/>
            </w:rPrChange>
          </w:rPr>
          <w:t>—</w:t>
        </w:r>
      </w:ins>
      <w:ins w:id="7150" w:author="Chen Liao" w:date="2021-03-22T10:42:00Z">
        <w:r w:rsidRPr="002B6EEC">
          <w:rPr>
            <w:sz w:val="22"/>
            <w:szCs w:val="22"/>
            <w:rPrChange w:id="7151" w:author="Chen Liao" w:date="2021-03-29T18:57:00Z">
              <w:rPr/>
            </w:rPrChange>
          </w:rPr>
          <w:t xml:space="preserve">a </w:t>
        </w:r>
      </w:ins>
      <w:ins w:id="7152" w:author="Chen Liao" w:date="2021-03-23T18:21:00Z">
        <w:r w:rsidR="00EE44EF" w:rsidRPr="002B6EEC">
          <w:rPr>
            <w:sz w:val="22"/>
            <w:szCs w:val="22"/>
            <w:rPrChange w:id="7153" w:author="Chen Liao" w:date="2021-03-29T18:57:00Z">
              <w:rPr/>
            </w:rPrChange>
          </w:rPr>
          <w:t xml:space="preserve">mucin-degrading bacteria </w:t>
        </w:r>
      </w:ins>
      <w:ins w:id="7154" w:author="Chen Liao" w:date="2021-03-23T18:23:00Z">
        <w:r w:rsidR="00D141A4" w:rsidRPr="002B6EEC">
          <w:rPr>
            <w:sz w:val="22"/>
            <w:szCs w:val="22"/>
            <w:rPrChange w:id="7155" w:author="Chen Liao" w:date="2021-03-29T18:57:00Z">
              <w:rPr/>
            </w:rPrChange>
          </w:rPr>
          <w:t>whose abundance often increases</w:t>
        </w:r>
      </w:ins>
      <w:ins w:id="7156" w:author="Chen Liao" w:date="2021-03-22T10:42:00Z">
        <w:r w:rsidRPr="002B6EEC">
          <w:rPr>
            <w:sz w:val="22"/>
            <w:szCs w:val="22"/>
            <w:rPrChange w:id="7157" w:author="Chen Liao" w:date="2021-03-29T18:57:00Z">
              <w:rPr/>
            </w:rPrChange>
          </w:rPr>
          <w:t xml:space="preserve"> after prebiotic treatment </w:t>
        </w:r>
        <w:r w:rsidRPr="002B6EEC">
          <w:rPr>
            <w:sz w:val="22"/>
            <w:szCs w:val="22"/>
            <w:rPrChange w:id="7158" w:author="Chen Liao" w:date="2021-03-29T18:57:00Z">
              <w:rPr/>
            </w:rPrChange>
          </w:rPr>
          <w:fldChar w:fldCharType="begin"/>
        </w:r>
        <w:r w:rsidRPr="002B6EEC">
          <w:rPr>
            <w:sz w:val="22"/>
            <w:szCs w:val="22"/>
            <w:rPrChange w:id="7159" w:author="Chen Liao" w:date="2021-03-29T18:57:00Z">
              <w:rPr/>
            </w:rPrChange>
          </w:rPr>
          <w:instrText xml:space="preserve"> ADDIN NE.Ref.{4471FC81-02E5-4189-9973-DB0DE82AD98E}</w:instrText>
        </w:r>
        <w:r w:rsidRPr="002B6EEC">
          <w:rPr>
            <w:sz w:val="22"/>
            <w:szCs w:val="22"/>
            <w:rPrChange w:id="7160" w:author="Chen Liao" w:date="2021-03-29T18:57:00Z">
              <w:rPr/>
            </w:rPrChange>
          </w:rPr>
          <w:fldChar w:fldCharType="separate"/>
        </w:r>
        <w:r w:rsidRPr="002B6EEC">
          <w:rPr>
            <w:color w:val="080000"/>
            <w:sz w:val="22"/>
            <w:szCs w:val="22"/>
            <w:rPrChange w:id="7161" w:author="Chen Liao" w:date="2021-03-29T18:57:00Z">
              <w:rPr>
                <w:color w:val="080000"/>
              </w:rPr>
            </w:rPrChange>
          </w:rPr>
          <w:t>[21]</w:t>
        </w:r>
        <w:r w:rsidRPr="002B6EEC">
          <w:rPr>
            <w:sz w:val="22"/>
            <w:szCs w:val="22"/>
            <w:rPrChange w:id="7162" w:author="Chen Liao" w:date="2021-03-29T18:57:00Z">
              <w:rPr/>
            </w:rPrChange>
          </w:rPr>
          <w:fldChar w:fldCharType="end"/>
        </w:r>
      </w:ins>
      <w:ins w:id="7163" w:author="Chen Liao" w:date="2021-03-23T18:27:00Z">
        <w:r w:rsidR="00E92C61" w:rsidRPr="002B6EEC">
          <w:rPr>
            <w:sz w:val="22"/>
            <w:szCs w:val="22"/>
            <w:rPrChange w:id="7164" w:author="Chen Liao" w:date="2021-03-29T18:57:00Z">
              <w:rPr/>
            </w:rPrChange>
          </w:rPr>
          <w:t>—</w:t>
        </w:r>
      </w:ins>
      <w:ins w:id="7165" w:author="Chen Liao" w:date="2021-03-23T18:28:00Z">
        <w:r w:rsidR="00E92C61" w:rsidRPr="002B6EEC">
          <w:rPr>
            <w:sz w:val="22"/>
            <w:szCs w:val="22"/>
            <w:rPrChange w:id="7166" w:author="Chen Liao" w:date="2021-03-29T18:57:00Z">
              <w:rPr/>
            </w:rPrChange>
          </w:rPr>
          <w:t>was observed</w:t>
        </w:r>
      </w:ins>
      <w:ins w:id="7167" w:author="Chen Liao" w:date="2021-03-22T10:42:00Z">
        <w:r w:rsidRPr="002B6EEC">
          <w:rPr>
            <w:sz w:val="22"/>
            <w:szCs w:val="22"/>
            <w:rPrChange w:id="7168" w:author="Chen Liao" w:date="2021-03-29T18:57:00Z">
              <w:rPr/>
            </w:rPrChange>
          </w:rPr>
          <w:t xml:space="preserve"> </w:t>
        </w:r>
      </w:ins>
      <w:ins w:id="7169" w:author="Chen Liao" w:date="2021-03-23T16:25:00Z">
        <w:r w:rsidR="00A0466B" w:rsidRPr="002B6EEC">
          <w:rPr>
            <w:sz w:val="22"/>
            <w:szCs w:val="22"/>
            <w:rPrChange w:id="7170" w:author="Chen Liao" w:date="2021-03-29T18:57:00Z">
              <w:rPr/>
            </w:rPrChange>
          </w:rPr>
          <w:t>in</w:t>
        </w:r>
      </w:ins>
      <w:ins w:id="7171" w:author="Chen Liao" w:date="2021-03-22T10:42:00Z">
        <w:r w:rsidRPr="002B6EEC">
          <w:rPr>
            <w:sz w:val="22"/>
            <w:szCs w:val="22"/>
            <w:rPrChange w:id="7172" w:author="Chen Liao" w:date="2021-03-29T18:57:00Z">
              <w:rPr/>
            </w:rPrChange>
          </w:rPr>
          <w:t xml:space="preserve"> Hunan and Shanghai mice</w:t>
        </w:r>
      </w:ins>
      <w:ins w:id="7173" w:author="Chen Liao" w:date="2021-03-23T18:28:00Z">
        <w:r w:rsidR="00E92C61" w:rsidRPr="002B6EEC">
          <w:rPr>
            <w:sz w:val="22"/>
            <w:szCs w:val="22"/>
            <w:rPrChange w:id="7174" w:author="Chen Liao" w:date="2021-03-29T18:57:00Z">
              <w:rPr/>
            </w:rPrChange>
          </w:rPr>
          <w:t xml:space="preserve"> (from day 5 and day 19 respectively)</w:t>
        </w:r>
      </w:ins>
      <w:ins w:id="7175" w:author="Chen Liao" w:date="2021-03-22T10:42:00Z">
        <w:r w:rsidRPr="002B6EEC">
          <w:rPr>
            <w:sz w:val="22"/>
            <w:szCs w:val="22"/>
            <w:rPrChange w:id="7176" w:author="Chen Liao" w:date="2021-03-29T18:57:00Z">
              <w:rPr/>
            </w:rPrChange>
          </w:rPr>
          <w:t xml:space="preserve">, but </w:t>
        </w:r>
      </w:ins>
      <w:ins w:id="7177" w:author="Chen Liao" w:date="2021-03-23T18:28:00Z">
        <w:r w:rsidR="00E92C61" w:rsidRPr="002B6EEC">
          <w:rPr>
            <w:sz w:val="22"/>
            <w:szCs w:val="22"/>
            <w:rPrChange w:id="7178" w:author="Chen Liao" w:date="2021-03-29T18:57:00Z">
              <w:rPr/>
            </w:rPrChange>
          </w:rPr>
          <w:t xml:space="preserve">not </w:t>
        </w:r>
      </w:ins>
      <w:ins w:id="7179" w:author="Chen Liao" w:date="2021-03-23T18:24:00Z">
        <w:r w:rsidR="00D141A4" w:rsidRPr="002B6EEC">
          <w:rPr>
            <w:sz w:val="22"/>
            <w:szCs w:val="22"/>
            <w:rPrChange w:id="7180" w:author="Chen Liao" w:date="2021-03-29T18:57:00Z">
              <w:rPr/>
            </w:rPrChange>
          </w:rPr>
          <w:t xml:space="preserve">in </w:t>
        </w:r>
      </w:ins>
      <w:ins w:id="7181" w:author="Chen Liao" w:date="2021-03-22T10:42:00Z">
        <w:r w:rsidRPr="002B6EEC">
          <w:rPr>
            <w:sz w:val="22"/>
            <w:szCs w:val="22"/>
            <w:rPrChange w:id="7182" w:author="Chen Liao" w:date="2021-03-29T18:57:00Z">
              <w:rPr/>
            </w:rPrChange>
          </w:rPr>
          <w:t>Beijing and Guangdong mice</w:t>
        </w:r>
      </w:ins>
      <w:ins w:id="7183" w:author="Chen Liao" w:date="2021-03-23T18:28:00Z">
        <w:r w:rsidR="00E92C61" w:rsidRPr="002B6EEC">
          <w:rPr>
            <w:sz w:val="22"/>
            <w:szCs w:val="22"/>
            <w:rPrChange w:id="7184" w:author="Chen Liao" w:date="2021-03-29T18:57:00Z">
              <w:rPr/>
            </w:rPrChange>
          </w:rPr>
          <w:t>, following inulin intervention</w:t>
        </w:r>
      </w:ins>
      <w:ins w:id="7185" w:author="Chen Liao" w:date="2021-03-22T10:42:00Z">
        <w:r w:rsidRPr="002B6EEC">
          <w:rPr>
            <w:sz w:val="22"/>
            <w:szCs w:val="22"/>
            <w:rPrChange w:id="7186" w:author="Chen Liao" w:date="2021-03-29T18:57:00Z">
              <w:rPr/>
            </w:rPrChange>
          </w:rPr>
          <w:t>.</w:t>
        </w:r>
      </w:ins>
      <w:ins w:id="7187" w:author="Chen Liao" w:date="2021-03-23T13:56:00Z">
        <w:r w:rsidR="00E77AEB" w:rsidRPr="002B6EEC">
          <w:rPr>
            <w:sz w:val="22"/>
            <w:szCs w:val="22"/>
            <w:rPrChange w:id="7188" w:author="Chen Liao" w:date="2021-03-29T18:57:00Z">
              <w:rPr/>
            </w:rPrChange>
          </w:rPr>
          <w:t xml:space="preserve"> Th</w:t>
        </w:r>
      </w:ins>
      <w:ins w:id="7189" w:author="Chen Liao" w:date="2021-03-23T19:32:00Z">
        <w:r w:rsidR="001E27BE" w:rsidRPr="002B6EEC">
          <w:rPr>
            <w:sz w:val="22"/>
            <w:szCs w:val="22"/>
            <w:rPrChange w:id="7190" w:author="Chen Liao" w:date="2021-03-29T18:57:00Z">
              <w:rPr/>
            </w:rPrChange>
          </w:rPr>
          <w:t xml:space="preserve">is </w:t>
        </w:r>
      </w:ins>
      <w:ins w:id="7191" w:author="Chen Liao" w:date="2021-03-23T18:28:00Z">
        <w:r w:rsidR="00E3253B" w:rsidRPr="002B6EEC">
          <w:rPr>
            <w:sz w:val="22"/>
            <w:szCs w:val="22"/>
            <w:rPrChange w:id="7192" w:author="Chen Liao" w:date="2021-03-29T18:57:00Z">
              <w:rPr/>
            </w:rPrChange>
          </w:rPr>
          <w:t>baseline</w:t>
        </w:r>
      </w:ins>
      <w:ins w:id="7193" w:author="Chen Liao" w:date="2021-03-23T19:32:00Z">
        <w:r w:rsidR="001E27BE" w:rsidRPr="002B6EEC">
          <w:rPr>
            <w:sz w:val="22"/>
            <w:szCs w:val="22"/>
            <w:rPrChange w:id="7194" w:author="Chen Liao" w:date="2021-03-29T18:57:00Z">
              <w:rPr/>
            </w:rPrChange>
          </w:rPr>
          <w:t xml:space="preserve"> effect</w:t>
        </w:r>
      </w:ins>
      <w:ins w:id="7195" w:author="Chen Liao" w:date="2021-03-23T19:03:00Z">
        <w:r w:rsidR="00E248B2" w:rsidRPr="002B6EEC">
          <w:rPr>
            <w:sz w:val="22"/>
            <w:szCs w:val="22"/>
            <w:rPrChange w:id="7196" w:author="Chen Liao" w:date="2021-03-29T18:57:00Z">
              <w:rPr/>
            </w:rPrChange>
          </w:rPr>
          <w:t xml:space="preserve"> </w:t>
        </w:r>
      </w:ins>
      <w:ins w:id="7197" w:author="Chen Liao" w:date="2021-03-28T04:59:00Z">
        <w:r w:rsidR="006E7D1A" w:rsidRPr="002B6EEC">
          <w:rPr>
            <w:sz w:val="22"/>
            <w:szCs w:val="22"/>
            <w:rPrChange w:id="7198" w:author="Chen Liao" w:date="2021-03-29T18:57:00Z">
              <w:rPr/>
            </w:rPrChange>
          </w:rPr>
          <w:t>was also</w:t>
        </w:r>
      </w:ins>
      <w:ins w:id="7199" w:author="Chen Liao" w:date="2021-03-28T04:58:00Z">
        <w:r w:rsidR="005217F4" w:rsidRPr="002B6EEC">
          <w:rPr>
            <w:sz w:val="22"/>
            <w:szCs w:val="22"/>
            <w:rPrChange w:id="7200" w:author="Chen Liao" w:date="2021-03-29T18:57:00Z">
              <w:rPr/>
            </w:rPrChange>
          </w:rPr>
          <w:t xml:space="preserve"> reflected in </w:t>
        </w:r>
      </w:ins>
      <w:ins w:id="7201" w:author="Chen Liao" w:date="2021-03-28T04:59:00Z">
        <w:r w:rsidR="006E7D1A" w:rsidRPr="002B6EEC">
          <w:rPr>
            <w:sz w:val="22"/>
            <w:szCs w:val="22"/>
            <w:rPrChange w:id="7202" w:author="Chen Liao" w:date="2021-03-29T18:57:00Z">
              <w:rPr/>
            </w:rPrChange>
          </w:rPr>
          <w:t>the</w:t>
        </w:r>
      </w:ins>
      <w:ins w:id="7203" w:author="Chen Liao" w:date="2021-03-28T04:58:00Z">
        <w:r w:rsidR="005217F4" w:rsidRPr="002B6EEC">
          <w:rPr>
            <w:sz w:val="22"/>
            <w:szCs w:val="22"/>
            <w:rPrChange w:id="7204" w:author="Chen Liao" w:date="2021-03-29T18:57:00Z">
              <w:rPr/>
            </w:rPrChange>
          </w:rPr>
          <w:t xml:space="preserve"> simplified graph</w:t>
        </w:r>
      </w:ins>
      <w:ins w:id="7205" w:author="Chen Liao" w:date="2021-03-23T16:26:00Z">
        <w:r w:rsidR="00A0466B" w:rsidRPr="002B6EEC">
          <w:rPr>
            <w:sz w:val="22"/>
            <w:szCs w:val="22"/>
            <w:rPrChange w:id="7206" w:author="Chen Liao" w:date="2021-03-29T18:57:00Z">
              <w:rPr/>
            </w:rPrChange>
          </w:rPr>
          <w:t xml:space="preserve">: the </w:t>
        </w:r>
      </w:ins>
      <w:ins w:id="7207" w:author="Chen Liao" w:date="2021-03-23T19:04:00Z">
        <w:r w:rsidR="00E248B2" w:rsidRPr="002B6EEC">
          <w:rPr>
            <w:sz w:val="22"/>
            <w:szCs w:val="22"/>
            <w:rPrChange w:id="7208" w:author="Chen Liao" w:date="2021-03-29T18:57:00Z">
              <w:rPr/>
            </w:rPrChange>
          </w:rPr>
          <w:t xml:space="preserve">green arrow </w:t>
        </w:r>
      </w:ins>
      <w:ins w:id="7209" w:author="Chen Liao" w:date="2021-03-23T19:33:00Z">
        <w:r w:rsidR="001E27BE" w:rsidRPr="002B6EEC">
          <w:rPr>
            <w:sz w:val="22"/>
            <w:szCs w:val="22"/>
            <w:rPrChange w:id="7210" w:author="Chen Liao" w:date="2021-03-29T18:57:00Z">
              <w:rPr/>
            </w:rPrChange>
          </w:rPr>
          <w:t>(</w:t>
        </w:r>
      </w:ins>
      <w:ins w:id="7211" w:author="Chen Liao" w:date="2021-03-23T16:26:00Z">
        <w:r w:rsidR="00A0466B" w:rsidRPr="002B6EEC">
          <w:rPr>
            <w:sz w:val="22"/>
            <w:szCs w:val="22"/>
            <w:rPrChange w:id="7212" w:author="Chen Liao" w:date="2021-03-29T18:57:00Z">
              <w:rPr/>
            </w:rPrChange>
          </w:rPr>
          <w:t>Hunan</w:t>
        </w:r>
      </w:ins>
      <w:ins w:id="7213" w:author="Chen Liao" w:date="2021-03-23T19:33:00Z">
        <w:r w:rsidR="001E27BE" w:rsidRPr="002B6EEC">
          <w:rPr>
            <w:sz w:val="22"/>
            <w:szCs w:val="22"/>
            <w:rPrChange w:id="7214" w:author="Chen Liao" w:date="2021-03-29T18:57:00Z">
              <w:rPr/>
            </w:rPrChange>
          </w:rPr>
          <w:t xml:space="preserve">) </w:t>
        </w:r>
      </w:ins>
      <w:ins w:id="7215" w:author="Chen Liao" w:date="2021-03-23T19:35:00Z">
        <w:r w:rsidR="001E27BE" w:rsidRPr="002B6EEC">
          <w:rPr>
            <w:sz w:val="22"/>
            <w:szCs w:val="22"/>
            <w:rPrChange w:id="7216" w:author="Chen Liao" w:date="2021-03-29T18:57:00Z">
              <w:rPr/>
            </w:rPrChange>
          </w:rPr>
          <w:t>is long</w:t>
        </w:r>
      </w:ins>
      <w:ins w:id="7217" w:author="Chen Liao" w:date="2021-03-23T19:37:00Z">
        <w:r w:rsidR="001E27BE" w:rsidRPr="002B6EEC">
          <w:rPr>
            <w:sz w:val="22"/>
            <w:szCs w:val="22"/>
            <w:rPrChange w:id="7218" w:author="Chen Liao" w:date="2021-03-29T18:57:00Z">
              <w:rPr/>
            </w:rPrChange>
          </w:rPr>
          <w:t>est</w:t>
        </w:r>
      </w:ins>
      <w:ins w:id="7219" w:author="Chen Liao" w:date="2021-03-23T19:35:00Z">
        <w:r w:rsidR="001E27BE" w:rsidRPr="002B6EEC">
          <w:rPr>
            <w:sz w:val="22"/>
            <w:szCs w:val="22"/>
            <w:rPrChange w:id="7220" w:author="Chen Liao" w:date="2021-03-29T18:57:00Z">
              <w:rPr/>
            </w:rPrChange>
          </w:rPr>
          <w:t xml:space="preserve"> and </w:t>
        </w:r>
      </w:ins>
      <w:ins w:id="7221" w:author="Chen Liao" w:date="2021-03-23T19:05:00Z">
        <w:r w:rsidR="00E248B2" w:rsidRPr="002B6EEC">
          <w:rPr>
            <w:sz w:val="22"/>
            <w:szCs w:val="22"/>
            <w:rPrChange w:id="7222" w:author="Chen Liao" w:date="2021-03-29T18:57:00Z">
              <w:rPr/>
            </w:rPrChange>
          </w:rPr>
          <w:t xml:space="preserve">points </w:t>
        </w:r>
      </w:ins>
      <w:ins w:id="7223" w:author="Chen Liao" w:date="2021-03-23T19:38:00Z">
        <w:r w:rsidR="001E27BE" w:rsidRPr="002B6EEC">
          <w:rPr>
            <w:sz w:val="22"/>
            <w:szCs w:val="22"/>
            <w:rPrChange w:id="7224" w:author="Chen Liao" w:date="2021-03-29T18:57:00Z">
              <w:rPr/>
            </w:rPrChange>
          </w:rPr>
          <w:t>to northeast</w:t>
        </w:r>
      </w:ins>
      <w:ins w:id="7225" w:author="Chen Liao" w:date="2021-03-23T19:39:00Z">
        <w:r w:rsidR="001E27BE" w:rsidRPr="002B6EEC">
          <w:rPr>
            <w:sz w:val="22"/>
            <w:szCs w:val="22"/>
            <w:rPrChange w:id="7226" w:author="Chen Liao" w:date="2021-03-29T18:57:00Z">
              <w:rPr/>
            </w:rPrChange>
          </w:rPr>
          <w:t xml:space="preserve"> direction</w:t>
        </w:r>
        <w:r w:rsidR="0044339B" w:rsidRPr="002B6EEC">
          <w:rPr>
            <w:sz w:val="22"/>
            <w:szCs w:val="22"/>
            <w:rPrChange w:id="7227" w:author="Chen Liao" w:date="2021-03-29T18:57:00Z">
              <w:rPr/>
            </w:rPrChange>
          </w:rPr>
          <w:t>;</w:t>
        </w:r>
      </w:ins>
      <w:ins w:id="7228" w:author="Chen Liao" w:date="2021-03-23T19:35:00Z">
        <w:r w:rsidR="001E27BE" w:rsidRPr="002B6EEC">
          <w:rPr>
            <w:sz w:val="22"/>
            <w:szCs w:val="22"/>
            <w:rPrChange w:id="7229" w:author="Chen Liao" w:date="2021-03-29T18:57:00Z">
              <w:rPr/>
            </w:rPrChange>
          </w:rPr>
          <w:t xml:space="preserve"> the </w:t>
        </w:r>
      </w:ins>
      <w:ins w:id="7230" w:author="Chen Liao" w:date="2021-03-23T19:06:00Z">
        <w:r w:rsidR="00E248B2" w:rsidRPr="002B6EEC">
          <w:rPr>
            <w:sz w:val="22"/>
            <w:szCs w:val="22"/>
            <w:rPrChange w:id="7231" w:author="Chen Liao" w:date="2021-03-29T18:57:00Z">
              <w:rPr/>
            </w:rPrChange>
          </w:rPr>
          <w:t xml:space="preserve">red arrow </w:t>
        </w:r>
      </w:ins>
      <w:ins w:id="7232" w:author="Chen Liao" w:date="2021-03-23T19:35:00Z">
        <w:r w:rsidR="001E27BE" w:rsidRPr="002B6EEC">
          <w:rPr>
            <w:sz w:val="22"/>
            <w:szCs w:val="22"/>
            <w:rPrChange w:id="7233" w:author="Chen Liao" w:date="2021-03-29T18:57:00Z">
              <w:rPr/>
            </w:rPrChange>
          </w:rPr>
          <w:t xml:space="preserve">(Shanghai) is </w:t>
        </w:r>
      </w:ins>
      <w:ins w:id="7234" w:author="Chen Liao" w:date="2021-03-23T19:37:00Z">
        <w:r w:rsidR="001E27BE" w:rsidRPr="002B6EEC">
          <w:rPr>
            <w:sz w:val="22"/>
            <w:szCs w:val="22"/>
            <w:rPrChange w:id="7235" w:author="Chen Liao" w:date="2021-03-29T18:57:00Z">
              <w:rPr/>
            </w:rPrChange>
          </w:rPr>
          <w:t xml:space="preserve">the second longest </w:t>
        </w:r>
      </w:ins>
      <w:ins w:id="7236" w:author="Chen Liao" w:date="2021-03-23T19:35:00Z">
        <w:r w:rsidR="001E27BE" w:rsidRPr="002B6EEC">
          <w:rPr>
            <w:sz w:val="22"/>
            <w:szCs w:val="22"/>
            <w:rPrChange w:id="7237" w:author="Chen Liao" w:date="2021-03-29T18:57:00Z">
              <w:rPr/>
            </w:rPrChange>
          </w:rPr>
          <w:t xml:space="preserve">and </w:t>
        </w:r>
      </w:ins>
      <w:ins w:id="7238" w:author="Chen Liao" w:date="2021-03-23T19:36:00Z">
        <w:r w:rsidR="001E27BE" w:rsidRPr="002B6EEC">
          <w:rPr>
            <w:sz w:val="22"/>
            <w:szCs w:val="22"/>
            <w:rPrChange w:id="7239" w:author="Chen Liao" w:date="2021-03-29T18:57:00Z">
              <w:rPr/>
            </w:rPrChange>
          </w:rPr>
          <w:t xml:space="preserve">closely </w:t>
        </w:r>
      </w:ins>
      <w:ins w:id="7240" w:author="Chen Liao" w:date="2021-03-23T19:06:00Z">
        <w:r w:rsidR="00E248B2" w:rsidRPr="002B6EEC">
          <w:rPr>
            <w:sz w:val="22"/>
            <w:szCs w:val="22"/>
            <w:rPrChange w:id="7241" w:author="Chen Liao" w:date="2021-03-29T18:57:00Z">
              <w:rPr/>
            </w:rPrChange>
          </w:rPr>
          <w:t>aligns with the y axis</w:t>
        </w:r>
      </w:ins>
      <w:ins w:id="7242" w:author="Chen Liao" w:date="2021-03-23T19:39:00Z">
        <w:r w:rsidR="0044339B" w:rsidRPr="002B6EEC">
          <w:rPr>
            <w:sz w:val="22"/>
            <w:szCs w:val="22"/>
            <w:rPrChange w:id="7243" w:author="Chen Liao" w:date="2021-03-29T18:57:00Z">
              <w:rPr/>
            </w:rPrChange>
          </w:rPr>
          <w:t>;</w:t>
        </w:r>
      </w:ins>
      <w:ins w:id="7244" w:author="Chen Liao" w:date="2021-03-23T19:06:00Z">
        <w:r w:rsidR="00E248B2" w:rsidRPr="002B6EEC">
          <w:rPr>
            <w:sz w:val="22"/>
            <w:szCs w:val="22"/>
            <w:rPrChange w:id="7245" w:author="Chen Liao" w:date="2021-03-29T18:57:00Z">
              <w:rPr/>
            </w:rPrChange>
          </w:rPr>
          <w:t xml:space="preserve"> t</w:t>
        </w:r>
      </w:ins>
      <w:ins w:id="7246" w:author="Chen Liao" w:date="2021-03-23T16:27:00Z">
        <w:r w:rsidR="00A0466B" w:rsidRPr="002B6EEC">
          <w:rPr>
            <w:sz w:val="22"/>
            <w:szCs w:val="22"/>
            <w:rPrChange w:id="7247" w:author="Chen Liao" w:date="2021-03-29T18:57:00Z">
              <w:rPr/>
            </w:rPrChange>
          </w:rPr>
          <w:t xml:space="preserve">he </w:t>
        </w:r>
      </w:ins>
      <w:ins w:id="7248" w:author="Chen Liao" w:date="2021-03-23T19:36:00Z">
        <w:r w:rsidR="001E27BE" w:rsidRPr="002B6EEC">
          <w:rPr>
            <w:sz w:val="22"/>
            <w:szCs w:val="22"/>
            <w:rPrChange w:id="7249" w:author="Chen Liao" w:date="2021-03-29T18:57:00Z">
              <w:rPr/>
            </w:rPrChange>
          </w:rPr>
          <w:t xml:space="preserve">orange (Guangdong) and blue (Beijing) </w:t>
        </w:r>
      </w:ins>
      <w:ins w:id="7250" w:author="Chen Liao" w:date="2021-03-23T16:27:00Z">
        <w:r w:rsidR="00A0466B" w:rsidRPr="002B6EEC">
          <w:rPr>
            <w:sz w:val="22"/>
            <w:szCs w:val="22"/>
            <w:rPrChange w:id="7251" w:author="Chen Liao" w:date="2021-03-29T18:57:00Z">
              <w:rPr/>
            </w:rPrChange>
          </w:rPr>
          <w:t xml:space="preserve">arrows are </w:t>
        </w:r>
      </w:ins>
      <w:ins w:id="7252" w:author="Chen Liao" w:date="2021-03-23T19:07:00Z">
        <w:r w:rsidR="00E248B2" w:rsidRPr="002B6EEC">
          <w:rPr>
            <w:sz w:val="22"/>
            <w:szCs w:val="22"/>
            <w:rPrChange w:id="7253" w:author="Chen Liao" w:date="2021-03-29T18:57:00Z">
              <w:rPr/>
            </w:rPrChange>
          </w:rPr>
          <w:t>much shorter</w:t>
        </w:r>
      </w:ins>
      <w:ins w:id="7254" w:author="Chen Liao" w:date="2021-03-23T19:32:00Z">
        <w:r w:rsidR="001E27BE" w:rsidRPr="002B6EEC">
          <w:rPr>
            <w:sz w:val="22"/>
            <w:szCs w:val="22"/>
            <w:rPrChange w:id="7255" w:author="Chen Liao" w:date="2021-03-29T18:57:00Z">
              <w:rPr/>
            </w:rPrChange>
          </w:rPr>
          <w:t xml:space="preserve"> and negligible</w:t>
        </w:r>
      </w:ins>
      <w:ins w:id="7256" w:author="Chen Liao" w:date="2021-03-23T16:27:00Z">
        <w:r w:rsidR="00A0466B" w:rsidRPr="002B6EEC">
          <w:rPr>
            <w:sz w:val="22"/>
            <w:szCs w:val="22"/>
            <w:rPrChange w:id="7257" w:author="Chen Liao" w:date="2021-03-29T18:57:00Z">
              <w:rPr/>
            </w:rPrChange>
          </w:rPr>
          <w:t>.</w:t>
        </w:r>
      </w:ins>
      <w:ins w:id="7258" w:author="Chen Liao" w:date="2021-03-23T13:44:00Z">
        <w:r w:rsidR="00B12CD1" w:rsidRPr="002B6EEC">
          <w:rPr>
            <w:sz w:val="22"/>
            <w:szCs w:val="22"/>
            <w:rPrChange w:id="7259" w:author="Chen Liao" w:date="2021-03-29T18:57:00Z">
              <w:rPr/>
            </w:rPrChange>
          </w:rPr>
          <w:t xml:space="preserve"> </w:t>
        </w:r>
      </w:ins>
    </w:p>
    <w:p w14:paraId="3F2D82AC" w14:textId="77777777" w:rsidR="003E0FDB" w:rsidRPr="002B6EEC" w:rsidRDefault="003E0FDB" w:rsidP="00235E3B">
      <w:pPr>
        <w:pStyle w:val="paragraph"/>
        <w:spacing w:before="0" w:beforeAutospacing="0" w:after="0" w:afterAutospacing="0"/>
        <w:jc w:val="both"/>
        <w:rPr>
          <w:ins w:id="7260" w:author="Chen Liao" w:date="2021-03-28T05:03:00Z"/>
          <w:rFonts w:ascii="Times New Roman" w:hAnsi="Times New Roman" w:cs="Times New Roman"/>
          <w:sz w:val="22"/>
          <w:szCs w:val="22"/>
          <w:rPrChange w:id="7261" w:author="Chen Liao" w:date="2021-03-29T18:57:00Z">
            <w:rPr>
              <w:ins w:id="7262" w:author="Chen Liao" w:date="2021-03-28T05:03:00Z"/>
              <w:rFonts w:ascii="Times New Roman" w:hAnsi="Times New Roman" w:cs="Times New Roman"/>
            </w:rPr>
          </w:rPrChange>
        </w:rPr>
      </w:pPr>
    </w:p>
    <w:p w14:paraId="3C14F2E1" w14:textId="5A109315" w:rsidR="006565CC" w:rsidRPr="002B6EEC" w:rsidDel="009D6937" w:rsidRDefault="003E0FDB" w:rsidP="009D6937">
      <w:pPr>
        <w:pStyle w:val="paragraph"/>
        <w:spacing w:before="0" w:beforeAutospacing="0" w:after="0" w:afterAutospacing="0"/>
        <w:jc w:val="both"/>
        <w:rPr>
          <w:del w:id="7263" w:author="Chen Liao" w:date="2021-03-23T13:44:00Z"/>
          <w:rFonts w:ascii="Times New Roman" w:hAnsi="Times New Roman" w:cs="Times New Roman"/>
          <w:sz w:val="22"/>
          <w:szCs w:val="22"/>
          <w:rPrChange w:id="7264" w:author="Chen Liao" w:date="2021-03-29T18:57:00Z">
            <w:rPr>
              <w:del w:id="7265" w:author="Chen Liao" w:date="2021-03-23T13:44:00Z"/>
              <w:rFonts w:ascii="Times New Roman" w:hAnsi="Times New Roman" w:cs="Times New Roman"/>
            </w:rPr>
          </w:rPrChange>
        </w:rPr>
      </w:pPr>
      <w:ins w:id="7266" w:author="Chen Liao" w:date="2021-03-28T05:03:00Z">
        <w:r w:rsidRPr="002B6EEC">
          <w:rPr>
            <w:rFonts w:ascii="Times New Roman" w:hAnsi="Times New Roman" w:cs="Times New Roman"/>
            <w:sz w:val="22"/>
            <w:szCs w:val="22"/>
            <w:rPrChange w:id="7267" w:author="Chen Liao" w:date="2021-03-29T18:57:00Z">
              <w:rPr>
                <w:rFonts w:ascii="Times New Roman" w:hAnsi="Times New Roman" w:cs="Times New Roman"/>
              </w:rPr>
            </w:rPrChange>
          </w:rPr>
          <w:t xml:space="preserve">Baseline effects were also </w:t>
        </w:r>
      </w:ins>
      <w:ins w:id="7268" w:author="Chen Liao" w:date="2021-03-28T05:06:00Z">
        <w:r w:rsidR="009D6937" w:rsidRPr="002B6EEC">
          <w:rPr>
            <w:rFonts w:ascii="Times New Roman" w:hAnsi="Times New Roman" w:cs="Times New Roman"/>
            <w:sz w:val="22"/>
            <w:szCs w:val="22"/>
            <w:rPrChange w:id="7269" w:author="Chen Liao" w:date="2021-03-29T18:57:00Z">
              <w:rPr>
                <w:rFonts w:ascii="Times New Roman" w:hAnsi="Times New Roman" w:cs="Times New Roman"/>
              </w:rPr>
            </w:rPrChange>
          </w:rPr>
          <w:t>observed</w:t>
        </w:r>
      </w:ins>
      <w:ins w:id="7270" w:author="Chen Liao" w:date="2021-03-28T05:03:00Z">
        <w:r w:rsidRPr="002B6EEC">
          <w:rPr>
            <w:rFonts w:ascii="Times New Roman" w:hAnsi="Times New Roman" w:cs="Times New Roman"/>
            <w:sz w:val="22"/>
            <w:szCs w:val="22"/>
            <w:rPrChange w:id="7271" w:author="Chen Liao" w:date="2021-03-29T18:57:00Z">
              <w:rPr>
                <w:rFonts w:ascii="Times New Roman" w:hAnsi="Times New Roman" w:cs="Times New Roman"/>
              </w:rPr>
            </w:rPrChange>
          </w:rPr>
          <w:t xml:space="preserve"> in the dynamics of SCFAs. </w:t>
        </w:r>
      </w:ins>
      <w:ins w:id="7272" w:author="Chen Liao" w:date="2021-03-23T19:46:00Z">
        <w:r w:rsidR="00B37BF8" w:rsidRPr="002B6EEC">
          <w:rPr>
            <w:rFonts w:ascii="Times New Roman" w:hAnsi="Times New Roman" w:cs="Times New Roman"/>
            <w:sz w:val="22"/>
            <w:szCs w:val="22"/>
            <w:highlight w:val="yellow"/>
            <w:rPrChange w:id="7273" w:author="Chen Liao" w:date="2021-03-29T18:57:00Z">
              <w:rPr/>
            </w:rPrChange>
          </w:rPr>
          <w:t>Fig. 2</w:t>
        </w:r>
      </w:ins>
      <w:ins w:id="7274" w:author="Chen Liao" w:date="2021-03-28T05:03:00Z">
        <w:r w:rsidR="00DA76CF" w:rsidRPr="002B6EEC">
          <w:rPr>
            <w:rFonts w:ascii="Times New Roman" w:hAnsi="Times New Roman" w:cs="Times New Roman"/>
            <w:sz w:val="22"/>
            <w:szCs w:val="22"/>
            <w:highlight w:val="yellow"/>
            <w:rPrChange w:id="7275" w:author="Chen Liao" w:date="2021-03-29T18:57:00Z">
              <w:rPr>
                <w:rFonts w:ascii="Times New Roman" w:hAnsi="Times New Roman" w:cs="Times New Roman"/>
              </w:rPr>
            </w:rPrChange>
          </w:rPr>
          <w:t>A</w:t>
        </w:r>
      </w:ins>
      <w:ins w:id="7276" w:author="Chen Liao" w:date="2021-03-28T05:07:00Z">
        <w:r w:rsidR="00B2744D" w:rsidRPr="002B6EEC">
          <w:rPr>
            <w:rFonts w:ascii="Times New Roman" w:hAnsi="Times New Roman" w:cs="Times New Roman"/>
            <w:sz w:val="22"/>
            <w:szCs w:val="22"/>
            <w:rPrChange w:id="7277" w:author="Chen Liao" w:date="2021-03-29T18:57:00Z">
              <w:rPr>
                <w:rFonts w:ascii="Times New Roman" w:hAnsi="Times New Roman" w:cs="Times New Roman"/>
              </w:rPr>
            </w:rPrChange>
          </w:rPr>
          <w:t xml:space="preserve"> shows that </w:t>
        </w:r>
      </w:ins>
      <w:ins w:id="7278" w:author="Chen Liao" w:date="2021-03-28T05:10:00Z">
        <w:r w:rsidR="00B2744D" w:rsidRPr="002B6EEC">
          <w:rPr>
            <w:rFonts w:ascii="Times New Roman" w:hAnsi="Times New Roman" w:cs="Times New Roman"/>
            <w:sz w:val="22"/>
            <w:szCs w:val="22"/>
            <w:rPrChange w:id="7279" w:author="Chen Liao" w:date="2021-03-29T18:57:00Z">
              <w:rPr>
                <w:rFonts w:ascii="Times New Roman" w:hAnsi="Times New Roman" w:cs="Times New Roman"/>
              </w:rPr>
            </w:rPrChange>
          </w:rPr>
          <w:t xml:space="preserve">Guangdong mice </w:t>
        </w:r>
        <w:proofErr w:type="spellStart"/>
        <w:r w:rsidR="00B2744D" w:rsidRPr="002B6EEC">
          <w:rPr>
            <w:rFonts w:ascii="Times New Roman" w:hAnsi="Times New Roman" w:cs="Times New Roman"/>
            <w:sz w:val="22"/>
            <w:szCs w:val="22"/>
            <w:rPrChange w:id="7280" w:author="Chen Liao" w:date="2021-03-29T18:57:00Z">
              <w:rPr>
                <w:rFonts w:ascii="Times New Roman" w:hAnsi="Times New Roman" w:cs="Times New Roman"/>
              </w:rPr>
            </w:rPrChange>
          </w:rPr>
          <w:t>exihibit</w:t>
        </w:r>
      </w:ins>
      <w:proofErr w:type="spellEnd"/>
      <w:ins w:id="7281" w:author="Chen Liao" w:date="2021-03-23T19:46:00Z">
        <w:r w:rsidR="00B37BF8" w:rsidRPr="002B6EEC">
          <w:rPr>
            <w:rFonts w:ascii="Times New Roman" w:hAnsi="Times New Roman" w:cs="Times New Roman"/>
            <w:sz w:val="22"/>
            <w:szCs w:val="22"/>
            <w:rPrChange w:id="7282" w:author="Chen Liao" w:date="2021-03-29T18:57:00Z">
              <w:rPr>
                <w:rFonts w:ascii="Times New Roman" w:hAnsi="Times New Roman" w:cs="Times New Roman"/>
              </w:rPr>
            </w:rPrChange>
          </w:rPr>
          <w:t xml:space="preserve"> </w:t>
        </w:r>
      </w:ins>
      <w:ins w:id="7283" w:author="Chen Liao" w:date="2021-03-28T05:18:00Z">
        <w:r w:rsidR="00EB7B47" w:rsidRPr="002B6EEC">
          <w:rPr>
            <w:rFonts w:ascii="Times New Roman" w:hAnsi="Times New Roman" w:cs="Times New Roman"/>
            <w:sz w:val="22"/>
            <w:szCs w:val="22"/>
            <w:rPrChange w:id="7284" w:author="Chen Liao" w:date="2021-03-29T18:57:00Z">
              <w:rPr>
                <w:rFonts w:ascii="Times New Roman" w:hAnsi="Times New Roman" w:cs="Times New Roman"/>
              </w:rPr>
            </w:rPrChange>
          </w:rPr>
          <w:t xml:space="preserve">the </w:t>
        </w:r>
      </w:ins>
      <w:ins w:id="7285" w:author="Chen Liao" w:date="2021-03-23T19:46:00Z">
        <w:r w:rsidR="00B37BF8" w:rsidRPr="002B6EEC">
          <w:rPr>
            <w:rFonts w:ascii="Times New Roman" w:hAnsi="Times New Roman" w:cs="Times New Roman"/>
            <w:sz w:val="22"/>
            <w:szCs w:val="22"/>
            <w:rPrChange w:id="7286" w:author="Chen Liao" w:date="2021-03-29T18:57:00Z">
              <w:rPr>
                <w:rFonts w:ascii="Times New Roman" w:hAnsi="Times New Roman" w:cs="Times New Roman"/>
              </w:rPr>
            </w:rPrChange>
          </w:rPr>
          <w:t xml:space="preserve">most pronounced responses of individual SCFAs to inulin treatment </w:t>
        </w:r>
      </w:ins>
      <w:ins w:id="7287" w:author="Chen Liao" w:date="2021-03-28T05:04:00Z">
        <w:r w:rsidR="0011354D" w:rsidRPr="002B6EEC">
          <w:rPr>
            <w:rFonts w:ascii="Times New Roman" w:hAnsi="Times New Roman" w:cs="Times New Roman"/>
            <w:sz w:val="22"/>
            <w:szCs w:val="22"/>
            <w:rPrChange w:id="7288" w:author="Chen Liao" w:date="2021-03-29T18:57:00Z">
              <w:rPr>
                <w:rFonts w:ascii="Times New Roman" w:hAnsi="Times New Roman" w:cs="Times New Roman"/>
              </w:rPr>
            </w:rPrChange>
          </w:rPr>
          <w:t>while</w:t>
        </w:r>
      </w:ins>
      <w:ins w:id="7289" w:author="Chen Liao" w:date="2021-03-23T19:46:00Z">
        <w:r w:rsidR="00B37BF8" w:rsidRPr="002B6EEC">
          <w:rPr>
            <w:rFonts w:ascii="Times New Roman" w:hAnsi="Times New Roman" w:cs="Times New Roman"/>
            <w:sz w:val="22"/>
            <w:szCs w:val="22"/>
            <w:rPrChange w:id="7290" w:author="Chen Liao" w:date="2021-03-29T18:57:00Z">
              <w:rPr>
                <w:rFonts w:ascii="Times New Roman" w:hAnsi="Times New Roman" w:cs="Times New Roman"/>
              </w:rPr>
            </w:rPrChange>
          </w:rPr>
          <w:t xml:space="preserve"> </w:t>
        </w:r>
      </w:ins>
      <w:ins w:id="7291" w:author="Chen Liao" w:date="2021-03-28T05:10:00Z">
        <w:r w:rsidR="00B2744D" w:rsidRPr="002B6EEC">
          <w:rPr>
            <w:rFonts w:ascii="Times New Roman" w:hAnsi="Times New Roman" w:cs="Times New Roman"/>
            <w:sz w:val="22"/>
            <w:szCs w:val="22"/>
            <w:rPrChange w:id="7292" w:author="Chen Liao" w:date="2021-03-29T18:57:00Z">
              <w:rPr>
                <w:rFonts w:ascii="Times New Roman" w:hAnsi="Times New Roman" w:cs="Times New Roman"/>
              </w:rPr>
            </w:rPrChange>
          </w:rPr>
          <w:t xml:space="preserve">the </w:t>
        </w:r>
      </w:ins>
      <w:ins w:id="7293" w:author="Chen Liao" w:date="2021-03-28T05:11:00Z">
        <w:r w:rsidR="00B2744D" w:rsidRPr="002B6EEC">
          <w:rPr>
            <w:rFonts w:ascii="Times New Roman" w:hAnsi="Times New Roman" w:cs="Times New Roman"/>
            <w:sz w:val="22"/>
            <w:szCs w:val="22"/>
            <w:rPrChange w:id="7294" w:author="Chen Liao" w:date="2021-03-29T18:57:00Z">
              <w:rPr>
                <w:rFonts w:ascii="Times New Roman" w:hAnsi="Times New Roman" w:cs="Times New Roman"/>
              </w:rPr>
            </w:rPrChange>
          </w:rPr>
          <w:t>propionate production in</w:t>
        </w:r>
      </w:ins>
      <w:ins w:id="7295" w:author="Chen Liao" w:date="2021-03-23T19:46:00Z">
        <w:r w:rsidR="00B37BF8" w:rsidRPr="002B6EEC">
          <w:rPr>
            <w:rFonts w:ascii="Times New Roman" w:hAnsi="Times New Roman" w:cs="Times New Roman"/>
            <w:sz w:val="22"/>
            <w:szCs w:val="22"/>
            <w:rPrChange w:id="7296" w:author="Chen Liao" w:date="2021-03-29T18:57:00Z">
              <w:rPr>
                <w:rFonts w:ascii="Times New Roman" w:hAnsi="Times New Roman" w:cs="Times New Roman"/>
              </w:rPr>
            </w:rPrChange>
          </w:rPr>
          <w:t xml:space="preserve"> Shanghai </w:t>
        </w:r>
      </w:ins>
      <w:ins w:id="7297" w:author="Chen Liao" w:date="2021-03-28T05:11:00Z">
        <w:r w:rsidR="00B2744D" w:rsidRPr="002B6EEC">
          <w:rPr>
            <w:rFonts w:ascii="Times New Roman" w:hAnsi="Times New Roman" w:cs="Times New Roman"/>
            <w:sz w:val="22"/>
            <w:szCs w:val="22"/>
            <w:rPrChange w:id="7298" w:author="Chen Liao" w:date="2021-03-29T18:57:00Z">
              <w:rPr>
                <w:rFonts w:ascii="Times New Roman" w:hAnsi="Times New Roman" w:cs="Times New Roman"/>
              </w:rPr>
            </w:rPrChange>
          </w:rPr>
          <w:t xml:space="preserve">mice were significantly </w:t>
        </w:r>
      </w:ins>
      <w:ins w:id="7299" w:author="Chen Liao" w:date="2021-03-24T15:04:00Z">
        <w:r w:rsidR="007F4D6B" w:rsidRPr="002B6EEC">
          <w:rPr>
            <w:rFonts w:ascii="Times New Roman" w:hAnsi="Times New Roman" w:cs="Times New Roman" w:hint="eastAsia"/>
            <w:sz w:val="22"/>
            <w:szCs w:val="22"/>
            <w:rPrChange w:id="7300" w:author="Chen Liao" w:date="2021-03-29T18:57:00Z">
              <w:rPr>
                <w:rFonts w:ascii="Times New Roman" w:hAnsi="Times New Roman" w:cs="Times New Roman" w:hint="eastAsia"/>
              </w:rPr>
            </w:rPrChange>
          </w:rPr>
          <w:t>delaye</w:t>
        </w:r>
      </w:ins>
      <w:ins w:id="7301" w:author="Chen Liao" w:date="2021-03-28T05:11:00Z">
        <w:r w:rsidR="00B2744D" w:rsidRPr="002B6EEC">
          <w:rPr>
            <w:rFonts w:ascii="Times New Roman" w:hAnsi="Times New Roman" w:cs="Times New Roman"/>
            <w:sz w:val="22"/>
            <w:szCs w:val="22"/>
            <w:rPrChange w:id="7302" w:author="Chen Liao" w:date="2021-03-29T18:57:00Z">
              <w:rPr>
                <w:rFonts w:ascii="Times New Roman" w:hAnsi="Times New Roman" w:cs="Times New Roman"/>
              </w:rPr>
            </w:rPrChange>
          </w:rPr>
          <w:t>d</w:t>
        </w:r>
      </w:ins>
      <w:ins w:id="7303" w:author="Chen Liao" w:date="2021-03-28T05:12:00Z">
        <w:r w:rsidR="00B2744D" w:rsidRPr="002B6EEC">
          <w:rPr>
            <w:rFonts w:ascii="Times New Roman" w:hAnsi="Times New Roman" w:cs="Times New Roman"/>
            <w:sz w:val="22"/>
            <w:szCs w:val="22"/>
            <w:rPrChange w:id="7304" w:author="Chen Liao" w:date="2021-03-29T18:57:00Z">
              <w:rPr>
                <w:rFonts w:ascii="Times New Roman" w:hAnsi="Times New Roman" w:cs="Times New Roman"/>
              </w:rPr>
            </w:rPrChange>
          </w:rPr>
          <w:t xml:space="preserve"> and compromised. </w:t>
        </w:r>
      </w:ins>
    </w:p>
    <w:p w14:paraId="34E122B3" w14:textId="1D3DC71E" w:rsidR="009227F3" w:rsidRPr="002B6EEC" w:rsidDel="00E0176A" w:rsidRDefault="009227F3" w:rsidP="009D6937">
      <w:pPr>
        <w:pStyle w:val="paragraph"/>
        <w:spacing w:before="0" w:beforeAutospacing="0" w:after="0" w:afterAutospacing="0"/>
        <w:jc w:val="both"/>
        <w:rPr>
          <w:del w:id="7305" w:author="Chen Liao" w:date="2021-03-22T10:42:00Z"/>
          <w:rFonts w:ascii="Times New Roman" w:hAnsi="Times New Roman" w:cs="Times New Roman"/>
          <w:sz w:val="22"/>
          <w:szCs w:val="22"/>
          <w:rPrChange w:id="7306" w:author="Chen Liao" w:date="2021-03-29T18:57:00Z">
            <w:rPr>
              <w:del w:id="7307" w:author="Chen Liao" w:date="2021-03-22T10:42:00Z"/>
              <w:rFonts w:ascii="Times New Roman" w:hAnsi="Times New Roman" w:cs="Times New Roman"/>
            </w:rPr>
          </w:rPrChange>
        </w:rPr>
      </w:pPr>
      <w:moveToRangeStart w:id="7308" w:author="Chen Liao" w:date="2021-03-14T08:40:00Z" w:name="move66603628"/>
      <w:moveTo w:id="7309" w:author="Chen Liao" w:date="2021-03-14T08:40:00Z">
        <w:del w:id="7310" w:author="Chen Liao" w:date="2021-03-23T13:56:00Z">
          <w:r w:rsidRPr="002B6EEC" w:rsidDel="00E77AEB">
            <w:rPr>
              <w:rFonts w:ascii="Times New Roman" w:hAnsi="Times New Roman" w:cs="Times New Roman"/>
              <w:sz w:val="22"/>
              <w:szCs w:val="22"/>
              <w:rPrChange w:id="7311" w:author="Chen Liao" w:date="2021-03-29T18:57:00Z">
                <w:rPr>
                  <w:rFonts w:ascii="Times New Roman" w:hAnsi="Times New Roman" w:cs="Times New Roman"/>
                </w:rPr>
              </w:rPrChange>
            </w:rPr>
            <w:delText>T</w:delText>
          </w:r>
        </w:del>
        <w:del w:id="7312" w:author="Chen Liao" w:date="2021-03-23T19:08:00Z">
          <w:r w:rsidRPr="002B6EEC" w:rsidDel="001C45BE">
            <w:rPr>
              <w:rFonts w:ascii="Times New Roman" w:hAnsi="Times New Roman" w:cs="Times New Roman"/>
              <w:sz w:val="22"/>
              <w:szCs w:val="22"/>
              <w:rPrChange w:id="7313" w:author="Chen Liao" w:date="2021-03-29T18:57:00Z">
                <w:rPr>
                  <w:rFonts w:ascii="Times New Roman" w:hAnsi="Times New Roman" w:cs="Times New Roman"/>
                </w:rPr>
              </w:rPrChange>
            </w:rPr>
            <w:delText xml:space="preserve">he magnitudes and rate of </w:delText>
          </w:r>
        </w:del>
        <w:del w:id="7314" w:author="Chen Liao" w:date="2021-03-23T19:50:00Z">
          <w:r w:rsidRPr="002B6EEC" w:rsidDel="00B37BF8">
            <w:rPr>
              <w:rFonts w:ascii="Times New Roman" w:hAnsi="Times New Roman" w:cs="Times New Roman"/>
              <w:sz w:val="22"/>
              <w:szCs w:val="22"/>
              <w:rPrChange w:id="7315" w:author="Chen Liao" w:date="2021-03-29T18:57:00Z">
                <w:rPr>
                  <w:rFonts w:ascii="Times New Roman" w:hAnsi="Times New Roman" w:cs="Times New Roman"/>
                </w:rPr>
              </w:rPrChange>
            </w:rPr>
            <w:delText>the</w:delText>
          </w:r>
        </w:del>
        <w:del w:id="7316" w:author="Chen Liao" w:date="2021-03-23T19:08:00Z">
          <w:r w:rsidRPr="002B6EEC" w:rsidDel="001C45BE">
            <w:rPr>
              <w:rFonts w:ascii="Times New Roman" w:hAnsi="Times New Roman" w:cs="Times New Roman"/>
              <w:sz w:val="22"/>
              <w:szCs w:val="22"/>
              <w:rPrChange w:id="7317" w:author="Chen Liao" w:date="2021-03-29T18:57:00Z">
                <w:rPr>
                  <w:rFonts w:ascii="Times New Roman" w:hAnsi="Times New Roman" w:cs="Times New Roman"/>
                </w:rPr>
              </w:rPrChange>
            </w:rPr>
            <w:delText xml:space="preserve"> </w:delText>
          </w:r>
        </w:del>
        <w:del w:id="7318" w:author="Chen Liao" w:date="2021-03-23T19:50:00Z">
          <w:r w:rsidRPr="002B6EEC" w:rsidDel="00B37BF8">
            <w:rPr>
              <w:rFonts w:ascii="Times New Roman" w:hAnsi="Times New Roman" w:cs="Times New Roman"/>
              <w:sz w:val="22"/>
              <w:szCs w:val="22"/>
              <w:rPrChange w:id="7319" w:author="Chen Liao" w:date="2021-03-29T18:57:00Z">
                <w:rPr>
                  <w:rFonts w:ascii="Times New Roman" w:hAnsi="Times New Roman" w:cs="Times New Roman"/>
                </w:rPr>
              </w:rPrChange>
            </w:rPr>
            <w:delText>responses of</w:delText>
          </w:r>
        </w:del>
        <w:del w:id="7320" w:author="Chen Liao" w:date="2021-03-28T05:07:00Z">
          <w:r w:rsidRPr="002B6EEC" w:rsidDel="009D6937">
            <w:rPr>
              <w:rFonts w:ascii="Times New Roman" w:hAnsi="Times New Roman" w:cs="Times New Roman"/>
              <w:sz w:val="22"/>
              <w:szCs w:val="22"/>
              <w:rPrChange w:id="7321" w:author="Chen Liao" w:date="2021-03-29T18:57:00Z">
                <w:rPr>
                  <w:rFonts w:ascii="Times New Roman" w:hAnsi="Times New Roman" w:cs="Times New Roman"/>
                </w:rPr>
              </w:rPrChange>
            </w:rPr>
            <w:delText xml:space="preserve"> individual SCFAs </w:delText>
          </w:r>
        </w:del>
        <w:del w:id="7322" w:author="Chen Liao" w:date="2021-03-23T19:50:00Z">
          <w:r w:rsidRPr="002B6EEC" w:rsidDel="00B37BF8">
            <w:rPr>
              <w:rFonts w:ascii="Times New Roman" w:hAnsi="Times New Roman" w:cs="Times New Roman"/>
              <w:sz w:val="22"/>
              <w:szCs w:val="22"/>
              <w:rPrChange w:id="7323" w:author="Chen Liao" w:date="2021-03-29T18:57:00Z">
                <w:rPr>
                  <w:rFonts w:ascii="Times New Roman" w:hAnsi="Times New Roman" w:cs="Times New Roman"/>
                </w:rPr>
              </w:rPrChange>
            </w:rPr>
            <w:delText>were</w:delText>
          </w:r>
        </w:del>
        <w:del w:id="7324" w:author="Chen Liao" w:date="2021-03-22T09:04:00Z">
          <w:r w:rsidRPr="002B6EEC" w:rsidDel="003F474D">
            <w:rPr>
              <w:rFonts w:ascii="Times New Roman" w:hAnsi="Times New Roman" w:cs="Times New Roman"/>
              <w:sz w:val="22"/>
              <w:szCs w:val="22"/>
              <w:rPrChange w:id="7325" w:author="Chen Liao" w:date="2021-03-29T18:57:00Z">
                <w:rPr>
                  <w:rFonts w:ascii="Times New Roman" w:hAnsi="Times New Roman" w:cs="Times New Roman"/>
                </w:rPr>
              </w:rPrChange>
            </w:rPr>
            <w:delText>, however,</w:delText>
          </w:r>
        </w:del>
      </w:moveTo>
      <w:ins w:id="7326" w:author="Chen Liao" w:date="2021-03-23T19:50:00Z">
        <w:r w:rsidR="00B37BF8" w:rsidRPr="002B6EEC">
          <w:rPr>
            <w:rFonts w:ascii="Times New Roman" w:hAnsi="Times New Roman" w:cs="Times New Roman"/>
            <w:sz w:val="22"/>
            <w:szCs w:val="22"/>
            <w:rPrChange w:id="7327" w:author="Chen Liao" w:date="2021-03-29T18:57:00Z">
              <w:rPr>
                <w:rFonts w:ascii="Times New Roman" w:hAnsi="Times New Roman" w:cs="Times New Roman"/>
              </w:rPr>
            </w:rPrChange>
          </w:rPr>
          <w:t xml:space="preserve">For inulin intervention, </w:t>
        </w:r>
      </w:ins>
      <w:ins w:id="7328" w:author="Chen Liao" w:date="2021-03-28T05:18:00Z">
        <w:r w:rsidR="00EB7B47" w:rsidRPr="002B6EEC">
          <w:rPr>
            <w:rFonts w:ascii="Times New Roman" w:hAnsi="Times New Roman" w:cs="Times New Roman"/>
            <w:sz w:val="22"/>
            <w:szCs w:val="22"/>
            <w:rPrChange w:id="7329" w:author="Chen Liao" w:date="2021-03-29T18:57:00Z">
              <w:rPr>
                <w:rFonts w:ascii="Times New Roman" w:hAnsi="Times New Roman" w:cs="Times New Roman"/>
              </w:rPr>
            </w:rPrChange>
          </w:rPr>
          <w:t xml:space="preserve">the baseline-dependency of </w:t>
        </w:r>
      </w:ins>
      <w:moveTo w:id="7330" w:author="Chen Liao" w:date="2021-03-14T08:40:00Z">
        <w:del w:id="7331" w:author="Chen Liao" w:date="2021-03-23T19:50:00Z">
          <w:r w:rsidRPr="002B6EEC" w:rsidDel="00B37BF8">
            <w:rPr>
              <w:rFonts w:ascii="Times New Roman" w:hAnsi="Times New Roman" w:cs="Times New Roman"/>
              <w:sz w:val="22"/>
              <w:szCs w:val="22"/>
              <w:rPrChange w:id="7332" w:author="Chen Liao" w:date="2021-03-29T18:57:00Z">
                <w:rPr>
                  <w:rFonts w:ascii="Times New Roman" w:hAnsi="Times New Roman" w:cs="Times New Roman"/>
                </w:rPr>
              </w:rPrChange>
            </w:rPr>
            <w:delText xml:space="preserve"> </w:delText>
          </w:r>
        </w:del>
        <w:del w:id="7333" w:author="Chen Liao" w:date="2021-03-23T19:09:00Z">
          <w:r w:rsidRPr="002B6EEC" w:rsidDel="001C45BE">
            <w:rPr>
              <w:rFonts w:ascii="Times New Roman" w:hAnsi="Times New Roman" w:cs="Times New Roman"/>
              <w:sz w:val="22"/>
              <w:szCs w:val="22"/>
              <w:rPrChange w:id="7334" w:author="Chen Liao" w:date="2021-03-29T18:57:00Z">
                <w:rPr>
                  <w:rFonts w:ascii="Times New Roman" w:hAnsi="Times New Roman" w:cs="Times New Roman"/>
                </w:rPr>
              </w:rPrChange>
            </w:rPr>
            <w:delText>vendor-specific</w:delText>
          </w:r>
        </w:del>
        <w:del w:id="7335" w:author="Chen Liao" w:date="2021-03-23T19:50:00Z">
          <w:r w:rsidRPr="002B6EEC" w:rsidDel="00B37BF8">
            <w:rPr>
              <w:rFonts w:ascii="Times New Roman" w:hAnsi="Times New Roman" w:cs="Times New Roman"/>
              <w:sz w:val="22"/>
              <w:szCs w:val="22"/>
              <w:rPrChange w:id="7336" w:author="Chen Liao" w:date="2021-03-29T18:57:00Z">
                <w:rPr>
                  <w:rFonts w:ascii="Times New Roman" w:hAnsi="Times New Roman" w:cs="Times New Roman"/>
                </w:rPr>
              </w:rPrChange>
            </w:rPr>
            <w:delText xml:space="preserve">. </w:delText>
          </w:r>
        </w:del>
      </w:moveTo>
      <w:ins w:id="7337" w:author="Chen Liao" w:date="2021-03-22T10:43:00Z">
        <w:r w:rsidR="00045CE4" w:rsidRPr="002B6EEC">
          <w:rPr>
            <w:rFonts w:ascii="Times New Roman" w:hAnsi="Times New Roman" w:cs="Times New Roman"/>
            <w:sz w:val="22"/>
            <w:szCs w:val="22"/>
            <w:rPrChange w:id="7338" w:author="Chen Liao" w:date="2021-03-29T18:57:00Z">
              <w:rPr>
                <w:rFonts w:ascii="Times New Roman" w:hAnsi="Times New Roman" w:cs="Times New Roman"/>
              </w:rPr>
            </w:rPrChange>
          </w:rPr>
          <w:t>butyrate</w:t>
        </w:r>
      </w:ins>
      <w:ins w:id="7339" w:author="Chen Liao" w:date="2021-03-23T19:41:00Z">
        <w:r w:rsidR="00FC50AA" w:rsidRPr="002B6EEC">
          <w:rPr>
            <w:rFonts w:ascii="Times New Roman" w:hAnsi="Times New Roman" w:cs="Times New Roman"/>
            <w:sz w:val="22"/>
            <w:szCs w:val="22"/>
            <w:rPrChange w:id="7340" w:author="Chen Liao" w:date="2021-03-29T18:57:00Z">
              <w:rPr>
                <w:rFonts w:ascii="Times New Roman" w:hAnsi="Times New Roman" w:cs="Times New Roman"/>
              </w:rPr>
            </w:rPrChange>
          </w:rPr>
          <w:t xml:space="preserve"> and</w:t>
        </w:r>
      </w:ins>
      <w:ins w:id="7341" w:author="Chen Liao" w:date="2021-03-23T19:40:00Z">
        <w:r w:rsidR="00FC50AA" w:rsidRPr="002B6EEC">
          <w:rPr>
            <w:rFonts w:ascii="Times New Roman" w:hAnsi="Times New Roman" w:cs="Times New Roman"/>
            <w:sz w:val="22"/>
            <w:szCs w:val="22"/>
            <w:rPrChange w:id="7342" w:author="Chen Liao" w:date="2021-03-29T18:57:00Z">
              <w:rPr>
                <w:rFonts w:ascii="Times New Roman" w:hAnsi="Times New Roman" w:cs="Times New Roman"/>
              </w:rPr>
            </w:rPrChange>
          </w:rPr>
          <w:t xml:space="preserve"> </w:t>
        </w:r>
      </w:ins>
      <w:ins w:id="7343" w:author="Chen Liao" w:date="2021-03-22T10:43:00Z">
        <w:r w:rsidR="00045CE4" w:rsidRPr="002B6EEC">
          <w:rPr>
            <w:rFonts w:ascii="Times New Roman" w:hAnsi="Times New Roman" w:cs="Times New Roman"/>
            <w:sz w:val="22"/>
            <w:szCs w:val="22"/>
            <w:rPrChange w:id="7344" w:author="Chen Liao" w:date="2021-03-29T18:57:00Z">
              <w:rPr>
                <w:rFonts w:ascii="Times New Roman" w:hAnsi="Times New Roman" w:cs="Times New Roman"/>
              </w:rPr>
            </w:rPrChange>
          </w:rPr>
          <w:t>propionate</w:t>
        </w:r>
      </w:ins>
      <w:ins w:id="7345" w:author="Chen Liao" w:date="2021-03-23T19:41:00Z">
        <w:r w:rsidR="00FC50AA" w:rsidRPr="002B6EEC">
          <w:rPr>
            <w:rFonts w:ascii="Times New Roman" w:hAnsi="Times New Roman" w:cs="Times New Roman"/>
            <w:sz w:val="22"/>
            <w:szCs w:val="22"/>
            <w:rPrChange w:id="7346" w:author="Chen Liao" w:date="2021-03-29T18:57:00Z">
              <w:rPr>
                <w:rFonts w:ascii="Times New Roman" w:hAnsi="Times New Roman" w:cs="Times New Roman"/>
              </w:rPr>
            </w:rPrChange>
          </w:rPr>
          <w:t xml:space="preserve">, </w:t>
        </w:r>
      </w:ins>
      <w:ins w:id="7347" w:author="Chen Liao" w:date="2021-03-22T10:43:00Z">
        <w:r w:rsidR="00045CE4" w:rsidRPr="002B6EEC">
          <w:rPr>
            <w:rFonts w:ascii="Times New Roman" w:hAnsi="Times New Roman" w:cs="Times New Roman"/>
            <w:sz w:val="22"/>
            <w:szCs w:val="22"/>
            <w:rPrChange w:id="7348" w:author="Chen Liao" w:date="2021-03-29T18:57:00Z">
              <w:rPr>
                <w:rFonts w:ascii="Times New Roman" w:hAnsi="Times New Roman" w:cs="Times New Roman"/>
              </w:rPr>
            </w:rPrChange>
          </w:rPr>
          <w:t xml:space="preserve">but </w:t>
        </w:r>
      </w:ins>
      <w:ins w:id="7349" w:author="Chen Liao" w:date="2021-03-28T05:15:00Z">
        <w:r w:rsidR="00A75AF8" w:rsidRPr="002B6EEC">
          <w:rPr>
            <w:rFonts w:ascii="Times New Roman" w:hAnsi="Times New Roman" w:cs="Times New Roman"/>
            <w:sz w:val="22"/>
            <w:szCs w:val="22"/>
            <w:rPrChange w:id="7350" w:author="Chen Liao" w:date="2021-03-29T18:57:00Z">
              <w:rPr>
                <w:rFonts w:ascii="Times New Roman" w:hAnsi="Times New Roman" w:cs="Times New Roman"/>
              </w:rPr>
            </w:rPrChange>
          </w:rPr>
          <w:t>not acetate</w:t>
        </w:r>
      </w:ins>
      <w:ins w:id="7351" w:author="Chen Liao" w:date="2021-03-22T10:43:00Z">
        <w:r w:rsidR="00045CE4" w:rsidRPr="002B6EEC">
          <w:rPr>
            <w:rFonts w:ascii="Times New Roman" w:hAnsi="Times New Roman" w:cs="Times New Roman"/>
            <w:sz w:val="22"/>
            <w:szCs w:val="22"/>
            <w:rPrChange w:id="7352" w:author="Chen Liao" w:date="2021-03-29T18:57:00Z">
              <w:rPr>
                <w:rFonts w:ascii="Times New Roman" w:hAnsi="Times New Roman" w:cs="Times New Roman"/>
              </w:rPr>
            </w:rPrChange>
          </w:rPr>
          <w:t xml:space="preserve">, </w:t>
        </w:r>
      </w:ins>
      <w:ins w:id="7353" w:author="Chen Liao" w:date="2021-03-28T05:18:00Z">
        <w:r w:rsidR="00EB7B47" w:rsidRPr="002B6EEC">
          <w:rPr>
            <w:rFonts w:ascii="Times New Roman" w:hAnsi="Times New Roman" w:cs="Times New Roman"/>
            <w:sz w:val="22"/>
            <w:szCs w:val="22"/>
            <w:rPrChange w:id="7354" w:author="Chen Liao" w:date="2021-03-29T18:57:00Z">
              <w:rPr>
                <w:rFonts w:ascii="Times New Roman" w:hAnsi="Times New Roman" w:cs="Times New Roman"/>
              </w:rPr>
            </w:rPrChange>
          </w:rPr>
          <w:t xml:space="preserve">was tested to be </w:t>
        </w:r>
      </w:ins>
      <w:ins w:id="7355" w:author="Chen Liao" w:date="2021-03-23T13:56:00Z">
        <w:r w:rsidR="00E77AEB" w:rsidRPr="002B6EEC">
          <w:rPr>
            <w:rFonts w:ascii="Times New Roman" w:hAnsi="Times New Roman" w:cs="Times New Roman"/>
            <w:sz w:val="22"/>
            <w:szCs w:val="22"/>
            <w:rPrChange w:id="7356" w:author="Chen Liao" w:date="2021-03-29T18:57:00Z">
              <w:rPr>
                <w:rFonts w:ascii="Times New Roman" w:hAnsi="Times New Roman" w:cs="Times New Roman"/>
              </w:rPr>
            </w:rPrChange>
          </w:rPr>
          <w:t xml:space="preserve">significant </w:t>
        </w:r>
      </w:ins>
      <w:ins w:id="7357" w:author="Chen Liao" w:date="2021-03-23T19:51:00Z">
        <w:r w:rsidR="00B37BF8" w:rsidRPr="002B6EEC">
          <w:rPr>
            <w:rFonts w:ascii="Times New Roman" w:hAnsi="Times New Roman" w:cs="Times New Roman"/>
            <w:sz w:val="22"/>
            <w:szCs w:val="22"/>
            <w:rPrChange w:id="7358" w:author="Chen Liao" w:date="2021-03-29T18:57:00Z">
              <w:rPr>
                <w:rFonts w:ascii="Times New Roman" w:hAnsi="Times New Roman" w:cs="Times New Roman"/>
              </w:rPr>
            </w:rPrChange>
          </w:rPr>
          <w:t>(</w:t>
        </w:r>
        <w:r w:rsidR="00B37BF8" w:rsidRPr="002B6EEC">
          <w:rPr>
            <w:rFonts w:ascii="Times New Roman" w:hAnsi="Times New Roman" w:cs="Times New Roman"/>
            <w:sz w:val="22"/>
            <w:szCs w:val="22"/>
            <w:highlight w:val="yellow"/>
            <w:rPrChange w:id="7359" w:author="Chen Liao" w:date="2021-03-29T18:57:00Z">
              <w:rPr>
                <w:rFonts w:ascii="Times New Roman" w:hAnsi="Times New Roman" w:cs="Times New Roman"/>
                <w:highlight w:val="yellow"/>
              </w:rPr>
            </w:rPrChange>
          </w:rPr>
          <w:t>Fig. 4B</w:t>
        </w:r>
        <w:r w:rsidR="00B37BF8" w:rsidRPr="002B6EEC">
          <w:rPr>
            <w:rFonts w:ascii="Times New Roman" w:hAnsi="Times New Roman" w:cs="Times New Roman"/>
            <w:sz w:val="22"/>
            <w:szCs w:val="22"/>
            <w:rPrChange w:id="7360" w:author="Chen Liao" w:date="2021-03-29T18:57:00Z">
              <w:rPr>
                <w:rFonts w:ascii="Times New Roman" w:hAnsi="Times New Roman" w:cs="Times New Roman"/>
              </w:rPr>
            </w:rPrChange>
          </w:rPr>
          <w:t>)</w:t>
        </w:r>
      </w:ins>
      <w:ins w:id="7361" w:author="Chen Liao" w:date="2021-03-28T05:21:00Z">
        <w:r w:rsidR="004C1807" w:rsidRPr="002B6EEC">
          <w:rPr>
            <w:rFonts w:ascii="Times New Roman" w:hAnsi="Times New Roman" w:cs="Times New Roman"/>
            <w:sz w:val="22"/>
            <w:szCs w:val="22"/>
            <w:rPrChange w:id="7362" w:author="Chen Liao" w:date="2021-03-29T18:57:00Z">
              <w:rPr>
                <w:rFonts w:ascii="Times New Roman" w:hAnsi="Times New Roman" w:cs="Times New Roman"/>
              </w:rPr>
            </w:rPrChange>
          </w:rPr>
          <w:t xml:space="preserve">. </w:t>
        </w:r>
      </w:ins>
      <w:ins w:id="7363" w:author="Chen Liao" w:date="2021-03-23T19:52:00Z">
        <w:r w:rsidR="00B37BF8" w:rsidRPr="002B6EEC">
          <w:rPr>
            <w:rFonts w:ascii="Times New Roman" w:hAnsi="Times New Roman" w:cs="Times New Roman"/>
            <w:sz w:val="22"/>
            <w:szCs w:val="22"/>
            <w:rPrChange w:id="7364" w:author="Chen Liao" w:date="2021-03-29T18:57:00Z">
              <w:rPr>
                <w:rFonts w:ascii="Times New Roman" w:hAnsi="Times New Roman" w:cs="Times New Roman"/>
              </w:rPr>
            </w:rPrChange>
          </w:rPr>
          <w:t>For resistant starch intervention</w:t>
        </w:r>
      </w:ins>
      <w:ins w:id="7365" w:author="Chen Liao" w:date="2021-03-23T19:46:00Z">
        <w:r w:rsidR="00FC50AA" w:rsidRPr="002B6EEC">
          <w:rPr>
            <w:rFonts w:ascii="Times New Roman" w:hAnsi="Times New Roman" w:cs="Times New Roman"/>
            <w:sz w:val="22"/>
            <w:szCs w:val="22"/>
            <w:rPrChange w:id="7366" w:author="Chen Liao" w:date="2021-03-29T18:57:00Z">
              <w:rPr>
                <w:rFonts w:ascii="Times New Roman" w:hAnsi="Times New Roman" w:cs="Times New Roman"/>
              </w:rPr>
            </w:rPrChange>
          </w:rPr>
          <w:t xml:space="preserve">, </w:t>
        </w:r>
      </w:ins>
      <w:ins w:id="7367" w:author="Chen Liao" w:date="2021-03-23T19:52:00Z">
        <w:r w:rsidR="00B37BF8" w:rsidRPr="002B6EEC">
          <w:rPr>
            <w:rFonts w:ascii="Times New Roman" w:hAnsi="Times New Roman" w:cs="Times New Roman"/>
            <w:sz w:val="22"/>
            <w:szCs w:val="22"/>
            <w:rPrChange w:id="7368" w:author="Chen Liao" w:date="2021-03-29T18:57:00Z">
              <w:rPr>
                <w:rFonts w:ascii="Times New Roman" w:hAnsi="Times New Roman" w:cs="Times New Roman"/>
              </w:rPr>
            </w:rPrChange>
          </w:rPr>
          <w:t xml:space="preserve">the dynamical responses of </w:t>
        </w:r>
      </w:ins>
      <w:ins w:id="7369" w:author="Chen Liao" w:date="2021-03-23T19:43:00Z">
        <w:r w:rsidR="00FC50AA" w:rsidRPr="002B6EEC">
          <w:rPr>
            <w:rFonts w:ascii="Times New Roman" w:hAnsi="Times New Roman" w:cs="Times New Roman"/>
            <w:sz w:val="22"/>
            <w:szCs w:val="22"/>
            <w:rPrChange w:id="7370" w:author="Chen Liao" w:date="2021-03-29T18:57:00Z">
              <w:rPr>
                <w:rFonts w:ascii="Times New Roman" w:hAnsi="Times New Roman" w:cs="Times New Roman"/>
              </w:rPr>
            </w:rPrChange>
          </w:rPr>
          <w:t xml:space="preserve">all three SCFAs </w:t>
        </w:r>
      </w:ins>
      <w:ins w:id="7371" w:author="Chen Liao" w:date="2021-03-28T05:21:00Z">
        <w:r w:rsidR="00EA5FA4" w:rsidRPr="002B6EEC">
          <w:rPr>
            <w:rFonts w:ascii="Times New Roman" w:hAnsi="Times New Roman" w:cs="Times New Roman"/>
            <w:sz w:val="22"/>
            <w:szCs w:val="22"/>
            <w:rPrChange w:id="7372" w:author="Chen Liao" w:date="2021-03-29T18:57:00Z">
              <w:rPr>
                <w:rFonts w:ascii="Times New Roman" w:hAnsi="Times New Roman" w:cs="Times New Roman"/>
              </w:rPr>
            </w:rPrChange>
          </w:rPr>
          <w:t>were found</w:t>
        </w:r>
      </w:ins>
      <w:ins w:id="7373" w:author="Chen Liao" w:date="2021-03-23T19:52:00Z">
        <w:r w:rsidR="00B37BF8" w:rsidRPr="002B6EEC">
          <w:rPr>
            <w:rFonts w:ascii="Times New Roman" w:hAnsi="Times New Roman" w:cs="Times New Roman"/>
            <w:sz w:val="22"/>
            <w:szCs w:val="22"/>
            <w:rPrChange w:id="7374" w:author="Chen Liao" w:date="2021-03-29T18:57:00Z">
              <w:rPr>
                <w:rFonts w:ascii="Times New Roman" w:hAnsi="Times New Roman" w:cs="Times New Roman"/>
              </w:rPr>
            </w:rPrChange>
          </w:rPr>
          <w:t xml:space="preserve"> significantly dependent </w:t>
        </w:r>
      </w:ins>
      <w:ins w:id="7375" w:author="Chen Liao" w:date="2021-03-23T19:43:00Z">
        <w:r w:rsidR="00FC50AA" w:rsidRPr="002B6EEC">
          <w:rPr>
            <w:rFonts w:ascii="Times New Roman" w:hAnsi="Times New Roman" w:cs="Times New Roman"/>
            <w:sz w:val="22"/>
            <w:szCs w:val="22"/>
            <w:rPrChange w:id="7376" w:author="Chen Liao" w:date="2021-03-29T18:57:00Z">
              <w:rPr>
                <w:rFonts w:ascii="Times New Roman" w:hAnsi="Times New Roman" w:cs="Times New Roman"/>
              </w:rPr>
            </w:rPrChange>
          </w:rPr>
          <w:t>on baseline microbiota</w:t>
        </w:r>
      </w:ins>
      <w:ins w:id="7377" w:author="Chen Liao" w:date="2021-03-28T05:15:00Z">
        <w:r w:rsidR="00A75AF8" w:rsidRPr="002B6EEC">
          <w:rPr>
            <w:rFonts w:ascii="Times New Roman" w:hAnsi="Times New Roman" w:cs="Times New Roman"/>
            <w:sz w:val="22"/>
            <w:szCs w:val="22"/>
            <w:rPrChange w:id="7378" w:author="Chen Liao" w:date="2021-03-29T18:57:00Z">
              <w:rPr>
                <w:rFonts w:ascii="Times New Roman" w:hAnsi="Times New Roman" w:cs="Times New Roman"/>
              </w:rPr>
            </w:rPrChange>
          </w:rPr>
          <w:t xml:space="preserve"> composition (</w:t>
        </w:r>
        <w:r w:rsidR="00A75AF8" w:rsidRPr="002B6EEC">
          <w:rPr>
            <w:rFonts w:ascii="Times New Roman" w:hAnsi="Times New Roman" w:cs="Times New Roman"/>
            <w:sz w:val="22"/>
            <w:szCs w:val="22"/>
            <w:highlight w:val="yellow"/>
            <w:rPrChange w:id="7379" w:author="Chen Liao" w:date="2021-03-29T18:57:00Z">
              <w:rPr>
                <w:rFonts w:ascii="Times New Roman" w:hAnsi="Times New Roman" w:cs="Times New Roman"/>
              </w:rPr>
            </w:rPrChange>
          </w:rPr>
          <w:t>Fig. S</w:t>
        </w:r>
      </w:ins>
      <w:ins w:id="7380" w:author="Chen Liao" w:date="2021-03-28T07:48:00Z">
        <w:r w:rsidR="00251255" w:rsidRPr="002B6EEC">
          <w:rPr>
            <w:rFonts w:ascii="Times New Roman" w:hAnsi="Times New Roman" w:cs="Times New Roman"/>
            <w:sz w:val="22"/>
            <w:szCs w:val="22"/>
            <w:highlight w:val="yellow"/>
            <w:rPrChange w:id="7381" w:author="Chen Liao" w:date="2021-03-29T18:57:00Z">
              <w:rPr>
                <w:rFonts w:ascii="Times New Roman" w:hAnsi="Times New Roman" w:cs="Times New Roman"/>
                <w:highlight w:val="yellow"/>
              </w:rPr>
            </w:rPrChange>
          </w:rPr>
          <w:t>1</w:t>
        </w:r>
      </w:ins>
      <w:ins w:id="7382" w:author="Chen Liao" w:date="2021-03-28T11:29:00Z">
        <w:r w:rsidR="0029079C" w:rsidRPr="002B6EEC">
          <w:rPr>
            <w:rFonts w:ascii="Times New Roman" w:hAnsi="Times New Roman" w:cs="Times New Roman"/>
            <w:sz w:val="22"/>
            <w:szCs w:val="22"/>
            <w:highlight w:val="yellow"/>
            <w:rPrChange w:id="7383" w:author="Chen Liao" w:date="2021-03-29T18:57:00Z">
              <w:rPr>
                <w:rFonts w:ascii="Times New Roman" w:hAnsi="Times New Roman" w:cs="Times New Roman"/>
                <w:highlight w:val="yellow"/>
              </w:rPr>
            </w:rPrChange>
          </w:rPr>
          <w:t>1</w:t>
        </w:r>
      </w:ins>
      <w:ins w:id="7384" w:author="Chen Liao" w:date="2021-03-28T05:15:00Z">
        <w:r w:rsidR="00A75AF8" w:rsidRPr="002B6EEC">
          <w:rPr>
            <w:rFonts w:ascii="Times New Roman" w:hAnsi="Times New Roman" w:cs="Times New Roman"/>
            <w:sz w:val="22"/>
            <w:szCs w:val="22"/>
            <w:highlight w:val="yellow"/>
            <w:rPrChange w:id="7385" w:author="Chen Liao" w:date="2021-03-29T18:57:00Z">
              <w:rPr>
                <w:rFonts w:ascii="Times New Roman" w:hAnsi="Times New Roman" w:cs="Times New Roman"/>
              </w:rPr>
            </w:rPrChange>
          </w:rPr>
          <w:t>B</w:t>
        </w:r>
        <w:r w:rsidR="00A75AF8" w:rsidRPr="002B6EEC">
          <w:rPr>
            <w:rFonts w:ascii="Times New Roman" w:hAnsi="Times New Roman" w:cs="Times New Roman"/>
            <w:sz w:val="22"/>
            <w:szCs w:val="22"/>
            <w:rPrChange w:id="7386" w:author="Chen Liao" w:date="2021-03-29T18:57:00Z">
              <w:rPr>
                <w:rFonts w:ascii="Times New Roman" w:hAnsi="Times New Roman" w:cs="Times New Roman"/>
              </w:rPr>
            </w:rPrChange>
          </w:rPr>
          <w:t>)</w:t>
        </w:r>
      </w:ins>
      <w:ins w:id="7387" w:author="Chen Liao" w:date="2021-03-23T19:54:00Z">
        <w:r w:rsidR="00B37BF8" w:rsidRPr="002B6EEC">
          <w:rPr>
            <w:rFonts w:ascii="Times New Roman" w:hAnsi="Times New Roman" w:cs="Times New Roman"/>
            <w:sz w:val="22"/>
            <w:szCs w:val="22"/>
            <w:rPrChange w:id="7388" w:author="Chen Liao" w:date="2021-03-29T18:57:00Z">
              <w:rPr>
                <w:rFonts w:ascii="Times New Roman" w:hAnsi="Times New Roman" w:cs="Times New Roman"/>
              </w:rPr>
            </w:rPrChange>
          </w:rPr>
          <w:t>. Interestingly,</w:t>
        </w:r>
      </w:ins>
      <w:ins w:id="7389" w:author="Chen Liao" w:date="2021-03-23T19:44:00Z">
        <w:r w:rsidR="00FC50AA" w:rsidRPr="002B6EEC">
          <w:rPr>
            <w:rFonts w:ascii="Times New Roman" w:hAnsi="Times New Roman" w:cs="Times New Roman"/>
            <w:sz w:val="22"/>
            <w:szCs w:val="22"/>
            <w:rPrChange w:id="7390" w:author="Chen Liao" w:date="2021-03-29T18:57:00Z">
              <w:rPr>
                <w:rFonts w:ascii="Times New Roman" w:hAnsi="Times New Roman" w:cs="Times New Roman"/>
              </w:rPr>
            </w:rPrChange>
          </w:rPr>
          <w:t xml:space="preserve"> the</w:t>
        </w:r>
      </w:ins>
      <w:ins w:id="7391" w:author="Chen Liao" w:date="2021-03-28T05:22:00Z">
        <w:r w:rsidR="00A76B24" w:rsidRPr="002B6EEC">
          <w:rPr>
            <w:rFonts w:ascii="Times New Roman" w:hAnsi="Times New Roman" w:cs="Times New Roman"/>
            <w:sz w:val="22"/>
            <w:szCs w:val="22"/>
            <w:rPrChange w:id="7392" w:author="Chen Liao" w:date="2021-03-29T18:57:00Z">
              <w:rPr>
                <w:rFonts w:ascii="Times New Roman" w:hAnsi="Times New Roman" w:cs="Times New Roman"/>
              </w:rPr>
            </w:rPrChange>
          </w:rPr>
          <w:t xml:space="preserve"> dynamics of</w:t>
        </w:r>
      </w:ins>
      <w:ins w:id="7393" w:author="Chen Liao" w:date="2021-03-23T19:44:00Z">
        <w:r w:rsidR="00FC50AA" w:rsidRPr="002B6EEC">
          <w:rPr>
            <w:rFonts w:ascii="Times New Roman" w:hAnsi="Times New Roman" w:cs="Times New Roman"/>
            <w:sz w:val="22"/>
            <w:szCs w:val="22"/>
            <w:rPrChange w:id="7394" w:author="Chen Liao" w:date="2021-03-29T18:57:00Z">
              <w:rPr>
                <w:rFonts w:ascii="Times New Roman" w:hAnsi="Times New Roman" w:cs="Times New Roman"/>
              </w:rPr>
            </w:rPrChange>
          </w:rPr>
          <w:t xml:space="preserve"> total SCFAs are </w:t>
        </w:r>
      </w:ins>
      <w:ins w:id="7395" w:author="Chen Liao" w:date="2021-03-23T19:54:00Z">
        <w:r w:rsidR="00B37BF8" w:rsidRPr="002B6EEC">
          <w:rPr>
            <w:rFonts w:ascii="Times New Roman" w:hAnsi="Times New Roman" w:cs="Times New Roman"/>
            <w:sz w:val="22"/>
            <w:szCs w:val="22"/>
            <w:rPrChange w:id="7396" w:author="Chen Liao" w:date="2021-03-29T18:57:00Z">
              <w:rPr>
                <w:rFonts w:ascii="Times New Roman" w:hAnsi="Times New Roman" w:cs="Times New Roman"/>
              </w:rPr>
            </w:rPrChange>
          </w:rPr>
          <w:t>baseline</w:t>
        </w:r>
      </w:ins>
      <w:ins w:id="7397" w:author="Chen Liao" w:date="2021-03-28T05:15:00Z">
        <w:r w:rsidR="00A75AF8" w:rsidRPr="002B6EEC">
          <w:rPr>
            <w:rFonts w:ascii="Times New Roman" w:hAnsi="Times New Roman" w:cs="Times New Roman"/>
            <w:sz w:val="22"/>
            <w:szCs w:val="22"/>
            <w:rPrChange w:id="7398" w:author="Chen Liao" w:date="2021-03-29T18:57:00Z">
              <w:rPr>
                <w:rFonts w:ascii="Times New Roman" w:hAnsi="Times New Roman" w:cs="Times New Roman"/>
              </w:rPr>
            </w:rPrChange>
          </w:rPr>
          <w:t xml:space="preserve"> in</w:t>
        </w:r>
      </w:ins>
      <w:ins w:id="7399" w:author="Chen Liao" w:date="2021-03-23T19:54:00Z">
        <w:r w:rsidR="00B37BF8" w:rsidRPr="002B6EEC">
          <w:rPr>
            <w:rFonts w:ascii="Times New Roman" w:hAnsi="Times New Roman" w:cs="Times New Roman"/>
            <w:sz w:val="22"/>
            <w:szCs w:val="22"/>
            <w:rPrChange w:id="7400" w:author="Chen Liao" w:date="2021-03-29T18:57:00Z">
              <w:rPr>
                <w:rFonts w:ascii="Times New Roman" w:hAnsi="Times New Roman" w:cs="Times New Roman"/>
              </w:rPr>
            </w:rPrChange>
          </w:rPr>
          <w:t>dependent for both</w:t>
        </w:r>
      </w:ins>
      <w:ins w:id="7401" w:author="Chen Liao" w:date="2021-03-28T05:22:00Z">
        <w:r w:rsidR="00A76B24" w:rsidRPr="002B6EEC">
          <w:rPr>
            <w:rFonts w:ascii="Times New Roman" w:hAnsi="Times New Roman" w:cs="Times New Roman"/>
            <w:sz w:val="22"/>
            <w:szCs w:val="22"/>
            <w:rPrChange w:id="7402" w:author="Chen Liao" w:date="2021-03-29T18:57:00Z">
              <w:rPr>
                <w:rFonts w:ascii="Times New Roman" w:hAnsi="Times New Roman" w:cs="Times New Roman"/>
              </w:rPr>
            </w:rPrChange>
          </w:rPr>
          <w:t xml:space="preserve"> fibers</w:t>
        </w:r>
      </w:ins>
      <w:ins w:id="7403" w:author="Chen Liao" w:date="2021-03-23T19:54:00Z">
        <w:r w:rsidR="00B37BF8" w:rsidRPr="002B6EEC">
          <w:rPr>
            <w:rFonts w:ascii="Times New Roman" w:hAnsi="Times New Roman" w:cs="Times New Roman"/>
            <w:sz w:val="22"/>
            <w:szCs w:val="22"/>
            <w:rPrChange w:id="7404" w:author="Chen Liao" w:date="2021-03-29T18:57:00Z">
              <w:rPr>
                <w:rFonts w:ascii="Times New Roman" w:hAnsi="Times New Roman" w:cs="Times New Roman"/>
              </w:rPr>
            </w:rPrChange>
          </w:rPr>
          <w:t xml:space="preserve">, suggesting </w:t>
        </w:r>
      </w:ins>
      <w:ins w:id="7405" w:author="Chen Liao" w:date="2021-03-23T19:57:00Z">
        <w:r w:rsidR="00CF16F5" w:rsidRPr="002B6EEC">
          <w:rPr>
            <w:rFonts w:ascii="Times New Roman" w:hAnsi="Times New Roman" w:cs="Times New Roman"/>
            <w:sz w:val="22"/>
            <w:szCs w:val="22"/>
            <w:rPrChange w:id="7406" w:author="Chen Liao" w:date="2021-03-29T18:57:00Z">
              <w:rPr>
                <w:rFonts w:ascii="Times New Roman" w:hAnsi="Times New Roman" w:cs="Times New Roman"/>
              </w:rPr>
            </w:rPrChange>
          </w:rPr>
          <w:t xml:space="preserve">that </w:t>
        </w:r>
      </w:ins>
      <w:ins w:id="7407" w:author="Chen Liao" w:date="2021-03-23T19:58:00Z">
        <w:r w:rsidR="00CF16F5" w:rsidRPr="002B6EEC">
          <w:rPr>
            <w:rFonts w:ascii="Times New Roman" w:hAnsi="Times New Roman" w:cs="Times New Roman"/>
            <w:sz w:val="22"/>
            <w:szCs w:val="22"/>
            <w:rPrChange w:id="7408" w:author="Chen Liao" w:date="2021-03-29T18:57:00Z">
              <w:rPr>
                <w:rFonts w:ascii="Times New Roman" w:hAnsi="Times New Roman" w:cs="Times New Roman"/>
              </w:rPr>
            </w:rPrChange>
          </w:rPr>
          <w:t xml:space="preserve">baseline microbiota </w:t>
        </w:r>
      </w:ins>
      <w:ins w:id="7409" w:author="Chen Liao" w:date="2021-03-23T20:09:00Z">
        <w:r w:rsidR="00C14DFE" w:rsidRPr="002B6EEC">
          <w:rPr>
            <w:rFonts w:ascii="Times New Roman" w:hAnsi="Times New Roman" w:cs="Times New Roman"/>
            <w:sz w:val="22"/>
            <w:szCs w:val="22"/>
            <w:rPrChange w:id="7410" w:author="Chen Liao" w:date="2021-03-29T18:57:00Z">
              <w:rPr>
                <w:rFonts w:ascii="Times New Roman" w:hAnsi="Times New Roman" w:cs="Times New Roman"/>
              </w:rPr>
            </w:rPrChange>
          </w:rPr>
          <w:t xml:space="preserve">may </w:t>
        </w:r>
      </w:ins>
      <w:ins w:id="7411" w:author="Chen Liao" w:date="2021-03-23T19:58:00Z">
        <w:r w:rsidR="00CF16F5" w:rsidRPr="002B6EEC">
          <w:rPr>
            <w:rFonts w:ascii="Times New Roman" w:hAnsi="Times New Roman" w:cs="Times New Roman"/>
            <w:sz w:val="22"/>
            <w:szCs w:val="22"/>
            <w:rPrChange w:id="7412" w:author="Chen Liao" w:date="2021-03-29T18:57:00Z">
              <w:rPr>
                <w:rFonts w:ascii="Times New Roman" w:hAnsi="Times New Roman" w:cs="Times New Roman"/>
              </w:rPr>
            </w:rPrChange>
          </w:rPr>
          <w:t>only regulates the proportions of different SCFAs but not the total concentration.</w:t>
        </w:r>
      </w:ins>
      <w:ins w:id="7413" w:author="Chen Liao" w:date="2021-03-28T10:29:00Z">
        <w:r w:rsidR="003F202F" w:rsidRPr="002B6EEC">
          <w:rPr>
            <w:rFonts w:ascii="Times New Roman" w:hAnsi="Times New Roman" w:cs="Times New Roman"/>
            <w:sz w:val="22"/>
            <w:szCs w:val="22"/>
            <w:rPrChange w:id="7414" w:author="Chen Liao" w:date="2021-03-29T18:57:00Z">
              <w:rPr>
                <w:rFonts w:ascii="Times New Roman" w:hAnsi="Times New Roman" w:cs="Times New Roman"/>
              </w:rPr>
            </w:rPrChange>
          </w:rPr>
          <w:t xml:space="preserve"> </w:t>
        </w:r>
      </w:ins>
      <w:ins w:id="7415" w:author="Chen Liao" w:date="2021-03-28T11:19:00Z">
        <w:r w:rsidR="008C0F90" w:rsidRPr="002B6EEC">
          <w:rPr>
            <w:rFonts w:ascii="Times New Roman" w:hAnsi="Times New Roman" w:cs="Times New Roman"/>
            <w:sz w:val="22"/>
            <w:szCs w:val="22"/>
            <w:rPrChange w:id="7416" w:author="Chen Liao" w:date="2021-03-29T18:57:00Z">
              <w:rPr>
                <w:rFonts w:ascii="Times New Roman" w:hAnsi="Times New Roman" w:cs="Times New Roman"/>
              </w:rPr>
            </w:rPrChange>
          </w:rPr>
          <w:t xml:space="preserve">It </w:t>
        </w:r>
        <w:proofErr w:type="spellStart"/>
        <w:r w:rsidR="008C0F90" w:rsidRPr="002B6EEC">
          <w:rPr>
            <w:rFonts w:ascii="Times New Roman" w:hAnsi="Times New Roman" w:cs="Times New Roman"/>
            <w:sz w:val="22"/>
            <w:szCs w:val="22"/>
            <w:rPrChange w:id="7417" w:author="Chen Liao" w:date="2021-03-29T18:57:00Z">
              <w:rPr>
                <w:rFonts w:ascii="Times New Roman" w:hAnsi="Times New Roman" w:cs="Times New Roman"/>
              </w:rPr>
            </w:rPrChange>
          </w:rPr>
          <w:t>worths</w:t>
        </w:r>
        <w:proofErr w:type="spellEnd"/>
        <w:r w:rsidR="008C0F90" w:rsidRPr="002B6EEC">
          <w:rPr>
            <w:rFonts w:ascii="Times New Roman" w:hAnsi="Times New Roman" w:cs="Times New Roman"/>
            <w:sz w:val="22"/>
            <w:szCs w:val="22"/>
            <w:rPrChange w:id="7418" w:author="Chen Liao" w:date="2021-03-29T18:57:00Z">
              <w:rPr>
                <w:rFonts w:ascii="Times New Roman" w:hAnsi="Times New Roman" w:cs="Times New Roman"/>
              </w:rPr>
            </w:rPrChange>
          </w:rPr>
          <w:t xml:space="preserve"> </w:t>
        </w:r>
      </w:ins>
      <w:ins w:id="7419" w:author="Chen Liao" w:date="2021-03-28T11:20:00Z">
        <w:r w:rsidR="008C0F90" w:rsidRPr="002B6EEC">
          <w:rPr>
            <w:rFonts w:ascii="Times New Roman" w:hAnsi="Times New Roman" w:cs="Times New Roman"/>
            <w:sz w:val="22"/>
            <w:szCs w:val="22"/>
            <w:rPrChange w:id="7420" w:author="Chen Liao" w:date="2021-03-29T18:57:00Z">
              <w:rPr>
                <w:rFonts w:ascii="Times New Roman" w:hAnsi="Times New Roman" w:cs="Times New Roman"/>
              </w:rPr>
            </w:rPrChange>
          </w:rPr>
          <w:t>mentioning that</w:t>
        </w:r>
      </w:ins>
      <w:ins w:id="7421" w:author="Chen Liao" w:date="2021-03-28T10:48:00Z">
        <w:r w:rsidR="00566270" w:rsidRPr="002B6EEC">
          <w:rPr>
            <w:rFonts w:ascii="Times New Roman" w:hAnsi="Times New Roman" w:cs="Times New Roman"/>
            <w:sz w:val="22"/>
            <w:szCs w:val="22"/>
            <w:rPrChange w:id="7422" w:author="Chen Liao" w:date="2021-03-29T18:57:00Z">
              <w:rPr>
                <w:rFonts w:ascii="Times New Roman" w:hAnsi="Times New Roman" w:cs="Times New Roman"/>
              </w:rPr>
            </w:rPrChange>
          </w:rPr>
          <w:t xml:space="preserve"> </w:t>
        </w:r>
      </w:ins>
      <w:ins w:id="7423" w:author="Chen Liao" w:date="2021-03-28T10:51:00Z">
        <w:r w:rsidR="00CB28DD" w:rsidRPr="002B6EEC">
          <w:rPr>
            <w:rFonts w:ascii="Times New Roman" w:hAnsi="Times New Roman" w:cs="Times New Roman"/>
            <w:sz w:val="22"/>
            <w:szCs w:val="22"/>
            <w:rPrChange w:id="7424" w:author="Chen Liao" w:date="2021-03-29T18:57:00Z">
              <w:rPr>
                <w:rFonts w:ascii="Times New Roman" w:hAnsi="Times New Roman" w:cs="Times New Roman"/>
              </w:rPr>
            </w:rPrChange>
          </w:rPr>
          <w:t xml:space="preserve">the </w:t>
        </w:r>
      </w:ins>
      <w:ins w:id="7425" w:author="Chen Liao" w:date="2021-03-28T10:52:00Z">
        <w:r w:rsidR="00CB28DD" w:rsidRPr="002B6EEC">
          <w:rPr>
            <w:rFonts w:ascii="Times New Roman" w:hAnsi="Times New Roman" w:cs="Times New Roman"/>
            <w:sz w:val="22"/>
            <w:szCs w:val="22"/>
            <w:rPrChange w:id="7426" w:author="Chen Liao" w:date="2021-03-29T18:57:00Z">
              <w:rPr>
                <w:rFonts w:ascii="Times New Roman" w:hAnsi="Times New Roman" w:cs="Times New Roman"/>
              </w:rPr>
            </w:rPrChange>
          </w:rPr>
          <w:t xml:space="preserve">above analysis of baseline </w:t>
        </w:r>
      </w:ins>
      <w:ins w:id="7427" w:author="Chen Liao" w:date="2021-03-28T11:20:00Z">
        <w:r w:rsidR="00B26B02" w:rsidRPr="002B6EEC">
          <w:rPr>
            <w:rFonts w:ascii="Times New Roman" w:hAnsi="Times New Roman" w:cs="Times New Roman"/>
            <w:sz w:val="22"/>
            <w:szCs w:val="22"/>
            <w:rPrChange w:id="7428" w:author="Chen Liao" w:date="2021-03-29T18:57:00Z">
              <w:rPr>
                <w:rFonts w:ascii="Times New Roman" w:hAnsi="Times New Roman" w:cs="Times New Roman"/>
              </w:rPr>
            </w:rPrChange>
          </w:rPr>
          <w:t>effects</w:t>
        </w:r>
      </w:ins>
      <w:ins w:id="7429" w:author="Chen Liao" w:date="2021-03-28T10:52:00Z">
        <w:r w:rsidR="00CB28DD" w:rsidRPr="002B6EEC">
          <w:rPr>
            <w:rFonts w:ascii="Times New Roman" w:hAnsi="Times New Roman" w:cs="Times New Roman"/>
            <w:sz w:val="22"/>
            <w:szCs w:val="22"/>
            <w:rPrChange w:id="7430" w:author="Chen Liao" w:date="2021-03-29T18:57:00Z">
              <w:rPr>
                <w:rFonts w:ascii="Times New Roman" w:hAnsi="Times New Roman" w:cs="Times New Roman"/>
              </w:rPr>
            </w:rPrChange>
          </w:rPr>
          <w:t xml:space="preserve"> </w:t>
        </w:r>
      </w:ins>
      <w:ins w:id="7431" w:author="Chen Liao" w:date="2021-03-28T11:20:00Z">
        <w:r w:rsidR="003971FD" w:rsidRPr="002B6EEC">
          <w:rPr>
            <w:rFonts w:ascii="Times New Roman" w:hAnsi="Times New Roman" w:cs="Times New Roman"/>
            <w:sz w:val="22"/>
            <w:szCs w:val="22"/>
            <w:rPrChange w:id="7432" w:author="Chen Liao" w:date="2021-03-29T18:57:00Z">
              <w:rPr>
                <w:rFonts w:ascii="Times New Roman" w:hAnsi="Times New Roman" w:cs="Times New Roman"/>
              </w:rPr>
            </w:rPrChange>
          </w:rPr>
          <w:t xml:space="preserve">incorporated </w:t>
        </w:r>
      </w:ins>
      <w:ins w:id="7433" w:author="Chen Liao" w:date="2021-03-28T10:54:00Z">
        <w:r w:rsidR="00CB28DD" w:rsidRPr="002B6EEC">
          <w:rPr>
            <w:rFonts w:ascii="Times New Roman" w:hAnsi="Times New Roman" w:cs="Times New Roman"/>
            <w:sz w:val="22"/>
            <w:szCs w:val="22"/>
            <w:rPrChange w:id="7434" w:author="Chen Liao" w:date="2021-03-29T18:57:00Z">
              <w:rPr>
                <w:rFonts w:ascii="Times New Roman" w:hAnsi="Times New Roman" w:cs="Times New Roman"/>
              </w:rPr>
            </w:rPrChange>
          </w:rPr>
          <w:t xml:space="preserve">information from the </w:t>
        </w:r>
      </w:ins>
      <w:ins w:id="7435" w:author="Chen Liao" w:date="2021-03-28T10:55:00Z">
        <w:r w:rsidR="00CB28DD" w:rsidRPr="002B6EEC">
          <w:rPr>
            <w:rFonts w:ascii="Times New Roman" w:hAnsi="Times New Roman" w:cs="Times New Roman"/>
            <w:sz w:val="22"/>
            <w:szCs w:val="22"/>
            <w:rPrChange w:id="7436" w:author="Chen Liao" w:date="2021-03-29T18:57:00Z">
              <w:rPr>
                <w:rFonts w:ascii="Times New Roman" w:hAnsi="Times New Roman" w:cs="Times New Roman"/>
              </w:rPr>
            </w:rPrChange>
          </w:rPr>
          <w:t xml:space="preserve">whole </w:t>
        </w:r>
      </w:ins>
      <w:ins w:id="7437" w:author="Chen Liao" w:date="2021-03-28T10:56:00Z">
        <w:r w:rsidR="00E0176A" w:rsidRPr="002B6EEC">
          <w:rPr>
            <w:rFonts w:ascii="Times New Roman" w:hAnsi="Times New Roman" w:cs="Times New Roman"/>
            <w:sz w:val="22"/>
            <w:szCs w:val="22"/>
            <w:rPrChange w:id="7438" w:author="Chen Liao" w:date="2021-03-29T18:57:00Z">
              <w:rPr>
                <w:rFonts w:ascii="Times New Roman" w:hAnsi="Times New Roman" w:cs="Times New Roman"/>
              </w:rPr>
            </w:rPrChange>
          </w:rPr>
          <w:t xml:space="preserve">time </w:t>
        </w:r>
        <w:proofErr w:type="spellStart"/>
        <w:r w:rsidR="00E0176A" w:rsidRPr="002B6EEC">
          <w:rPr>
            <w:rFonts w:ascii="Times New Roman" w:hAnsi="Times New Roman" w:cs="Times New Roman"/>
            <w:sz w:val="22"/>
            <w:szCs w:val="22"/>
            <w:rPrChange w:id="7439" w:author="Chen Liao" w:date="2021-03-29T18:57:00Z">
              <w:rPr>
                <w:rFonts w:ascii="Times New Roman" w:hAnsi="Times New Roman" w:cs="Times New Roman"/>
              </w:rPr>
            </w:rPrChange>
          </w:rPr>
          <w:t>series,</w:t>
        </w:r>
      </w:ins>
      <w:ins w:id="7440" w:author="Chen Liao" w:date="2021-03-28T11:20:00Z">
        <w:r w:rsidR="00C801A1" w:rsidRPr="002B6EEC">
          <w:rPr>
            <w:rFonts w:ascii="Times New Roman" w:hAnsi="Times New Roman" w:cs="Times New Roman"/>
            <w:sz w:val="22"/>
            <w:szCs w:val="22"/>
            <w:rPrChange w:id="7441" w:author="Chen Liao" w:date="2021-03-29T18:57:00Z">
              <w:rPr>
                <w:rFonts w:ascii="Times New Roman" w:hAnsi="Times New Roman" w:cs="Times New Roman"/>
              </w:rPr>
            </w:rPrChange>
          </w:rPr>
          <w:t xml:space="preserve"> </w:t>
        </w:r>
      </w:ins>
      <w:ins w:id="7442" w:author="Chen Liao" w:date="2021-03-28T10:56:00Z">
        <w:r w:rsidR="00E0176A" w:rsidRPr="002B6EEC">
          <w:rPr>
            <w:rFonts w:ascii="Times New Roman" w:hAnsi="Times New Roman" w:cs="Times New Roman"/>
            <w:sz w:val="22"/>
            <w:szCs w:val="22"/>
            <w:rPrChange w:id="7443" w:author="Chen Liao" w:date="2021-03-29T18:57:00Z">
              <w:rPr>
                <w:rFonts w:ascii="Times New Roman" w:hAnsi="Times New Roman" w:cs="Times New Roman"/>
              </w:rPr>
            </w:rPrChange>
          </w:rPr>
          <w:t>whic</w:t>
        </w:r>
        <w:proofErr w:type="spellEnd"/>
        <w:r w:rsidR="00E0176A" w:rsidRPr="002B6EEC">
          <w:rPr>
            <w:rFonts w:ascii="Times New Roman" w:hAnsi="Times New Roman" w:cs="Times New Roman"/>
            <w:sz w:val="22"/>
            <w:szCs w:val="22"/>
            <w:rPrChange w:id="7444" w:author="Chen Liao" w:date="2021-03-29T18:57:00Z">
              <w:rPr>
                <w:rFonts w:ascii="Times New Roman" w:hAnsi="Times New Roman" w:cs="Times New Roman"/>
              </w:rPr>
            </w:rPrChange>
          </w:rPr>
          <w:t xml:space="preserve">h may or may not </w:t>
        </w:r>
      </w:ins>
      <w:ins w:id="7445" w:author="Chen Liao" w:date="2021-03-28T11:20:00Z">
        <w:r w:rsidR="001946A4" w:rsidRPr="002B6EEC">
          <w:rPr>
            <w:rFonts w:ascii="Times New Roman" w:hAnsi="Times New Roman" w:cs="Times New Roman"/>
            <w:sz w:val="22"/>
            <w:szCs w:val="22"/>
            <w:rPrChange w:id="7446" w:author="Chen Liao" w:date="2021-03-29T18:57:00Z">
              <w:rPr>
                <w:rFonts w:ascii="Times New Roman" w:hAnsi="Times New Roman" w:cs="Times New Roman"/>
              </w:rPr>
            </w:rPrChange>
          </w:rPr>
          <w:t>agree</w:t>
        </w:r>
      </w:ins>
      <w:ins w:id="7447" w:author="Chen Liao" w:date="2021-03-28T10:56:00Z">
        <w:r w:rsidR="00E0176A" w:rsidRPr="002B6EEC">
          <w:rPr>
            <w:rFonts w:ascii="Times New Roman" w:hAnsi="Times New Roman" w:cs="Times New Roman"/>
            <w:sz w:val="22"/>
            <w:szCs w:val="22"/>
            <w:rPrChange w:id="7448" w:author="Chen Liao" w:date="2021-03-29T18:57:00Z">
              <w:rPr>
                <w:rFonts w:ascii="Times New Roman" w:hAnsi="Times New Roman" w:cs="Times New Roman"/>
              </w:rPr>
            </w:rPrChange>
          </w:rPr>
          <w:t xml:space="preserve"> with statistical tests performed at si</w:t>
        </w:r>
      </w:ins>
      <w:ins w:id="7449" w:author="Chen Liao" w:date="2021-03-28T10:57:00Z">
        <w:r w:rsidR="00E0176A" w:rsidRPr="002B6EEC">
          <w:rPr>
            <w:rFonts w:ascii="Times New Roman" w:hAnsi="Times New Roman" w:cs="Times New Roman"/>
            <w:sz w:val="22"/>
            <w:szCs w:val="22"/>
            <w:rPrChange w:id="7450" w:author="Chen Liao" w:date="2021-03-29T18:57:00Z">
              <w:rPr>
                <w:rFonts w:ascii="Times New Roman" w:hAnsi="Times New Roman" w:cs="Times New Roman"/>
              </w:rPr>
            </w:rPrChange>
          </w:rPr>
          <w:t>ngle timepoints (</w:t>
        </w:r>
        <w:r w:rsidR="00E0176A" w:rsidRPr="002B6EEC">
          <w:rPr>
            <w:rFonts w:ascii="Times New Roman" w:hAnsi="Times New Roman" w:cs="Times New Roman"/>
            <w:sz w:val="22"/>
            <w:szCs w:val="22"/>
            <w:highlight w:val="yellow"/>
            <w:rPrChange w:id="7451" w:author="Chen Liao" w:date="2021-03-29T18:57:00Z">
              <w:rPr>
                <w:rFonts w:ascii="Times New Roman" w:hAnsi="Times New Roman" w:cs="Times New Roman"/>
              </w:rPr>
            </w:rPrChange>
          </w:rPr>
          <w:t>Fig. S1</w:t>
        </w:r>
      </w:ins>
      <w:ins w:id="7452" w:author="Chen Liao" w:date="2021-03-28T11:30:00Z">
        <w:r w:rsidR="0029079C" w:rsidRPr="002B6EEC">
          <w:rPr>
            <w:rFonts w:ascii="Times New Roman" w:hAnsi="Times New Roman" w:cs="Times New Roman"/>
            <w:sz w:val="22"/>
            <w:szCs w:val="22"/>
            <w:highlight w:val="yellow"/>
            <w:rPrChange w:id="7453" w:author="Chen Liao" w:date="2021-03-29T18:57:00Z">
              <w:rPr>
                <w:rFonts w:ascii="Times New Roman" w:hAnsi="Times New Roman" w:cs="Times New Roman"/>
                <w:highlight w:val="yellow"/>
              </w:rPr>
            </w:rPrChange>
          </w:rPr>
          <w:t>2</w:t>
        </w:r>
      </w:ins>
      <w:ins w:id="7454" w:author="Chen Liao" w:date="2021-03-28T10:57:00Z">
        <w:r w:rsidR="00E0176A" w:rsidRPr="002B6EEC">
          <w:rPr>
            <w:rFonts w:ascii="Times New Roman" w:hAnsi="Times New Roman" w:cs="Times New Roman"/>
            <w:sz w:val="22"/>
            <w:szCs w:val="22"/>
            <w:rPrChange w:id="7455" w:author="Chen Liao" w:date="2021-03-29T18:57:00Z">
              <w:rPr>
                <w:rFonts w:ascii="Times New Roman" w:hAnsi="Times New Roman" w:cs="Times New Roman"/>
              </w:rPr>
            </w:rPrChange>
          </w:rPr>
          <w:t>). The</w:t>
        </w:r>
      </w:ins>
      <w:ins w:id="7456" w:author="Chen Liao" w:date="2021-03-28T10:58:00Z">
        <w:r w:rsidR="00E0176A" w:rsidRPr="002B6EEC">
          <w:rPr>
            <w:rFonts w:ascii="Times New Roman" w:hAnsi="Times New Roman" w:cs="Times New Roman"/>
            <w:sz w:val="22"/>
            <w:szCs w:val="22"/>
            <w:rPrChange w:id="7457" w:author="Chen Liao" w:date="2021-03-29T18:57:00Z">
              <w:rPr>
                <w:rFonts w:ascii="Times New Roman" w:hAnsi="Times New Roman" w:cs="Times New Roman"/>
              </w:rPr>
            </w:rPrChange>
          </w:rPr>
          <w:t xml:space="preserve">se </w:t>
        </w:r>
      </w:ins>
      <w:ins w:id="7458" w:author="Chen Liao" w:date="2021-03-28T11:18:00Z">
        <w:r w:rsidR="00702143" w:rsidRPr="002B6EEC">
          <w:rPr>
            <w:rFonts w:ascii="Times New Roman" w:hAnsi="Times New Roman" w:cs="Times New Roman"/>
            <w:sz w:val="22"/>
            <w:szCs w:val="22"/>
            <w:rPrChange w:id="7459" w:author="Chen Liao" w:date="2021-03-29T18:57:00Z">
              <w:rPr>
                <w:rFonts w:ascii="Times New Roman" w:hAnsi="Times New Roman" w:cs="Times New Roman"/>
              </w:rPr>
            </w:rPrChange>
          </w:rPr>
          <w:t xml:space="preserve">cross-sectional </w:t>
        </w:r>
      </w:ins>
      <w:ins w:id="7460" w:author="Chen Liao" w:date="2021-03-28T11:02:00Z">
        <w:r w:rsidR="00352628" w:rsidRPr="002B6EEC">
          <w:rPr>
            <w:rFonts w:ascii="Times New Roman" w:hAnsi="Times New Roman" w:cs="Times New Roman"/>
            <w:sz w:val="22"/>
            <w:szCs w:val="22"/>
            <w:rPrChange w:id="7461" w:author="Chen Liao" w:date="2021-03-29T18:57:00Z">
              <w:rPr>
                <w:rFonts w:ascii="Times New Roman" w:hAnsi="Times New Roman" w:cs="Times New Roman"/>
              </w:rPr>
            </w:rPrChange>
          </w:rPr>
          <w:t>t</w:t>
        </w:r>
      </w:ins>
      <w:ins w:id="7462" w:author="Chen Liao" w:date="2021-03-28T10:58:00Z">
        <w:r w:rsidR="00E0176A" w:rsidRPr="002B6EEC">
          <w:rPr>
            <w:rFonts w:ascii="Times New Roman" w:hAnsi="Times New Roman" w:cs="Times New Roman"/>
            <w:sz w:val="22"/>
            <w:szCs w:val="22"/>
            <w:rPrChange w:id="7463" w:author="Chen Liao" w:date="2021-03-29T18:57:00Z">
              <w:rPr>
                <w:rFonts w:ascii="Times New Roman" w:hAnsi="Times New Roman" w:cs="Times New Roman"/>
              </w:rPr>
            </w:rPrChange>
          </w:rPr>
          <w:t xml:space="preserve">ests are </w:t>
        </w:r>
      </w:ins>
      <w:ins w:id="7464" w:author="Chen Liao" w:date="2021-03-28T11:21:00Z">
        <w:r w:rsidR="00FA6A68" w:rsidRPr="002B6EEC">
          <w:rPr>
            <w:rFonts w:ascii="Times New Roman" w:hAnsi="Times New Roman" w:cs="Times New Roman"/>
            <w:sz w:val="22"/>
            <w:szCs w:val="22"/>
            <w:rPrChange w:id="7465" w:author="Chen Liao" w:date="2021-03-29T18:57:00Z">
              <w:rPr>
                <w:rFonts w:ascii="Times New Roman" w:hAnsi="Times New Roman" w:cs="Times New Roman"/>
              </w:rPr>
            </w:rPrChange>
          </w:rPr>
          <w:t xml:space="preserve">even </w:t>
        </w:r>
      </w:ins>
      <w:ins w:id="7466" w:author="Chen Liao" w:date="2021-03-28T10:59:00Z">
        <w:r w:rsidR="00E0176A" w:rsidRPr="002B6EEC">
          <w:rPr>
            <w:rFonts w:ascii="Times New Roman" w:hAnsi="Times New Roman" w:cs="Times New Roman"/>
            <w:sz w:val="22"/>
            <w:szCs w:val="22"/>
            <w:rPrChange w:id="7467" w:author="Chen Liao" w:date="2021-03-29T18:57:00Z">
              <w:rPr>
                <w:rFonts w:ascii="Times New Roman" w:hAnsi="Times New Roman" w:cs="Times New Roman"/>
              </w:rPr>
            </w:rPrChange>
          </w:rPr>
          <w:t>inconsistent</w:t>
        </w:r>
      </w:ins>
      <w:ins w:id="7468" w:author="Chen Liao" w:date="2021-03-28T11:19:00Z">
        <w:r w:rsidR="00702143" w:rsidRPr="002B6EEC">
          <w:rPr>
            <w:rFonts w:ascii="Times New Roman" w:hAnsi="Times New Roman" w:cs="Times New Roman"/>
            <w:sz w:val="22"/>
            <w:szCs w:val="22"/>
            <w:rPrChange w:id="7469" w:author="Chen Liao" w:date="2021-03-29T18:57:00Z">
              <w:rPr>
                <w:rFonts w:ascii="Times New Roman" w:hAnsi="Times New Roman" w:cs="Times New Roman"/>
              </w:rPr>
            </w:rPrChange>
          </w:rPr>
          <w:t xml:space="preserve"> within themselves</w:t>
        </w:r>
      </w:ins>
      <w:ins w:id="7470" w:author="Chen Liao" w:date="2021-03-28T11:00:00Z">
        <w:r w:rsidR="00E0176A" w:rsidRPr="002B6EEC">
          <w:rPr>
            <w:rFonts w:ascii="Times New Roman" w:hAnsi="Times New Roman" w:cs="Times New Roman"/>
            <w:sz w:val="22"/>
            <w:szCs w:val="22"/>
            <w:rPrChange w:id="7471" w:author="Chen Liao" w:date="2021-03-29T18:57:00Z">
              <w:rPr>
                <w:rFonts w:ascii="Times New Roman" w:hAnsi="Times New Roman" w:cs="Times New Roman"/>
              </w:rPr>
            </w:rPrChange>
          </w:rPr>
          <w:t>; for example,</w:t>
        </w:r>
      </w:ins>
      <w:ins w:id="7472" w:author="Chen Liao" w:date="2021-03-28T10:59:00Z">
        <w:r w:rsidR="00E0176A" w:rsidRPr="002B6EEC">
          <w:rPr>
            <w:rFonts w:ascii="Times New Roman" w:hAnsi="Times New Roman" w:cs="Times New Roman"/>
            <w:sz w:val="22"/>
            <w:szCs w:val="22"/>
            <w:rPrChange w:id="7473" w:author="Chen Liao" w:date="2021-03-29T18:57:00Z">
              <w:rPr>
                <w:rFonts w:ascii="Times New Roman" w:hAnsi="Times New Roman" w:cs="Times New Roman"/>
              </w:rPr>
            </w:rPrChange>
          </w:rPr>
          <w:t xml:space="preserve"> </w:t>
        </w:r>
      </w:ins>
      <w:ins w:id="7474" w:author="Chen Liao" w:date="2021-03-28T11:01:00Z">
        <w:r w:rsidR="00E0176A" w:rsidRPr="002B6EEC">
          <w:rPr>
            <w:rFonts w:ascii="Times New Roman" w:hAnsi="Times New Roman" w:cs="Times New Roman"/>
            <w:sz w:val="22"/>
            <w:szCs w:val="22"/>
            <w:rPrChange w:id="7475" w:author="Chen Liao" w:date="2021-03-29T18:57:00Z">
              <w:rPr>
                <w:rFonts w:ascii="Times New Roman" w:hAnsi="Times New Roman" w:cs="Times New Roman"/>
              </w:rPr>
            </w:rPrChange>
          </w:rPr>
          <w:t xml:space="preserve">the </w:t>
        </w:r>
      </w:ins>
      <w:ins w:id="7476" w:author="Chen Liao" w:date="2021-03-28T10:59:00Z">
        <w:r w:rsidR="00E0176A" w:rsidRPr="002B6EEC">
          <w:rPr>
            <w:rFonts w:ascii="Times New Roman" w:hAnsi="Times New Roman" w:cs="Times New Roman"/>
            <w:sz w:val="22"/>
            <w:szCs w:val="22"/>
            <w:rPrChange w:id="7477" w:author="Chen Liao" w:date="2021-03-29T18:57:00Z">
              <w:rPr>
                <w:rFonts w:ascii="Times New Roman" w:hAnsi="Times New Roman" w:cs="Times New Roman"/>
              </w:rPr>
            </w:rPrChange>
          </w:rPr>
          <w:t xml:space="preserve">butyrate </w:t>
        </w:r>
      </w:ins>
      <w:ins w:id="7478" w:author="Chen Liao" w:date="2021-03-28T11:00:00Z">
        <w:r w:rsidR="00E0176A" w:rsidRPr="002B6EEC">
          <w:rPr>
            <w:rFonts w:ascii="Times New Roman" w:hAnsi="Times New Roman" w:cs="Times New Roman"/>
            <w:sz w:val="22"/>
            <w:szCs w:val="22"/>
            <w:rPrChange w:id="7479" w:author="Chen Liao" w:date="2021-03-29T18:57:00Z">
              <w:rPr>
                <w:rFonts w:ascii="Times New Roman" w:hAnsi="Times New Roman" w:cs="Times New Roman"/>
              </w:rPr>
            </w:rPrChange>
          </w:rPr>
          <w:t>and propionate concentrations are</w:t>
        </w:r>
      </w:ins>
      <w:ins w:id="7480" w:author="Chen Liao" w:date="2021-03-28T10:59:00Z">
        <w:r w:rsidR="00E0176A" w:rsidRPr="002B6EEC">
          <w:rPr>
            <w:rFonts w:ascii="Times New Roman" w:hAnsi="Times New Roman" w:cs="Times New Roman"/>
            <w:sz w:val="22"/>
            <w:szCs w:val="22"/>
            <w:rPrChange w:id="7481" w:author="Chen Liao" w:date="2021-03-29T18:57:00Z">
              <w:rPr>
                <w:rFonts w:ascii="Times New Roman" w:hAnsi="Times New Roman" w:cs="Times New Roman"/>
              </w:rPr>
            </w:rPrChange>
          </w:rPr>
          <w:t xml:space="preserve"> baseline-dependent on day</w:t>
        </w:r>
      </w:ins>
      <w:ins w:id="7482" w:author="Chen Liao" w:date="2021-03-28T11:00:00Z">
        <w:r w:rsidR="00E0176A" w:rsidRPr="002B6EEC">
          <w:rPr>
            <w:rFonts w:ascii="Times New Roman" w:hAnsi="Times New Roman" w:cs="Times New Roman"/>
            <w:sz w:val="22"/>
            <w:szCs w:val="22"/>
            <w:rPrChange w:id="7483" w:author="Chen Liao" w:date="2021-03-29T18:57:00Z">
              <w:rPr>
                <w:rFonts w:ascii="Times New Roman" w:hAnsi="Times New Roman" w:cs="Times New Roman"/>
              </w:rPr>
            </w:rPrChange>
          </w:rPr>
          <w:t xml:space="preserve"> 5 but independent on day 31 following i</w:t>
        </w:r>
      </w:ins>
      <w:ins w:id="7484" w:author="Chen Liao" w:date="2021-03-28T11:02:00Z">
        <w:r w:rsidR="00E0176A" w:rsidRPr="002B6EEC">
          <w:rPr>
            <w:rFonts w:ascii="Times New Roman" w:hAnsi="Times New Roman" w:cs="Times New Roman"/>
            <w:sz w:val="22"/>
            <w:szCs w:val="22"/>
            <w:rPrChange w:id="7485" w:author="Chen Liao" w:date="2021-03-29T18:57:00Z">
              <w:rPr>
                <w:rFonts w:ascii="Times New Roman" w:hAnsi="Times New Roman" w:cs="Times New Roman"/>
              </w:rPr>
            </w:rPrChange>
          </w:rPr>
          <w:t>nulin interventions</w:t>
        </w:r>
      </w:ins>
      <w:ins w:id="7486" w:author="Chen Liao" w:date="2021-03-28T11:19:00Z">
        <w:r w:rsidR="00230ADC" w:rsidRPr="002B6EEC">
          <w:rPr>
            <w:rFonts w:ascii="Times New Roman" w:hAnsi="Times New Roman" w:cs="Times New Roman"/>
            <w:sz w:val="22"/>
            <w:szCs w:val="22"/>
            <w:rPrChange w:id="7487" w:author="Chen Liao" w:date="2021-03-29T18:57:00Z">
              <w:rPr>
                <w:rFonts w:ascii="Times New Roman" w:hAnsi="Times New Roman" w:cs="Times New Roman"/>
              </w:rPr>
            </w:rPrChange>
          </w:rPr>
          <w:t xml:space="preserve"> (</w:t>
        </w:r>
        <w:r w:rsidR="00230ADC" w:rsidRPr="002B6EEC">
          <w:rPr>
            <w:rFonts w:ascii="Times New Roman" w:hAnsi="Times New Roman" w:cs="Times New Roman"/>
            <w:sz w:val="22"/>
            <w:szCs w:val="22"/>
            <w:highlight w:val="yellow"/>
            <w:rPrChange w:id="7488" w:author="Chen Liao" w:date="2021-03-29T18:57:00Z">
              <w:rPr>
                <w:rFonts w:ascii="Times New Roman" w:hAnsi="Times New Roman" w:cs="Times New Roman"/>
              </w:rPr>
            </w:rPrChange>
          </w:rPr>
          <w:t>Fig. S1</w:t>
        </w:r>
      </w:ins>
      <w:ins w:id="7489" w:author="Chen Liao" w:date="2021-03-28T11:30:00Z">
        <w:r w:rsidR="0029079C" w:rsidRPr="002B6EEC">
          <w:rPr>
            <w:rFonts w:ascii="Times New Roman" w:hAnsi="Times New Roman" w:cs="Times New Roman"/>
            <w:sz w:val="22"/>
            <w:szCs w:val="22"/>
            <w:highlight w:val="yellow"/>
            <w:rPrChange w:id="7490" w:author="Chen Liao" w:date="2021-03-29T18:57:00Z">
              <w:rPr>
                <w:rFonts w:ascii="Times New Roman" w:hAnsi="Times New Roman" w:cs="Times New Roman"/>
                <w:highlight w:val="yellow"/>
              </w:rPr>
            </w:rPrChange>
          </w:rPr>
          <w:t>2</w:t>
        </w:r>
      </w:ins>
      <w:ins w:id="7491" w:author="Chen Liao" w:date="2021-03-28T11:19:00Z">
        <w:r w:rsidR="00486A15" w:rsidRPr="002B6EEC">
          <w:rPr>
            <w:rFonts w:ascii="Times New Roman" w:hAnsi="Times New Roman" w:cs="Times New Roman"/>
            <w:sz w:val="22"/>
            <w:szCs w:val="22"/>
            <w:highlight w:val="yellow"/>
            <w:rPrChange w:id="7492" w:author="Chen Liao" w:date="2021-03-29T18:57:00Z">
              <w:rPr>
                <w:rFonts w:ascii="Times New Roman" w:hAnsi="Times New Roman" w:cs="Times New Roman"/>
              </w:rPr>
            </w:rPrChange>
          </w:rPr>
          <w:t>A</w:t>
        </w:r>
        <w:r w:rsidR="00230ADC" w:rsidRPr="002B6EEC">
          <w:rPr>
            <w:rFonts w:ascii="Times New Roman" w:hAnsi="Times New Roman" w:cs="Times New Roman"/>
            <w:sz w:val="22"/>
            <w:szCs w:val="22"/>
            <w:rPrChange w:id="7493" w:author="Chen Liao" w:date="2021-03-29T18:57:00Z">
              <w:rPr>
                <w:rFonts w:ascii="Times New Roman" w:hAnsi="Times New Roman" w:cs="Times New Roman"/>
              </w:rPr>
            </w:rPrChange>
          </w:rPr>
          <w:t>)</w:t>
        </w:r>
      </w:ins>
      <w:ins w:id="7494" w:author="Chen Liao" w:date="2021-03-28T11:02:00Z">
        <w:r w:rsidR="00E0176A" w:rsidRPr="002B6EEC">
          <w:rPr>
            <w:rFonts w:ascii="Times New Roman" w:hAnsi="Times New Roman" w:cs="Times New Roman"/>
            <w:sz w:val="22"/>
            <w:szCs w:val="22"/>
            <w:rPrChange w:id="7495" w:author="Chen Liao" w:date="2021-03-29T18:57:00Z">
              <w:rPr>
                <w:rFonts w:ascii="Times New Roman" w:hAnsi="Times New Roman" w:cs="Times New Roman"/>
              </w:rPr>
            </w:rPrChange>
          </w:rPr>
          <w:t xml:space="preserve">. </w:t>
        </w:r>
      </w:ins>
      <w:moveTo w:id="7496" w:author="Chen Liao" w:date="2021-03-14T08:40:00Z">
        <w:del w:id="7497" w:author="Chen Liao" w:date="2021-03-23T16:30:00Z">
          <w:r w:rsidRPr="002B6EEC" w:rsidDel="00DE7C83">
            <w:rPr>
              <w:rFonts w:ascii="Times New Roman" w:hAnsi="Times New Roman" w:cs="Times New Roman" w:hint="eastAsia"/>
              <w:sz w:val="22"/>
              <w:szCs w:val="22"/>
              <w:rPrChange w:id="7498" w:author="Chen Liao" w:date="2021-03-29T18:57:00Z">
                <w:rPr>
                  <w:rFonts w:ascii="Times New Roman" w:hAnsi="Times New Roman" w:cs="Times New Roman" w:hint="eastAsia"/>
                </w:rPr>
              </w:rPrChange>
            </w:rPr>
            <w:delText>T</w:delText>
          </w:r>
          <w:r w:rsidRPr="002B6EEC" w:rsidDel="00DE7C83">
            <w:rPr>
              <w:rFonts w:ascii="Times New Roman" w:hAnsi="Times New Roman" w:cs="Times New Roman"/>
              <w:sz w:val="22"/>
              <w:szCs w:val="22"/>
              <w:rPrChange w:id="7499" w:author="Chen Liao" w:date="2021-03-29T18:57:00Z">
                <w:rPr>
                  <w:rFonts w:ascii="Times New Roman" w:hAnsi="Times New Roman" w:cs="Times New Roman"/>
                </w:rPr>
              </w:rPrChange>
            </w:rPr>
            <w:delText xml:space="preserve">he most pronounced responses of individual SCFAs to inulin treatment were observed in mice from Guangdong; </w:delText>
          </w:r>
          <w:r w:rsidRPr="002B6EEC" w:rsidDel="00DE7C83">
            <w:rPr>
              <w:rFonts w:ascii="Times New Roman" w:hAnsi="Times New Roman" w:cs="Times New Roman"/>
              <w:color w:val="000000"/>
              <w:sz w:val="22"/>
              <w:szCs w:val="22"/>
              <w:rPrChange w:id="7500" w:author="Chen Liao" w:date="2021-03-29T18:57:00Z">
                <w:rPr>
                  <w:rFonts w:ascii="Times New Roman" w:hAnsi="Times New Roman" w:cs="Times New Roman"/>
                  <w:color w:val="000000"/>
                </w:rPr>
              </w:rPrChange>
            </w:rPr>
            <w:delText>in c</w:delText>
          </w:r>
          <w:r w:rsidRPr="002B6EEC" w:rsidDel="00DE7C83">
            <w:rPr>
              <w:rFonts w:ascii="Times New Roman" w:hAnsi="Times New Roman" w:cs="Times New Roman"/>
              <w:sz w:val="22"/>
              <w:szCs w:val="22"/>
              <w:rPrChange w:id="7501" w:author="Chen Liao" w:date="2021-03-29T18:57:00Z">
                <w:rPr>
                  <w:rFonts w:ascii="Times New Roman" w:hAnsi="Times New Roman" w:cs="Times New Roman"/>
                </w:rPr>
              </w:rPrChange>
            </w:rPr>
            <w:delText xml:space="preserve">ontrast, mice from Beijing and Hunan showed mild increase in acetate and butyrate, whereas mice from Shanghai showed gradually increase in propionate </w:delText>
          </w:r>
          <w:r w:rsidRPr="002B6EEC" w:rsidDel="00DE7C83">
            <w:rPr>
              <w:rFonts w:ascii="Times New Roman" w:hAnsi="Times New Roman" w:cs="Times New Roman"/>
              <w:color w:val="2A2A2A"/>
              <w:sz w:val="22"/>
              <w:szCs w:val="22"/>
              <w:shd w:val="clear" w:color="auto" w:fill="FFFFFF"/>
              <w:rPrChange w:id="7502" w:author="Chen Liao" w:date="2021-03-29T18:57:00Z">
                <w:rPr>
                  <w:rFonts w:ascii="Times New Roman" w:hAnsi="Times New Roman" w:cs="Times New Roman"/>
                  <w:color w:val="2A2A2A"/>
                  <w:shd w:val="clear" w:color="auto" w:fill="FFFFFF"/>
                </w:rPr>
              </w:rPrChange>
            </w:rPr>
            <w:delText>(</w:delText>
          </w:r>
          <w:r w:rsidRPr="002B6EEC" w:rsidDel="00DE7C83">
            <w:rPr>
              <w:rFonts w:ascii="Times New Roman" w:hAnsi="Times New Roman" w:cs="Times New Roman"/>
              <w:b/>
              <w:bCs/>
              <w:color w:val="2A2A2A"/>
              <w:sz w:val="22"/>
              <w:szCs w:val="22"/>
              <w:shd w:val="clear" w:color="auto" w:fill="FFFFFF"/>
              <w:rPrChange w:id="7503" w:author="Chen Liao" w:date="2021-03-29T18:57:00Z">
                <w:rPr>
                  <w:rFonts w:ascii="Times New Roman" w:hAnsi="Times New Roman" w:cs="Times New Roman"/>
                  <w:b/>
                  <w:bCs/>
                  <w:color w:val="2A2A2A"/>
                  <w:shd w:val="clear" w:color="auto" w:fill="FFFFFF"/>
                </w:rPr>
              </w:rPrChange>
            </w:rPr>
            <w:delText>Fig 2A, S2</w:delText>
          </w:r>
          <w:r w:rsidRPr="002B6EEC" w:rsidDel="00DE7C83">
            <w:rPr>
              <w:rFonts w:ascii="Times New Roman" w:hAnsi="Times New Roman" w:cs="Times New Roman"/>
              <w:color w:val="2A2A2A"/>
              <w:sz w:val="22"/>
              <w:szCs w:val="22"/>
              <w:shd w:val="clear" w:color="auto" w:fill="FFFFFF"/>
              <w:rPrChange w:id="7504" w:author="Chen Liao" w:date="2021-03-29T18:57:00Z">
                <w:rPr>
                  <w:rFonts w:ascii="Times New Roman" w:hAnsi="Times New Roman" w:cs="Times New Roman"/>
                  <w:color w:val="2A2A2A"/>
                  <w:shd w:val="clear" w:color="auto" w:fill="FFFFFF"/>
                </w:rPr>
              </w:rPrChange>
            </w:rPr>
            <w:delText>)</w:delText>
          </w:r>
          <w:r w:rsidRPr="002B6EEC" w:rsidDel="00DE7C83">
            <w:rPr>
              <w:rFonts w:ascii="Times New Roman" w:hAnsi="Times New Roman" w:cs="Times New Roman"/>
              <w:sz w:val="22"/>
              <w:szCs w:val="22"/>
              <w:rPrChange w:id="7505" w:author="Chen Liao" w:date="2021-03-29T18:57:00Z">
                <w:rPr>
                  <w:rFonts w:ascii="Times New Roman" w:hAnsi="Times New Roman" w:cs="Times New Roman"/>
                </w:rPr>
              </w:rPrChange>
            </w:rPr>
            <w:delText>.</w:delText>
          </w:r>
        </w:del>
      </w:moveTo>
      <w:moveToRangeEnd w:id="7308"/>
    </w:p>
    <w:p w14:paraId="67BD62C8" w14:textId="77777777" w:rsidR="00E0176A" w:rsidRPr="002B6EEC" w:rsidRDefault="00E0176A" w:rsidP="009D6937">
      <w:pPr>
        <w:pStyle w:val="paragraph"/>
        <w:spacing w:before="0" w:beforeAutospacing="0" w:after="0" w:afterAutospacing="0"/>
        <w:jc w:val="both"/>
        <w:rPr>
          <w:ins w:id="7506" w:author="Chen Liao" w:date="2021-03-28T10:57:00Z"/>
          <w:rFonts w:ascii="Times New Roman" w:hAnsi="Times New Roman" w:cs="Times New Roman"/>
          <w:sz w:val="22"/>
          <w:szCs w:val="22"/>
          <w:rPrChange w:id="7507" w:author="Chen Liao" w:date="2021-03-29T18:57:00Z">
            <w:rPr>
              <w:ins w:id="7508" w:author="Chen Liao" w:date="2021-03-28T10:57:00Z"/>
              <w:rFonts w:ascii="Times New Roman" w:hAnsi="Times New Roman" w:cs="Times New Roman"/>
              <w:b/>
              <w:bCs/>
              <w:color w:val="000000"/>
              <w:sz w:val="20"/>
              <w:szCs w:val="20"/>
            </w:rPr>
          </w:rPrChange>
        </w:rPr>
        <w:pPrChange w:id="7509" w:author="Chen Liao" w:date="2021-03-28T05:07:00Z">
          <w:pPr>
            <w:pStyle w:val="paragraph"/>
            <w:spacing w:before="0" w:beforeAutospacing="0" w:after="0" w:afterAutospacing="0"/>
            <w:jc w:val="both"/>
          </w:pPr>
        </w:pPrChange>
      </w:pPr>
    </w:p>
    <w:p w14:paraId="4EC39EE4" w14:textId="14B2F07B" w:rsidR="00B53116" w:rsidRPr="002B6EEC" w:rsidDel="001E6872" w:rsidRDefault="00F741A9" w:rsidP="009D6937">
      <w:pPr>
        <w:pStyle w:val="paragraph"/>
        <w:spacing w:before="0" w:beforeAutospacing="0" w:after="0" w:afterAutospacing="0"/>
        <w:jc w:val="both"/>
        <w:rPr>
          <w:del w:id="7510" w:author="Chen Liao" w:date="2021-03-22T10:43:00Z"/>
          <w:rFonts w:ascii="Times New Roman" w:hAnsi="Times New Roman" w:cs="Times New Roman"/>
          <w:color w:val="000000"/>
          <w:sz w:val="22"/>
          <w:szCs w:val="22"/>
          <w:rPrChange w:id="7511" w:author="Chen Liao" w:date="2021-03-29T18:57:00Z">
            <w:rPr>
              <w:del w:id="7512" w:author="Chen Liao" w:date="2021-03-22T10:43:00Z"/>
              <w:rFonts w:ascii="Times New Roman" w:hAnsi="Times New Roman" w:cs="Times New Roman"/>
              <w:color w:val="000000"/>
              <w:sz w:val="21"/>
              <w:szCs w:val="21"/>
            </w:rPr>
          </w:rPrChange>
        </w:rPr>
        <w:pPrChange w:id="7513" w:author="Chen Liao" w:date="2021-03-28T05:07:00Z">
          <w:pPr>
            <w:pStyle w:val="paragraph"/>
            <w:spacing w:before="0" w:beforeAutospacing="0" w:after="0" w:afterAutospacing="0"/>
            <w:jc w:val="both"/>
          </w:pPr>
        </w:pPrChange>
      </w:pPr>
      <w:del w:id="7514" w:author="Chen Liao" w:date="2021-03-22T10:42:00Z">
        <w:r w:rsidRPr="002B6EEC" w:rsidDel="001E6872">
          <w:rPr>
            <w:color w:val="000000"/>
            <w:sz w:val="22"/>
            <w:szCs w:val="22"/>
            <w:rPrChange w:id="7515" w:author="Chen Liao" w:date="2021-03-29T18:57:00Z">
              <w:rPr>
                <w:color w:val="000000"/>
                <w:sz w:val="21"/>
                <w:szCs w:val="21"/>
              </w:rPr>
            </w:rPrChange>
          </w:rPr>
          <w:delText>Thresholds used to define response or differentiate individuals vary based on the variables being measured and are generally not standardized</w:delText>
        </w:r>
        <w:r w:rsidR="0014651E" w:rsidRPr="002B6EEC" w:rsidDel="001E6872">
          <w:rPr>
            <w:color w:val="000000"/>
            <w:sz w:val="22"/>
            <w:szCs w:val="22"/>
            <w:rPrChange w:id="7516" w:author="Chen Liao" w:date="2021-03-29T18:57:00Z">
              <w:rPr>
                <w:color w:val="000000"/>
                <w:sz w:val="21"/>
                <w:szCs w:val="21"/>
              </w:rPr>
            </w:rPrChange>
          </w:rPr>
          <w:delText xml:space="preserve"> </w:delText>
        </w:r>
        <w:r w:rsidRPr="002B6EEC" w:rsidDel="001E6872">
          <w:rPr>
            <w:color w:val="000000"/>
            <w:sz w:val="22"/>
            <w:szCs w:val="22"/>
            <w:rPrChange w:id="7517" w:author="Chen Liao" w:date="2021-03-29T18:57:00Z">
              <w:rPr>
                <w:color w:val="000000"/>
                <w:sz w:val="21"/>
                <w:szCs w:val="21"/>
              </w:rPr>
            </w:rPrChange>
          </w:rPr>
          <w:delText>.</w:delText>
        </w:r>
      </w:del>
    </w:p>
    <w:p w14:paraId="04F7F360" w14:textId="2FC057C8" w:rsidR="00C903CF" w:rsidRPr="002B6EEC" w:rsidDel="001E6872" w:rsidRDefault="00C903CF" w:rsidP="009D6937">
      <w:pPr>
        <w:pStyle w:val="paragraph"/>
        <w:spacing w:before="0" w:beforeAutospacing="0" w:after="0" w:afterAutospacing="0"/>
        <w:jc w:val="both"/>
        <w:rPr>
          <w:del w:id="7518" w:author="Chen Liao" w:date="2021-03-22T10:43:00Z"/>
          <w:rFonts w:ascii="Times New Roman" w:hAnsi="Times New Roman" w:cs="Times New Roman"/>
          <w:b/>
          <w:bCs/>
          <w:color w:val="000000"/>
          <w:sz w:val="22"/>
          <w:szCs w:val="22"/>
          <w:rPrChange w:id="7519" w:author="Chen Liao" w:date="2021-03-29T18:57:00Z">
            <w:rPr>
              <w:del w:id="7520" w:author="Chen Liao" w:date="2021-03-22T10:43:00Z"/>
              <w:rFonts w:ascii="Times New Roman" w:hAnsi="Times New Roman" w:cs="Times New Roman"/>
              <w:b/>
              <w:bCs/>
              <w:color w:val="000000"/>
              <w:sz w:val="20"/>
              <w:szCs w:val="20"/>
            </w:rPr>
          </w:rPrChange>
        </w:rPr>
        <w:pPrChange w:id="7521" w:author="Chen Liao" w:date="2021-03-28T05:07:00Z">
          <w:pPr>
            <w:pStyle w:val="paragraph"/>
            <w:spacing w:before="0" w:beforeAutospacing="0" w:after="0" w:afterAutospacing="0"/>
            <w:jc w:val="both"/>
          </w:pPr>
        </w:pPrChange>
      </w:pPr>
    </w:p>
    <w:p w14:paraId="3A196514" w14:textId="47498728" w:rsidR="00C903CF" w:rsidRPr="002B6EEC" w:rsidRDefault="00C903CF" w:rsidP="009D6937">
      <w:pPr>
        <w:pStyle w:val="paragraph"/>
        <w:spacing w:before="0" w:beforeAutospacing="0" w:after="0" w:afterAutospacing="0"/>
        <w:jc w:val="both"/>
        <w:rPr>
          <w:rFonts w:ascii="Times New Roman" w:hAnsi="Times New Roman" w:cs="Times New Roman"/>
          <w:b/>
          <w:bCs/>
          <w:color w:val="000000"/>
          <w:sz w:val="22"/>
          <w:szCs w:val="22"/>
          <w:rPrChange w:id="7522" w:author="Chen Liao" w:date="2021-03-29T18:57:00Z">
            <w:rPr>
              <w:rFonts w:ascii="Times New Roman" w:hAnsi="Times New Roman" w:cs="Times New Roman"/>
              <w:b/>
              <w:bCs/>
              <w:color w:val="000000"/>
              <w:sz w:val="20"/>
              <w:szCs w:val="20"/>
            </w:rPr>
          </w:rPrChange>
        </w:rPr>
        <w:pPrChange w:id="7523" w:author="Chen Liao" w:date="2021-03-28T05:07:00Z">
          <w:pPr>
            <w:pStyle w:val="paragraph"/>
            <w:spacing w:before="0" w:beforeAutospacing="0" w:after="0" w:afterAutospacing="0"/>
            <w:jc w:val="both"/>
          </w:pPr>
        </w:pPrChange>
      </w:pPr>
    </w:p>
    <w:p w14:paraId="7EF228DC" w14:textId="77777777" w:rsidR="00C903CF" w:rsidRPr="002B6EEC" w:rsidRDefault="00C903CF" w:rsidP="00235E3B">
      <w:pPr>
        <w:pStyle w:val="paragraph"/>
        <w:spacing w:before="0" w:beforeAutospacing="0" w:after="0" w:afterAutospacing="0"/>
        <w:jc w:val="both"/>
        <w:rPr>
          <w:rFonts w:ascii="Times New Roman" w:hAnsi="Times New Roman" w:cs="Times New Roman"/>
          <w:color w:val="000000"/>
          <w:sz w:val="22"/>
          <w:szCs w:val="22"/>
          <w:rPrChange w:id="7524" w:author="Chen Liao" w:date="2021-03-29T18:57:00Z">
            <w:rPr>
              <w:rFonts w:ascii="Times New Roman" w:hAnsi="Times New Roman" w:cs="Times New Roman"/>
              <w:color w:val="000000"/>
              <w:sz w:val="20"/>
              <w:szCs w:val="20"/>
            </w:rPr>
          </w:rPrChange>
        </w:rPr>
      </w:pPr>
    </w:p>
    <w:p w14:paraId="5CF416BC" w14:textId="0EC90994" w:rsidR="008520E4" w:rsidRPr="002B6EEC" w:rsidRDefault="00A83CE0" w:rsidP="00235E3B">
      <w:pPr>
        <w:pStyle w:val="paragraph"/>
        <w:spacing w:before="0" w:beforeAutospacing="0" w:after="0" w:afterAutospacing="0"/>
        <w:jc w:val="center"/>
        <w:rPr>
          <w:rFonts w:ascii="Times New Roman" w:hAnsi="Times New Roman" w:cs="Times New Roman"/>
          <w:color w:val="000000"/>
          <w:sz w:val="22"/>
          <w:szCs w:val="22"/>
          <w:rPrChange w:id="7525" w:author="Chen Liao" w:date="2021-03-29T18:57:00Z">
            <w:rPr>
              <w:rFonts w:ascii="Times New Roman" w:hAnsi="Times New Roman" w:cs="Times New Roman"/>
              <w:color w:val="000000"/>
              <w:sz w:val="20"/>
              <w:szCs w:val="20"/>
            </w:rPr>
          </w:rPrChange>
        </w:rPr>
      </w:pPr>
      <w:del w:id="7526" w:author="Chen Liao" w:date="2021-03-23T15:27:00Z">
        <w:r w:rsidRPr="002B6EEC" w:rsidDel="00007D08">
          <w:rPr>
            <w:rFonts w:ascii="Times New Roman" w:hAnsi="Times New Roman" w:cs="Times New Roman"/>
            <w:noProof/>
            <w:color w:val="000000"/>
            <w:sz w:val="22"/>
            <w:szCs w:val="22"/>
            <w:rPrChange w:id="7527" w:author="Chen Liao" w:date="2021-03-29T18:57:00Z">
              <w:rPr>
                <w:rFonts w:ascii="Times New Roman" w:hAnsi="Times New Roman" w:cs="Times New Roman"/>
                <w:noProof/>
                <w:color w:val="000000"/>
                <w:sz w:val="20"/>
                <w:szCs w:val="20"/>
              </w:rPr>
            </w:rPrChange>
          </w:rPr>
          <w:lastRenderedPageBreak/>
          <w:drawing>
            <wp:inline distT="0" distB="0" distL="0" distR="0" wp14:anchorId="7A2E8C56" wp14:editId="3ACF7C6E">
              <wp:extent cx="5283200" cy="4508500"/>
              <wp:effectExtent l="0" t="0" r="0" b="0"/>
              <wp:docPr id="23" name="Picture 23" descr="A picture containing light, bunch,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ight, bunch, outdoor obj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83200" cy="4508500"/>
                      </a:xfrm>
                      <a:prstGeom prst="rect">
                        <a:avLst/>
                      </a:prstGeom>
                    </pic:spPr>
                  </pic:pic>
                </a:graphicData>
              </a:graphic>
            </wp:inline>
          </w:drawing>
        </w:r>
      </w:del>
      <w:ins w:id="7528" w:author="Chen Liao" w:date="2021-03-23T15:27:00Z">
        <w:r w:rsidR="00007D08" w:rsidRPr="002B6EEC">
          <w:rPr>
            <w:rFonts w:ascii="Times New Roman" w:hAnsi="Times New Roman" w:cs="Times New Roman"/>
            <w:noProof/>
            <w:color w:val="000000"/>
            <w:sz w:val="22"/>
            <w:szCs w:val="22"/>
            <w:rPrChange w:id="7529" w:author="Chen Liao" w:date="2021-03-29T18:57:00Z">
              <w:rPr>
                <w:rFonts w:ascii="Times New Roman" w:hAnsi="Times New Roman" w:cs="Times New Roman"/>
                <w:noProof/>
                <w:color w:val="000000"/>
              </w:rPr>
            </w:rPrChange>
          </w:rPr>
          <w:drawing>
            <wp:inline distT="0" distB="0" distL="0" distR="0" wp14:anchorId="0B364A15" wp14:editId="0E54A702">
              <wp:extent cx="4721395" cy="402907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5096" cy="4032233"/>
                      </a:xfrm>
                      <a:prstGeom prst="rect">
                        <a:avLst/>
                      </a:prstGeom>
                    </pic:spPr>
                  </pic:pic>
                </a:graphicData>
              </a:graphic>
            </wp:inline>
          </w:drawing>
        </w:r>
      </w:ins>
    </w:p>
    <w:p w14:paraId="3E117B98" w14:textId="77777777" w:rsidR="008520E4" w:rsidRPr="002B6EEC" w:rsidRDefault="008520E4">
      <w:pPr>
        <w:pStyle w:val="paragraph"/>
        <w:spacing w:before="0" w:beforeAutospacing="0" w:after="0" w:afterAutospacing="0"/>
        <w:jc w:val="both"/>
        <w:rPr>
          <w:rFonts w:ascii="Times New Roman" w:hAnsi="Times New Roman" w:cs="Times New Roman"/>
          <w:color w:val="000000"/>
          <w:sz w:val="22"/>
          <w:szCs w:val="22"/>
          <w:rPrChange w:id="7530" w:author="Chen Liao" w:date="2021-03-29T18:57:00Z">
            <w:rPr>
              <w:rFonts w:ascii="Times New Roman" w:hAnsi="Times New Roman" w:cs="Times New Roman"/>
              <w:color w:val="000000"/>
              <w:sz w:val="20"/>
              <w:szCs w:val="20"/>
            </w:rPr>
          </w:rPrChange>
        </w:rPr>
        <w:pPrChange w:id="7531" w:author="Chen Liao" w:date="2021-03-24T10:44:00Z">
          <w:pPr>
            <w:pStyle w:val="paragraph"/>
            <w:spacing w:before="0" w:beforeAutospacing="0" w:after="0" w:afterAutospacing="0"/>
            <w:jc w:val="center"/>
          </w:pPr>
        </w:pPrChange>
      </w:pPr>
    </w:p>
    <w:p w14:paraId="61A5885B" w14:textId="5496E00A" w:rsidR="00482E80" w:rsidRPr="002B6EEC" w:rsidDel="00BF6A1C" w:rsidRDefault="00E63364">
      <w:pPr>
        <w:pStyle w:val="paragraph"/>
        <w:spacing w:before="0" w:beforeAutospacing="0" w:after="0" w:afterAutospacing="0"/>
        <w:jc w:val="both"/>
        <w:rPr>
          <w:del w:id="7532" w:author="Chen Liao" w:date="2021-03-22T10:43:00Z"/>
          <w:rFonts w:ascii="Times New Roman" w:hAnsi="Times New Roman" w:cs="Times New Roman"/>
          <w:color w:val="000000"/>
          <w:sz w:val="20"/>
          <w:szCs w:val="20"/>
          <w:rPrChange w:id="7533" w:author="Chen Liao" w:date="2021-03-29T18:57:00Z">
            <w:rPr>
              <w:del w:id="7534" w:author="Chen Liao" w:date="2021-03-22T10:43:00Z"/>
              <w:rFonts w:ascii="Times New Roman" w:hAnsi="Times New Roman" w:cs="Times New Roman"/>
              <w:color w:val="000000"/>
            </w:rPr>
          </w:rPrChange>
        </w:rPr>
      </w:pPr>
      <w:r w:rsidRPr="002B6EEC">
        <w:rPr>
          <w:rFonts w:ascii="Times New Roman" w:hAnsi="Times New Roman" w:cs="Times New Roman"/>
          <w:b/>
          <w:bCs/>
          <w:color w:val="000000"/>
          <w:sz w:val="20"/>
          <w:szCs w:val="20"/>
          <w:rPrChange w:id="7535" w:author="Chen Liao" w:date="2021-03-29T18:57:00Z">
            <w:rPr>
              <w:b/>
              <w:bCs/>
              <w:color w:val="000000"/>
              <w:sz w:val="20"/>
              <w:szCs w:val="20"/>
            </w:rPr>
          </w:rPrChange>
        </w:rPr>
        <w:t xml:space="preserve">Figure </w:t>
      </w:r>
      <w:r w:rsidR="008E386A" w:rsidRPr="002B6EEC">
        <w:rPr>
          <w:rFonts w:ascii="Times New Roman" w:hAnsi="Times New Roman" w:cs="Times New Roman"/>
          <w:b/>
          <w:bCs/>
          <w:color w:val="000000"/>
          <w:sz w:val="20"/>
          <w:szCs w:val="20"/>
          <w:rPrChange w:id="7536" w:author="Chen Liao" w:date="2021-03-29T18:57:00Z">
            <w:rPr>
              <w:b/>
              <w:bCs/>
              <w:color w:val="000000"/>
              <w:sz w:val="20"/>
              <w:szCs w:val="20"/>
            </w:rPr>
          </w:rPrChange>
        </w:rPr>
        <w:t>4</w:t>
      </w:r>
      <w:r w:rsidRPr="002B6EEC">
        <w:rPr>
          <w:rFonts w:ascii="Times New Roman" w:hAnsi="Times New Roman" w:cs="Times New Roman"/>
          <w:b/>
          <w:bCs/>
          <w:color w:val="000000"/>
          <w:sz w:val="20"/>
          <w:szCs w:val="20"/>
          <w:rPrChange w:id="7537" w:author="Chen Liao" w:date="2021-03-29T18:57:00Z">
            <w:rPr>
              <w:b/>
              <w:bCs/>
              <w:color w:val="000000"/>
              <w:sz w:val="20"/>
              <w:szCs w:val="20"/>
            </w:rPr>
          </w:rPrChange>
        </w:rPr>
        <w:t>.</w:t>
      </w:r>
      <w:r w:rsidRPr="002B6EEC">
        <w:rPr>
          <w:rFonts w:ascii="Times New Roman" w:hAnsi="Times New Roman" w:cs="Times New Roman"/>
          <w:b/>
          <w:bCs/>
          <w:color w:val="000000"/>
          <w:sz w:val="20"/>
          <w:szCs w:val="20"/>
          <w:rPrChange w:id="7538" w:author="Chen Liao" w:date="2021-03-29T18:57:00Z">
            <w:rPr>
              <w:color w:val="000000"/>
              <w:sz w:val="20"/>
              <w:szCs w:val="20"/>
            </w:rPr>
          </w:rPrChange>
        </w:rPr>
        <w:t xml:space="preserve"> </w:t>
      </w:r>
      <w:del w:id="7539" w:author="Chen Liao" w:date="2021-03-28T05:25:00Z">
        <w:r w:rsidR="009C313A" w:rsidRPr="002B6EEC" w:rsidDel="00485580">
          <w:rPr>
            <w:rFonts w:ascii="Times New Roman" w:hAnsi="Times New Roman" w:cs="Times New Roman"/>
            <w:b/>
            <w:bCs/>
            <w:color w:val="000000"/>
            <w:sz w:val="20"/>
            <w:szCs w:val="20"/>
            <w:rPrChange w:id="7540" w:author="Chen Liao" w:date="2021-03-29T18:57:00Z">
              <w:rPr>
                <w:b/>
                <w:bCs/>
                <w:color w:val="000000"/>
                <w:sz w:val="20"/>
                <w:szCs w:val="20"/>
              </w:rPr>
            </w:rPrChange>
          </w:rPr>
          <w:delText>Visualization and q</w:delText>
        </w:r>
        <w:r w:rsidR="004026CF" w:rsidRPr="002B6EEC" w:rsidDel="00485580">
          <w:rPr>
            <w:rFonts w:ascii="Times New Roman" w:hAnsi="Times New Roman" w:cs="Times New Roman"/>
            <w:b/>
            <w:bCs/>
            <w:color w:val="000000"/>
            <w:sz w:val="20"/>
            <w:szCs w:val="20"/>
            <w:rPrChange w:id="7541" w:author="Chen Liao" w:date="2021-03-29T18:57:00Z">
              <w:rPr>
                <w:b/>
                <w:bCs/>
                <w:color w:val="000000"/>
                <w:sz w:val="20"/>
                <w:szCs w:val="20"/>
              </w:rPr>
            </w:rPrChange>
          </w:rPr>
          <w:delText xml:space="preserve">uantitative </w:delText>
        </w:r>
        <w:r w:rsidR="009C313A" w:rsidRPr="002B6EEC" w:rsidDel="00485580">
          <w:rPr>
            <w:rFonts w:ascii="Times New Roman" w:hAnsi="Times New Roman" w:cs="Times New Roman"/>
            <w:b/>
            <w:bCs/>
            <w:color w:val="000000"/>
            <w:sz w:val="20"/>
            <w:szCs w:val="20"/>
            <w:rPrChange w:id="7542" w:author="Chen Liao" w:date="2021-03-29T18:57:00Z">
              <w:rPr>
                <w:b/>
                <w:bCs/>
                <w:color w:val="000000"/>
                <w:sz w:val="20"/>
                <w:szCs w:val="20"/>
              </w:rPr>
            </w:rPrChange>
          </w:rPr>
          <w:delText>significance test</w:delText>
        </w:r>
        <w:r w:rsidR="004026CF" w:rsidRPr="002B6EEC" w:rsidDel="00485580">
          <w:rPr>
            <w:rFonts w:ascii="Times New Roman" w:hAnsi="Times New Roman" w:cs="Times New Roman"/>
            <w:b/>
            <w:bCs/>
            <w:color w:val="000000"/>
            <w:sz w:val="20"/>
            <w:szCs w:val="20"/>
            <w:rPrChange w:id="7543" w:author="Chen Liao" w:date="2021-03-29T18:57:00Z">
              <w:rPr>
                <w:b/>
                <w:bCs/>
                <w:color w:val="000000"/>
                <w:sz w:val="20"/>
                <w:szCs w:val="20"/>
              </w:rPr>
            </w:rPrChange>
          </w:rPr>
          <w:delText xml:space="preserve"> </w:delText>
        </w:r>
      </w:del>
      <w:ins w:id="7544" w:author="Chen Liao" w:date="2021-03-28T05:25:00Z">
        <w:r w:rsidR="00485580" w:rsidRPr="002B6EEC">
          <w:rPr>
            <w:rFonts w:ascii="Times New Roman" w:hAnsi="Times New Roman" w:cs="Times New Roman"/>
            <w:b/>
            <w:bCs/>
            <w:color w:val="000000"/>
            <w:sz w:val="20"/>
            <w:szCs w:val="20"/>
            <w:rPrChange w:id="7545" w:author="Chen Liao" w:date="2021-03-29T18:57:00Z">
              <w:rPr>
                <w:rFonts w:ascii="Times New Roman" w:hAnsi="Times New Roman" w:cs="Times New Roman"/>
                <w:b/>
                <w:bCs/>
                <w:color w:val="000000"/>
                <w:sz w:val="21"/>
                <w:szCs w:val="21"/>
              </w:rPr>
            </w:rPrChange>
          </w:rPr>
          <w:t xml:space="preserve">Quantification and visualization </w:t>
        </w:r>
      </w:ins>
      <w:r w:rsidR="004026CF" w:rsidRPr="002B6EEC">
        <w:rPr>
          <w:rFonts w:ascii="Times New Roman" w:hAnsi="Times New Roman" w:cs="Times New Roman"/>
          <w:b/>
          <w:bCs/>
          <w:color w:val="000000"/>
          <w:sz w:val="20"/>
          <w:szCs w:val="20"/>
          <w:rPrChange w:id="7546" w:author="Chen Liao" w:date="2021-03-29T18:57:00Z">
            <w:rPr>
              <w:b/>
              <w:bCs/>
              <w:color w:val="000000"/>
              <w:sz w:val="20"/>
              <w:szCs w:val="20"/>
            </w:rPr>
          </w:rPrChange>
        </w:rPr>
        <w:t xml:space="preserve">of </w:t>
      </w:r>
      <w:r w:rsidR="00A83CE0" w:rsidRPr="002B6EEC">
        <w:rPr>
          <w:rFonts w:ascii="Times New Roman" w:hAnsi="Times New Roman" w:cs="Times New Roman"/>
          <w:b/>
          <w:bCs/>
          <w:color w:val="000000"/>
          <w:sz w:val="20"/>
          <w:szCs w:val="20"/>
          <w:rPrChange w:id="7547" w:author="Chen Liao" w:date="2021-03-29T18:57:00Z">
            <w:rPr>
              <w:b/>
              <w:bCs/>
              <w:color w:val="000000"/>
              <w:sz w:val="20"/>
              <w:szCs w:val="20"/>
            </w:rPr>
          </w:rPrChange>
        </w:rPr>
        <w:t>baseline-dependent</w:t>
      </w:r>
      <w:r w:rsidR="004026CF" w:rsidRPr="002B6EEC">
        <w:rPr>
          <w:rFonts w:ascii="Times New Roman" w:hAnsi="Times New Roman" w:cs="Times New Roman"/>
          <w:b/>
          <w:bCs/>
          <w:color w:val="000000"/>
          <w:sz w:val="20"/>
          <w:szCs w:val="20"/>
          <w:rPrChange w:id="7548" w:author="Chen Liao" w:date="2021-03-29T18:57:00Z">
            <w:rPr>
              <w:b/>
              <w:bCs/>
              <w:color w:val="000000"/>
              <w:sz w:val="20"/>
              <w:szCs w:val="20"/>
            </w:rPr>
          </w:rPrChange>
        </w:rPr>
        <w:t xml:space="preserve"> responses of </w:t>
      </w:r>
      <w:ins w:id="7549" w:author="Chen Liao" w:date="2021-03-28T05:24:00Z">
        <w:r w:rsidR="00BF6FD0" w:rsidRPr="002B6EEC">
          <w:rPr>
            <w:rFonts w:ascii="Times New Roman" w:hAnsi="Times New Roman" w:cs="Times New Roman"/>
            <w:b/>
            <w:bCs/>
            <w:color w:val="000000"/>
            <w:sz w:val="20"/>
            <w:szCs w:val="20"/>
            <w:rPrChange w:id="7550" w:author="Chen Liao" w:date="2021-03-29T18:57:00Z">
              <w:rPr>
                <w:rFonts w:ascii="Times New Roman" w:hAnsi="Times New Roman" w:cs="Times New Roman"/>
                <w:b/>
                <w:bCs/>
                <w:color w:val="000000"/>
                <w:sz w:val="21"/>
                <w:szCs w:val="21"/>
              </w:rPr>
            </w:rPrChange>
          </w:rPr>
          <w:t xml:space="preserve">(A) </w:t>
        </w:r>
      </w:ins>
      <w:r w:rsidR="004026CF" w:rsidRPr="002B6EEC">
        <w:rPr>
          <w:rFonts w:ascii="Times New Roman" w:hAnsi="Times New Roman" w:cs="Times New Roman"/>
          <w:b/>
          <w:bCs/>
          <w:color w:val="000000"/>
          <w:sz w:val="20"/>
          <w:szCs w:val="20"/>
          <w:rPrChange w:id="7551" w:author="Chen Liao" w:date="2021-03-29T18:57:00Z">
            <w:rPr>
              <w:b/>
              <w:bCs/>
              <w:color w:val="000000"/>
              <w:sz w:val="20"/>
              <w:szCs w:val="20"/>
            </w:rPr>
          </w:rPrChange>
        </w:rPr>
        <w:t>bacterial species</w:t>
      </w:r>
      <w:r w:rsidR="009C313A" w:rsidRPr="002B6EEC">
        <w:rPr>
          <w:rFonts w:ascii="Times New Roman" w:hAnsi="Times New Roman" w:cs="Times New Roman"/>
          <w:b/>
          <w:bCs/>
          <w:color w:val="000000"/>
          <w:sz w:val="20"/>
          <w:szCs w:val="20"/>
          <w:rPrChange w:id="7552" w:author="Chen Liao" w:date="2021-03-29T18:57:00Z">
            <w:rPr>
              <w:b/>
              <w:bCs/>
              <w:color w:val="000000"/>
              <w:sz w:val="20"/>
              <w:szCs w:val="20"/>
            </w:rPr>
          </w:rPrChange>
        </w:rPr>
        <w:t xml:space="preserve"> </w:t>
      </w:r>
      <w:ins w:id="7553" w:author="Chen Liao" w:date="2021-03-28T05:24:00Z">
        <w:r w:rsidR="00BF6FD0" w:rsidRPr="002B6EEC">
          <w:rPr>
            <w:rFonts w:ascii="Times New Roman" w:hAnsi="Times New Roman" w:cs="Times New Roman"/>
            <w:b/>
            <w:bCs/>
            <w:color w:val="000000"/>
            <w:sz w:val="20"/>
            <w:szCs w:val="20"/>
            <w:rPrChange w:id="7554" w:author="Chen Liao" w:date="2021-03-29T18:57:00Z">
              <w:rPr>
                <w:rFonts w:ascii="Times New Roman" w:hAnsi="Times New Roman" w:cs="Times New Roman"/>
                <w:b/>
                <w:bCs/>
                <w:color w:val="000000"/>
                <w:sz w:val="21"/>
                <w:szCs w:val="21"/>
              </w:rPr>
            </w:rPrChange>
          </w:rPr>
          <w:t xml:space="preserve">and (B) </w:t>
        </w:r>
      </w:ins>
      <w:del w:id="7555" w:author="Chen Liao" w:date="2021-03-28T05:24:00Z">
        <w:r w:rsidR="009C313A" w:rsidRPr="002B6EEC" w:rsidDel="00BF6FD0">
          <w:rPr>
            <w:rFonts w:ascii="Times New Roman" w:hAnsi="Times New Roman" w:cs="Times New Roman"/>
            <w:b/>
            <w:bCs/>
            <w:color w:val="000000"/>
            <w:sz w:val="20"/>
            <w:szCs w:val="20"/>
            <w:rPrChange w:id="7556" w:author="Chen Liao" w:date="2021-03-29T18:57:00Z">
              <w:rPr>
                <w:b/>
                <w:bCs/>
                <w:color w:val="000000"/>
                <w:sz w:val="20"/>
                <w:szCs w:val="20"/>
              </w:rPr>
            </w:rPrChange>
          </w:rPr>
          <w:delText>(A)</w:delText>
        </w:r>
        <w:r w:rsidR="004026CF" w:rsidRPr="002B6EEC" w:rsidDel="00BF6FD0">
          <w:rPr>
            <w:rFonts w:ascii="Times New Roman" w:hAnsi="Times New Roman" w:cs="Times New Roman"/>
            <w:b/>
            <w:bCs/>
            <w:color w:val="000000"/>
            <w:sz w:val="20"/>
            <w:szCs w:val="20"/>
            <w:rPrChange w:id="7557" w:author="Chen Liao" w:date="2021-03-29T18:57:00Z">
              <w:rPr>
                <w:b/>
                <w:bCs/>
                <w:color w:val="000000"/>
                <w:sz w:val="20"/>
                <w:szCs w:val="20"/>
              </w:rPr>
            </w:rPrChange>
          </w:rPr>
          <w:delText xml:space="preserve"> and </w:delText>
        </w:r>
      </w:del>
      <w:r w:rsidR="004026CF" w:rsidRPr="002B6EEC">
        <w:rPr>
          <w:rFonts w:ascii="Times New Roman" w:hAnsi="Times New Roman" w:cs="Times New Roman"/>
          <w:b/>
          <w:bCs/>
          <w:color w:val="000000"/>
          <w:sz w:val="20"/>
          <w:szCs w:val="20"/>
          <w:rPrChange w:id="7558" w:author="Chen Liao" w:date="2021-03-29T18:57:00Z">
            <w:rPr>
              <w:b/>
              <w:bCs/>
              <w:color w:val="000000"/>
              <w:sz w:val="20"/>
              <w:szCs w:val="20"/>
            </w:rPr>
          </w:rPrChange>
        </w:rPr>
        <w:t>short-chain fatty acids</w:t>
      </w:r>
      <w:r w:rsidR="006A2E46" w:rsidRPr="002B6EEC">
        <w:rPr>
          <w:rFonts w:ascii="Times New Roman" w:hAnsi="Times New Roman" w:cs="Times New Roman"/>
          <w:b/>
          <w:bCs/>
          <w:color w:val="000000"/>
          <w:sz w:val="20"/>
          <w:szCs w:val="20"/>
          <w:rPrChange w:id="7559" w:author="Chen Liao" w:date="2021-03-29T18:57:00Z">
            <w:rPr>
              <w:b/>
              <w:bCs/>
              <w:color w:val="000000"/>
              <w:sz w:val="20"/>
              <w:szCs w:val="20"/>
            </w:rPr>
          </w:rPrChange>
        </w:rPr>
        <w:t xml:space="preserve"> (SCFAs)</w:t>
      </w:r>
      <w:r w:rsidR="004026CF" w:rsidRPr="002B6EEC">
        <w:rPr>
          <w:rFonts w:ascii="Times New Roman" w:hAnsi="Times New Roman" w:cs="Times New Roman"/>
          <w:b/>
          <w:bCs/>
          <w:color w:val="000000"/>
          <w:sz w:val="20"/>
          <w:szCs w:val="20"/>
          <w:rPrChange w:id="7560" w:author="Chen Liao" w:date="2021-03-29T18:57:00Z">
            <w:rPr>
              <w:b/>
              <w:bCs/>
              <w:color w:val="000000"/>
              <w:sz w:val="20"/>
              <w:szCs w:val="20"/>
            </w:rPr>
          </w:rPrChange>
        </w:rPr>
        <w:t xml:space="preserve"> </w:t>
      </w:r>
      <w:del w:id="7561" w:author="Chen Liao" w:date="2021-03-28T05:24:00Z">
        <w:r w:rsidR="004026CF" w:rsidRPr="002B6EEC" w:rsidDel="00BF6FD0">
          <w:rPr>
            <w:rFonts w:ascii="Times New Roman" w:hAnsi="Times New Roman" w:cs="Times New Roman"/>
            <w:b/>
            <w:bCs/>
            <w:color w:val="000000"/>
            <w:sz w:val="20"/>
            <w:szCs w:val="20"/>
            <w:rPrChange w:id="7562" w:author="Chen Liao" w:date="2021-03-29T18:57:00Z">
              <w:rPr>
                <w:b/>
                <w:bCs/>
                <w:color w:val="000000"/>
                <w:sz w:val="20"/>
                <w:szCs w:val="20"/>
              </w:rPr>
            </w:rPrChange>
          </w:rPr>
          <w:delText>(</w:delText>
        </w:r>
        <w:r w:rsidR="00611ABF" w:rsidRPr="002B6EEC" w:rsidDel="00BF6FD0">
          <w:rPr>
            <w:rFonts w:ascii="Times New Roman" w:hAnsi="Times New Roman" w:cs="Times New Roman"/>
            <w:b/>
            <w:bCs/>
            <w:color w:val="000000"/>
            <w:sz w:val="20"/>
            <w:szCs w:val="20"/>
            <w:rPrChange w:id="7563" w:author="Chen Liao" w:date="2021-03-29T18:57:00Z">
              <w:rPr>
                <w:b/>
                <w:bCs/>
                <w:color w:val="000000"/>
                <w:sz w:val="20"/>
                <w:szCs w:val="20"/>
              </w:rPr>
            </w:rPrChange>
          </w:rPr>
          <w:delText>B</w:delText>
        </w:r>
        <w:r w:rsidR="004026CF" w:rsidRPr="002B6EEC" w:rsidDel="00BF6FD0">
          <w:rPr>
            <w:rFonts w:ascii="Times New Roman" w:hAnsi="Times New Roman" w:cs="Times New Roman"/>
            <w:b/>
            <w:bCs/>
            <w:color w:val="000000"/>
            <w:sz w:val="20"/>
            <w:szCs w:val="20"/>
            <w:rPrChange w:id="7564" w:author="Chen Liao" w:date="2021-03-29T18:57:00Z">
              <w:rPr>
                <w:b/>
                <w:bCs/>
                <w:color w:val="000000"/>
                <w:sz w:val="20"/>
                <w:szCs w:val="20"/>
              </w:rPr>
            </w:rPrChange>
          </w:rPr>
          <w:delText xml:space="preserve">) </w:delText>
        </w:r>
      </w:del>
      <w:r w:rsidR="004026CF" w:rsidRPr="002B6EEC">
        <w:rPr>
          <w:rFonts w:ascii="Times New Roman" w:hAnsi="Times New Roman" w:cs="Times New Roman"/>
          <w:b/>
          <w:bCs/>
          <w:color w:val="000000"/>
          <w:sz w:val="20"/>
          <w:szCs w:val="20"/>
          <w:rPrChange w:id="7565" w:author="Chen Liao" w:date="2021-03-29T18:57:00Z">
            <w:rPr>
              <w:b/>
              <w:bCs/>
              <w:color w:val="000000"/>
              <w:sz w:val="20"/>
              <w:szCs w:val="20"/>
            </w:rPr>
          </w:rPrChange>
        </w:rPr>
        <w:t xml:space="preserve">to inulin </w:t>
      </w:r>
      <w:r w:rsidR="00B82201" w:rsidRPr="002B6EEC">
        <w:rPr>
          <w:rFonts w:ascii="Times New Roman" w:hAnsi="Times New Roman" w:cs="Times New Roman"/>
          <w:b/>
          <w:bCs/>
          <w:color w:val="000000"/>
          <w:sz w:val="20"/>
          <w:szCs w:val="20"/>
          <w:rPrChange w:id="7566" w:author="Chen Liao" w:date="2021-03-29T18:57:00Z">
            <w:rPr>
              <w:b/>
              <w:bCs/>
              <w:color w:val="000000"/>
              <w:sz w:val="20"/>
              <w:szCs w:val="20"/>
            </w:rPr>
          </w:rPrChange>
        </w:rPr>
        <w:t>intervention</w:t>
      </w:r>
      <w:r w:rsidR="004026CF" w:rsidRPr="002B6EEC">
        <w:rPr>
          <w:rFonts w:ascii="Times New Roman" w:hAnsi="Times New Roman" w:cs="Times New Roman"/>
          <w:b/>
          <w:bCs/>
          <w:color w:val="000000"/>
          <w:sz w:val="20"/>
          <w:szCs w:val="20"/>
          <w:rPrChange w:id="7567" w:author="Chen Liao" w:date="2021-03-29T18:57:00Z">
            <w:rPr>
              <w:b/>
              <w:bCs/>
              <w:color w:val="000000"/>
              <w:sz w:val="20"/>
              <w:szCs w:val="20"/>
            </w:rPr>
          </w:rPrChange>
        </w:rPr>
        <w:t>.</w:t>
      </w:r>
      <w:r w:rsidR="004026CF" w:rsidRPr="002B6EEC">
        <w:rPr>
          <w:rFonts w:ascii="Times New Roman" w:hAnsi="Times New Roman" w:cs="Times New Roman"/>
          <w:color w:val="000000"/>
          <w:sz w:val="20"/>
          <w:szCs w:val="20"/>
          <w:rPrChange w:id="7568" w:author="Chen Liao" w:date="2021-03-29T18:57:00Z">
            <w:rPr>
              <w:b/>
              <w:bCs/>
              <w:color w:val="000000"/>
              <w:sz w:val="20"/>
              <w:szCs w:val="20"/>
            </w:rPr>
          </w:rPrChange>
        </w:rPr>
        <w:t xml:space="preserve"> </w:t>
      </w:r>
      <w:r w:rsidR="00B21340" w:rsidRPr="002B6EEC">
        <w:rPr>
          <w:rFonts w:ascii="Times New Roman" w:hAnsi="Times New Roman" w:cs="Times New Roman"/>
          <w:color w:val="000000"/>
          <w:sz w:val="20"/>
          <w:szCs w:val="20"/>
          <w:rPrChange w:id="7569" w:author="Chen Liao" w:date="2021-03-29T18:57:00Z">
            <w:rPr>
              <w:color w:val="000000"/>
              <w:sz w:val="20"/>
              <w:szCs w:val="20"/>
            </w:rPr>
          </w:rPrChange>
        </w:rPr>
        <w:t xml:space="preserve">The scatter plot in </w:t>
      </w:r>
      <w:ins w:id="7570" w:author="Chen Liao" w:date="2021-03-28T05:24:00Z">
        <w:r w:rsidR="00415A39" w:rsidRPr="002B6EEC">
          <w:rPr>
            <w:rFonts w:ascii="Times New Roman" w:hAnsi="Times New Roman" w:cs="Times New Roman"/>
            <w:color w:val="000000"/>
            <w:sz w:val="20"/>
            <w:szCs w:val="20"/>
            <w:rPrChange w:id="7571" w:author="Chen Liao" w:date="2021-03-29T18:57:00Z">
              <w:rPr>
                <w:rFonts w:ascii="Times New Roman" w:hAnsi="Times New Roman" w:cs="Times New Roman"/>
                <w:color w:val="000000"/>
                <w:sz w:val="21"/>
                <w:szCs w:val="21"/>
              </w:rPr>
            </w:rPrChange>
          </w:rPr>
          <w:t xml:space="preserve">the center of </w:t>
        </w:r>
      </w:ins>
      <w:r w:rsidR="005957C7" w:rsidRPr="002B6EEC">
        <w:rPr>
          <w:rFonts w:ascii="Times New Roman" w:hAnsi="Times New Roman" w:cs="Times New Roman"/>
          <w:color w:val="000000"/>
          <w:sz w:val="20"/>
          <w:szCs w:val="20"/>
          <w:rPrChange w:id="7572" w:author="Chen Liao" w:date="2021-03-29T18:57:00Z">
            <w:rPr>
              <w:color w:val="000000"/>
              <w:sz w:val="20"/>
              <w:szCs w:val="20"/>
            </w:rPr>
          </w:rPrChange>
        </w:rPr>
        <w:t xml:space="preserve">panel </w:t>
      </w:r>
      <w:r w:rsidR="00B21340" w:rsidRPr="002B6EEC">
        <w:rPr>
          <w:rFonts w:ascii="Times New Roman" w:hAnsi="Times New Roman" w:cs="Times New Roman"/>
          <w:color w:val="000000"/>
          <w:sz w:val="20"/>
          <w:szCs w:val="20"/>
          <w:rPrChange w:id="7573" w:author="Chen Liao" w:date="2021-03-29T18:57:00Z">
            <w:rPr>
              <w:color w:val="000000"/>
              <w:sz w:val="20"/>
              <w:szCs w:val="20"/>
            </w:rPr>
          </w:rPrChange>
        </w:rPr>
        <w:t xml:space="preserve">A distinguishes four different scenarios of </w:t>
      </w:r>
      <w:r w:rsidR="00A83CE0" w:rsidRPr="002B6EEC">
        <w:rPr>
          <w:rFonts w:ascii="Times New Roman" w:hAnsi="Times New Roman" w:cs="Times New Roman"/>
          <w:color w:val="000000"/>
          <w:sz w:val="20"/>
          <w:szCs w:val="20"/>
          <w:rPrChange w:id="7574" w:author="Chen Liao" w:date="2021-03-29T18:57:00Z">
            <w:rPr>
              <w:color w:val="000000"/>
              <w:sz w:val="20"/>
              <w:szCs w:val="20"/>
            </w:rPr>
          </w:rPrChange>
        </w:rPr>
        <w:t>baseline-dependent</w:t>
      </w:r>
      <w:r w:rsidR="00B21340" w:rsidRPr="002B6EEC">
        <w:rPr>
          <w:rFonts w:ascii="Times New Roman" w:hAnsi="Times New Roman" w:cs="Times New Roman"/>
          <w:color w:val="000000"/>
          <w:sz w:val="20"/>
          <w:szCs w:val="20"/>
          <w:rPrChange w:id="7575" w:author="Chen Liao" w:date="2021-03-29T18:57:00Z">
            <w:rPr>
              <w:color w:val="000000"/>
              <w:sz w:val="20"/>
              <w:szCs w:val="20"/>
            </w:rPr>
          </w:rPrChange>
        </w:rPr>
        <w:t xml:space="preserve"> responses depending on the P-values for significance test of responsiveness (</w:t>
      </w:r>
      <w:proofErr w:type="spellStart"/>
      <w:r w:rsidR="00B21340" w:rsidRPr="002B6EEC">
        <w:rPr>
          <w:rFonts w:ascii="Times New Roman" w:hAnsi="Times New Roman" w:cs="Times New Roman"/>
          <w:color w:val="000000"/>
          <w:sz w:val="20"/>
          <w:szCs w:val="20"/>
          <w:rPrChange w:id="7576" w:author="Chen Liao" w:date="2021-03-29T18:57:00Z">
            <w:rPr>
              <w:color w:val="000000"/>
              <w:sz w:val="20"/>
              <w:szCs w:val="20"/>
            </w:rPr>
          </w:rPrChange>
        </w:rPr>
        <w:t>Pr</w:t>
      </w:r>
      <w:proofErr w:type="spellEnd"/>
      <w:r w:rsidR="00B21340" w:rsidRPr="002B6EEC">
        <w:rPr>
          <w:rFonts w:ascii="Times New Roman" w:hAnsi="Times New Roman" w:cs="Times New Roman"/>
          <w:color w:val="000000"/>
          <w:sz w:val="20"/>
          <w:szCs w:val="20"/>
          <w:rPrChange w:id="7577" w:author="Chen Liao" w:date="2021-03-29T18:57:00Z">
            <w:rPr>
              <w:color w:val="000000"/>
              <w:sz w:val="20"/>
              <w:szCs w:val="20"/>
            </w:rPr>
          </w:rPrChange>
        </w:rPr>
        <w:t xml:space="preserve">) and </w:t>
      </w:r>
      <w:r w:rsidR="00A83CE0" w:rsidRPr="002B6EEC">
        <w:rPr>
          <w:rFonts w:ascii="Times New Roman" w:hAnsi="Times New Roman" w:cs="Times New Roman"/>
          <w:color w:val="000000"/>
          <w:sz w:val="20"/>
          <w:szCs w:val="20"/>
          <w:rPrChange w:id="7578" w:author="Chen Liao" w:date="2021-03-29T18:57:00Z">
            <w:rPr>
              <w:color w:val="000000"/>
              <w:sz w:val="20"/>
              <w:szCs w:val="20"/>
            </w:rPr>
          </w:rPrChange>
        </w:rPr>
        <w:t>baseline-dependency</w:t>
      </w:r>
      <w:r w:rsidR="00B21340" w:rsidRPr="002B6EEC">
        <w:rPr>
          <w:rFonts w:ascii="Times New Roman" w:hAnsi="Times New Roman" w:cs="Times New Roman"/>
          <w:color w:val="000000"/>
          <w:sz w:val="20"/>
          <w:szCs w:val="20"/>
          <w:rPrChange w:id="7579" w:author="Chen Liao" w:date="2021-03-29T18:57:00Z">
            <w:rPr>
              <w:color w:val="000000"/>
              <w:sz w:val="20"/>
              <w:szCs w:val="20"/>
            </w:rPr>
          </w:rPrChange>
        </w:rPr>
        <w:t xml:space="preserve"> (P</w:t>
      </w:r>
      <w:r w:rsidR="00A83CE0" w:rsidRPr="002B6EEC">
        <w:rPr>
          <w:rFonts w:ascii="Times New Roman" w:hAnsi="Times New Roman" w:cs="Times New Roman"/>
          <w:color w:val="000000"/>
          <w:sz w:val="20"/>
          <w:szCs w:val="20"/>
          <w:rPrChange w:id="7580" w:author="Chen Liao" w:date="2021-03-29T18:57:00Z">
            <w:rPr>
              <w:color w:val="000000"/>
              <w:sz w:val="20"/>
              <w:szCs w:val="20"/>
            </w:rPr>
          </w:rPrChange>
        </w:rPr>
        <w:t>b</w:t>
      </w:r>
      <w:r w:rsidR="00B21340" w:rsidRPr="002B6EEC">
        <w:rPr>
          <w:rFonts w:ascii="Times New Roman" w:hAnsi="Times New Roman" w:cs="Times New Roman"/>
          <w:color w:val="000000"/>
          <w:sz w:val="20"/>
          <w:szCs w:val="20"/>
          <w:rPrChange w:id="7581" w:author="Chen Liao" w:date="2021-03-29T18:57:00Z">
            <w:rPr>
              <w:color w:val="000000"/>
              <w:sz w:val="20"/>
              <w:szCs w:val="20"/>
            </w:rPr>
          </w:rPrChange>
        </w:rPr>
        <w:t xml:space="preserve">). The </w:t>
      </w:r>
      <w:r w:rsidR="00954935" w:rsidRPr="002B6EEC">
        <w:rPr>
          <w:rFonts w:ascii="Times New Roman" w:hAnsi="Times New Roman" w:cs="Times New Roman"/>
          <w:color w:val="000000"/>
          <w:sz w:val="20"/>
          <w:szCs w:val="20"/>
          <w:rPrChange w:id="7582" w:author="Chen Liao" w:date="2021-03-29T18:57:00Z">
            <w:rPr>
              <w:color w:val="000000"/>
              <w:sz w:val="20"/>
              <w:szCs w:val="20"/>
            </w:rPr>
          </w:rPrChange>
        </w:rPr>
        <w:t xml:space="preserve">non-responsive </w:t>
      </w:r>
      <w:r w:rsidR="00B21340" w:rsidRPr="002B6EEC">
        <w:rPr>
          <w:rFonts w:ascii="Times New Roman" w:hAnsi="Times New Roman" w:cs="Times New Roman"/>
          <w:color w:val="000000"/>
          <w:sz w:val="20"/>
          <w:szCs w:val="20"/>
          <w:rPrChange w:id="7583" w:author="Chen Liao" w:date="2021-03-29T18:57:00Z">
            <w:rPr>
              <w:color w:val="000000"/>
              <w:sz w:val="20"/>
              <w:szCs w:val="20"/>
            </w:rPr>
          </w:rPrChange>
        </w:rPr>
        <w:t>bacterial species are marked as gray dots</w:t>
      </w:r>
      <w:r w:rsidR="00E7237F" w:rsidRPr="002B6EEC">
        <w:rPr>
          <w:rFonts w:ascii="Times New Roman" w:hAnsi="Times New Roman" w:cs="Times New Roman"/>
          <w:color w:val="000000"/>
          <w:sz w:val="20"/>
          <w:szCs w:val="20"/>
          <w:rPrChange w:id="7584" w:author="Chen Liao" w:date="2021-03-29T18:57:00Z">
            <w:rPr>
              <w:color w:val="000000"/>
              <w:sz w:val="20"/>
              <w:szCs w:val="20"/>
            </w:rPr>
          </w:rPrChange>
        </w:rPr>
        <w:t>,</w:t>
      </w:r>
      <w:r w:rsidR="00371BD9" w:rsidRPr="002B6EEC">
        <w:rPr>
          <w:rFonts w:ascii="Times New Roman" w:hAnsi="Times New Roman" w:cs="Times New Roman"/>
          <w:color w:val="000000"/>
          <w:sz w:val="20"/>
          <w:szCs w:val="20"/>
          <w:rPrChange w:id="7585" w:author="Chen Liao" w:date="2021-03-29T18:57:00Z">
            <w:rPr>
              <w:color w:val="000000"/>
              <w:sz w:val="20"/>
              <w:szCs w:val="20"/>
            </w:rPr>
          </w:rPrChange>
        </w:rPr>
        <w:t xml:space="preserve"> while the responsive ones </w:t>
      </w:r>
      <w:r w:rsidR="00A47E9D" w:rsidRPr="002B6EEC">
        <w:rPr>
          <w:rFonts w:ascii="Times New Roman" w:hAnsi="Times New Roman" w:cs="Times New Roman"/>
          <w:color w:val="000000"/>
          <w:sz w:val="20"/>
          <w:szCs w:val="20"/>
          <w:rPrChange w:id="7586" w:author="Chen Liao" w:date="2021-03-29T18:57:00Z">
            <w:rPr>
              <w:color w:val="000000"/>
              <w:sz w:val="20"/>
              <w:szCs w:val="20"/>
            </w:rPr>
          </w:rPrChange>
        </w:rPr>
        <w:t xml:space="preserve">are </w:t>
      </w:r>
      <w:r w:rsidR="00E7237F" w:rsidRPr="002B6EEC">
        <w:rPr>
          <w:rFonts w:ascii="Times New Roman" w:hAnsi="Times New Roman" w:cs="Times New Roman"/>
          <w:color w:val="000000"/>
          <w:sz w:val="20"/>
          <w:szCs w:val="20"/>
          <w:rPrChange w:id="7587" w:author="Chen Liao" w:date="2021-03-29T18:57:00Z">
            <w:rPr>
              <w:color w:val="000000"/>
              <w:sz w:val="20"/>
              <w:szCs w:val="20"/>
            </w:rPr>
          </w:rPrChange>
        </w:rPr>
        <w:t xml:space="preserve">colored by the ratio of </w:t>
      </w:r>
      <w:bookmarkStart w:id="7588" w:name="OLE_LINK9"/>
      <w:bookmarkStart w:id="7589" w:name="OLE_LINK10"/>
      <w:r w:rsidR="00DB3E92" w:rsidRPr="002B6EEC">
        <w:rPr>
          <w:rFonts w:ascii="Times New Roman" w:hAnsi="Times New Roman" w:cs="Times New Roman"/>
          <w:color w:val="000000"/>
          <w:sz w:val="20"/>
          <w:szCs w:val="20"/>
          <w:rPrChange w:id="7590" w:author="Chen Liao" w:date="2021-03-29T18:57:00Z">
            <w:rPr>
              <w:color w:val="000000"/>
              <w:sz w:val="20"/>
              <w:szCs w:val="20"/>
            </w:rPr>
          </w:rPrChange>
        </w:rPr>
        <w:t xml:space="preserve">their </w:t>
      </w:r>
      <w:r w:rsidR="005957C7" w:rsidRPr="002B6EEC">
        <w:rPr>
          <w:rFonts w:ascii="Times New Roman" w:hAnsi="Times New Roman" w:cs="Times New Roman"/>
          <w:color w:val="000000"/>
          <w:sz w:val="20"/>
          <w:szCs w:val="20"/>
          <w:rPrChange w:id="7591" w:author="Chen Liao" w:date="2021-03-29T18:57:00Z">
            <w:rPr>
              <w:color w:val="000000"/>
              <w:sz w:val="20"/>
              <w:szCs w:val="20"/>
            </w:rPr>
          </w:rPrChange>
        </w:rPr>
        <w:t>averaged</w:t>
      </w:r>
      <w:r w:rsidR="00E7237F" w:rsidRPr="002B6EEC">
        <w:rPr>
          <w:rFonts w:ascii="Times New Roman" w:hAnsi="Times New Roman" w:cs="Times New Roman"/>
          <w:color w:val="000000"/>
          <w:sz w:val="20"/>
          <w:szCs w:val="20"/>
          <w:rPrChange w:id="7592" w:author="Chen Liao" w:date="2021-03-29T18:57:00Z">
            <w:rPr>
              <w:color w:val="000000"/>
              <w:sz w:val="20"/>
              <w:szCs w:val="20"/>
            </w:rPr>
          </w:rPrChange>
        </w:rPr>
        <w:t xml:space="preserve"> absolute abundance</w:t>
      </w:r>
      <w:r w:rsidR="00DB3E92" w:rsidRPr="002B6EEC">
        <w:rPr>
          <w:rFonts w:ascii="Times New Roman" w:hAnsi="Times New Roman" w:cs="Times New Roman"/>
          <w:color w:val="000000"/>
          <w:sz w:val="20"/>
          <w:szCs w:val="20"/>
          <w:rPrChange w:id="7593" w:author="Chen Liao" w:date="2021-03-29T18:57:00Z">
            <w:rPr>
              <w:color w:val="000000"/>
              <w:sz w:val="20"/>
              <w:szCs w:val="20"/>
            </w:rPr>
          </w:rPrChange>
        </w:rPr>
        <w:t>s</w:t>
      </w:r>
      <w:r w:rsidR="00E7237F" w:rsidRPr="002B6EEC">
        <w:rPr>
          <w:rFonts w:ascii="Times New Roman" w:hAnsi="Times New Roman" w:cs="Times New Roman"/>
          <w:color w:val="000000"/>
          <w:sz w:val="20"/>
          <w:szCs w:val="20"/>
          <w:rPrChange w:id="7594" w:author="Chen Liao" w:date="2021-03-29T18:57:00Z">
            <w:rPr>
              <w:color w:val="000000"/>
              <w:sz w:val="20"/>
              <w:szCs w:val="20"/>
            </w:rPr>
          </w:rPrChange>
        </w:rPr>
        <w:t xml:space="preserve"> (abs. </w:t>
      </w:r>
      <w:proofErr w:type="spellStart"/>
      <w:r w:rsidR="00E7237F" w:rsidRPr="002B6EEC">
        <w:rPr>
          <w:rFonts w:ascii="Times New Roman" w:hAnsi="Times New Roman" w:cs="Times New Roman"/>
          <w:color w:val="000000"/>
          <w:sz w:val="20"/>
          <w:szCs w:val="20"/>
          <w:rPrChange w:id="7595" w:author="Chen Liao" w:date="2021-03-29T18:57:00Z">
            <w:rPr>
              <w:color w:val="000000"/>
              <w:sz w:val="20"/>
              <w:szCs w:val="20"/>
            </w:rPr>
          </w:rPrChange>
        </w:rPr>
        <w:t>abun</w:t>
      </w:r>
      <w:proofErr w:type="spellEnd"/>
      <w:r w:rsidR="00E7237F" w:rsidRPr="002B6EEC">
        <w:rPr>
          <w:rFonts w:ascii="Times New Roman" w:hAnsi="Times New Roman" w:cs="Times New Roman"/>
          <w:color w:val="000000"/>
          <w:sz w:val="20"/>
          <w:szCs w:val="20"/>
          <w:rPrChange w:id="7596" w:author="Chen Liao" w:date="2021-03-29T18:57:00Z">
            <w:rPr>
              <w:color w:val="000000"/>
              <w:sz w:val="20"/>
              <w:szCs w:val="20"/>
            </w:rPr>
          </w:rPrChange>
        </w:rPr>
        <w:t xml:space="preserve">.) </w:t>
      </w:r>
      <w:bookmarkEnd w:id="7588"/>
      <w:bookmarkEnd w:id="7589"/>
      <w:r w:rsidR="00E7237F" w:rsidRPr="002B6EEC">
        <w:rPr>
          <w:rFonts w:ascii="Times New Roman" w:hAnsi="Times New Roman" w:cs="Times New Roman"/>
          <w:color w:val="000000"/>
          <w:sz w:val="20"/>
          <w:szCs w:val="20"/>
          <w:rPrChange w:id="7597" w:author="Chen Liao" w:date="2021-03-29T18:57:00Z">
            <w:rPr>
              <w:color w:val="000000"/>
              <w:sz w:val="20"/>
              <w:szCs w:val="20"/>
            </w:rPr>
          </w:rPrChange>
        </w:rPr>
        <w:t>between inulin and cellulos</w:t>
      </w:r>
      <w:r w:rsidR="00E5274C" w:rsidRPr="002B6EEC">
        <w:rPr>
          <w:rFonts w:ascii="Times New Roman" w:hAnsi="Times New Roman" w:cs="Times New Roman"/>
          <w:color w:val="000000"/>
          <w:sz w:val="20"/>
          <w:szCs w:val="20"/>
          <w:rPrChange w:id="7598" w:author="Chen Liao" w:date="2021-03-29T18:57:00Z">
            <w:rPr>
              <w:color w:val="000000"/>
              <w:sz w:val="20"/>
              <w:szCs w:val="20"/>
            </w:rPr>
          </w:rPrChange>
        </w:rPr>
        <w:t xml:space="preserve">e </w:t>
      </w:r>
      <w:r w:rsidR="00E7237F" w:rsidRPr="002B6EEC">
        <w:rPr>
          <w:rFonts w:ascii="Times New Roman" w:hAnsi="Times New Roman" w:cs="Times New Roman"/>
          <w:color w:val="000000"/>
          <w:sz w:val="20"/>
          <w:szCs w:val="20"/>
          <w:rPrChange w:id="7599" w:author="Chen Liao" w:date="2021-03-29T18:57:00Z">
            <w:rPr>
              <w:color w:val="000000"/>
              <w:sz w:val="20"/>
              <w:szCs w:val="20"/>
            </w:rPr>
          </w:rPrChange>
        </w:rPr>
        <w:t xml:space="preserve">group. </w:t>
      </w:r>
      <w:r w:rsidR="00987C8F" w:rsidRPr="002B6EEC">
        <w:rPr>
          <w:rFonts w:ascii="Times New Roman" w:hAnsi="Times New Roman" w:cs="Times New Roman"/>
          <w:color w:val="000000"/>
          <w:sz w:val="20"/>
          <w:szCs w:val="20"/>
          <w:rPrChange w:id="7600" w:author="Chen Liao" w:date="2021-03-29T18:57:00Z">
            <w:rPr>
              <w:color w:val="000000"/>
              <w:sz w:val="20"/>
              <w:szCs w:val="20"/>
            </w:rPr>
          </w:rPrChange>
        </w:rPr>
        <w:t>We displayed the</w:t>
      </w:r>
      <w:r w:rsidR="00E7237F" w:rsidRPr="002B6EEC">
        <w:rPr>
          <w:rFonts w:ascii="Times New Roman" w:hAnsi="Times New Roman" w:cs="Times New Roman"/>
          <w:color w:val="000000"/>
          <w:sz w:val="20"/>
          <w:szCs w:val="20"/>
          <w:rPrChange w:id="7601" w:author="Chen Liao" w:date="2021-03-29T18:57:00Z">
            <w:rPr>
              <w:color w:val="000000"/>
              <w:sz w:val="20"/>
              <w:szCs w:val="20"/>
            </w:rPr>
          </w:rPrChange>
        </w:rPr>
        <w:t xml:space="preserve"> inulin-stimulated </w:t>
      </w:r>
      <w:r w:rsidR="00987C8F" w:rsidRPr="002B6EEC">
        <w:rPr>
          <w:rFonts w:ascii="Times New Roman" w:hAnsi="Times New Roman" w:cs="Times New Roman"/>
          <w:color w:val="000000"/>
          <w:sz w:val="20"/>
          <w:szCs w:val="20"/>
          <w:rPrChange w:id="7602" w:author="Chen Liao" w:date="2021-03-29T18:57:00Z">
            <w:rPr>
              <w:color w:val="000000"/>
              <w:sz w:val="20"/>
              <w:szCs w:val="20"/>
            </w:rPr>
          </w:rPrChange>
        </w:rPr>
        <w:t xml:space="preserve">longitudinal </w:t>
      </w:r>
      <w:r w:rsidR="00E7237F" w:rsidRPr="002B6EEC">
        <w:rPr>
          <w:rFonts w:ascii="Times New Roman" w:hAnsi="Times New Roman" w:cs="Times New Roman"/>
          <w:color w:val="000000"/>
          <w:sz w:val="20"/>
          <w:szCs w:val="20"/>
          <w:rPrChange w:id="7603" w:author="Chen Liao" w:date="2021-03-29T18:57:00Z">
            <w:rPr>
              <w:color w:val="000000"/>
              <w:sz w:val="20"/>
              <w:szCs w:val="20"/>
            </w:rPr>
          </w:rPrChange>
        </w:rPr>
        <w:t>responses</w:t>
      </w:r>
      <w:r w:rsidR="00020713" w:rsidRPr="002B6EEC">
        <w:rPr>
          <w:rFonts w:ascii="Times New Roman" w:hAnsi="Times New Roman" w:cs="Times New Roman"/>
          <w:color w:val="000000"/>
          <w:sz w:val="20"/>
          <w:szCs w:val="20"/>
          <w:rPrChange w:id="7604" w:author="Chen Liao" w:date="2021-03-29T18:57:00Z">
            <w:rPr>
              <w:color w:val="000000"/>
              <w:sz w:val="20"/>
              <w:szCs w:val="20"/>
            </w:rPr>
          </w:rPrChange>
        </w:rPr>
        <w:t xml:space="preserve"> of </w:t>
      </w:r>
      <w:r w:rsidR="00987C8F" w:rsidRPr="002B6EEC">
        <w:rPr>
          <w:rFonts w:ascii="Times New Roman" w:hAnsi="Times New Roman" w:cs="Times New Roman"/>
          <w:color w:val="000000"/>
          <w:sz w:val="20"/>
          <w:szCs w:val="20"/>
          <w:rPrChange w:id="7605" w:author="Chen Liao" w:date="2021-03-29T18:57:00Z">
            <w:rPr>
              <w:color w:val="000000"/>
              <w:sz w:val="20"/>
              <w:szCs w:val="20"/>
            </w:rPr>
          </w:rPrChange>
        </w:rPr>
        <w:t>bacterial species and SCFAs</w:t>
      </w:r>
      <w:r w:rsidR="00DB3E92" w:rsidRPr="002B6EEC">
        <w:rPr>
          <w:rFonts w:ascii="Times New Roman" w:hAnsi="Times New Roman" w:cs="Times New Roman"/>
          <w:color w:val="000000"/>
          <w:sz w:val="20"/>
          <w:szCs w:val="20"/>
          <w:rPrChange w:id="7606" w:author="Chen Liao" w:date="2021-03-29T18:57:00Z">
            <w:rPr>
              <w:color w:val="000000"/>
              <w:sz w:val="20"/>
              <w:szCs w:val="20"/>
            </w:rPr>
          </w:rPrChange>
        </w:rPr>
        <w:t>, relative to their corresponding responses in the cellulose group,</w:t>
      </w:r>
      <w:r w:rsidR="00020713" w:rsidRPr="002B6EEC">
        <w:rPr>
          <w:rFonts w:ascii="Times New Roman" w:hAnsi="Times New Roman" w:cs="Times New Roman"/>
          <w:color w:val="000000"/>
          <w:sz w:val="20"/>
          <w:szCs w:val="20"/>
          <w:rPrChange w:id="7607" w:author="Chen Liao" w:date="2021-03-29T18:57:00Z">
            <w:rPr>
              <w:color w:val="000000"/>
              <w:sz w:val="20"/>
              <w:szCs w:val="20"/>
            </w:rPr>
          </w:rPrChange>
        </w:rPr>
        <w:t xml:space="preserve"> </w:t>
      </w:r>
      <w:r w:rsidR="00987C8F" w:rsidRPr="002B6EEC">
        <w:rPr>
          <w:rFonts w:ascii="Times New Roman" w:hAnsi="Times New Roman" w:cs="Times New Roman"/>
          <w:color w:val="000000"/>
          <w:sz w:val="20"/>
          <w:szCs w:val="20"/>
          <w:rPrChange w:id="7608" w:author="Chen Liao" w:date="2021-03-29T18:57:00Z">
            <w:rPr>
              <w:color w:val="000000"/>
              <w:sz w:val="20"/>
              <w:szCs w:val="20"/>
              <w:highlight w:val="yellow"/>
            </w:rPr>
          </w:rPrChange>
        </w:rPr>
        <w:t xml:space="preserve">in a reduced two-dimensional </w:t>
      </w:r>
      <w:r w:rsidR="005957C7" w:rsidRPr="002B6EEC">
        <w:rPr>
          <w:rFonts w:ascii="Times New Roman" w:hAnsi="Times New Roman" w:cs="Times New Roman"/>
          <w:color w:val="000000"/>
          <w:sz w:val="20"/>
          <w:szCs w:val="20"/>
          <w:rPrChange w:id="7609" w:author="Chen Liao" w:date="2021-03-29T18:57:00Z">
            <w:rPr>
              <w:color w:val="000000"/>
              <w:sz w:val="20"/>
              <w:szCs w:val="20"/>
              <w:highlight w:val="yellow"/>
            </w:rPr>
          </w:rPrChange>
        </w:rPr>
        <w:t xml:space="preserve">(2D) </w:t>
      </w:r>
      <w:r w:rsidR="00987C8F" w:rsidRPr="002B6EEC">
        <w:rPr>
          <w:rFonts w:ascii="Times New Roman" w:hAnsi="Times New Roman" w:cs="Times New Roman"/>
          <w:color w:val="000000"/>
          <w:sz w:val="20"/>
          <w:szCs w:val="20"/>
          <w:rPrChange w:id="7610" w:author="Chen Liao" w:date="2021-03-29T18:57:00Z">
            <w:rPr>
              <w:color w:val="000000"/>
              <w:sz w:val="20"/>
              <w:szCs w:val="20"/>
              <w:highlight w:val="yellow"/>
            </w:rPr>
          </w:rPrChange>
        </w:rPr>
        <w:t>space spanned by</w:t>
      </w:r>
      <w:r w:rsidR="00DB3E92" w:rsidRPr="002B6EEC">
        <w:rPr>
          <w:rFonts w:ascii="Times New Roman" w:hAnsi="Times New Roman" w:cs="Times New Roman"/>
          <w:color w:val="000000"/>
          <w:sz w:val="20"/>
          <w:szCs w:val="20"/>
          <w:rPrChange w:id="7611" w:author="Chen Liao" w:date="2021-03-29T18:57:00Z">
            <w:rPr>
              <w:color w:val="000000"/>
              <w:sz w:val="20"/>
              <w:szCs w:val="20"/>
              <w:highlight w:val="yellow"/>
            </w:rPr>
          </w:rPrChange>
        </w:rPr>
        <w:t xml:space="preserve"> </w:t>
      </w:r>
      <w:r w:rsidR="00987C8F" w:rsidRPr="002B6EEC">
        <w:rPr>
          <w:rFonts w:ascii="Times New Roman" w:hAnsi="Times New Roman" w:cs="Times New Roman"/>
          <w:color w:val="000000"/>
          <w:sz w:val="20"/>
          <w:szCs w:val="20"/>
          <w:rPrChange w:id="7612" w:author="Chen Liao" w:date="2021-03-29T18:57:00Z">
            <w:rPr>
              <w:color w:val="000000"/>
              <w:sz w:val="20"/>
              <w:szCs w:val="20"/>
              <w:highlight w:val="yellow"/>
            </w:rPr>
          </w:rPrChange>
        </w:rPr>
        <w:t>factor 1 and factor 2 extracted using sequential non-negative matrix factorization</w:t>
      </w:r>
      <w:r w:rsidR="00DB3E92" w:rsidRPr="002B6EEC">
        <w:rPr>
          <w:rFonts w:ascii="Times New Roman" w:hAnsi="Times New Roman" w:cs="Times New Roman"/>
          <w:color w:val="000000"/>
          <w:sz w:val="20"/>
          <w:szCs w:val="20"/>
          <w:rPrChange w:id="7613" w:author="Chen Liao" w:date="2021-03-29T18:57:00Z">
            <w:rPr>
              <w:color w:val="000000"/>
              <w:sz w:val="20"/>
              <w:szCs w:val="20"/>
              <w:highlight w:val="yellow"/>
            </w:rPr>
          </w:rPrChange>
        </w:rPr>
        <w:t xml:space="preserve"> (</w:t>
      </w:r>
      <w:r w:rsidR="00987C8F" w:rsidRPr="002B6EEC">
        <w:rPr>
          <w:rFonts w:ascii="Times New Roman" w:hAnsi="Times New Roman" w:cs="Times New Roman"/>
          <w:color w:val="000000"/>
          <w:sz w:val="20"/>
          <w:szCs w:val="20"/>
          <w:highlight w:val="yellow"/>
          <w:rPrChange w:id="7614" w:author="Chen Liao" w:date="2021-03-29T18:57:00Z">
            <w:rPr>
              <w:color w:val="000000"/>
              <w:sz w:val="20"/>
              <w:szCs w:val="20"/>
              <w:highlight w:val="yellow"/>
            </w:rPr>
          </w:rPrChange>
        </w:rPr>
        <w:t>see Methods for details</w:t>
      </w:r>
      <w:r w:rsidR="00987C8F" w:rsidRPr="002B6EEC">
        <w:rPr>
          <w:rFonts w:ascii="Times New Roman" w:hAnsi="Times New Roman" w:cs="Times New Roman"/>
          <w:color w:val="000000"/>
          <w:sz w:val="20"/>
          <w:szCs w:val="20"/>
          <w:rPrChange w:id="7615" w:author="Chen Liao" w:date="2021-03-29T18:57:00Z">
            <w:rPr>
              <w:color w:val="000000"/>
              <w:sz w:val="20"/>
              <w:szCs w:val="20"/>
              <w:highlight w:val="yellow"/>
            </w:rPr>
          </w:rPrChange>
        </w:rPr>
        <w:t>)</w:t>
      </w:r>
      <w:r w:rsidR="00DB3E92" w:rsidRPr="002B6EEC">
        <w:rPr>
          <w:rFonts w:ascii="Times New Roman" w:hAnsi="Times New Roman" w:cs="Times New Roman"/>
          <w:color w:val="000000"/>
          <w:sz w:val="20"/>
          <w:szCs w:val="20"/>
          <w:rPrChange w:id="7616" w:author="Chen Liao" w:date="2021-03-29T18:57:00Z">
            <w:rPr>
              <w:color w:val="000000"/>
              <w:sz w:val="20"/>
              <w:szCs w:val="20"/>
              <w:highlight w:val="yellow"/>
            </w:rPr>
          </w:rPrChange>
        </w:rPr>
        <w:t>.</w:t>
      </w:r>
      <w:r w:rsidR="00987C8F" w:rsidRPr="002B6EEC">
        <w:rPr>
          <w:rFonts w:ascii="Times New Roman" w:hAnsi="Times New Roman" w:cs="Times New Roman"/>
          <w:color w:val="000000"/>
          <w:sz w:val="20"/>
          <w:szCs w:val="20"/>
          <w:rPrChange w:id="7617" w:author="Chen Liao" w:date="2021-03-29T18:57:00Z">
            <w:rPr>
              <w:color w:val="000000"/>
              <w:sz w:val="20"/>
              <w:szCs w:val="20"/>
            </w:rPr>
          </w:rPrChange>
        </w:rPr>
        <w:t xml:space="preserve"> In </w:t>
      </w:r>
      <w:r w:rsidR="009176DA" w:rsidRPr="002B6EEC">
        <w:rPr>
          <w:rFonts w:ascii="Times New Roman" w:hAnsi="Times New Roman" w:cs="Times New Roman"/>
          <w:color w:val="000000"/>
          <w:sz w:val="20"/>
          <w:szCs w:val="20"/>
          <w:rPrChange w:id="7618" w:author="Chen Liao" w:date="2021-03-29T18:57:00Z">
            <w:rPr>
              <w:color w:val="000000"/>
              <w:sz w:val="20"/>
              <w:szCs w:val="20"/>
            </w:rPr>
          </w:rPrChange>
        </w:rPr>
        <w:t>the</w:t>
      </w:r>
      <w:r w:rsidR="00987C8F" w:rsidRPr="002B6EEC">
        <w:rPr>
          <w:rFonts w:ascii="Times New Roman" w:hAnsi="Times New Roman" w:cs="Times New Roman"/>
          <w:color w:val="000000"/>
          <w:sz w:val="20"/>
          <w:szCs w:val="20"/>
          <w:rPrChange w:id="7619" w:author="Chen Liao" w:date="2021-03-29T18:57:00Z">
            <w:rPr>
              <w:color w:val="000000"/>
              <w:sz w:val="20"/>
              <w:szCs w:val="20"/>
            </w:rPr>
          </w:rPrChange>
        </w:rPr>
        <w:t xml:space="preserve"> </w:t>
      </w:r>
      <w:r w:rsidR="005957C7" w:rsidRPr="002B6EEC">
        <w:rPr>
          <w:rFonts w:ascii="Times New Roman" w:hAnsi="Times New Roman" w:cs="Times New Roman"/>
          <w:color w:val="000000"/>
          <w:sz w:val="20"/>
          <w:szCs w:val="20"/>
          <w:rPrChange w:id="7620" w:author="Chen Liao" w:date="2021-03-29T18:57:00Z">
            <w:rPr>
              <w:color w:val="000000"/>
              <w:sz w:val="20"/>
              <w:szCs w:val="20"/>
            </w:rPr>
          </w:rPrChange>
        </w:rPr>
        <w:t xml:space="preserve">2D </w:t>
      </w:r>
      <w:r w:rsidR="00987C8F" w:rsidRPr="002B6EEC">
        <w:rPr>
          <w:rFonts w:ascii="Times New Roman" w:hAnsi="Times New Roman" w:cs="Times New Roman"/>
          <w:color w:val="000000"/>
          <w:sz w:val="20"/>
          <w:szCs w:val="20"/>
          <w:rPrChange w:id="7621" w:author="Chen Liao" w:date="2021-03-29T18:57:00Z">
            <w:rPr>
              <w:color w:val="000000"/>
              <w:sz w:val="20"/>
              <w:szCs w:val="20"/>
            </w:rPr>
          </w:rPrChange>
        </w:rPr>
        <w:t>visualizations, e</w:t>
      </w:r>
      <w:r w:rsidR="00437ED3" w:rsidRPr="002B6EEC">
        <w:rPr>
          <w:rFonts w:ascii="Times New Roman" w:hAnsi="Times New Roman" w:cs="Times New Roman"/>
          <w:color w:val="000000"/>
          <w:sz w:val="20"/>
          <w:szCs w:val="20"/>
          <w:rPrChange w:id="7622" w:author="Chen Liao" w:date="2021-03-29T18:57:00Z">
            <w:rPr>
              <w:color w:val="000000"/>
              <w:sz w:val="20"/>
              <w:szCs w:val="20"/>
            </w:rPr>
          </w:rPrChange>
        </w:rPr>
        <w:t>ach symbol</w:t>
      </w:r>
      <w:r w:rsidR="00020713" w:rsidRPr="002B6EEC">
        <w:rPr>
          <w:rFonts w:ascii="Times New Roman" w:hAnsi="Times New Roman" w:cs="Times New Roman"/>
          <w:color w:val="000000"/>
          <w:sz w:val="20"/>
          <w:szCs w:val="20"/>
          <w:rPrChange w:id="7623" w:author="Chen Liao" w:date="2021-03-29T18:57:00Z">
            <w:rPr>
              <w:color w:val="000000"/>
              <w:sz w:val="20"/>
              <w:szCs w:val="20"/>
            </w:rPr>
          </w:rPrChange>
        </w:rPr>
        <w:t xml:space="preserve"> </w:t>
      </w:r>
      <w:r w:rsidR="00437ED3" w:rsidRPr="002B6EEC">
        <w:rPr>
          <w:rFonts w:ascii="Times New Roman" w:hAnsi="Times New Roman" w:cs="Times New Roman"/>
          <w:color w:val="000000"/>
          <w:sz w:val="20"/>
          <w:szCs w:val="20"/>
          <w:rPrChange w:id="7624" w:author="Chen Liao" w:date="2021-03-29T18:57:00Z">
            <w:rPr>
              <w:color w:val="000000"/>
              <w:sz w:val="20"/>
              <w:szCs w:val="20"/>
            </w:rPr>
          </w:rPrChange>
        </w:rPr>
        <w:t xml:space="preserve">represents a mouse (dots: cellulose group, crosses: inulin group) and all mice data from the same vendor under the same </w:t>
      </w:r>
      <w:r w:rsidR="008D65D8" w:rsidRPr="002B6EEC">
        <w:rPr>
          <w:rFonts w:ascii="Times New Roman" w:hAnsi="Times New Roman" w:cs="Times New Roman"/>
          <w:color w:val="000000"/>
          <w:sz w:val="20"/>
          <w:szCs w:val="20"/>
          <w:rPrChange w:id="7625" w:author="Chen Liao" w:date="2021-03-29T18:57:00Z">
            <w:rPr>
              <w:color w:val="000000"/>
              <w:sz w:val="20"/>
              <w:szCs w:val="20"/>
            </w:rPr>
          </w:rPrChange>
        </w:rPr>
        <w:t>dietary fiber</w:t>
      </w:r>
      <w:r w:rsidR="00437ED3" w:rsidRPr="002B6EEC">
        <w:rPr>
          <w:rFonts w:ascii="Times New Roman" w:hAnsi="Times New Roman" w:cs="Times New Roman"/>
          <w:color w:val="000000"/>
          <w:sz w:val="20"/>
          <w:szCs w:val="20"/>
          <w:rPrChange w:id="7626" w:author="Chen Liao" w:date="2021-03-29T18:57:00Z">
            <w:rPr>
              <w:color w:val="000000"/>
              <w:sz w:val="20"/>
              <w:szCs w:val="20"/>
            </w:rPr>
          </w:rPrChange>
        </w:rPr>
        <w:t xml:space="preserve"> treatment was </w:t>
      </w:r>
      <w:r w:rsidR="00DB3E92" w:rsidRPr="002B6EEC">
        <w:rPr>
          <w:rFonts w:ascii="Times New Roman" w:hAnsi="Times New Roman" w:cs="Times New Roman"/>
          <w:color w:val="000000"/>
          <w:sz w:val="20"/>
          <w:szCs w:val="20"/>
          <w:rPrChange w:id="7627" w:author="Chen Liao" w:date="2021-03-29T18:57:00Z">
            <w:rPr>
              <w:color w:val="000000"/>
              <w:sz w:val="20"/>
              <w:szCs w:val="20"/>
            </w:rPr>
          </w:rPrChange>
        </w:rPr>
        <w:t xml:space="preserve">used </w:t>
      </w:r>
      <w:r w:rsidR="00437ED3" w:rsidRPr="002B6EEC">
        <w:rPr>
          <w:rFonts w:ascii="Times New Roman" w:hAnsi="Times New Roman" w:cs="Times New Roman"/>
          <w:color w:val="000000"/>
          <w:sz w:val="20"/>
          <w:szCs w:val="20"/>
          <w:rPrChange w:id="7628" w:author="Chen Liao" w:date="2021-03-29T18:57:00Z">
            <w:rPr>
              <w:color w:val="000000"/>
              <w:sz w:val="20"/>
              <w:szCs w:val="20"/>
            </w:rPr>
          </w:rPrChange>
        </w:rPr>
        <w:t xml:space="preserve">to </w:t>
      </w:r>
      <w:r w:rsidR="003A24CF" w:rsidRPr="002B6EEC">
        <w:rPr>
          <w:rFonts w:ascii="Times New Roman" w:hAnsi="Times New Roman" w:cs="Times New Roman"/>
          <w:color w:val="000000"/>
          <w:sz w:val="20"/>
          <w:szCs w:val="20"/>
          <w:rPrChange w:id="7629" w:author="Chen Liao" w:date="2021-03-29T18:57:00Z">
            <w:rPr>
              <w:color w:val="000000"/>
              <w:sz w:val="20"/>
              <w:szCs w:val="20"/>
            </w:rPr>
          </w:rPrChange>
        </w:rPr>
        <w:t xml:space="preserve">fit </w:t>
      </w:r>
      <w:r w:rsidR="00437ED3" w:rsidRPr="002B6EEC">
        <w:rPr>
          <w:rFonts w:ascii="Times New Roman" w:hAnsi="Times New Roman" w:cs="Times New Roman"/>
          <w:color w:val="000000"/>
          <w:sz w:val="20"/>
          <w:szCs w:val="20"/>
          <w:rPrChange w:id="7630" w:author="Chen Liao" w:date="2021-03-29T18:57:00Z">
            <w:rPr>
              <w:color w:val="000000"/>
              <w:sz w:val="20"/>
              <w:szCs w:val="20"/>
            </w:rPr>
          </w:rPrChange>
        </w:rPr>
        <w:t>an eclipse</w:t>
      </w:r>
      <w:r w:rsidR="003A24CF" w:rsidRPr="002B6EEC">
        <w:rPr>
          <w:rFonts w:ascii="Times New Roman" w:hAnsi="Times New Roman" w:cs="Times New Roman"/>
          <w:color w:val="000000"/>
          <w:sz w:val="20"/>
          <w:szCs w:val="20"/>
          <w:rPrChange w:id="7631" w:author="Chen Liao" w:date="2021-03-29T18:57:00Z">
            <w:rPr>
              <w:color w:val="000000"/>
              <w:sz w:val="20"/>
              <w:szCs w:val="20"/>
            </w:rPr>
          </w:rPrChange>
        </w:rPr>
        <w:t xml:space="preserve">. For each vendor, an arrow </w:t>
      </w:r>
      <w:r w:rsidR="0093513E" w:rsidRPr="002B6EEC">
        <w:rPr>
          <w:rFonts w:ascii="Times New Roman" w:hAnsi="Times New Roman" w:cs="Times New Roman"/>
          <w:color w:val="000000"/>
          <w:sz w:val="20"/>
          <w:szCs w:val="20"/>
          <w:rPrChange w:id="7632" w:author="Chen Liao" w:date="2021-03-29T18:57:00Z">
            <w:rPr>
              <w:color w:val="000000"/>
              <w:sz w:val="20"/>
              <w:szCs w:val="20"/>
            </w:rPr>
          </w:rPrChange>
        </w:rPr>
        <w:t>was drawn from the</w:t>
      </w:r>
      <w:r w:rsidR="003A24CF" w:rsidRPr="002B6EEC">
        <w:rPr>
          <w:rFonts w:ascii="Times New Roman" w:hAnsi="Times New Roman" w:cs="Times New Roman"/>
          <w:color w:val="000000"/>
          <w:sz w:val="20"/>
          <w:szCs w:val="20"/>
          <w:rPrChange w:id="7633" w:author="Chen Liao" w:date="2021-03-29T18:57:00Z">
            <w:rPr>
              <w:color w:val="000000"/>
              <w:sz w:val="20"/>
              <w:szCs w:val="20"/>
            </w:rPr>
          </w:rPrChange>
        </w:rPr>
        <w:t xml:space="preserve"> eclipse center o</w:t>
      </w:r>
      <w:r w:rsidR="00237517" w:rsidRPr="002B6EEC">
        <w:rPr>
          <w:rFonts w:ascii="Times New Roman" w:hAnsi="Times New Roman" w:cs="Times New Roman"/>
          <w:color w:val="000000"/>
          <w:sz w:val="20"/>
          <w:szCs w:val="20"/>
          <w:rPrChange w:id="7634" w:author="Chen Liao" w:date="2021-03-29T18:57:00Z">
            <w:rPr>
              <w:color w:val="000000"/>
              <w:sz w:val="20"/>
              <w:szCs w:val="20"/>
            </w:rPr>
          </w:rPrChange>
        </w:rPr>
        <w:t>f</w:t>
      </w:r>
      <w:r w:rsidR="003A24CF" w:rsidRPr="002B6EEC">
        <w:rPr>
          <w:rFonts w:ascii="Times New Roman" w:hAnsi="Times New Roman" w:cs="Times New Roman"/>
          <w:color w:val="000000"/>
          <w:sz w:val="20"/>
          <w:szCs w:val="20"/>
          <w:rPrChange w:id="7635" w:author="Chen Liao" w:date="2021-03-29T18:57:00Z">
            <w:rPr>
              <w:color w:val="000000"/>
              <w:sz w:val="20"/>
              <w:szCs w:val="20"/>
            </w:rPr>
          </w:rPrChange>
        </w:rPr>
        <w:t xml:space="preserve"> </w:t>
      </w:r>
      <w:r w:rsidR="0093513E" w:rsidRPr="002B6EEC">
        <w:rPr>
          <w:rFonts w:ascii="Times New Roman" w:hAnsi="Times New Roman" w:cs="Times New Roman"/>
          <w:color w:val="000000"/>
          <w:sz w:val="20"/>
          <w:szCs w:val="20"/>
          <w:rPrChange w:id="7636" w:author="Chen Liao" w:date="2021-03-29T18:57:00Z">
            <w:rPr>
              <w:color w:val="000000"/>
              <w:sz w:val="20"/>
              <w:szCs w:val="20"/>
            </w:rPr>
          </w:rPrChange>
        </w:rPr>
        <w:t>the vendor under cellulose treatment (</w:t>
      </w:r>
      <w:r w:rsidR="0083201D" w:rsidRPr="002B6EEC">
        <w:rPr>
          <w:rFonts w:ascii="Times New Roman" w:hAnsi="Times New Roman" w:cs="Times New Roman"/>
          <w:color w:val="000000"/>
          <w:sz w:val="20"/>
          <w:szCs w:val="20"/>
          <w:rPrChange w:id="7637" w:author="Chen Liao" w:date="2021-03-29T18:57:00Z">
            <w:rPr>
              <w:color w:val="000000"/>
              <w:sz w:val="20"/>
              <w:szCs w:val="20"/>
            </w:rPr>
          </w:rPrChange>
        </w:rPr>
        <w:t>standar</w:t>
      </w:r>
      <w:r w:rsidR="0098727B" w:rsidRPr="002B6EEC">
        <w:rPr>
          <w:rFonts w:ascii="Times New Roman" w:hAnsi="Times New Roman" w:cs="Times New Roman"/>
          <w:color w:val="000000"/>
          <w:sz w:val="20"/>
          <w:szCs w:val="20"/>
          <w:rPrChange w:id="7638" w:author="Chen Liao" w:date="2021-03-29T18:57:00Z">
            <w:rPr>
              <w:color w:val="000000"/>
              <w:sz w:val="20"/>
              <w:szCs w:val="20"/>
            </w:rPr>
          </w:rPrChange>
        </w:rPr>
        <w:t>d</w:t>
      </w:r>
      <w:r w:rsidR="0083201D" w:rsidRPr="002B6EEC">
        <w:rPr>
          <w:rFonts w:ascii="Times New Roman" w:hAnsi="Times New Roman" w:cs="Times New Roman"/>
          <w:color w:val="000000"/>
          <w:sz w:val="20"/>
          <w:szCs w:val="20"/>
          <w:rPrChange w:id="7639" w:author="Chen Liao" w:date="2021-03-29T18:57:00Z">
            <w:rPr>
              <w:color w:val="000000"/>
              <w:sz w:val="20"/>
              <w:szCs w:val="20"/>
            </w:rPr>
          </w:rPrChange>
        </w:rPr>
        <w:t>ized</w:t>
      </w:r>
      <w:r w:rsidR="0093513E" w:rsidRPr="002B6EEC">
        <w:rPr>
          <w:rFonts w:ascii="Times New Roman" w:hAnsi="Times New Roman" w:cs="Times New Roman"/>
          <w:color w:val="000000"/>
          <w:sz w:val="20"/>
          <w:szCs w:val="20"/>
          <w:rPrChange w:id="7640" w:author="Chen Liao" w:date="2021-03-29T18:57:00Z">
            <w:rPr>
              <w:color w:val="000000"/>
              <w:sz w:val="20"/>
              <w:szCs w:val="20"/>
            </w:rPr>
          </w:rPrChange>
        </w:rPr>
        <w:t xml:space="preserve"> to the origin) to that under the inulin treatment. </w:t>
      </w:r>
      <w:r w:rsidR="00094BB8" w:rsidRPr="002B6EEC">
        <w:rPr>
          <w:rFonts w:ascii="Times New Roman" w:hAnsi="Times New Roman" w:cs="Times New Roman"/>
          <w:color w:val="000000"/>
          <w:sz w:val="20"/>
          <w:szCs w:val="20"/>
          <w:rPrChange w:id="7641" w:author="Chen Liao" w:date="2021-03-29T18:57:00Z">
            <w:rPr>
              <w:color w:val="000000"/>
              <w:sz w:val="20"/>
              <w:szCs w:val="20"/>
            </w:rPr>
          </w:rPrChange>
        </w:rPr>
        <w:t>Numbers</w:t>
      </w:r>
      <w:r w:rsidR="00482E80" w:rsidRPr="002B6EEC">
        <w:rPr>
          <w:rFonts w:ascii="Times New Roman" w:hAnsi="Times New Roman" w:cs="Times New Roman"/>
          <w:color w:val="000000"/>
          <w:sz w:val="20"/>
          <w:szCs w:val="20"/>
          <w:rPrChange w:id="7642" w:author="Chen Liao" w:date="2021-03-29T18:57:00Z">
            <w:rPr>
              <w:color w:val="000000"/>
              <w:sz w:val="20"/>
              <w:szCs w:val="20"/>
            </w:rPr>
          </w:rPrChange>
        </w:rPr>
        <w:t xml:space="preserve"> in parenthes</w:t>
      </w:r>
      <w:r w:rsidR="0041292D" w:rsidRPr="002B6EEC">
        <w:rPr>
          <w:rFonts w:ascii="Times New Roman" w:hAnsi="Times New Roman" w:cs="Times New Roman"/>
          <w:color w:val="000000"/>
          <w:sz w:val="20"/>
          <w:szCs w:val="20"/>
          <w:rPrChange w:id="7643" w:author="Chen Liao" w:date="2021-03-29T18:57:00Z">
            <w:rPr>
              <w:color w:val="000000"/>
              <w:sz w:val="20"/>
              <w:szCs w:val="20"/>
            </w:rPr>
          </w:rPrChange>
        </w:rPr>
        <w:t>e</w:t>
      </w:r>
      <w:r w:rsidR="00482E80" w:rsidRPr="002B6EEC">
        <w:rPr>
          <w:rFonts w:ascii="Times New Roman" w:hAnsi="Times New Roman" w:cs="Times New Roman"/>
          <w:color w:val="000000"/>
          <w:sz w:val="20"/>
          <w:szCs w:val="20"/>
          <w:rPrChange w:id="7644" w:author="Chen Liao" w:date="2021-03-29T18:57:00Z">
            <w:rPr>
              <w:color w:val="000000"/>
              <w:sz w:val="20"/>
              <w:szCs w:val="20"/>
            </w:rPr>
          </w:rPrChange>
        </w:rPr>
        <w:t>s</w:t>
      </w:r>
      <w:r w:rsidR="00094BB8" w:rsidRPr="002B6EEC">
        <w:rPr>
          <w:rFonts w:ascii="Times New Roman" w:hAnsi="Times New Roman" w:cs="Times New Roman"/>
          <w:color w:val="000000"/>
          <w:sz w:val="20"/>
          <w:szCs w:val="20"/>
          <w:rPrChange w:id="7645" w:author="Chen Liao" w:date="2021-03-29T18:57:00Z">
            <w:rPr>
              <w:color w:val="000000"/>
              <w:sz w:val="20"/>
              <w:szCs w:val="20"/>
            </w:rPr>
          </w:rPrChange>
        </w:rPr>
        <w:t xml:space="preserve"> </w:t>
      </w:r>
      <w:r w:rsidR="00FA4B31" w:rsidRPr="002B6EEC">
        <w:rPr>
          <w:rFonts w:ascii="Times New Roman" w:hAnsi="Times New Roman" w:cs="Times New Roman"/>
          <w:color w:val="000000"/>
          <w:sz w:val="20"/>
          <w:szCs w:val="20"/>
          <w:rPrChange w:id="7646" w:author="Chen Liao" w:date="2021-03-29T18:57:00Z">
            <w:rPr>
              <w:color w:val="000000"/>
              <w:sz w:val="20"/>
              <w:szCs w:val="20"/>
            </w:rPr>
          </w:rPrChange>
        </w:rPr>
        <w:t xml:space="preserve">on x- and y-axis labels </w:t>
      </w:r>
      <w:r w:rsidR="00094BB8" w:rsidRPr="002B6EEC">
        <w:rPr>
          <w:rFonts w:ascii="Times New Roman" w:hAnsi="Times New Roman" w:cs="Times New Roman"/>
          <w:color w:val="000000"/>
          <w:sz w:val="20"/>
          <w:szCs w:val="20"/>
          <w:rPrChange w:id="7647" w:author="Chen Liao" w:date="2021-03-29T18:57:00Z">
            <w:rPr>
              <w:color w:val="000000"/>
              <w:sz w:val="20"/>
              <w:szCs w:val="20"/>
            </w:rPr>
          </w:rPrChange>
        </w:rPr>
        <w:t>indicate</w:t>
      </w:r>
      <w:r w:rsidR="00482E80" w:rsidRPr="002B6EEC">
        <w:rPr>
          <w:rFonts w:ascii="Times New Roman" w:hAnsi="Times New Roman" w:cs="Times New Roman"/>
          <w:color w:val="000000"/>
          <w:sz w:val="20"/>
          <w:szCs w:val="20"/>
          <w:rPrChange w:id="7648" w:author="Chen Liao" w:date="2021-03-29T18:57:00Z">
            <w:rPr>
              <w:color w:val="000000"/>
              <w:sz w:val="20"/>
              <w:szCs w:val="20"/>
            </w:rPr>
          </w:rPrChange>
        </w:rPr>
        <w:t xml:space="preserve"> </w:t>
      </w:r>
      <w:r w:rsidR="00DB3E92" w:rsidRPr="002B6EEC">
        <w:rPr>
          <w:rFonts w:ascii="Times New Roman" w:hAnsi="Times New Roman" w:cs="Times New Roman"/>
          <w:color w:val="000000"/>
          <w:sz w:val="20"/>
          <w:szCs w:val="20"/>
          <w:rPrChange w:id="7649" w:author="Chen Liao" w:date="2021-03-29T18:57:00Z">
            <w:rPr>
              <w:color w:val="000000"/>
              <w:sz w:val="20"/>
              <w:szCs w:val="20"/>
            </w:rPr>
          </w:rPrChange>
        </w:rPr>
        <w:t>factor loadings.</w:t>
      </w:r>
      <w:r w:rsidR="00A60D17" w:rsidRPr="002B6EEC">
        <w:rPr>
          <w:rFonts w:ascii="Times New Roman" w:hAnsi="Times New Roman" w:cs="Times New Roman"/>
          <w:color w:val="000000"/>
          <w:sz w:val="20"/>
          <w:szCs w:val="20"/>
          <w:rPrChange w:id="7650" w:author="Chen Liao" w:date="2021-03-29T18:57:00Z">
            <w:rPr>
              <w:sz w:val="20"/>
              <w:szCs w:val="20"/>
            </w:rPr>
          </w:rPrChange>
        </w:rPr>
        <w:t xml:space="preserve"> Taxonomic labels w/ “Un.” group bacteria that are unclassified or uncultured at lower taxonomic ranks</w:t>
      </w:r>
      <w:r w:rsidR="005C6B57" w:rsidRPr="002B6EEC">
        <w:rPr>
          <w:rFonts w:ascii="Times New Roman" w:hAnsi="Times New Roman" w:cs="Times New Roman"/>
          <w:color w:val="000000"/>
          <w:sz w:val="20"/>
          <w:szCs w:val="20"/>
          <w:rPrChange w:id="7651" w:author="Chen Liao" w:date="2021-03-29T18:57:00Z">
            <w:rPr>
              <w:color w:val="000000"/>
              <w:sz w:val="20"/>
              <w:szCs w:val="20"/>
            </w:rPr>
          </w:rPrChange>
        </w:rPr>
        <w:t>.</w:t>
      </w:r>
      <w:del w:id="7652" w:author="Chen Liao" w:date="2021-03-22T10:43:00Z">
        <w:r w:rsidR="00020713" w:rsidRPr="002B6EEC" w:rsidDel="007773AA">
          <w:rPr>
            <w:rFonts w:ascii="Times New Roman" w:hAnsi="Times New Roman" w:cs="Times New Roman"/>
            <w:color w:val="000000"/>
            <w:sz w:val="20"/>
            <w:szCs w:val="20"/>
            <w:rPrChange w:id="7653" w:author="Chen Liao" w:date="2021-03-29T18:57:00Z">
              <w:rPr>
                <w:color w:val="000000"/>
                <w:sz w:val="20"/>
                <w:szCs w:val="20"/>
              </w:rPr>
            </w:rPrChange>
          </w:rPr>
          <w:br w:type="page"/>
        </w:r>
      </w:del>
    </w:p>
    <w:p w14:paraId="73C97960" w14:textId="134251B6" w:rsidR="00BF6A1C" w:rsidRPr="002B6EEC" w:rsidRDefault="00BF6A1C" w:rsidP="00C3619E">
      <w:pPr>
        <w:pStyle w:val="paragraph"/>
        <w:spacing w:before="0" w:beforeAutospacing="0" w:after="0" w:afterAutospacing="0"/>
        <w:jc w:val="both"/>
        <w:rPr>
          <w:ins w:id="7654" w:author="Chen Liao" w:date="2021-03-22T10:44:00Z"/>
          <w:rFonts w:ascii="Times New Roman" w:hAnsi="Times New Roman" w:cs="Times New Roman"/>
          <w:color w:val="000000"/>
          <w:sz w:val="22"/>
          <w:szCs w:val="22"/>
          <w:rPrChange w:id="7655" w:author="Chen Liao" w:date="2021-03-29T18:57:00Z">
            <w:rPr>
              <w:ins w:id="7656" w:author="Chen Liao" w:date="2021-03-22T10:44:00Z"/>
              <w:rFonts w:ascii="Times New Roman" w:hAnsi="Times New Roman" w:cs="Times New Roman"/>
              <w:color w:val="000000"/>
            </w:rPr>
          </w:rPrChange>
        </w:rPr>
      </w:pPr>
    </w:p>
    <w:p w14:paraId="57FAC6B0" w14:textId="77777777" w:rsidR="00BF6A1C" w:rsidRPr="002B6EEC" w:rsidRDefault="00BF6A1C" w:rsidP="00C3619E">
      <w:pPr>
        <w:pStyle w:val="paragraph"/>
        <w:spacing w:before="0" w:beforeAutospacing="0" w:after="0" w:afterAutospacing="0"/>
        <w:jc w:val="both"/>
        <w:rPr>
          <w:ins w:id="7657" w:author="Chen Liao" w:date="2021-03-22T10:44:00Z"/>
          <w:rFonts w:ascii="Times New Roman" w:hAnsi="Times New Roman" w:cs="Times New Roman"/>
          <w:color w:val="000000"/>
          <w:sz w:val="22"/>
          <w:szCs w:val="22"/>
          <w:rPrChange w:id="7658" w:author="Chen Liao" w:date="2021-03-29T18:57:00Z">
            <w:rPr>
              <w:ins w:id="7659" w:author="Chen Liao" w:date="2021-03-22T10:44:00Z"/>
              <w:rFonts w:ascii="Times New Roman" w:hAnsi="Times New Roman" w:cs="Times New Roman"/>
              <w:color w:val="000000"/>
              <w:sz w:val="20"/>
              <w:szCs w:val="20"/>
            </w:rPr>
          </w:rPrChange>
        </w:rPr>
      </w:pPr>
    </w:p>
    <w:p w14:paraId="0539FDD9" w14:textId="46CA9843" w:rsidR="009825B9" w:rsidRPr="002B6EEC" w:rsidRDefault="00951EE6" w:rsidP="00235E3B">
      <w:pPr>
        <w:pStyle w:val="paragraph"/>
        <w:spacing w:before="0" w:beforeAutospacing="0" w:after="0" w:afterAutospacing="0"/>
        <w:jc w:val="both"/>
        <w:rPr>
          <w:ins w:id="7660" w:author="Chen Liao" w:date="2021-03-22T11:13:00Z"/>
          <w:rFonts w:ascii="Times New Roman" w:eastAsiaTheme="minorEastAsia" w:hAnsi="Times New Roman" w:cs="Times New Roman"/>
          <w:sz w:val="22"/>
          <w:szCs w:val="22"/>
          <w:rPrChange w:id="7661" w:author="Chen Liao" w:date="2021-03-29T18:57:00Z">
            <w:rPr>
              <w:ins w:id="7662" w:author="Chen Liao" w:date="2021-03-22T11:13:00Z"/>
              <w:rFonts w:ascii="Times New Roman" w:eastAsiaTheme="minorEastAsia" w:hAnsi="Times New Roman" w:cs="Times New Roman"/>
            </w:rPr>
          </w:rPrChange>
        </w:rPr>
      </w:pPr>
      <w:ins w:id="7663" w:author="Chen Liao" w:date="2021-03-22T10:44:00Z">
        <w:r w:rsidRPr="002B6EEC">
          <w:rPr>
            <w:rFonts w:ascii="Times New Roman" w:eastAsiaTheme="minorEastAsia" w:hAnsi="Times New Roman" w:cs="Times New Roman"/>
            <w:b/>
            <w:bCs/>
            <w:sz w:val="22"/>
            <w:szCs w:val="22"/>
            <w:rPrChange w:id="7664" w:author="Chen Liao" w:date="2021-03-29T18:57:00Z">
              <w:rPr>
                <w:rFonts w:ascii="Times New Roman" w:eastAsiaTheme="minorEastAsia" w:hAnsi="Times New Roman" w:cs="Times New Roman"/>
                <w:b/>
                <w:bCs/>
              </w:rPr>
            </w:rPrChange>
          </w:rPr>
          <w:t>Baseline</w:t>
        </w:r>
      </w:ins>
      <w:ins w:id="7665" w:author="Chen Liao" w:date="2021-03-25T21:26:00Z">
        <w:r w:rsidR="00166D1C" w:rsidRPr="002B6EEC">
          <w:rPr>
            <w:rFonts w:ascii="Times New Roman" w:eastAsiaTheme="minorEastAsia" w:hAnsi="Times New Roman" w:cs="Times New Roman"/>
            <w:b/>
            <w:bCs/>
            <w:sz w:val="22"/>
            <w:szCs w:val="22"/>
            <w:rPrChange w:id="7666" w:author="Chen Liao" w:date="2021-03-29T18:57:00Z">
              <w:rPr>
                <w:rFonts w:ascii="Times New Roman" w:eastAsiaTheme="minorEastAsia" w:hAnsi="Times New Roman" w:cs="Times New Roman"/>
                <w:b/>
                <w:bCs/>
              </w:rPr>
            </w:rPrChange>
          </w:rPr>
          <w:t xml:space="preserve">-dependency </w:t>
        </w:r>
      </w:ins>
      <w:ins w:id="7667" w:author="Chen Liao" w:date="2021-03-22T10:45:00Z">
        <w:r w:rsidRPr="002B6EEC">
          <w:rPr>
            <w:rFonts w:ascii="Times New Roman" w:eastAsiaTheme="minorEastAsia" w:hAnsi="Times New Roman" w:cs="Times New Roman"/>
            <w:b/>
            <w:bCs/>
            <w:sz w:val="22"/>
            <w:szCs w:val="22"/>
            <w:rPrChange w:id="7668" w:author="Chen Liao" w:date="2021-03-29T18:57:00Z">
              <w:rPr>
                <w:rFonts w:ascii="Times New Roman" w:eastAsiaTheme="minorEastAsia" w:hAnsi="Times New Roman" w:cs="Times New Roman"/>
                <w:b/>
                <w:bCs/>
              </w:rPr>
            </w:rPrChange>
          </w:rPr>
          <w:t xml:space="preserve">impedes prediction of SCFAs from microbiota composition. </w:t>
        </w:r>
        <w:commentRangeStart w:id="7669"/>
        <w:proofErr w:type="spellStart"/>
        <w:r w:rsidR="005837A0" w:rsidRPr="002B6EEC">
          <w:rPr>
            <w:rFonts w:ascii="Times New Roman" w:eastAsiaTheme="minorEastAsia" w:hAnsi="Times New Roman" w:cs="Times New Roman"/>
            <w:sz w:val="22"/>
            <w:szCs w:val="22"/>
            <w:rPrChange w:id="7670" w:author="Chen Liao" w:date="2021-03-29T18:57:00Z">
              <w:rPr>
                <w:rFonts w:ascii="Times New Roman" w:eastAsiaTheme="minorEastAsia" w:hAnsi="Times New Roman" w:cs="Times New Roman"/>
                <w:b/>
                <w:bCs/>
              </w:rPr>
            </w:rPrChange>
          </w:rPr>
          <w:t>Prediciting</w:t>
        </w:r>
      </w:ins>
      <w:proofErr w:type="spellEnd"/>
      <w:ins w:id="7671" w:author="Chen Liao" w:date="2021-03-22T10:46:00Z">
        <w:r w:rsidR="005837A0" w:rsidRPr="002B6EEC">
          <w:rPr>
            <w:rFonts w:ascii="Times New Roman" w:eastAsiaTheme="minorEastAsia" w:hAnsi="Times New Roman" w:cs="Times New Roman"/>
            <w:sz w:val="22"/>
            <w:szCs w:val="22"/>
            <w:rPrChange w:id="7672" w:author="Chen Liao" w:date="2021-03-29T18:57:00Z">
              <w:rPr>
                <w:rFonts w:ascii="Times New Roman" w:eastAsiaTheme="minorEastAsia" w:hAnsi="Times New Roman" w:cs="Times New Roman"/>
              </w:rPr>
            </w:rPrChange>
          </w:rPr>
          <w:t xml:space="preserve"> metabolomes from microbiota </w:t>
        </w:r>
      </w:ins>
      <w:ins w:id="7673" w:author="Chen Liao" w:date="2021-03-28T06:11:00Z">
        <w:r w:rsidR="00296BDD" w:rsidRPr="002B6EEC">
          <w:rPr>
            <w:rFonts w:ascii="Times New Roman" w:eastAsiaTheme="minorEastAsia" w:hAnsi="Times New Roman" w:cs="Times New Roman"/>
            <w:sz w:val="22"/>
            <w:szCs w:val="22"/>
            <w:rPrChange w:id="7674" w:author="Chen Liao" w:date="2021-03-29T18:57:00Z">
              <w:rPr>
                <w:rFonts w:ascii="Times New Roman" w:eastAsiaTheme="minorEastAsia" w:hAnsi="Times New Roman" w:cs="Times New Roman"/>
              </w:rPr>
            </w:rPrChange>
          </w:rPr>
          <w:t xml:space="preserve">has </w:t>
        </w:r>
      </w:ins>
      <w:ins w:id="7675" w:author="Chen Liao" w:date="2021-03-28T06:10:00Z">
        <w:r w:rsidR="00625A7A" w:rsidRPr="002B6EEC">
          <w:rPr>
            <w:rFonts w:ascii="Times New Roman" w:eastAsiaTheme="minorEastAsia" w:hAnsi="Times New Roman" w:cs="Times New Roman"/>
            <w:sz w:val="22"/>
            <w:szCs w:val="22"/>
            <w:rPrChange w:id="7676" w:author="Chen Liao" w:date="2021-03-29T18:57:00Z">
              <w:rPr>
                <w:rFonts w:ascii="Times New Roman" w:eastAsiaTheme="minorEastAsia" w:hAnsi="Times New Roman" w:cs="Times New Roman"/>
              </w:rPr>
            </w:rPrChange>
          </w:rPr>
          <w:t>been of</w:t>
        </w:r>
      </w:ins>
      <w:ins w:id="7677" w:author="Chen Liao" w:date="2021-03-28T06:09:00Z">
        <w:r w:rsidR="00625A7A" w:rsidRPr="002B6EEC">
          <w:rPr>
            <w:rFonts w:ascii="Times New Roman" w:eastAsiaTheme="minorEastAsia" w:hAnsi="Times New Roman" w:cs="Times New Roman"/>
            <w:sz w:val="22"/>
            <w:szCs w:val="22"/>
            <w:rPrChange w:id="7678" w:author="Chen Liao" w:date="2021-03-29T18:57:00Z">
              <w:rPr>
                <w:rFonts w:ascii="Times New Roman" w:eastAsiaTheme="minorEastAsia" w:hAnsi="Times New Roman" w:cs="Times New Roman"/>
              </w:rPr>
            </w:rPrChange>
          </w:rPr>
          <w:t xml:space="preserve"> </w:t>
        </w:r>
      </w:ins>
      <w:ins w:id="7679" w:author="Chen Liao" w:date="2021-03-22T10:46:00Z">
        <w:r w:rsidR="005837A0" w:rsidRPr="002B6EEC">
          <w:rPr>
            <w:rFonts w:ascii="Times New Roman" w:eastAsiaTheme="minorEastAsia" w:hAnsi="Times New Roman" w:cs="Times New Roman"/>
            <w:sz w:val="22"/>
            <w:szCs w:val="22"/>
            <w:rPrChange w:id="7680" w:author="Chen Liao" w:date="2021-03-29T18:57:00Z">
              <w:rPr>
                <w:rFonts w:ascii="Times New Roman" w:eastAsiaTheme="minorEastAsia" w:hAnsi="Times New Roman" w:cs="Times New Roman"/>
              </w:rPr>
            </w:rPrChange>
          </w:rPr>
          <w:t>long-standing interest</w:t>
        </w:r>
      </w:ins>
      <w:ins w:id="7681" w:author="Chen Liao" w:date="2021-03-28T07:55:00Z">
        <w:r w:rsidR="00E32D23" w:rsidRPr="002B6EEC">
          <w:rPr>
            <w:rFonts w:ascii="Times New Roman" w:eastAsiaTheme="minorEastAsia" w:hAnsi="Times New Roman" w:cs="Times New Roman"/>
            <w:sz w:val="22"/>
            <w:szCs w:val="22"/>
            <w:rPrChange w:id="7682" w:author="Chen Liao" w:date="2021-03-29T18:57:00Z">
              <w:rPr>
                <w:rFonts w:ascii="Times New Roman" w:eastAsiaTheme="minorEastAsia" w:hAnsi="Times New Roman" w:cs="Times New Roman"/>
              </w:rPr>
            </w:rPrChange>
          </w:rPr>
          <w:t xml:space="preserve"> but </w:t>
        </w:r>
        <w:r w:rsidR="00125C37" w:rsidRPr="002B6EEC">
          <w:rPr>
            <w:rFonts w:ascii="Times New Roman" w:eastAsiaTheme="minorEastAsia" w:hAnsi="Times New Roman" w:cs="Times New Roman"/>
            <w:sz w:val="22"/>
            <w:szCs w:val="22"/>
            <w:rPrChange w:id="7683" w:author="Chen Liao" w:date="2021-03-29T18:57:00Z">
              <w:rPr>
                <w:rFonts w:ascii="Times New Roman" w:eastAsiaTheme="minorEastAsia" w:hAnsi="Times New Roman" w:cs="Times New Roman"/>
              </w:rPr>
            </w:rPrChange>
          </w:rPr>
          <w:t>t</w:t>
        </w:r>
      </w:ins>
      <w:ins w:id="7684" w:author="Chen Liao" w:date="2021-03-22T10:47:00Z">
        <w:r w:rsidR="005837A0" w:rsidRPr="002B6EEC">
          <w:rPr>
            <w:rFonts w:ascii="Times New Roman" w:eastAsiaTheme="minorEastAsia" w:hAnsi="Times New Roman" w:cs="Times New Roman"/>
            <w:sz w:val="22"/>
            <w:szCs w:val="22"/>
            <w:rPrChange w:id="7685" w:author="Chen Liao" w:date="2021-03-29T18:57:00Z">
              <w:rPr>
                <w:rFonts w:ascii="Times New Roman" w:eastAsiaTheme="minorEastAsia" w:hAnsi="Times New Roman" w:cs="Times New Roman"/>
              </w:rPr>
            </w:rPrChange>
          </w:rPr>
          <w:t xml:space="preserve">here has been </w:t>
        </w:r>
        <w:proofErr w:type="spellStart"/>
        <w:r w:rsidR="005837A0" w:rsidRPr="002B6EEC">
          <w:rPr>
            <w:rFonts w:ascii="Times New Roman" w:eastAsiaTheme="minorEastAsia" w:hAnsi="Times New Roman" w:cs="Times New Roman"/>
            <w:sz w:val="22"/>
            <w:szCs w:val="22"/>
            <w:rPrChange w:id="7686" w:author="Chen Liao" w:date="2021-03-29T18:57:00Z">
              <w:rPr>
                <w:rFonts w:ascii="Times New Roman" w:eastAsiaTheme="minorEastAsia" w:hAnsi="Times New Roman" w:cs="Times New Roman"/>
              </w:rPr>
            </w:rPrChange>
          </w:rPr>
          <w:t>controverc</w:t>
        </w:r>
      </w:ins>
      <w:ins w:id="7687" w:author="Chen Liao" w:date="2021-03-28T07:55:00Z">
        <w:r w:rsidR="00125C37" w:rsidRPr="002B6EEC">
          <w:rPr>
            <w:rFonts w:ascii="Times New Roman" w:eastAsiaTheme="minorEastAsia" w:hAnsi="Times New Roman" w:cs="Times New Roman"/>
            <w:sz w:val="22"/>
            <w:szCs w:val="22"/>
            <w:rPrChange w:id="7688" w:author="Chen Liao" w:date="2021-03-29T18:57:00Z">
              <w:rPr>
                <w:rFonts w:ascii="Times New Roman" w:eastAsiaTheme="minorEastAsia" w:hAnsi="Times New Roman" w:cs="Times New Roman"/>
              </w:rPr>
            </w:rPrChange>
          </w:rPr>
          <w:t>ies</w:t>
        </w:r>
      </w:ins>
      <w:proofErr w:type="spellEnd"/>
      <w:ins w:id="7689" w:author="Chen Liao" w:date="2021-03-22T10:47:00Z">
        <w:r w:rsidR="005837A0" w:rsidRPr="002B6EEC">
          <w:rPr>
            <w:rFonts w:ascii="Times New Roman" w:eastAsiaTheme="minorEastAsia" w:hAnsi="Times New Roman" w:cs="Times New Roman"/>
            <w:sz w:val="22"/>
            <w:szCs w:val="22"/>
            <w:rPrChange w:id="7690" w:author="Chen Liao" w:date="2021-03-29T18:57:00Z">
              <w:rPr>
                <w:rFonts w:ascii="Times New Roman" w:eastAsiaTheme="minorEastAsia" w:hAnsi="Times New Roman" w:cs="Times New Roman"/>
              </w:rPr>
            </w:rPrChange>
          </w:rPr>
          <w:t xml:space="preserve"> </w:t>
        </w:r>
      </w:ins>
      <w:ins w:id="7691" w:author="Chen Liao" w:date="2021-03-23T20:04:00Z">
        <w:r w:rsidR="00155F8B" w:rsidRPr="002B6EEC">
          <w:rPr>
            <w:rFonts w:ascii="Times New Roman" w:eastAsiaTheme="minorEastAsia" w:hAnsi="Times New Roman" w:cs="Times New Roman"/>
            <w:sz w:val="22"/>
            <w:szCs w:val="22"/>
            <w:rPrChange w:id="7692" w:author="Chen Liao" w:date="2021-03-29T18:57:00Z">
              <w:rPr>
                <w:rFonts w:ascii="Times New Roman" w:eastAsiaTheme="minorEastAsia" w:hAnsi="Times New Roman" w:cs="Times New Roman"/>
              </w:rPr>
            </w:rPrChange>
          </w:rPr>
          <w:t>regarding</w:t>
        </w:r>
      </w:ins>
      <w:ins w:id="7693" w:author="Chen Liao" w:date="2021-03-22T10:47:00Z">
        <w:r w:rsidR="005837A0" w:rsidRPr="002B6EEC">
          <w:rPr>
            <w:rFonts w:ascii="Times New Roman" w:eastAsiaTheme="minorEastAsia" w:hAnsi="Times New Roman" w:cs="Times New Roman"/>
            <w:sz w:val="22"/>
            <w:szCs w:val="22"/>
            <w:rPrChange w:id="7694" w:author="Chen Liao" w:date="2021-03-29T18:57:00Z">
              <w:rPr>
                <w:rFonts w:ascii="Times New Roman" w:eastAsiaTheme="minorEastAsia" w:hAnsi="Times New Roman" w:cs="Times New Roman"/>
              </w:rPr>
            </w:rPrChange>
          </w:rPr>
          <w:t xml:space="preserve"> whether </w:t>
        </w:r>
      </w:ins>
      <w:ins w:id="7695" w:author="Chen Liao" w:date="2021-03-23T20:07:00Z">
        <w:r w:rsidR="00E96124" w:rsidRPr="002B6EEC">
          <w:rPr>
            <w:rFonts w:ascii="Times New Roman" w:eastAsiaTheme="minorEastAsia" w:hAnsi="Times New Roman" w:cs="Times New Roman"/>
            <w:sz w:val="22"/>
            <w:szCs w:val="22"/>
            <w:rPrChange w:id="7696" w:author="Chen Liao" w:date="2021-03-29T18:57:00Z">
              <w:rPr>
                <w:rFonts w:ascii="Times New Roman" w:eastAsiaTheme="minorEastAsia" w:hAnsi="Times New Roman" w:cs="Times New Roman"/>
              </w:rPr>
            </w:rPrChange>
          </w:rPr>
          <w:t>metabolome</w:t>
        </w:r>
      </w:ins>
      <w:ins w:id="7697" w:author="Chen Liao" w:date="2021-03-23T20:03:00Z">
        <w:r w:rsidR="00583EBC" w:rsidRPr="002B6EEC">
          <w:rPr>
            <w:rFonts w:ascii="Times New Roman" w:eastAsiaTheme="minorEastAsia" w:hAnsi="Times New Roman" w:cs="Times New Roman"/>
            <w:sz w:val="22"/>
            <w:szCs w:val="22"/>
            <w:rPrChange w:id="7698" w:author="Chen Liao" w:date="2021-03-29T18:57:00Z">
              <w:rPr>
                <w:rFonts w:ascii="Times New Roman" w:eastAsiaTheme="minorEastAsia" w:hAnsi="Times New Roman" w:cs="Times New Roman"/>
              </w:rPr>
            </w:rPrChange>
          </w:rPr>
          <w:t>, especially SCFAs,</w:t>
        </w:r>
      </w:ins>
      <w:ins w:id="7699" w:author="Chen Liao" w:date="2021-03-22T10:48:00Z">
        <w:r w:rsidR="005837A0" w:rsidRPr="002B6EEC">
          <w:rPr>
            <w:rFonts w:ascii="Times New Roman" w:eastAsiaTheme="minorEastAsia" w:hAnsi="Times New Roman" w:cs="Times New Roman"/>
            <w:sz w:val="22"/>
            <w:szCs w:val="22"/>
            <w:rPrChange w:id="7700" w:author="Chen Liao" w:date="2021-03-29T18:57:00Z">
              <w:rPr>
                <w:rFonts w:ascii="Times New Roman" w:eastAsiaTheme="minorEastAsia" w:hAnsi="Times New Roman" w:cs="Times New Roman"/>
              </w:rPr>
            </w:rPrChange>
          </w:rPr>
          <w:t xml:space="preserve"> is predictable</w:t>
        </w:r>
      </w:ins>
      <w:commentRangeEnd w:id="7669"/>
      <w:ins w:id="7701" w:author="Chen Liao" w:date="2021-03-28T10:29:00Z">
        <w:r w:rsidR="003F202F" w:rsidRPr="002B6EEC">
          <w:rPr>
            <w:rStyle w:val="CommentReference"/>
            <w:rFonts w:ascii="Times New Roman" w:eastAsia="Times New Roman" w:hAnsi="Times New Roman" w:cs="Times New Roman"/>
            <w:sz w:val="15"/>
            <w:szCs w:val="15"/>
            <w:rPrChange w:id="7702" w:author="Chen Liao" w:date="2021-03-29T18:57:00Z">
              <w:rPr>
                <w:rStyle w:val="CommentReference"/>
                <w:rFonts w:ascii="Times New Roman" w:eastAsia="Times New Roman" w:hAnsi="Times New Roman" w:cs="Times New Roman"/>
              </w:rPr>
            </w:rPrChange>
          </w:rPr>
          <w:commentReference w:id="7669"/>
        </w:r>
      </w:ins>
      <w:ins w:id="7703" w:author="Chen Liao" w:date="2021-03-22T10:48:00Z">
        <w:r w:rsidR="005837A0" w:rsidRPr="002B6EEC">
          <w:rPr>
            <w:rFonts w:ascii="Times New Roman" w:eastAsiaTheme="minorEastAsia" w:hAnsi="Times New Roman" w:cs="Times New Roman"/>
            <w:sz w:val="22"/>
            <w:szCs w:val="22"/>
            <w:rPrChange w:id="7704" w:author="Chen Liao" w:date="2021-03-29T18:57:00Z">
              <w:rPr>
                <w:rFonts w:ascii="Times New Roman" w:eastAsiaTheme="minorEastAsia" w:hAnsi="Times New Roman" w:cs="Times New Roman"/>
              </w:rPr>
            </w:rPrChange>
          </w:rPr>
          <w:t xml:space="preserve">. </w:t>
        </w:r>
      </w:ins>
      <w:ins w:id="7705" w:author="Chen Liao" w:date="2021-03-28T07:55:00Z">
        <w:r w:rsidR="007506E4" w:rsidRPr="002B6EEC">
          <w:rPr>
            <w:rFonts w:ascii="Times New Roman" w:eastAsiaTheme="minorEastAsia" w:hAnsi="Times New Roman" w:cs="Times New Roman"/>
            <w:sz w:val="22"/>
            <w:szCs w:val="22"/>
            <w:rPrChange w:id="7706" w:author="Chen Liao" w:date="2021-03-29T18:57:00Z">
              <w:rPr>
                <w:rFonts w:ascii="Times New Roman" w:eastAsiaTheme="minorEastAsia" w:hAnsi="Times New Roman" w:cs="Times New Roman"/>
              </w:rPr>
            </w:rPrChange>
          </w:rPr>
          <w:t>W</w:t>
        </w:r>
      </w:ins>
      <w:ins w:id="7707" w:author="Chen Liao" w:date="2021-03-22T10:48:00Z">
        <w:r w:rsidR="005837A0" w:rsidRPr="002B6EEC">
          <w:rPr>
            <w:rFonts w:ascii="Times New Roman" w:eastAsiaTheme="minorEastAsia" w:hAnsi="Times New Roman" w:cs="Times New Roman"/>
            <w:sz w:val="22"/>
            <w:szCs w:val="22"/>
            <w:rPrChange w:id="7708" w:author="Chen Liao" w:date="2021-03-29T18:57:00Z">
              <w:rPr>
                <w:rFonts w:ascii="Times New Roman" w:eastAsiaTheme="minorEastAsia" w:hAnsi="Times New Roman" w:cs="Times New Roman"/>
              </w:rPr>
            </w:rPrChange>
          </w:rPr>
          <w:t xml:space="preserve">e </w:t>
        </w:r>
      </w:ins>
      <w:ins w:id="7709" w:author="Chen Liao" w:date="2021-03-23T20:21:00Z">
        <w:r w:rsidR="004A222F" w:rsidRPr="002B6EEC">
          <w:rPr>
            <w:rFonts w:ascii="Times New Roman" w:eastAsiaTheme="minorEastAsia" w:hAnsi="Times New Roman" w:cs="Times New Roman"/>
            <w:sz w:val="22"/>
            <w:szCs w:val="22"/>
            <w:rPrChange w:id="7710" w:author="Chen Liao" w:date="2021-03-29T18:57:00Z">
              <w:rPr>
                <w:rFonts w:ascii="Times New Roman" w:eastAsiaTheme="minorEastAsia" w:hAnsi="Times New Roman" w:cs="Times New Roman"/>
              </w:rPr>
            </w:rPrChange>
          </w:rPr>
          <w:t xml:space="preserve">evaluated the performance of </w:t>
        </w:r>
      </w:ins>
      <w:ins w:id="7711" w:author="Chen Liao" w:date="2021-03-22T10:48:00Z">
        <w:r w:rsidR="005837A0" w:rsidRPr="002B6EEC">
          <w:rPr>
            <w:rFonts w:ascii="Times New Roman" w:eastAsiaTheme="minorEastAsia" w:hAnsi="Times New Roman" w:cs="Times New Roman"/>
            <w:sz w:val="22"/>
            <w:szCs w:val="22"/>
            <w:rPrChange w:id="7712" w:author="Chen Liao" w:date="2021-03-29T18:57:00Z">
              <w:rPr>
                <w:rFonts w:ascii="Times New Roman" w:eastAsiaTheme="minorEastAsia" w:hAnsi="Times New Roman" w:cs="Times New Roman"/>
              </w:rPr>
            </w:rPrChange>
          </w:rPr>
          <w:t xml:space="preserve">machine learning models to </w:t>
        </w:r>
      </w:ins>
      <w:ins w:id="7713" w:author="Chen Liao" w:date="2021-03-23T20:22:00Z">
        <w:r w:rsidR="004A222F" w:rsidRPr="002B6EEC">
          <w:rPr>
            <w:rFonts w:ascii="Times New Roman" w:eastAsiaTheme="minorEastAsia" w:hAnsi="Times New Roman" w:cs="Times New Roman"/>
            <w:sz w:val="22"/>
            <w:szCs w:val="22"/>
            <w:rPrChange w:id="7714" w:author="Chen Liao" w:date="2021-03-29T18:57:00Z">
              <w:rPr>
                <w:rFonts w:ascii="Times New Roman" w:eastAsiaTheme="minorEastAsia" w:hAnsi="Times New Roman" w:cs="Times New Roman"/>
              </w:rPr>
            </w:rPrChange>
          </w:rPr>
          <w:t xml:space="preserve">predict the SCFA concentrations </w:t>
        </w:r>
      </w:ins>
      <w:ins w:id="7715" w:author="Chen Liao" w:date="2021-03-28T06:08:00Z">
        <w:r w:rsidR="00875301" w:rsidRPr="002B6EEC">
          <w:rPr>
            <w:rFonts w:ascii="Times New Roman" w:eastAsiaTheme="minorEastAsia" w:hAnsi="Times New Roman" w:cs="Times New Roman"/>
            <w:sz w:val="22"/>
            <w:szCs w:val="22"/>
            <w:rPrChange w:id="7716" w:author="Chen Liao" w:date="2021-03-29T18:57:00Z">
              <w:rPr>
                <w:rFonts w:ascii="Times New Roman" w:eastAsiaTheme="minorEastAsia" w:hAnsi="Times New Roman" w:cs="Times New Roman"/>
              </w:rPr>
            </w:rPrChange>
          </w:rPr>
          <w:t>using absolute abundance of bacterial taxa as predictors</w:t>
        </w:r>
      </w:ins>
      <w:ins w:id="7717" w:author="Chen Liao" w:date="2021-03-23T20:22:00Z">
        <w:r w:rsidR="004A222F" w:rsidRPr="002B6EEC">
          <w:rPr>
            <w:rFonts w:ascii="Times New Roman" w:eastAsiaTheme="minorEastAsia" w:hAnsi="Times New Roman" w:cs="Times New Roman"/>
            <w:sz w:val="22"/>
            <w:szCs w:val="22"/>
            <w:rPrChange w:id="7718" w:author="Chen Liao" w:date="2021-03-29T18:57:00Z">
              <w:rPr>
                <w:rFonts w:ascii="Times New Roman" w:eastAsiaTheme="minorEastAsia" w:hAnsi="Times New Roman" w:cs="Times New Roman"/>
              </w:rPr>
            </w:rPrChange>
          </w:rPr>
          <w:t>.</w:t>
        </w:r>
      </w:ins>
      <w:ins w:id="7719" w:author="Chen Liao" w:date="2021-03-28T06:08:00Z">
        <w:r w:rsidR="00625A7A" w:rsidRPr="002B6EEC">
          <w:rPr>
            <w:rFonts w:ascii="Times New Roman" w:eastAsiaTheme="minorEastAsia" w:hAnsi="Times New Roman" w:cs="Times New Roman"/>
            <w:sz w:val="22"/>
            <w:szCs w:val="22"/>
            <w:rPrChange w:id="7720" w:author="Chen Liao" w:date="2021-03-29T18:57:00Z">
              <w:rPr>
                <w:rFonts w:ascii="Times New Roman" w:eastAsiaTheme="minorEastAsia" w:hAnsi="Times New Roman" w:cs="Times New Roman"/>
              </w:rPr>
            </w:rPrChange>
          </w:rPr>
          <w:t xml:space="preserve"> </w:t>
        </w:r>
      </w:ins>
      <w:ins w:id="7721" w:author="Chen Liao" w:date="2021-03-28T06:14:00Z">
        <w:r w:rsidR="000B76D1" w:rsidRPr="002B6EEC">
          <w:rPr>
            <w:rFonts w:ascii="Times New Roman" w:eastAsiaTheme="minorEastAsia" w:hAnsi="Times New Roman" w:cs="Times New Roman"/>
            <w:sz w:val="22"/>
            <w:szCs w:val="22"/>
            <w:rPrChange w:id="7722" w:author="Chen Liao" w:date="2021-03-29T18:57:00Z">
              <w:rPr>
                <w:rFonts w:ascii="Times New Roman" w:eastAsiaTheme="minorEastAsia" w:hAnsi="Times New Roman" w:cs="Times New Roman"/>
              </w:rPr>
            </w:rPrChange>
          </w:rPr>
          <w:t xml:space="preserve">All mice were split into training and test sets </w:t>
        </w:r>
      </w:ins>
      <w:ins w:id="7723" w:author="Chen Liao" w:date="2021-03-28T07:56:00Z">
        <w:r w:rsidR="001473E2" w:rsidRPr="002B6EEC">
          <w:rPr>
            <w:rFonts w:ascii="Times New Roman" w:eastAsiaTheme="minorEastAsia" w:hAnsi="Times New Roman" w:cs="Times New Roman"/>
            <w:sz w:val="22"/>
            <w:szCs w:val="22"/>
            <w:rPrChange w:id="7724" w:author="Chen Liao" w:date="2021-03-29T18:57:00Z">
              <w:rPr>
                <w:rFonts w:ascii="Times New Roman" w:eastAsiaTheme="minorEastAsia" w:hAnsi="Times New Roman" w:cs="Times New Roman"/>
              </w:rPr>
            </w:rPrChange>
          </w:rPr>
          <w:t>using t</w:t>
        </w:r>
      </w:ins>
      <w:ins w:id="7725" w:author="Chen Liao" w:date="2021-03-28T06:12:00Z">
        <w:r w:rsidR="0096744A" w:rsidRPr="002B6EEC">
          <w:rPr>
            <w:rFonts w:ascii="Times New Roman" w:eastAsiaTheme="minorEastAsia" w:hAnsi="Times New Roman" w:cs="Times New Roman"/>
            <w:sz w:val="22"/>
            <w:szCs w:val="22"/>
            <w:rPrChange w:id="7726" w:author="Chen Liao" w:date="2021-03-29T18:57:00Z">
              <w:rPr>
                <w:rFonts w:ascii="Times New Roman" w:eastAsiaTheme="minorEastAsia" w:hAnsi="Times New Roman" w:cs="Times New Roman"/>
              </w:rPr>
            </w:rPrChange>
          </w:rPr>
          <w:t>wo data-split</w:t>
        </w:r>
      </w:ins>
      <w:ins w:id="7727" w:author="Chen Liao" w:date="2021-03-28T07:56:00Z">
        <w:r w:rsidR="005A4F45" w:rsidRPr="002B6EEC">
          <w:rPr>
            <w:rFonts w:ascii="Times New Roman" w:eastAsiaTheme="minorEastAsia" w:hAnsi="Times New Roman" w:cs="Times New Roman"/>
            <w:sz w:val="22"/>
            <w:szCs w:val="22"/>
            <w:rPrChange w:id="7728" w:author="Chen Liao" w:date="2021-03-29T18:57:00Z">
              <w:rPr>
                <w:rFonts w:ascii="Times New Roman" w:eastAsiaTheme="minorEastAsia" w:hAnsi="Times New Roman" w:cs="Times New Roman"/>
              </w:rPr>
            </w:rPrChange>
          </w:rPr>
          <w:t xml:space="preserve"> approaches </w:t>
        </w:r>
      </w:ins>
      <w:ins w:id="7729" w:author="Chen Liao" w:date="2021-03-28T06:12:00Z">
        <w:r w:rsidR="0096744A" w:rsidRPr="002B6EEC">
          <w:rPr>
            <w:rFonts w:ascii="Times New Roman" w:eastAsiaTheme="minorEastAsia" w:hAnsi="Times New Roman" w:cs="Times New Roman"/>
            <w:sz w:val="22"/>
            <w:szCs w:val="22"/>
            <w:rPrChange w:id="7730" w:author="Chen Liao" w:date="2021-03-29T18:57:00Z">
              <w:rPr>
                <w:rFonts w:ascii="Times New Roman" w:eastAsiaTheme="minorEastAsia" w:hAnsi="Times New Roman" w:cs="Times New Roman"/>
              </w:rPr>
            </w:rPrChange>
          </w:rPr>
          <w:t>(</w:t>
        </w:r>
        <w:r w:rsidR="0096744A" w:rsidRPr="002B6EEC">
          <w:rPr>
            <w:rFonts w:ascii="Times New Roman" w:eastAsiaTheme="minorEastAsia" w:hAnsi="Times New Roman" w:cs="Times New Roman"/>
            <w:sz w:val="22"/>
            <w:szCs w:val="22"/>
            <w:highlight w:val="yellow"/>
            <w:rPrChange w:id="7731" w:author="Chen Liao" w:date="2021-03-29T18:57:00Z">
              <w:rPr>
                <w:rFonts w:ascii="Times New Roman" w:eastAsiaTheme="minorEastAsia" w:hAnsi="Times New Roman" w:cs="Times New Roman"/>
              </w:rPr>
            </w:rPrChange>
          </w:rPr>
          <w:t>Fig. 5A</w:t>
        </w:r>
        <w:r w:rsidR="0096744A" w:rsidRPr="002B6EEC">
          <w:rPr>
            <w:rFonts w:ascii="Times New Roman" w:eastAsiaTheme="minorEastAsia" w:hAnsi="Times New Roman" w:cs="Times New Roman"/>
            <w:sz w:val="22"/>
            <w:szCs w:val="22"/>
            <w:rPrChange w:id="7732" w:author="Chen Liao" w:date="2021-03-29T18:57:00Z">
              <w:rPr>
                <w:rFonts w:ascii="Times New Roman" w:eastAsiaTheme="minorEastAsia" w:hAnsi="Times New Roman" w:cs="Times New Roman"/>
              </w:rPr>
            </w:rPrChange>
          </w:rPr>
          <w:t xml:space="preserve">). The </w:t>
        </w:r>
      </w:ins>
      <w:ins w:id="7733" w:author="Chen Liao" w:date="2021-03-23T20:25:00Z">
        <w:r w:rsidR="005E2123" w:rsidRPr="002B6EEC">
          <w:rPr>
            <w:rFonts w:ascii="Times New Roman" w:eastAsiaTheme="minorEastAsia" w:hAnsi="Times New Roman" w:cs="Times New Roman"/>
            <w:sz w:val="22"/>
            <w:szCs w:val="22"/>
            <w:rPrChange w:id="7734" w:author="Chen Liao" w:date="2021-03-29T18:57:00Z">
              <w:rPr>
                <w:rFonts w:ascii="Times New Roman" w:eastAsiaTheme="minorEastAsia" w:hAnsi="Times New Roman" w:cs="Times New Roman"/>
              </w:rPr>
            </w:rPrChange>
          </w:rPr>
          <w:t>“</w:t>
        </w:r>
      </w:ins>
      <w:proofErr w:type="spellStart"/>
      <w:ins w:id="7735" w:author="Chen Liao" w:date="2021-03-28T06:12:00Z">
        <w:r w:rsidR="000A284C" w:rsidRPr="002B6EEC">
          <w:rPr>
            <w:rFonts w:ascii="Times New Roman" w:eastAsiaTheme="minorEastAsia" w:hAnsi="Times New Roman" w:cs="Times New Roman"/>
            <w:sz w:val="22"/>
            <w:szCs w:val="22"/>
            <w:rPrChange w:id="7736" w:author="Chen Liao" w:date="2021-03-29T18:57:00Z">
              <w:rPr>
                <w:rFonts w:ascii="Times New Roman" w:eastAsiaTheme="minorEastAsia" w:hAnsi="Times New Roman" w:cs="Times New Roman"/>
              </w:rPr>
            </w:rPrChange>
          </w:rPr>
          <w:t>i</w:t>
        </w:r>
      </w:ins>
      <w:ins w:id="7737" w:author="Chen Liao" w:date="2021-03-22T10:49:00Z">
        <w:r w:rsidR="005837A0" w:rsidRPr="002B6EEC">
          <w:rPr>
            <w:rFonts w:ascii="Times New Roman" w:eastAsiaTheme="minorEastAsia" w:hAnsi="Times New Roman" w:cs="Times New Roman"/>
            <w:sz w:val="22"/>
            <w:szCs w:val="22"/>
            <w:rPrChange w:id="7738" w:author="Chen Liao" w:date="2021-03-29T18:57:00Z">
              <w:rPr>
                <w:rFonts w:ascii="Times New Roman" w:eastAsiaTheme="minorEastAsia" w:hAnsi="Times New Roman" w:cs="Times New Roman"/>
              </w:rPr>
            </w:rPrChange>
          </w:rPr>
          <w:t>ntrapolation</w:t>
        </w:r>
      </w:ins>
      <w:proofErr w:type="spellEnd"/>
      <w:ins w:id="7739" w:author="Chen Liao" w:date="2021-03-23T20:25:00Z">
        <w:r w:rsidR="005E2123" w:rsidRPr="002B6EEC">
          <w:rPr>
            <w:rFonts w:ascii="Times New Roman" w:eastAsiaTheme="minorEastAsia" w:hAnsi="Times New Roman" w:cs="Times New Roman"/>
            <w:sz w:val="22"/>
            <w:szCs w:val="22"/>
            <w:rPrChange w:id="7740" w:author="Chen Liao" w:date="2021-03-29T18:57:00Z">
              <w:rPr>
                <w:rFonts w:ascii="Times New Roman" w:eastAsiaTheme="minorEastAsia" w:hAnsi="Times New Roman" w:cs="Times New Roman"/>
              </w:rPr>
            </w:rPrChange>
          </w:rPr>
          <w:t>”</w:t>
        </w:r>
      </w:ins>
      <w:ins w:id="7741" w:author="Chen Liao" w:date="2021-03-22T10:49:00Z">
        <w:r w:rsidR="005837A0" w:rsidRPr="002B6EEC">
          <w:rPr>
            <w:rFonts w:ascii="Times New Roman" w:eastAsiaTheme="minorEastAsia" w:hAnsi="Times New Roman" w:cs="Times New Roman"/>
            <w:sz w:val="22"/>
            <w:szCs w:val="22"/>
            <w:rPrChange w:id="7742" w:author="Chen Liao" w:date="2021-03-29T18:57:00Z">
              <w:rPr>
                <w:rFonts w:ascii="Times New Roman" w:eastAsiaTheme="minorEastAsia" w:hAnsi="Times New Roman" w:cs="Times New Roman"/>
              </w:rPr>
            </w:rPrChange>
          </w:rPr>
          <w:t xml:space="preserve"> </w:t>
        </w:r>
      </w:ins>
      <w:ins w:id="7743" w:author="Chen Liao" w:date="2021-03-28T07:56:00Z">
        <w:r w:rsidR="005A4F45" w:rsidRPr="002B6EEC">
          <w:rPr>
            <w:rFonts w:ascii="Times New Roman" w:eastAsiaTheme="minorEastAsia" w:hAnsi="Times New Roman" w:cs="Times New Roman"/>
            <w:sz w:val="22"/>
            <w:szCs w:val="22"/>
            <w:rPrChange w:id="7744" w:author="Chen Liao" w:date="2021-03-29T18:57:00Z">
              <w:rPr>
                <w:rFonts w:ascii="Times New Roman" w:eastAsiaTheme="minorEastAsia" w:hAnsi="Times New Roman" w:cs="Times New Roman"/>
              </w:rPr>
            </w:rPrChange>
          </w:rPr>
          <w:t>strategy</w:t>
        </w:r>
      </w:ins>
      <w:ins w:id="7745" w:author="Chen Liao" w:date="2021-03-28T06:12:00Z">
        <w:r w:rsidR="000A284C" w:rsidRPr="002B6EEC">
          <w:rPr>
            <w:rFonts w:ascii="Times New Roman" w:eastAsiaTheme="minorEastAsia" w:hAnsi="Times New Roman" w:cs="Times New Roman"/>
            <w:sz w:val="22"/>
            <w:szCs w:val="22"/>
            <w:rPrChange w:id="7746" w:author="Chen Liao" w:date="2021-03-29T18:57:00Z">
              <w:rPr>
                <w:rFonts w:ascii="Times New Roman" w:eastAsiaTheme="minorEastAsia" w:hAnsi="Times New Roman" w:cs="Times New Roman"/>
              </w:rPr>
            </w:rPrChange>
          </w:rPr>
          <w:t xml:space="preserve"> </w:t>
        </w:r>
      </w:ins>
      <w:ins w:id="7747" w:author="Chen Liao" w:date="2021-03-28T06:13:00Z">
        <w:r w:rsidR="000B76D1" w:rsidRPr="002B6EEC">
          <w:rPr>
            <w:rFonts w:ascii="Times New Roman" w:eastAsiaTheme="minorEastAsia" w:hAnsi="Times New Roman" w:cs="Times New Roman"/>
            <w:sz w:val="22"/>
            <w:szCs w:val="22"/>
            <w:rPrChange w:id="7748" w:author="Chen Liao" w:date="2021-03-29T18:57:00Z">
              <w:rPr>
                <w:rFonts w:ascii="Times New Roman" w:eastAsiaTheme="minorEastAsia" w:hAnsi="Times New Roman" w:cs="Times New Roman"/>
              </w:rPr>
            </w:rPrChange>
          </w:rPr>
          <w:t xml:space="preserve">generated </w:t>
        </w:r>
      </w:ins>
      <w:ins w:id="7749" w:author="Chen Liao" w:date="2021-03-23T20:26:00Z">
        <w:r w:rsidR="005E2123" w:rsidRPr="002B6EEC">
          <w:rPr>
            <w:rFonts w:ascii="Times New Roman" w:eastAsiaTheme="minorEastAsia" w:hAnsi="Times New Roman" w:cs="Times New Roman"/>
            <w:sz w:val="22"/>
            <w:szCs w:val="22"/>
            <w:rPrChange w:id="7750" w:author="Chen Liao" w:date="2021-03-29T18:57:00Z">
              <w:rPr>
                <w:rFonts w:ascii="Times New Roman" w:eastAsiaTheme="minorEastAsia" w:hAnsi="Times New Roman" w:cs="Times New Roman"/>
              </w:rPr>
            </w:rPrChange>
          </w:rPr>
          <w:t>balance</w:t>
        </w:r>
      </w:ins>
      <w:ins w:id="7751" w:author="Chen Liao" w:date="2021-03-28T06:13:00Z">
        <w:r w:rsidR="000B76D1" w:rsidRPr="002B6EEC">
          <w:rPr>
            <w:rFonts w:ascii="Times New Roman" w:eastAsiaTheme="minorEastAsia" w:hAnsi="Times New Roman" w:cs="Times New Roman"/>
            <w:sz w:val="22"/>
            <w:szCs w:val="22"/>
            <w:rPrChange w:id="7752" w:author="Chen Liao" w:date="2021-03-29T18:57:00Z">
              <w:rPr>
                <w:rFonts w:ascii="Times New Roman" w:eastAsiaTheme="minorEastAsia" w:hAnsi="Times New Roman" w:cs="Times New Roman"/>
              </w:rPr>
            </w:rPrChange>
          </w:rPr>
          <w:t>d</w:t>
        </w:r>
      </w:ins>
      <w:ins w:id="7753" w:author="Chen Liao" w:date="2021-03-23T20:26:00Z">
        <w:r w:rsidR="005E2123" w:rsidRPr="002B6EEC">
          <w:rPr>
            <w:rFonts w:ascii="Times New Roman" w:eastAsiaTheme="minorEastAsia" w:hAnsi="Times New Roman" w:cs="Times New Roman"/>
            <w:sz w:val="22"/>
            <w:szCs w:val="22"/>
            <w:rPrChange w:id="7754" w:author="Chen Liao" w:date="2021-03-29T18:57:00Z">
              <w:rPr>
                <w:rFonts w:ascii="Times New Roman" w:eastAsiaTheme="minorEastAsia" w:hAnsi="Times New Roman" w:cs="Times New Roman"/>
              </w:rPr>
            </w:rPrChange>
          </w:rPr>
          <w:t xml:space="preserve"> distribution </w:t>
        </w:r>
      </w:ins>
      <w:ins w:id="7755" w:author="Chen Liao" w:date="2021-03-28T06:13:00Z">
        <w:r w:rsidR="000B76D1" w:rsidRPr="002B6EEC">
          <w:rPr>
            <w:rFonts w:ascii="Times New Roman" w:eastAsiaTheme="minorEastAsia" w:hAnsi="Times New Roman" w:cs="Times New Roman"/>
            <w:sz w:val="22"/>
            <w:szCs w:val="22"/>
            <w:rPrChange w:id="7756" w:author="Chen Liao" w:date="2021-03-29T18:57:00Z">
              <w:rPr>
                <w:rFonts w:ascii="Times New Roman" w:eastAsiaTheme="minorEastAsia" w:hAnsi="Times New Roman" w:cs="Times New Roman"/>
              </w:rPr>
            </w:rPrChange>
          </w:rPr>
          <w:t xml:space="preserve">of baseline microbiota </w:t>
        </w:r>
      </w:ins>
      <w:ins w:id="7757" w:author="Chen Liao" w:date="2021-03-23T20:26:00Z">
        <w:r w:rsidR="005E2123" w:rsidRPr="002B6EEC">
          <w:rPr>
            <w:rFonts w:ascii="Times New Roman" w:eastAsiaTheme="minorEastAsia" w:hAnsi="Times New Roman" w:cs="Times New Roman"/>
            <w:sz w:val="22"/>
            <w:szCs w:val="22"/>
            <w:rPrChange w:id="7758" w:author="Chen Liao" w:date="2021-03-29T18:57:00Z">
              <w:rPr>
                <w:rFonts w:ascii="Times New Roman" w:eastAsiaTheme="minorEastAsia" w:hAnsi="Times New Roman" w:cs="Times New Roman"/>
              </w:rPr>
            </w:rPrChange>
          </w:rPr>
          <w:t xml:space="preserve">between </w:t>
        </w:r>
      </w:ins>
      <w:ins w:id="7759" w:author="Chen Liao" w:date="2021-03-28T06:14:00Z">
        <w:r w:rsidR="008D3BF5" w:rsidRPr="002B6EEC">
          <w:rPr>
            <w:rFonts w:ascii="Times New Roman" w:eastAsiaTheme="minorEastAsia" w:hAnsi="Times New Roman" w:cs="Times New Roman"/>
            <w:sz w:val="22"/>
            <w:szCs w:val="22"/>
            <w:rPrChange w:id="7760" w:author="Chen Liao" w:date="2021-03-29T18:57:00Z">
              <w:rPr>
                <w:rFonts w:ascii="Times New Roman" w:eastAsiaTheme="minorEastAsia" w:hAnsi="Times New Roman" w:cs="Times New Roman"/>
              </w:rPr>
            </w:rPrChange>
          </w:rPr>
          <w:t xml:space="preserve">the </w:t>
        </w:r>
      </w:ins>
      <w:ins w:id="7761" w:author="Chen Liao" w:date="2021-03-22T10:50:00Z">
        <w:r w:rsidR="005837A0" w:rsidRPr="002B6EEC">
          <w:rPr>
            <w:rFonts w:ascii="Times New Roman" w:eastAsiaTheme="minorEastAsia" w:hAnsi="Times New Roman" w:cs="Times New Roman"/>
            <w:sz w:val="22"/>
            <w:szCs w:val="22"/>
            <w:rPrChange w:id="7762" w:author="Chen Liao" w:date="2021-03-29T18:57:00Z">
              <w:rPr>
                <w:rFonts w:ascii="Times New Roman" w:eastAsiaTheme="minorEastAsia" w:hAnsi="Times New Roman" w:cs="Times New Roman"/>
              </w:rPr>
            </w:rPrChange>
          </w:rPr>
          <w:t xml:space="preserve">training and test sets </w:t>
        </w:r>
      </w:ins>
      <w:ins w:id="7763" w:author="Chen Liao" w:date="2021-03-23T20:26:00Z">
        <w:r w:rsidR="005E2123" w:rsidRPr="002B6EEC">
          <w:rPr>
            <w:rFonts w:ascii="Times New Roman" w:eastAsiaTheme="minorEastAsia" w:hAnsi="Times New Roman" w:cs="Times New Roman"/>
            <w:sz w:val="22"/>
            <w:szCs w:val="22"/>
            <w:rPrChange w:id="7764" w:author="Chen Liao" w:date="2021-03-29T18:57:00Z">
              <w:rPr>
                <w:rFonts w:ascii="Times New Roman" w:eastAsiaTheme="minorEastAsia" w:hAnsi="Times New Roman" w:cs="Times New Roman"/>
              </w:rPr>
            </w:rPrChange>
          </w:rPr>
          <w:t xml:space="preserve">by </w:t>
        </w:r>
      </w:ins>
      <w:ins w:id="7765" w:author="Chen Liao" w:date="2021-03-28T06:14:00Z">
        <w:r w:rsidR="008D3BF5" w:rsidRPr="002B6EEC">
          <w:rPr>
            <w:rFonts w:ascii="Times New Roman" w:eastAsiaTheme="minorEastAsia" w:hAnsi="Times New Roman" w:cs="Times New Roman"/>
            <w:sz w:val="22"/>
            <w:szCs w:val="22"/>
            <w:rPrChange w:id="7766" w:author="Chen Liao" w:date="2021-03-29T18:57:00Z">
              <w:rPr>
                <w:rFonts w:ascii="Times New Roman" w:eastAsiaTheme="minorEastAsia" w:hAnsi="Times New Roman" w:cs="Times New Roman"/>
              </w:rPr>
            </w:rPrChange>
          </w:rPr>
          <w:t xml:space="preserve">randomly </w:t>
        </w:r>
      </w:ins>
      <w:ins w:id="7767" w:author="Chen Liao" w:date="2021-03-28T06:17:00Z">
        <w:r w:rsidR="00C900FF" w:rsidRPr="002B6EEC">
          <w:rPr>
            <w:rFonts w:ascii="Times New Roman" w:eastAsiaTheme="minorEastAsia" w:hAnsi="Times New Roman" w:cs="Times New Roman"/>
            <w:sz w:val="22"/>
            <w:szCs w:val="22"/>
            <w:rPrChange w:id="7768" w:author="Chen Liao" w:date="2021-03-29T18:57:00Z">
              <w:rPr>
                <w:rFonts w:ascii="Times New Roman" w:eastAsiaTheme="minorEastAsia" w:hAnsi="Times New Roman" w:cs="Times New Roman"/>
              </w:rPr>
            </w:rPrChange>
          </w:rPr>
          <w:t>sampling</w:t>
        </w:r>
      </w:ins>
      <w:ins w:id="7769" w:author="Chen Liao" w:date="2021-03-28T06:14:00Z">
        <w:r w:rsidR="008D3BF5" w:rsidRPr="002B6EEC">
          <w:rPr>
            <w:rFonts w:ascii="Times New Roman" w:eastAsiaTheme="minorEastAsia" w:hAnsi="Times New Roman" w:cs="Times New Roman"/>
            <w:sz w:val="22"/>
            <w:szCs w:val="22"/>
            <w:rPrChange w:id="7770" w:author="Chen Liao" w:date="2021-03-29T18:57:00Z">
              <w:rPr>
                <w:rFonts w:ascii="Times New Roman" w:eastAsiaTheme="minorEastAsia" w:hAnsi="Times New Roman" w:cs="Times New Roman"/>
              </w:rPr>
            </w:rPrChange>
          </w:rPr>
          <w:t xml:space="preserve"> a</w:t>
        </w:r>
      </w:ins>
      <w:ins w:id="7771" w:author="Chen Liao" w:date="2021-03-23T20:26:00Z">
        <w:r w:rsidR="005E2123" w:rsidRPr="002B6EEC">
          <w:rPr>
            <w:rFonts w:ascii="Times New Roman" w:eastAsiaTheme="minorEastAsia" w:hAnsi="Times New Roman" w:cs="Times New Roman"/>
            <w:sz w:val="22"/>
            <w:szCs w:val="22"/>
            <w:rPrChange w:id="7772" w:author="Chen Liao" w:date="2021-03-29T18:57:00Z">
              <w:rPr>
                <w:rFonts w:ascii="Times New Roman" w:eastAsiaTheme="minorEastAsia" w:hAnsi="Times New Roman" w:cs="Times New Roman"/>
              </w:rPr>
            </w:rPrChange>
          </w:rPr>
          <w:t xml:space="preserve"> single mouse from each vendor </w:t>
        </w:r>
      </w:ins>
      <w:ins w:id="7773" w:author="Chen Liao" w:date="2021-03-23T20:27:00Z">
        <w:r w:rsidR="005E2123" w:rsidRPr="002B6EEC">
          <w:rPr>
            <w:rFonts w:ascii="Times New Roman" w:eastAsiaTheme="minorEastAsia" w:hAnsi="Times New Roman" w:cs="Times New Roman"/>
            <w:sz w:val="22"/>
            <w:szCs w:val="22"/>
            <w:rPrChange w:id="7774" w:author="Chen Liao" w:date="2021-03-29T18:57:00Z">
              <w:rPr>
                <w:rFonts w:ascii="Times New Roman" w:eastAsiaTheme="minorEastAsia" w:hAnsi="Times New Roman" w:cs="Times New Roman"/>
              </w:rPr>
            </w:rPrChange>
          </w:rPr>
          <w:t xml:space="preserve">into test </w:t>
        </w:r>
      </w:ins>
      <w:ins w:id="7775" w:author="Chen Liao" w:date="2021-03-28T06:16:00Z">
        <w:r w:rsidR="00C900FF" w:rsidRPr="002B6EEC">
          <w:rPr>
            <w:rFonts w:ascii="Times New Roman" w:eastAsiaTheme="minorEastAsia" w:hAnsi="Times New Roman" w:cs="Times New Roman"/>
            <w:sz w:val="22"/>
            <w:szCs w:val="22"/>
            <w:rPrChange w:id="7776" w:author="Chen Liao" w:date="2021-03-29T18:57:00Z">
              <w:rPr>
                <w:rFonts w:ascii="Times New Roman" w:eastAsiaTheme="minorEastAsia" w:hAnsi="Times New Roman" w:cs="Times New Roman"/>
              </w:rPr>
            </w:rPrChange>
          </w:rPr>
          <w:t>and leaving</w:t>
        </w:r>
      </w:ins>
      <w:ins w:id="7777" w:author="Chen Liao" w:date="2021-03-28T06:15:00Z">
        <w:r w:rsidR="005111CD" w:rsidRPr="002B6EEC">
          <w:rPr>
            <w:rFonts w:ascii="Times New Roman" w:eastAsiaTheme="minorEastAsia" w:hAnsi="Times New Roman" w:cs="Times New Roman"/>
            <w:sz w:val="22"/>
            <w:szCs w:val="22"/>
            <w:rPrChange w:id="7778" w:author="Chen Liao" w:date="2021-03-29T18:57:00Z">
              <w:rPr>
                <w:rFonts w:ascii="Times New Roman" w:eastAsiaTheme="minorEastAsia" w:hAnsi="Times New Roman" w:cs="Times New Roman"/>
              </w:rPr>
            </w:rPrChange>
          </w:rPr>
          <w:t xml:space="preserve"> the </w:t>
        </w:r>
      </w:ins>
      <w:ins w:id="7779" w:author="Chen Liao" w:date="2021-03-28T06:16:00Z">
        <w:r w:rsidR="00C900FF" w:rsidRPr="002B6EEC">
          <w:rPr>
            <w:rFonts w:ascii="Times New Roman" w:eastAsiaTheme="minorEastAsia" w:hAnsi="Times New Roman" w:cs="Times New Roman"/>
            <w:sz w:val="22"/>
            <w:szCs w:val="22"/>
            <w:rPrChange w:id="7780" w:author="Chen Liao" w:date="2021-03-29T18:57:00Z">
              <w:rPr>
                <w:rFonts w:ascii="Times New Roman" w:eastAsiaTheme="minorEastAsia" w:hAnsi="Times New Roman" w:cs="Times New Roman"/>
              </w:rPr>
            </w:rPrChange>
          </w:rPr>
          <w:t>other</w:t>
        </w:r>
      </w:ins>
      <w:ins w:id="7781" w:author="Chen Liao" w:date="2021-03-28T06:15:00Z">
        <w:r w:rsidR="005111CD" w:rsidRPr="002B6EEC">
          <w:rPr>
            <w:rFonts w:ascii="Times New Roman" w:eastAsiaTheme="minorEastAsia" w:hAnsi="Times New Roman" w:cs="Times New Roman"/>
            <w:sz w:val="22"/>
            <w:szCs w:val="22"/>
            <w:rPrChange w:id="7782" w:author="Chen Liao" w:date="2021-03-29T18:57:00Z">
              <w:rPr>
                <w:rFonts w:ascii="Times New Roman" w:eastAsiaTheme="minorEastAsia" w:hAnsi="Times New Roman" w:cs="Times New Roman"/>
              </w:rPr>
            </w:rPrChange>
          </w:rPr>
          <w:t xml:space="preserve"> mice</w:t>
        </w:r>
      </w:ins>
      <w:ins w:id="7783" w:author="Chen Liao" w:date="2021-03-23T20:27:00Z">
        <w:r w:rsidR="005E2123" w:rsidRPr="002B6EEC">
          <w:rPr>
            <w:rFonts w:ascii="Times New Roman" w:eastAsiaTheme="minorEastAsia" w:hAnsi="Times New Roman" w:cs="Times New Roman"/>
            <w:sz w:val="22"/>
            <w:szCs w:val="22"/>
            <w:rPrChange w:id="7784" w:author="Chen Liao" w:date="2021-03-29T18:57:00Z">
              <w:rPr>
                <w:rFonts w:ascii="Times New Roman" w:eastAsiaTheme="minorEastAsia" w:hAnsi="Times New Roman" w:cs="Times New Roman"/>
              </w:rPr>
            </w:rPrChange>
          </w:rPr>
          <w:t xml:space="preserve"> </w:t>
        </w:r>
      </w:ins>
      <w:ins w:id="7785" w:author="Chen Liao" w:date="2021-03-28T06:17:00Z">
        <w:r w:rsidR="00C900FF" w:rsidRPr="002B6EEC">
          <w:rPr>
            <w:rFonts w:ascii="Times New Roman" w:eastAsiaTheme="minorEastAsia" w:hAnsi="Times New Roman" w:cs="Times New Roman"/>
            <w:sz w:val="22"/>
            <w:szCs w:val="22"/>
            <w:rPrChange w:id="7786" w:author="Chen Liao" w:date="2021-03-29T18:57:00Z">
              <w:rPr>
                <w:rFonts w:ascii="Times New Roman" w:eastAsiaTheme="minorEastAsia" w:hAnsi="Times New Roman" w:cs="Times New Roman"/>
              </w:rPr>
            </w:rPrChange>
          </w:rPr>
          <w:t xml:space="preserve">of the same vendor </w:t>
        </w:r>
      </w:ins>
      <w:ins w:id="7787" w:author="Chen Liao" w:date="2021-03-28T06:15:00Z">
        <w:r w:rsidR="005111CD" w:rsidRPr="002B6EEC">
          <w:rPr>
            <w:rFonts w:ascii="Times New Roman" w:eastAsiaTheme="minorEastAsia" w:hAnsi="Times New Roman" w:cs="Times New Roman"/>
            <w:sz w:val="22"/>
            <w:szCs w:val="22"/>
            <w:rPrChange w:id="7788" w:author="Chen Liao" w:date="2021-03-29T18:57:00Z">
              <w:rPr>
                <w:rFonts w:ascii="Times New Roman" w:eastAsiaTheme="minorEastAsia" w:hAnsi="Times New Roman" w:cs="Times New Roman"/>
              </w:rPr>
            </w:rPrChange>
          </w:rPr>
          <w:t xml:space="preserve">for </w:t>
        </w:r>
      </w:ins>
      <w:ins w:id="7789" w:author="Chen Liao" w:date="2021-03-23T20:27:00Z">
        <w:r w:rsidR="005E2123" w:rsidRPr="002B6EEC">
          <w:rPr>
            <w:rFonts w:ascii="Times New Roman" w:eastAsiaTheme="minorEastAsia" w:hAnsi="Times New Roman" w:cs="Times New Roman"/>
            <w:sz w:val="22"/>
            <w:szCs w:val="22"/>
            <w:rPrChange w:id="7790" w:author="Chen Liao" w:date="2021-03-29T18:57:00Z">
              <w:rPr>
                <w:rFonts w:ascii="Times New Roman" w:eastAsiaTheme="minorEastAsia" w:hAnsi="Times New Roman" w:cs="Times New Roman"/>
              </w:rPr>
            </w:rPrChange>
          </w:rPr>
          <w:t xml:space="preserve">training. By contrast, </w:t>
        </w:r>
      </w:ins>
      <w:ins w:id="7791" w:author="Chen Liao" w:date="2021-03-28T06:15:00Z">
        <w:r w:rsidR="00C900FF" w:rsidRPr="002B6EEC">
          <w:rPr>
            <w:rFonts w:ascii="Times New Roman" w:eastAsiaTheme="minorEastAsia" w:hAnsi="Times New Roman" w:cs="Times New Roman"/>
            <w:sz w:val="22"/>
            <w:szCs w:val="22"/>
            <w:rPrChange w:id="7792" w:author="Chen Liao" w:date="2021-03-29T18:57:00Z">
              <w:rPr>
                <w:rFonts w:ascii="Times New Roman" w:eastAsiaTheme="minorEastAsia" w:hAnsi="Times New Roman" w:cs="Times New Roman"/>
              </w:rPr>
            </w:rPrChange>
          </w:rPr>
          <w:t xml:space="preserve">the </w:t>
        </w:r>
      </w:ins>
      <w:ins w:id="7793" w:author="Chen Liao" w:date="2021-03-23T20:27:00Z">
        <w:r w:rsidR="005E2123" w:rsidRPr="002B6EEC">
          <w:rPr>
            <w:rFonts w:ascii="Times New Roman" w:eastAsiaTheme="minorEastAsia" w:hAnsi="Times New Roman" w:cs="Times New Roman"/>
            <w:sz w:val="22"/>
            <w:szCs w:val="22"/>
            <w:rPrChange w:id="7794" w:author="Chen Liao" w:date="2021-03-29T18:57:00Z">
              <w:rPr>
                <w:rFonts w:ascii="Times New Roman" w:eastAsiaTheme="minorEastAsia" w:hAnsi="Times New Roman" w:cs="Times New Roman"/>
              </w:rPr>
            </w:rPrChange>
          </w:rPr>
          <w:t>“extrapolation”</w:t>
        </w:r>
      </w:ins>
      <w:ins w:id="7795" w:author="Chen Liao" w:date="2021-03-28T06:15:00Z">
        <w:r w:rsidR="00C900FF" w:rsidRPr="002B6EEC">
          <w:rPr>
            <w:rFonts w:ascii="Times New Roman" w:eastAsiaTheme="minorEastAsia" w:hAnsi="Times New Roman" w:cs="Times New Roman"/>
            <w:sz w:val="22"/>
            <w:szCs w:val="22"/>
            <w:rPrChange w:id="7796" w:author="Chen Liao" w:date="2021-03-29T18:57:00Z">
              <w:rPr>
                <w:rFonts w:ascii="Times New Roman" w:eastAsiaTheme="minorEastAsia" w:hAnsi="Times New Roman" w:cs="Times New Roman"/>
              </w:rPr>
            </w:rPrChange>
          </w:rPr>
          <w:t xml:space="preserve"> </w:t>
        </w:r>
      </w:ins>
      <w:ins w:id="7797" w:author="Chen Liao" w:date="2021-03-28T07:57:00Z">
        <w:r w:rsidR="008E4B62" w:rsidRPr="002B6EEC">
          <w:rPr>
            <w:rFonts w:ascii="Times New Roman" w:eastAsiaTheme="minorEastAsia" w:hAnsi="Times New Roman" w:cs="Times New Roman"/>
            <w:sz w:val="22"/>
            <w:szCs w:val="22"/>
            <w:rPrChange w:id="7798" w:author="Chen Liao" w:date="2021-03-29T18:57:00Z">
              <w:rPr>
                <w:rFonts w:ascii="Times New Roman" w:eastAsiaTheme="minorEastAsia" w:hAnsi="Times New Roman" w:cs="Times New Roman"/>
              </w:rPr>
            </w:rPrChange>
          </w:rPr>
          <w:t>strategy</w:t>
        </w:r>
      </w:ins>
      <w:ins w:id="7799" w:author="Chen Liao" w:date="2021-03-28T06:15:00Z">
        <w:r w:rsidR="00C900FF" w:rsidRPr="002B6EEC">
          <w:rPr>
            <w:rFonts w:ascii="Times New Roman" w:eastAsiaTheme="minorEastAsia" w:hAnsi="Times New Roman" w:cs="Times New Roman"/>
            <w:sz w:val="22"/>
            <w:szCs w:val="22"/>
            <w:rPrChange w:id="7800" w:author="Chen Liao" w:date="2021-03-29T18:57:00Z">
              <w:rPr>
                <w:rFonts w:ascii="Times New Roman" w:eastAsiaTheme="minorEastAsia" w:hAnsi="Times New Roman" w:cs="Times New Roman"/>
              </w:rPr>
            </w:rPrChange>
          </w:rPr>
          <w:t xml:space="preserve"> produced highly unbalanced </w:t>
        </w:r>
      </w:ins>
      <w:ins w:id="7801" w:author="Chen Liao" w:date="2021-03-28T06:16:00Z">
        <w:r w:rsidR="00C900FF" w:rsidRPr="002B6EEC">
          <w:rPr>
            <w:rFonts w:ascii="Times New Roman" w:eastAsiaTheme="minorEastAsia" w:hAnsi="Times New Roman" w:cs="Times New Roman"/>
            <w:sz w:val="22"/>
            <w:szCs w:val="22"/>
            <w:rPrChange w:id="7802" w:author="Chen Liao" w:date="2021-03-29T18:57:00Z">
              <w:rPr>
                <w:rFonts w:ascii="Times New Roman" w:eastAsiaTheme="minorEastAsia" w:hAnsi="Times New Roman" w:cs="Times New Roman"/>
              </w:rPr>
            </w:rPrChange>
          </w:rPr>
          <w:t xml:space="preserve">microbiota </w:t>
        </w:r>
      </w:ins>
      <w:ins w:id="7803" w:author="Chen Liao" w:date="2021-03-28T06:15:00Z">
        <w:r w:rsidR="00C900FF" w:rsidRPr="002B6EEC">
          <w:rPr>
            <w:rFonts w:ascii="Times New Roman" w:eastAsiaTheme="minorEastAsia" w:hAnsi="Times New Roman" w:cs="Times New Roman"/>
            <w:sz w:val="22"/>
            <w:szCs w:val="22"/>
            <w:rPrChange w:id="7804" w:author="Chen Liao" w:date="2021-03-29T18:57:00Z">
              <w:rPr>
                <w:rFonts w:ascii="Times New Roman" w:eastAsiaTheme="minorEastAsia" w:hAnsi="Times New Roman" w:cs="Times New Roman"/>
              </w:rPr>
            </w:rPrChange>
          </w:rPr>
          <w:t>distribution</w:t>
        </w:r>
      </w:ins>
      <w:ins w:id="7805" w:author="Chen Liao" w:date="2021-03-23T20:27:00Z">
        <w:r w:rsidR="005E2123" w:rsidRPr="002B6EEC">
          <w:rPr>
            <w:rFonts w:ascii="Times New Roman" w:eastAsiaTheme="minorEastAsia" w:hAnsi="Times New Roman" w:cs="Times New Roman"/>
            <w:sz w:val="22"/>
            <w:szCs w:val="22"/>
            <w:rPrChange w:id="7806" w:author="Chen Liao" w:date="2021-03-29T18:57:00Z">
              <w:rPr>
                <w:rFonts w:ascii="Times New Roman" w:eastAsiaTheme="minorEastAsia" w:hAnsi="Times New Roman" w:cs="Times New Roman"/>
              </w:rPr>
            </w:rPrChange>
          </w:rPr>
          <w:t xml:space="preserve"> </w:t>
        </w:r>
      </w:ins>
      <w:ins w:id="7807" w:author="Chen Liao" w:date="2021-03-28T06:16:00Z">
        <w:r w:rsidR="00C900FF" w:rsidRPr="002B6EEC">
          <w:rPr>
            <w:rFonts w:ascii="Times New Roman" w:eastAsiaTheme="minorEastAsia" w:hAnsi="Times New Roman" w:cs="Times New Roman"/>
            <w:sz w:val="22"/>
            <w:szCs w:val="22"/>
            <w:rPrChange w:id="7808" w:author="Chen Liao" w:date="2021-03-29T18:57:00Z">
              <w:rPr>
                <w:rFonts w:ascii="Times New Roman" w:eastAsiaTheme="minorEastAsia" w:hAnsi="Times New Roman" w:cs="Times New Roman"/>
              </w:rPr>
            </w:rPrChange>
          </w:rPr>
          <w:t xml:space="preserve">by randomly picking </w:t>
        </w:r>
      </w:ins>
      <w:ins w:id="7809" w:author="Chen Liao" w:date="2021-03-28T07:57:00Z">
        <w:r w:rsidR="005A0FB5" w:rsidRPr="002B6EEC">
          <w:rPr>
            <w:rFonts w:ascii="Times New Roman" w:eastAsiaTheme="minorEastAsia" w:hAnsi="Times New Roman" w:cs="Times New Roman"/>
            <w:sz w:val="22"/>
            <w:szCs w:val="22"/>
            <w:rPrChange w:id="7810" w:author="Chen Liao" w:date="2021-03-29T18:57:00Z">
              <w:rPr>
                <w:rFonts w:ascii="Times New Roman" w:eastAsiaTheme="minorEastAsia" w:hAnsi="Times New Roman" w:cs="Times New Roman"/>
              </w:rPr>
            </w:rPrChange>
          </w:rPr>
          <w:t xml:space="preserve">mice from </w:t>
        </w:r>
      </w:ins>
      <w:ins w:id="7811" w:author="Chen Liao" w:date="2021-03-28T06:17:00Z">
        <w:r w:rsidR="00C900FF" w:rsidRPr="002B6EEC">
          <w:rPr>
            <w:rFonts w:ascii="Times New Roman" w:eastAsiaTheme="minorEastAsia" w:hAnsi="Times New Roman" w:cs="Times New Roman"/>
            <w:sz w:val="22"/>
            <w:szCs w:val="22"/>
            <w:rPrChange w:id="7812" w:author="Chen Liao" w:date="2021-03-29T18:57:00Z">
              <w:rPr>
                <w:rFonts w:ascii="Times New Roman" w:eastAsiaTheme="minorEastAsia" w:hAnsi="Times New Roman" w:cs="Times New Roman"/>
              </w:rPr>
            </w:rPrChange>
          </w:rPr>
          <w:t xml:space="preserve">a </w:t>
        </w:r>
      </w:ins>
      <w:ins w:id="7813" w:author="Chen Liao" w:date="2021-03-28T06:16:00Z">
        <w:r w:rsidR="00C900FF" w:rsidRPr="002B6EEC">
          <w:rPr>
            <w:rFonts w:ascii="Times New Roman" w:eastAsiaTheme="minorEastAsia" w:hAnsi="Times New Roman" w:cs="Times New Roman"/>
            <w:sz w:val="22"/>
            <w:szCs w:val="22"/>
            <w:rPrChange w:id="7814" w:author="Chen Liao" w:date="2021-03-29T18:57:00Z">
              <w:rPr>
                <w:rFonts w:ascii="Times New Roman" w:eastAsiaTheme="minorEastAsia" w:hAnsi="Times New Roman" w:cs="Times New Roman"/>
              </w:rPr>
            </w:rPrChange>
          </w:rPr>
          <w:t xml:space="preserve">vendor </w:t>
        </w:r>
      </w:ins>
      <w:ins w:id="7815" w:author="Chen Liao" w:date="2021-03-28T06:17:00Z">
        <w:r w:rsidR="00C900FF" w:rsidRPr="002B6EEC">
          <w:rPr>
            <w:rFonts w:ascii="Times New Roman" w:eastAsiaTheme="minorEastAsia" w:hAnsi="Times New Roman" w:cs="Times New Roman"/>
            <w:sz w:val="22"/>
            <w:szCs w:val="22"/>
            <w:rPrChange w:id="7816" w:author="Chen Liao" w:date="2021-03-29T18:57:00Z">
              <w:rPr>
                <w:rFonts w:ascii="Times New Roman" w:eastAsiaTheme="minorEastAsia" w:hAnsi="Times New Roman" w:cs="Times New Roman"/>
              </w:rPr>
            </w:rPrChange>
          </w:rPr>
          <w:t xml:space="preserve">for </w:t>
        </w:r>
      </w:ins>
      <w:ins w:id="7817" w:author="Chen Liao" w:date="2021-03-28T06:16:00Z">
        <w:r w:rsidR="00C900FF" w:rsidRPr="002B6EEC">
          <w:rPr>
            <w:rFonts w:ascii="Times New Roman" w:eastAsiaTheme="minorEastAsia" w:hAnsi="Times New Roman" w:cs="Times New Roman"/>
            <w:sz w:val="22"/>
            <w:szCs w:val="22"/>
            <w:rPrChange w:id="7818" w:author="Chen Liao" w:date="2021-03-29T18:57:00Z">
              <w:rPr>
                <w:rFonts w:ascii="Times New Roman" w:eastAsiaTheme="minorEastAsia" w:hAnsi="Times New Roman" w:cs="Times New Roman"/>
              </w:rPr>
            </w:rPrChange>
          </w:rPr>
          <w:t xml:space="preserve">test </w:t>
        </w:r>
      </w:ins>
      <w:ins w:id="7819" w:author="Chen Liao" w:date="2021-03-28T06:18:00Z">
        <w:r w:rsidR="00C900FF" w:rsidRPr="002B6EEC">
          <w:rPr>
            <w:rFonts w:ascii="Times New Roman" w:eastAsiaTheme="minorEastAsia" w:hAnsi="Times New Roman" w:cs="Times New Roman"/>
            <w:sz w:val="22"/>
            <w:szCs w:val="22"/>
            <w:rPrChange w:id="7820" w:author="Chen Liao" w:date="2021-03-29T18:57:00Z">
              <w:rPr>
                <w:rFonts w:ascii="Times New Roman" w:eastAsiaTheme="minorEastAsia" w:hAnsi="Times New Roman" w:cs="Times New Roman"/>
              </w:rPr>
            </w:rPrChange>
          </w:rPr>
          <w:t xml:space="preserve">and leaving </w:t>
        </w:r>
      </w:ins>
      <w:ins w:id="7821" w:author="Chen Liao" w:date="2021-03-28T07:57:00Z">
        <w:r w:rsidR="00B115E9" w:rsidRPr="002B6EEC">
          <w:rPr>
            <w:rFonts w:ascii="Times New Roman" w:eastAsiaTheme="minorEastAsia" w:hAnsi="Times New Roman" w:cs="Times New Roman"/>
            <w:sz w:val="22"/>
            <w:szCs w:val="22"/>
            <w:rPrChange w:id="7822" w:author="Chen Liao" w:date="2021-03-29T18:57:00Z">
              <w:rPr>
                <w:rFonts w:ascii="Times New Roman" w:eastAsiaTheme="minorEastAsia" w:hAnsi="Times New Roman" w:cs="Times New Roman"/>
              </w:rPr>
            </w:rPrChange>
          </w:rPr>
          <w:t xml:space="preserve">mice from </w:t>
        </w:r>
      </w:ins>
      <w:ins w:id="7823" w:author="Chen Liao" w:date="2021-03-28T06:16:00Z">
        <w:r w:rsidR="00C900FF" w:rsidRPr="002B6EEC">
          <w:rPr>
            <w:rFonts w:ascii="Times New Roman" w:eastAsiaTheme="minorEastAsia" w:hAnsi="Times New Roman" w:cs="Times New Roman"/>
            <w:sz w:val="22"/>
            <w:szCs w:val="22"/>
            <w:rPrChange w:id="7824" w:author="Chen Liao" w:date="2021-03-29T18:57:00Z">
              <w:rPr>
                <w:rFonts w:ascii="Times New Roman" w:eastAsiaTheme="minorEastAsia" w:hAnsi="Times New Roman" w:cs="Times New Roman"/>
              </w:rPr>
            </w:rPrChange>
          </w:rPr>
          <w:t xml:space="preserve">the other vendors </w:t>
        </w:r>
      </w:ins>
      <w:ins w:id="7825" w:author="Chen Liao" w:date="2021-03-28T06:18:00Z">
        <w:r w:rsidR="00C900FF" w:rsidRPr="002B6EEC">
          <w:rPr>
            <w:rFonts w:ascii="Times New Roman" w:eastAsiaTheme="minorEastAsia" w:hAnsi="Times New Roman" w:cs="Times New Roman"/>
            <w:sz w:val="22"/>
            <w:szCs w:val="22"/>
            <w:rPrChange w:id="7826" w:author="Chen Liao" w:date="2021-03-29T18:57:00Z">
              <w:rPr>
                <w:rFonts w:ascii="Times New Roman" w:eastAsiaTheme="minorEastAsia" w:hAnsi="Times New Roman" w:cs="Times New Roman"/>
              </w:rPr>
            </w:rPrChange>
          </w:rPr>
          <w:t>for</w:t>
        </w:r>
      </w:ins>
      <w:ins w:id="7827" w:author="Chen Liao" w:date="2021-03-23T20:27:00Z">
        <w:r w:rsidR="005E2123" w:rsidRPr="002B6EEC">
          <w:rPr>
            <w:rFonts w:ascii="Times New Roman" w:eastAsiaTheme="minorEastAsia" w:hAnsi="Times New Roman" w:cs="Times New Roman"/>
            <w:sz w:val="22"/>
            <w:szCs w:val="22"/>
            <w:rPrChange w:id="7828" w:author="Chen Liao" w:date="2021-03-29T18:57:00Z">
              <w:rPr>
                <w:rFonts w:ascii="Times New Roman" w:eastAsiaTheme="minorEastAsia" w:hAnsi="Times New Roman" w:cs="Times New Roman"/>
              </w:rPr>
            </w:rPrChange>
          </w:rPr>
          <w:t xml:space="preserve"> training.</w:t>
        </w:r>
      </w:ins>
      <w:ins w:id="7829" w:author="Chen Liao" w:date="2021-03-22T10:51:00Z">
        <w:r w:rsidR="005837A0" w:rsidRPr="002B6EEC">
          <w:rPr>
            <w:rFonts w:ascii="Times New Roman" w:eastAsiaTheme="minorEastAsia" w:hAnsi="Times New Roman" w:cs="Times New Roman"/>
            <w:sz w:val="22"/>
            <w:szCs w:val="22"/>
            <w:rPrChange w:id="7830" w:author="Chen Liao" w:date="2021-03-29T18:57:00Z">
              <w:rPr>
                <w:rFonts w:ascii="Times New Roman" w:eastAsiaTheme="minorEastAsia" w:hAnsi="Times New Roman" w:cs="Times New Roman"/>
              </w:rPr>
            </w:rPrChange>
          </w:rPr>
          <w:t xml:space="preserve"> </w:t>
        </w:r>
      </w:ins>
      <w:ins w:id="7831" w:author="Chen Liao" w:date="2021-03-28T07:39:00Z">
        <w:r w:rsidR="00905B8F" w:rsidRPr="002B6EEC">
          <w:rPr>
            <w:rFonts w:ascii="Times New Roman" w:eastAsiaTheme="minorEastAsia" w:hAnsi="Times New Roman" w:cs="Times New Roman"/>
            <w:sz w:val="22"/>
            <w:szCs w:val="22"/>
            <w:rPrChange w:id="7832" w:author="Chen Liao" w:date="2021-03-29T18:57:00Z">
              <w:rPr>
                <w:rFonts w:ascii="Times New Roman" w:eastAsiaTheme="minorEastAsia" w:hAnsi="Times New Roman" w:cs="Times New Roman"/>
              </w:rPr>
            </w:rPrChange>
          </w:rPr>
          <w:t xml:space="preserve">Using </w:t>
        </w:r>
      </w:ins>
      <w:ins w:id="7833" w:author="Chen Liao" w:date="2021-03-28T07:40:00Z">
        <w:r w:rsidR="009A29A8" w:rsidRPr="002B6EEC">
          <w:rPr>
            <w:rFonts w:ascii="Times New Roman" w:eastAsiaTheme="minorEastAsia" w:hAnsi="Times New Roman" w:cs="Times New Roman"/>
            <w:sz w:val="22"/>
            <w:szCs w:val="22"/>
            <w:rPrChange w:id="7834" w:author="Chen Liao" w:date="2021-03-29T18:57:00Z">
              <w:rPr>
                <w:rFonts w:ascii="Times New Roman" w:eastAsiaTheme="minorEastAsia" w:hAnsi="Times New Roman" w:cs="Times New Roman"/>
              </w:rPr>
            </w:rPrChange>
          </w:rPr>
          <w:t xml:space="preserve">a </w:t>
        </w:r>
      </w:ins>
      <w:ins w:id="7835" w:author="Chen Liao" w:date="2021-03-28T07:39:00Z">
        <w:r w:rsidR="00905B8F" w:rsidRPr="002B6EEC">
          <w:rPr>
            <w:rFonts w:ascii="Times New Roman" w:eastAsiaTheme="minorEastAsia" w:hAnsi="Times New Roman" w:cs="Times New Roman"/>
            <w:sz w:val="22"/>
            <w:szCs w:val="22"/>
            <w:rPrChange w:id="7836" w:author="Chen Liao" w:date="2021-03-29T18:57:00Z">
              <w:rPr>
                <w:rFonts w:ascii="Times New Roman" w:eastAsiaTheme="minorEastAsia" w:hAnsi="Times New Roman" w:cs="Times New Roman"/>
              </w:rPr>
            </w:rPrChange>
          </w:rPr>
          <w:t>Random Forest regression</w:t>
        </w:r>
      </w:ins>
      <w:ins w:id="7837" w:author="Chen Liao" w:date="2021-03-28T07:40:00Z">
        <w:r w:rsidR="009A29A8" w:rsidRPr="002B6EEC">
          <w:rPr>
            <w:rFonts w:ascii="Times New Roman" w:eastAsiaTheme="minorEastAsia" w:hAnsi="Times New Roman" w:cs="Times New Roman"/>
            <w:sz w:val="22"/>
            <w:szCs w:val="22"/>
            <w:rPrChange w:id="7838" w:author="Chen Liao" w:date="2021-03-29T18:57:00Z">
              <w:rPr>
                <w:rFonts w:ascii="Times New Roman" w:eastAsiaTheme="minorEastAsia" w:hAnsi="Times New Roman" w:cs="Times New Roman"/>
              </w:rPr>
            </w:rPrChange>
          </w:rPr>
          <w:t xml:space="preserve"> </w:t>
        </w:r>
      </w:ins>
      <w:ins w:id="7839" w:author="Chen Liao" w:date="2021-03-28T07:41:00Z">
        <w:r w:rsidR="009A29A8" w:rsidRPr="002B6EEC">
          <w:rPr>
            <w:rFonts w:ascii="Times New Roman" w:eastAsiaTheme="minorEastAsia" w:hAnsi="Times New Roman" w:cs="Times New Roman"/>
            <w:sz w:val="22"/>
            <w:szCs w:val="22"/>
            <w:rPrChange w:id="7840" w:author="Chen Liao" w:date="2021-03-29T18:57:00Z">
              <w:rPr>
                <w:rFonts w:ascii="Times New Roman" w:eastAsiaTheme="minorEastAsia" w:hAnsi="Times New Roman" w:cs="Times New Roman"/>
              </w:rPr>
            </w:rPrChange>
          </w:rPr>
          <w:t>model</w:t>
        </w:r>
      </w:ins>
      <w:ins w:id="7841" w:author="Chen Liao" w:date="2021-03-28T07:39:00Z">
        <w:r w:rsidR="00905B8F" w:rsidRPr="002B6EEC">
          <w:rPr>
            <w:rFonts w:ascii="Times New Roman" w:eastAsiaTheme="minorEastAsia" w:hAnsi="Times New Roman" w:cs="Times New Roman"/>
            <w:sz w:val="22"/>
            <w:szCs w:val="22"/>
            <w:rPrChange w:id="7842" w:author="Chen Liao" w:date="2021-03-29T18:57:00Z">
              <w:rPr>
                <w:rFonts w:ascii="Times New Roman" w:eastAsiaTheme="minorEastAsia" w:hAnsi="Times New Roman" w:cs="Times New Roman"/>
              </w:rPr>
            </w:rPrChange>
          </w:rPr>
          <w:t xml:space="preserve">, </w:t>
        </w:r>
      </w:ins>
      <w:ins w:id="7843" w:author="Chen Liao" w:date="2021-03-28T07:29:00Z">
        <w:r w:rsidR="00AD531A" w:rsidRPr="002B6EEC">
          <w:rPr>
            <w:rFonts w:ascii="Times New Roman" w:eastAsiaTheme="minorEastAsia" w:hAnsi="Times New Roman" w:cs="Times New Roman"/>
            <w:sz w:val="22"/>
            <w:szCs w:val="22"/>
            <w:rPrChange w:id="7844" w:author="Chen Liao" w:date="2021-03-29T18:57:00Z">
              <w:rPr>
                <w:rFonts w:ascii="Times New Roman" w:eastAsiaTheme="minorEastAsia" w:hAnsi="Times New Roman" w:cs="Times New Roman"/>
              </w:rPr>
            </w:rPrChange>
          </w:rPr>
          <w:t>the</w:t>
        </w:r>
      </w:ins>
      <w:ins w:id="7845" w:author="Chen Liao" w:date="2021-03-28T07:28:00Z">
        <w:r w:rsidR="001F5624" w:rsidRPr="002B6EEC">
          <w:rPr>
            <w:rFonts w:ascii="Times New Roman" w:eastAsiaTheme="minorEastAsia" w:hAnsi="Times New Roman" w:cs="Times New Roman"/>
            <w:sz w:val="22"/>
            <w:szCs w:val="22"/>
            <w:rPrChange w:id="7846" w:author="Chen Liao" w:date="2021-03-29T18:57:00Z">
              <w:rPr>
                <w:rFonts w:ascii="Times New Roman" w:eastAsiaTheme="minorEastAsia" w:hAnsi="Times New Roman" w:cs="Times New Roman"/>
              </w:rPr>
            </w:rPrChange>
          </w:rPr>
          <w:t xml:space="preserve"> training accuracy</w:t>
        </w:r>
      </w:ins>
      <w:ins w:id="7847" w:author="Chen Liao" w:date="2021-03-28T07:29:00Z">
        <w:r w:rsidR="00AD531A" w:rsidRPr="002B6EEC">
          <w:rPr>
            <w:rFonts w:ascii="Times New Roman" w:eastAsiaTheme="minorEastAsia" w:hAnsi="Times New Roman" w:cs="Times New Roman"/>
            <w:sz w:val="22"/>
            <w:szCs w:val="22"/>
            <w:rPrChange w:id="7848" w:author="Chen Liao" w:date="2021-03-29T18:57:00Z">
              <w:rPr>
                <w:rFonts w:ascii="Times New Roman" w:eastAsiaTheme="minorEastAsia" w:hAnsi="Times New Roman" w:cs="Times New Roman"/>
              </w:rPr>
            </w:rPrChange>
          </w:rPr>
          <w:t xml:space="preserve"> in terms of R</w:t>
        </w:r>
        <w:r w:rsidR="00AD531A" w:rsidRPr="002B6EEC">
          <w:rPr>
            <w:rFonts w:ascii="Times New Roman" w:eastAsiaTheme="minorEastAsia" w:hAnsi="Times New Roman" w:cs="Times New Roman"/>
            <w:sz w:val="22"/>
            <w:szCs w:val="22"/>
            <w:vertAlign w:val="superscript"/>
            <w:rPrChange w:id="7849" w:author="Chen Liao" w:date="2021-03-29T18:57:00Z">
              <w:rPr>
                <w:rFonts w:ascii="Times New Roman" w:eastAsiaTheme="minorEastAsia" w:hAnsi="Times New Roman" w:cs="Times New Roman"/>
              </w:rPr>
            </w:rPrChange>
          </w:rPr>
          <w:t>2</w:t>
        </w:r>
      </w:ins>
      <w:ins w:id="7850" w:author="Chen Liao" w:date="2021-03-28T07:28:00Z">
        <w:r w:rsidR="001F5624" w:rsidRPr="002B6EEC">
          <w:rPr>
            <w:rFonts w:ascii="Times New Roman" w:eastAsiaTheme="minorEastAsia" w:hAnsi="Times New Roman" w:cs="Times New Roman"/>
            <w:sz w:val="22"/>
            <w:szCs w:val="22"/>
            <w:rPrChange w:id="7851" w:author="Chen Liao" w:date="2021-03-29T18:57:00Z">
              <w:rPr>
                <w:rFonts w:ascii="Times New Roman" w:eastAsiaTheme="minorEastAsia" w:hAnsi="Times New Roman" w:cs="Times New Roman"/>
              </w:rPr>
            </w:rPrChange>
          </w:rPr>
          <w:t xml:space="preserve"> is at least 6</w:t>
        </w:r>
      </w:ins>
      <w:ins w:id="7852" w:author="Chen Liao" w:date="2021-03-28T07:58:00Z">
        <w:r w:rsidR="005D644F" w:rsidRPr="002B6EEC">
          <w:rPr>
            <w:rFonts w:ascii="Times New Roman" w:eastAsiaTheme="minorEastAsia" w:hAnsi="Times New Roman" w:cs="Times New Roman"/>
            <w:sz w:val="22"/>
            <w:szCs w:val="22"/>
            <w:rPrChange w:id="7853" w:author="Chen Liao" w:date="2021-03-29T18:57:00Z">
              <w:rPr>
                <w:rFonts w:ascii="Times New Roman" w:eastAsiaTheme="minorEastAsia" w:hAnsi="Times New Roman" w:cs="Times New Roman"/>
              </w:rPr>
            </w:rPrChange>
          </w:rPr>
          <w:t>6</w:t>
        </w:r>
      </w:ins>
      <w:ins w:id="7854" w:author="Chen Liao" w:date="2021-03-28T07:28:00Z">
        <w:r w:rsidR="001F5624" w:rsidRPr="002B6EEC">
          <w:rPr>
            <w:rFonts w:ascii="Times New Roman" w:eastAsiaTheme="minorEastAsia" w:hAnsi="Times New Roman" w:cs="Times New Roman"/>
            <w:sz w:val="22"/>
            <w:szCs w:val="22"/>
            <w:rPrChange w:id="7855" w:author="Chen Liao" w:date="2021-03-29T18:57:00Z">
              <w:rPr>
                <w:rFonts w:ascii="Times New Roman" w:eastAsiaTheme="minorEastAsia" w:hAnsi="Times New Roman" w:cs="Times New Roman"/>
              </w:rPr>
            </w:rPrChange>
          </w:rPr>
          <w:t xml:space="preserve">% regardless of SCFAs and data-split </w:t>
        </w:r>
        <w:proofErr w:type="spellStart"/>
        <w:r w:rsidR="001F5624" w:rsidRPr="002B6EEC">
          <w:rPr>
            <w:rFonts w:ascii="Times New Roman" w:eastAsiaTheme="minorEastAsia" w:hAnsi="Times New Roman" w:cs="Times New Roman"/>
            <w:sz w:val="22"/>
            <w:szCs w:val="22"/>
            <w:rPrChange w:id="7856" w:author="Chen Liao" w:date="2021-03-29T18:57:00Z">
              <w:rPr>
                <w:rFonts w:ascii="Times New Roman" w:eastAsiaTheme="minorEastAsia" w:hAnsi="Times New Roman" w:cs="Times New Roman"/>
              </w:rPr>
            </w:rPrChange>
          </w:rPr>
          <w:t>stratiegy</w:t>
        </w:r>
        <w:proofErr w:type="spellEnd"/>
        <w:r w:rsidR="001F5624" w:rsidRPr="002B6EEC">
          <w:rPr>
            <w:rFonts w:ascii="Times New Roman" w:eastAsiaTheme="minorEastAsia" w:hAnsi="Times New Roman" w:cs="Times New Roman"/>
            <w:sz w:val="22"/>
            <w:szCs w:val="22"/>
            <w:rPrChange w:id="7857" w:author="Chen Liao" w:date="2021-03-29T18:57:00Z">
              <w:rPr>
                <w:rFonts w:ascii="Times New Roman" w:eastAsiaTheme="minorEastAsia" w:hAnsi="Times New Roman" w:cs="Times New Roman"/>
              </w:rPr>
            </w:rPrChange>
          </w:rPr>
          <w:t>.</w:t>
        </w:r>
      </w:ins>
      <w:ins w:id="7858" w:author="Chen Liao" w:date="2021-03-28T07:29:00Z">
        <w:r w:rsidR="00896A74" w:rsidRPr="002B6EEC">
          <w:rPr>
            <w:rFonts w:ascii="Times New Roman" w:eastAsiaTheme="minorEastAsia" w:hAnsi="Times New Roman" w:cs="Times New Roman"/>
            <w:sz w:val="22"/>
            <w:szCs w:val="22"/>
            <w:rPrChange w:id="7859" w:author="Chen Liao" w:date="2021-03-29T18:57:00Z">
              <w:rPr>
                <w:rFonts w:ascii="Times New Roman" w:eastAsiaTheme="minorEastAsia" w:hAnsi="Times New Roman" w:cs="Times New Roman"/>
              </w:rPr>
            </w:rPrChange>
          </w:rPr>
          <w:t xml:space="preserve"> </w:t>
        </w:r>
      </w:ins>
      <w:ins w:id="7860" w:author="Chen Liao" w:date="2021-03-28T08:04:00Z">
        <w:r w:rsidR="003E1FFA" w:rsidRPr="002B6EEC">
          <w:rPr>
            <w:rFonts w:ascii="Times New Roman" w:eastAsiaTheme="minorEastAsia" w:hAnsi="Times New Roman" w:cs="Times New Roman"/>
            <w:sz w:val="22"/>
            <w:szCs w:val="22"/>
            <w:rPrChange w:id="7861" w:author="Chen Liao" w:date="2021-03-29T18:57:00Z">
              <w:rPr>
                <w:rFonts w:ascii="Times New Roman" w:eastAsiaTheme="minorEastAsia" w:hAnsi="Times New Roman" w:cs="Times New Roman"/>
              </w:rPr>
            </w:rPrChange>
          </w:rPr>
          <w:t>In the scenario of</w:t>
        </w:r>
      </w:ins>
      <w:ins w:id="7862" w:author="Chen Liao" w:date="2021-03-28T07:58:00Z">
        <w:r w:rsidR="009F42B4" w:rsidRPr="002B6EEC">
          <w:rPr>
            <w:rFonts w:ascii="Times New Roman" w:eastAsiaTheme="minorEastAsia" w:hAnsi="Times New Roman" w:cs="Times New Roman"/>
            <w:sz w:val="22"/>
            <w:szCs w:val="22"/>
            <w:rPrChange w:id="7863" w:author="Chen Liao" w:date="2021-03-29T18:57:00Z">
              <w:rPr>
                <w:rFonts w:ascii="Times New Roman" w:eastAsiaTheme="minorEastAsia" w:hAnsi="Times New Roman" w:cs="Times New Roman"/>
              </w:rPr>
            </w:rPrChange>
          </w:rPr>
          <w:t xml:space="preserve"> </w:t>
        </w:r>
      </w:ins>
      <w:ins w:id="7864" w:author="Chen Liao" w:date="2021-03-28T07:29:00Z">
        <w:r w:rsidR="00896A74" w:rsidRPr="002B6EEC">
          <w:rPr>
            <w:rFonts w:ascii="Times New Roman" w:eastAsiaTheme="minorEastAsia" w:hAnsi="Times New Roman" w:cs="Times New Roman"/>
            <w:sz w:val="22"/>
            <w:szCs w:val="22"/>
            <w:rPrChange w:id="7865" w:author="Chen Liao" w:date="2021-03-29T18:57:00Z">
              <w:rPr>
                <w:rFonts w:ascii="Times New Roman" w:eastAsiaTheme="minorEastAsia" w:hAnsi="Times New Roman" w:cs="Times New Roman"/>
              </w:rPr>
            </w:rPrChange>
          </w:rPr>
          <w:t>“</w:t>
        </w:r>
        <w:proofErr w:type="spellStart"/>
        <w:r w:rsidR="00896A74" w:rsidRPr="002B6EEC">
          <w:rPr>
            <w:rFonts w:ascii="Times New Roman" w:eastAsiaTheme="minorEastAsia" w:hAnsi="Times New Roman" w:cs="Times New Roman"/>
            <w:sz w:val="22"/>
            <w:szCs w:val="22"/>
            <w:rPrChange w:id="7866" w:author="Chen Liao" w:date="2021-03-29T18:57:00Z">
              <w:rPr>
                <w:rFonts w:ascii="Times New Roman" w:eastAsiaTheme="minorEastAsia" w:hAnsi="Times New Roman" w:cs="Times New Roman"/>
              </w:rPr>
            </w:rPrChange>
          </w:rPr>
          <w:t>intrapolation</w:t>
        </w:r>
      </w:ins>
      <w:proofErr w:type="spellEnd"/>
      <w:ins w:id="7867" w:author="Chen Liao" w:date="2021-03-28T07:58:00Z">
        <w:r w:rsidR="00B71D4F" w:rsidRPr="002B6EEC">
          <w:rPr>
            <w:rFonts w:ascii="Times New Roman" w:eastAsiaTheme="minorEastAsia" w:hAnsi="Times New Roman" w:cs="Times New Roman"/>
            <w:sz w:val="22"/>
            <w:szCs w:val="22"/>
            <w:rPrChange w:id="7868" w:author="Chen Liao" w:date="2021-03-29T18:57:00Z">
              <w:rPr>
                <w:rFonts w:ascii="Times New Roman" w:eastAsiaTheme="minorEastAsia" w:hAnsi="Times New Roman" w:cs="Times New Roman"/>
              </w:rPr>
            </w:rPrChange>
          </w:rPr>
          <w:t>”</w:t>
        </w:r>
      </w:ins>
      <w:ins w:id="7869" w:author="Chen Liao" w:date="2021-03-28T07:30:00Z">
        <w:r w:rsidR="00896A74" w:rsidRPr="002B6EEC">
          <w:rPr>
            <w:rFonts w:ascii="Times New Roman" w:eastAsiaTheme="minorEastAsia" w:hAnsi="Times New Roman" w:cs="Times New Roman"/>
            <w:sz w:val="22"/>
            <w:szCs w:val="22"/>
            <w:rPrChange w:id="7870" w:author="Chen Liao" w:date="2021-03-29T18:57:00Z">
              <w:rPr>
                <w:rFonts w:ascii="Times New Roman" w:eastAsiaTheme="minorEastAsia" w:hAnsi="Times New Roman" w:cs="Times New Roman"/>
              </w:rPr>
            </w:rPrChange>
          </w:rPr>
          <w:t>, t</w:t>
        </w:r>
      </w:ins>
      <w:ins w:id="7871" w:author="Chen Liao" w:date="2021-03-22T10:51:00Z">
        <w:r w:rsidR="005837A0" w:rsidRPr="002B6EEC">
          <w:rPr>
            <w:rFonts w:ascii="Times New Roman" w:eastAsiaTheme="minorEastAsia" w:hAnsi="Times New Roman" w:cs="Times New Roman"/>
            <w:sz w:val="22"/>
            <w:szCs w:val="22"/>
            <w:rPrChange w:id="7872" w:author="Chen Liao" w:date="2021-03-29T18:57:00Z">
              <w:rPr>
                <w:rFonts w:ascii="Times New Roman" w:eastAsiaTheme="minorEastAsia" w:hAnsi="Times New Roman" w:cs="Times New Roman"/>
              </w:rPr>
            </w:rPrChange>
          </w:rPr>
          <w:t xml:space="preserve">he prediction </w:t>
        </w:r>
      </w:ins>
      <w:ins w:id="7873" w:author="Chen Liao" w:date="2021-03-28T06:21:00Z">
        <w:r w:rsidR="00A057F7" w:rsidRPr="002B6EEC">
          <w:rPr>
            <w:rFonts w:ascii="Times New Roman" w:eastAsiaTheme="minorEastAsia" w:hAnsi="Times New Roman" w:cs="Times New Roman"/>
            <w:sz w:val="22"/>
            <w:szCs w:val="22"/>
            <w:rPrChange w:id="7874" w:author="Chen Liao" w:date="2021-03-29T18:57:00Z">
              <w:rPr>
                <w:rFonts w:ascii="Times New Roman" w:eastAsiaTheme="minorEastAsia" w:hAnsi="Times New Roman" w:cs="Times New Roman"/>
              </w:rPr>
            </w:rPrChange>
          </w:rPr>
          <w:t xml:space="preserve">accuracy </w:t>
        </w:r>
      </w:ins>
      <w:ins w:id="7875" w:author="Chen Liao" w:date="2021-03-28T06:19:00Z">
        <w:r w:rsidR="00A057F7" w:rsidRPr="002B6EEC">
          <w:rPr>
            <w:rFonts w:ascii="Times New Roman" w:eastAsiaTheme="minorEastAsia" w:hAnsi="Times New Roman" w:cs="Times New Roman"/>
            <w:sz w:val="22"/>
            <w:szCs w:val="22"/>
            <w:rPrChange w:id="7876" w:author="Chen Liao" w:date="2021-03-29T18:57:00Z">
              <w:rPr>
                <w:rFonts w:ascii="Times New Roman" w:eastAsiaTheme="minorEastAsia" w:hAnsi="Times New Roman" w:cs="Times New Roman"/>
              </w:rPr>
            </w:rPrChange>
          </w:rPr>
          <w:t>of the three SCFAs</w:t>
        </w:r>
      </w:ins>
      <w:ins w:id="7877" w:author="Chen Liao" w:date="2021-03-22T10:51:00Z">
        <w:r w:rsidR="005837A0" w:rsidRPr="002B6EEC">
          <w:rPr>
            <w:rFonts w:ascii="Times New Roman" w:eastAsiaTheme="minorEastAsia" w:hAnsi="Times New Roman" w:cs="Times New Roman"/>
            <w:sz w:val="22"/>
            <w:szCs w:val="22"/>
            <w:rPrChange w:id="7878" w:author="Chen Liao" w:date="2021-03-29T18:57:00Z">
              <w:rPr>
                <w:rFonts w:ascii="Times New Roman" w:eastAsiaTheme="minorEastAsia" w:hAnsi="Times New Roman" w:cs="Times New Roman"/>
              </w:rPr>
            </w:rPrChange>
          </w:rPr>
          <w:t xml:space="preserve"> </w:t>
        </w:r>
      </w:ins>
      <w:ins w:id="7879" w:author="Chen Liao" w:date="2021-03-28T07:29:00Z">
        <w:r w:rsidR="00896A74" w:rsidRPr="002B6EEC">
          <w:rPr>
            <w:rFonts w:ascii="Times New Roman" w:eastAsiaTheme="minorEastAsia" w:hAnsi="Times New Roman" w:cs="Times New Roman"/>
            <w:sz w:val="22"/>
            <w:szCs w:val="22"/>
            <w:rPrChange w:id="7880" w:author="Chen Liao" w:date="2021-03-29T18:57:00Z">
              <w:rPr>
                <w:rFonts w:ascii="Times New Roman" w:eastAsiaTheme="minorEastAsia" w:hAnsi="Times New Roman" w:cs="Times New Roman"/>
              </w:rPr>
            </w:rPrChange>
          </w:rPr>
          <w:t>varies</w:t>
        </w:r>
      </w:ins>
      <w:ins w:id="7881" w:author="Chen Liao" w:date="2021-03-28T06:19:00Z">
        <w:r w:rsidR="00A057F7" w:rsidRPr="002B6EEC">
          <w:rPr>
            <w:rFonts w:ascii="Times New Roman" w:eastAsiaTheme="minorEastAsia" w:hAnsi="Times New Roman" w:cs="Times New Roman"/>
            <w:sz w:val="22"/>
            <w:szCs w:val="22"/>
            <w:rPrChange w:id="7882" w:author="Chen Liao" w:date="2021-03-29T18:57:00Z">
              <w:rPr>
                <w:rFonts w:ascii="Times New Roman" w:eastAsiaTheme="minorEastAsia" w:hAnsi="Times New Roman" w:cs="Times New Roman"/>
              </w:rPr>
            </w:rPrChange>
          </w:rPr>
          <w:t xml:space="preserve"> </w:t>
        </w:r>
      </w:ins>
      <w:ins w:id="7883" w:author="Chen Liao" w:date="2021-03-28T07:59:00Z">
        <w:r w:rsidR="009325A6" w:rsidRPr="002B6EEC">
          <w:rPr>
            <w:rFonts w:ascii="Times New Roman" w:eastAsiaTheme="minorEastAsia" w:hAnsi="Times New Roman" w:cs="Times New Roman"/>
            <w:sz w:val="22"/>
            <w:szCs w:val="22"/>
            <w:rPrChange w:id="7884" w:author="Chen Liao" w:date="2021-03-29T18:57:00Z">
              <w:rPr>
                <w:rFonts w:ascii="Times New Roman" w:eastAsiaTheme="minorEastAsia" w:hAnsi="Times New Roman" w:cs="Times New Roman"/>
              </w:rPr>
            </w:rPrChange>
          </w:rPr>
          <w:t>from</w:t>
        </w:r>
      </w:ins>
      <w:ins w:id="7885" w:author="Chen Liao" w:date="2021-03-28T06:19:00Z">
        <w:r w:rsidR="00A057F7" w:rsidRPr="002B6EEC">
          <w:rPr>
            <w:rFonts w:ascii="Times New Roman" w:eastAsiaTheme="minorEastAsia" w:hAnsi="Times New Roman" w:cs="Times New Roman"/>
            <w:sz w:val="22"/>
            <w:szCs w:val="22"/>
            <w:rPrChange w:id="7886" w:author="Chen Liao" w:date="2021-03-29T18:57:00Z">
              <w:rPr>
                <w:rFonts w:ascii="Times New Roman" w:eastAsiaTheme="minorEastAsia" w:hAnsi="Times New Roman" w:cs="Times New Roman"/>
              </w:rPr>
            </w:rPrChange>
          </w:rPr>
          <w:t xml:space="preserve"> </w:t>
        </w:r>
      </w:ins>
      <w:ins w:id="7887" w:author="Chen Liao" w:date="2021-03-22T10:51:00Z">
        <w:r w:rsidR="005837A0" w:rsidRPr="002B6EEC">
          <w:rPr>
            <w:rFonts w:ascii="Times New Roman" w:eastAsiaTheme="minorEastAsia" w:hAnsi="Times New Roman" w:cs="Times New Roman"/>
            <w:sz w:val="22"/>
            <w:szCs w:val="22"/>
            <w:rPrChange w:id="7888" w:author="Chen Liao" w:date="2021-03-29T18:57:00Z">
              <w:rPr>
                <w:rFonts w:ascii="Times New Roman" w:eastAsiaTheme="minorEastAsia" w:hAnsi="Times New Roman" w:cs="Times New Roman"/>
              </w:rPr>
            </w:rPrChange>
          </w:rPr>
          <w:t>10</w:t>
        </w:r>
      </w:ins>
      <w:ins w:id="7889" w:author="Chen Liao" w:date="2021-03-28T06:19:00Z">
        <w:r w:rsidR="00A057F7" w:rsidRPr="002B6EEC">
          <w:rPr>
            <w:rFonts w:ascii="Times New Roman" w:eastAsiaTheme="minorEastAsia" w:hAnsi="Times New Roman" w:cs="Times New Roman"/>
            <w:sz w:val="22"/>
            <w:szCs w:val="22"/>
            <w:rPrChange w:id="7890" w:author="Chen Liao" w:date="2021-03-29T18:57:00Z">
              <w:rPr>
                <w:rFonts w:ascii="Times New Roman" w:eastAsiaTheme="minorEastAsia" w:hAnsi="Times New Roman" w:cs="Times New Roman"/>
              </w:rPr>
            </w:rPrChange>
          </w:rPr>
          <w:t>%</w:t>
        </w:r>
      </w:ins>
      <w:ins w:id="7891" w:author="Chen Liao" w:date="2021-03-28T07:59:00Z">
        <w:r w:rsidR="009325A6" w:rsidRPr="002B6EEC">
          <w:rPr>
            <w:rFonts w:ascii="Times New Roman" w:eastAsiaTheme="minorEastAsia" w:hAnsi="Times New Roman" w:cs="Times New Roman"/>
            <w:sz w:val="22"/>
            <w:szCs w:val="22"/>
            <w:rPrChange w:id="7892" w:author="Chen Liao" w:date="2021-03-29T18:57:00Z">
              <w:rPr>
                <w:rFonts w:ascii="Times New Roman" w:eastAsiaTheme="minorEastAsia" w:hAnsi="Times New Roman" w:cs="Times New Roman"/>
              </w:rPr>
            </w:rPrChange>
          </w:rPr>
          <w:t xml:space="preserve"> to </w:t>
        </w:r>
      </w:ins>
      <w:ins w:id="7893" w:author="Chen Liao" w:date="2021-03-22T10:51:00Z">
        <w:r w:rsidR="005837A0" w:rsidRPr="002B6EEC">
          <w:rPr>
            <w:rFonts w:ascii="Times New Roman" w:eastAsiaTheme="minorEastAsia" w:hAnsi="Times New Roman" w:cs="Times New Roman"/>
            <w:sz w:val="22"/>
            <w:szCs w:val="22"/>
            <w:rPrChange w:id="7894" w:author="Chen Liao" w:date="2021-03-29T18:57:00Z">
              <w:rPr>
                <w:rFonts w:ascii="Times New Roman" w:eastAsiaTheme="minorEastAsia" w:hAnsi="Times New Roman" w:cs="Times New Roman"/>
              </w:rPr>
            </w:rPrChange>
          </w:rPr>
          <w:t>45%</w:t>
        </w:r>
      </w:ins>
      <w:ins w:id="7895" w:author="Chen Liao" w:date="2021-03-28T07:59:00Z">
        <w:r w:rsidR="000E7B10" w:rsidRPr="002B6EEC">
          <w:rPr>
            <w:rFonts w:ascii="Times New Roman" w:eastAsiaTheme="minorEastAsia" w:hAnsi="Times New Roman" w:cs="Times New Roman"/>
            <w:sz w:val="22"/>
            <w:szCs w:val="22"/>
            <w:rPrChange w:id="7896" w:author="Chen Liao" w:date="2021-03-29T18:57:00Z">
              <w:rPr>
                <w:rFonts w:ascii="Times New Roman" w:eastAsiaTheme="minorEastAsia" w:hAnsi="Times New Roman" w:cs="Times New Roman"/>
              </w:rPr>
            </w:rPrChange>
          </w:rPr>
          <w:t xml:space="preserve">, where </w:t>
        </w:r>
      </w:ins>
      <w:ins w:id="7897" w:author="Chen Liao" w:date="2021-03-28T07:30:00Z">
        <w:r w:rsidR="00B677D4" w:rsidRPr="002B6EEC">
          <w:rPr>
            <w:rFonts w:ascii="Times New Roman" w:eastAsiaTheme="minorEastAsia" w:hAnsi="Times New Roman" w:cs="Times New Roman"/>
            <w:sz w:val="22"/>
            <w:szCs w:val="22"/>
            <w:rPrChange w:id="7898" w:author="Chen Liao" w:date="2021-03-29T18:57:00Z">
              <w:rPr>
                <w:rFonts w:ascii="Times New Roman" w:eastAsiaTheme="minorEastAsia" w:hAnsi="Times New Roman" w:cs="Times New Roman"/>
              </w:rPr>
            </w:rPrChange>
          </w:rPr>
          <w:t>b</w:t>
        </w:r>
      </w:ins>
      <w:ins w:id="7899" w:author="Chen Liao" w:date="2021-03-23T20:32:00Z">
        <w:r w:rsidR="0056367A" w:rsidRPr="002B6EEC">
          <w:rPr>
            <w:rFonts w:ascii="Times New Roman" w:eastAsiaTheme="minorEastAsia" w:hAnsi="Times New Roman" w:cs="Times New Roman"/>
            <w:sz w:val="22"/>
            <w:szCs w:val="22"/>
            <w:rPrChange w:id="7900" w:author="Chen Liao" w:date="2021-03-29T18:57:00Z">
              <w:rPr>
                <w:rFonts w:ascii="Times New Roman" w:eastAsiaTheme="minorEastAsia" w:hAnsi="Times New Roman" w:cs="Times New Roman"/>
              </w:rPr>
            </w:rPrChange>
          </w:rPr>
          <w:t xml:space="preserve">utyrate </w:t>
        </w:r>
      </w:ins>
      <w:ins w:id="7901" w:author="Chen Liao" w:date="2021-03-28T07:23:00Z">
        <w:r w:rsidR="00AE0E57" w:rsidRPr="002B6EEC">
          <w:rPr>
            <w:rFonts w:ascii="Times New Roman" w:eastAsiaTheme="minorEastAsia" w:hAnsi="Times New Roman" w:cs="Times New Roman" w:hint="eastAsia"/>
            <w:sz w:val="22"/>
            <w:szCs w:val="22"/>
            <w:rPrChange w:id="7902" w:author="Chen Liao" w:date="2021-03-29T18:57:00Z">
              <w:rPr>
                <w:rFonts w:ascii="Times New Roman" w:eastAsiaTheme="minorEastAsia" w:hAnsi="Times New Roman" w:cs="Times New Roman" w:hint="eastAsia"/>
              </w:rPr>
            </w:rPrChange>
          </w:rPr>
          <w:t>is</w:t>
        </w:r>
        <w:r w:rsidR="00AE0E57" w:rsidRPr="002B6EEC">
          <w:rPr>
            <w:rFonts w:ascii="Times New Roman" w:eastAsiaTheme="minorEastAsia" w:hAnsi="Times New Roman" w:cs="Times New Roman"/>
            <w:sz w:val="22"/>
            <w:szCs w:val="22"/>
            <w:rPrChange w:id="7903" w:author="Chen Liao" w:date="2021-03-29T18:57:00Z">
              <w:rPr>
                <w:rFonts w:ascii="Times New Roman" w:eastAsiaTheme="minorEastAsia" w:hAnsi="Times New Roman" w:cs="Times New Roman"/>
              </w:rPr>
            </w:rPrChange>
          </w:rPr>
          <w:t xml:space="preserve"> </w:t>
        </w:r>
      </w:ins>
      <w:ins w:id="7904" w:author="Chen Liao" w:date="2021-03-28T07:59:00Z">
        <w:r w:rsidR="00E64B62" w:rsidRPr="002B6EEC">
          <w:rPr>
            <w:rFonts w:ascii="Times New Roman" w:eastAsiaTheme="minorEastAsia" w:hAnsi="Times New Roman" w:cs="Times New Roman"/>
            <w:sz w:val="22"/>
            <w:szCs w:val="22"/>
            <w:rPrChange w:id="7905" w:author="Chen Liao" w:date="2021-03-29T18:57:00Z">
              <w:rPr>
                <w:rFonts w:ascii="Times New Roman" w:eastAsiaTheme="minorEastAsia" w:hAnsi="Times New Roman" w:cs="Times New Roman"/>
              </w:rPr>
            </w:rPrChange>
          </w:rPr>
          <w:t xml:space="preserve">the </w:t>
        </w:r>
      </w:ins>
      <w:ins w:id="7906" w:author="Chen Liao" w:date="2021-03-28T06:24:00Z">
        <w:r w:rsidR="007246C5" w:rsidRPr="002B6EEC">
          <w:rPr>
            <w:rFonts w:ascii="Times New Roman" w:eastAsiaTheme="minorEastAsia" w:hAnsi="Times New Roman" w:cs="Times New Roman"/>
            <w:sz w:val="22"/>
            <w:szCs w:val="22"/>
            <w:rPrChange w:id="7907" w:author="Chen Liao" w:date="2021-03-29T18:57:00Z">
              <w:rPr>
                <w:rFonts w:ascii="Times New Roman" w:eastAsiaTheme="minorEastAsia" w:hAnsi="Times New Roman" w:cs="Times New Roman"/>
              </w:rPr>
            </w:rPrChange>
          </w:rPr>
          <w:t xml:space="preserve">most predictable </w:t>
        </w:r>
      </w:ins>
      <w:ins w:id="7908" w:author="Chen Liao" w:date="2021-03-28T07:31:00Z">
        <w:r w:rsidR="00E13E6F" w:rsidRPr="002B6EEC">
          <w:rPr>
            <w:rFonts w:ascii="Times New Roman" w:eastAsiaTheme="minorEastAsia" w:hAnsi="Times New Roman" w:cs="Times New Roman"/>
            <w:sz w:val="22"/>
            <w:szCs w:val="22"/>
            <w:rPrChange w:id="7909" w:author="Chen Liao" w:date="2021-03-29T18:57:00Z">
              <w:rPr>
                <w:rFonts w:ascii="Times New Roman" w:eastAsiaTheme="minorEastAsia" w:hAnsi="Times New Roman" w:cs="Times New Roman"/>
              </w:rPr>
            </w:rPrChange>
          </w:rPr>
          <w:t xml:space="preserve">SCFA </w:t>
        </w:r>
      </w:ins>
      <w:ins w:id="7910" w:author="Chen Liao" w:date="2021-03-28T07:23:00Z">
        <w:r w:rsidR="00AE0E57" w:rsidRPr="002B6EEC">
          <w:rPr>
            <w:rFonts w:ascii="Times New Roman" w:eastAsiaTheme="minorEastAsia" w:hAnsi="Times New Roman" w:cs="Times New Roman"/>
            <w:sz w:val="22"/>
            <w:szCs w:val="22"/>
            <w:rPrChange w:id="7911" w:author="Chen Liao" w:date="2021-03-29T18:57:00Z">
              <w:rPr>
                <w:rFonts w:ascii="Times New Roman" w:eastAsiaTheme="minorEastAsia" w:hAnsi="Times New Roman" w:cs="Times New Roman"/>
              </w:rPr>
            </w:rPrChange>
          </w:rPr>
          <w:t xml:space="preserve">probably due to its </w:t>
        </w:r>
        <w:commentRangeStart w:id="7912"/>
        <w:r w:rsidR="00AE0E57" w:rsidRPr="002B6EEC">
          <w:rPr>
            <w:rFonts w:ascii="Times New Roman" w:eastAsiaTheme="minorEastAsia" w:hAnsi="Times New Roman" w:cs="Times New Roman"/>
            <w:sz w:val="22"/>
            <w:szCs w:val="22"/>
            <w:rPrChange w:id="7913" w:author="Chen Liao" w:date="2021-03-29T18:57:00Z">
              <w:rPr>
                <w:rFonts w:ascii="Times New Roman" w:eastAsiaTheme="minorEastAsia" w:hAnsi="Times New Roman" w:cs="Times New Roman"/>
              </w:rPr>
            </w:rPrChange>
          </w:rPr>
          <w:t xml:space="preserve">conserved </w:t>
        </w:r>
        <w:r w:rsidR="00AE0E57" w:rsidRPr="002B6EEC">
          <w:rPr>
            <w:rFonts w:ascii="Times New Roman" w:eastAsiaTheme="minorEastAsia" w:hAnsi="Times New Roman" w:cs="Times New Roman"/>
            <w:sz w:val="22"/>
            <w:szCs w:val="22"/>
            <w:rPrChange w:id="7914" w:author="Chen Liao" w:date="2021-03-29T18:57:00Z">
              <w:rPr>
                <w:rFonts w:ascii="Times New Roman" w:eastAsiaTheme="minorEastAsia" w:hAnsi="Times New Roman" w:cs="Times New Roman"/>
              </w:rPr>
            </w:rPrChange>
          </w:rPr>
          <w:lastRenderedPageBreak/>
          <w:t xml:space="preserve">pathways for de novo </w:t>
        </w:r>
      </w:ins>
      <w:ins w:id="7915" w:author="Chen Liao" w:date="2021-03-28T07:59:00Z">
        <w:r w:rsidR="00F125CC" w:rsidRPr="002B6EEC">
          <w:rPr>
            <w:rFonts w:ascii="Times New Roman" w:eastAsiaTheme="minorEastAsia" w:hAnsi="Times New Roman" w:cs="Times New Roman"/>
            <w:sz w:val="22"/>
            <w:szCs w:val="22"/>
            <w:rPrChange w:id="7916" w:author="Chen Liao" w:date="2021-03-29T18:57:00Z">
              <w:rPr>
                <w:rFonts w:ascii="Times New Roman" w:eastAsiaTheme="minorEastAsia" w:hAnsi="Times New Roman" w:cs="Times New Roman"/>
              </w:rPr>
            </w:rPrChange>
          </w:rPr>
          <w:t>b</w:t>
        </w:r>
        <w:r w:rsidR="00350C40" w:rsidRPr="002B6EEC">
          <w:rPr>
            <w:rFonts w:ascii="Times New Roman" w:eastAsiaTheme="minorEastAsia" w:hAnsi="Times New Roman" w:cs="Times New Roman"/>
            <w:sz w:val="22"/>
            <w:szCs w:val="22"/>
            <w:rPrChange w:id="7917" w:author="Chen Liao" w:date="2021-03-29T18:57:00Z">
              <w:rPr>
                <w:rFonts w:ascii="Times New Roman" w:eastAsiaTheme="minorEastAsia" w:hAnsi="Times New Roman" w:cs="Times New Roman"/>
              </w:rPr>
            </w:rPrChange>
          </w:rPr>
          <w:t>io</w:t>
        </w:r>
      </w:ins>
      <w:ins w:id="7918" w:author="Chen Liao" w:date="2021-03-28T07:23:00Z">
        <w:r w:rsidR="00AE0E57" w:rsidRPr="002B6EEC">
          <w:rPr>
            <w:rFonts w:ascii="Times New Roman" w:eastAsiaTheme="minorEastAsia" w:hAnsi="Times New Roman" w:cs="Times New Roman"/>
            <w:sz w:val="22"/>
            <w:szCs w:val="22"/>
            <w:rPrChange w:id="7919" w:author="Chen Liao" w:date="2021-03-29T18:57:00Z">
              <w:rPr>
                <w:rFonts w:ascii="Times New Roman" w:eastAsiaTheme="minorEastAsia" w:hAnsi="Times New Roman" w:cs="Times New Roman"/>
              </w:rPr>
            </w:rPrChange>
          </w:rPr>
          <w:t>synthesis</w:t>
        </w:r>
        <w:commentRangeEnd w:id="7912"/>
        <w:r w:rsidR="00AE0E57" w:rsidRPr="002B6EEC">
          <w:rPr>
            <w:rStyle w:val="CommentReference"/>
            <w:rFonts w:ascii="Times New Roman" w:eastAsia="Times New Roman" w:hAnsi="Times New Roman" w:cs="Times New Roman"/>
            <w:sz w:val="15"/>
            <w:szCs w:val="15"/>
            <w:rPrChange w:id="7920" w:author="Chen Liao" w:date="2021-03-29T18:57:00Z">
              <w:rPr>
                <w:rStyle w:val="CommentReference"/>
                <w:rFonts w:ascii="Times New Roman" w:eastAsia="Times New Roman" w:hAnsi="Times New Roman" w:cs="Times New Roman"/>
              </w:rPr>
            </w:rPrChange>
          </w:rPr>
          <w:commentReference w:id="7912"/>
        </w:r>
      </w:ins>
      <w:ins w:id="7921" w:author="Chen Liao" w:date="2021-03-28T07:31:00Z">
        <w:r w:rsidR="00E13E6F" w:rsidRPr="002B6EEC">
          <w:rPr>
            <w:rFonts w:ascii="Times New Roman" w:eastAsiaTheme="minorEastAsia" w:hAnsi="Times New Roman" w:cs="Times New Roman"/>
            <w:sz w:val="22"/>
            <w:szCs w:val="22"/>
            <w:rPrChange w:id="7922" w:author="Chen Liao" w:date="2021-03-29T18:57:00Z">
              <w:rPr>
                <w:rFonts w:ascii="Times New Roman" w:eastAsiaTheme="minorEastAsia" w:hAnsi="Times New Roman" w:cs="Times New Roman"/>
              </w:rPr>
            </w:rPrChange>
          </w:rPr>
          <w:t xml:space="preserve">. </w:t>
        </w:r>
      </w:ins>
      <w:ins w:id="7923" w:author="Chen Liao" w:date="2021-03-28T08:40:00Z">
        <w:r w:rsidR="003160E4" w:rsidRPr="002B6EEC">
          <w:rPr>
            <w:rFonts w:ascii="Times New Roman" w:eastAsiaTheme="minorEastAsia" w:hAnsi="Times New Roman" w:cs="Times New Roman"/>
            <w:sz w:val="22"/>
            <w:szCs w:val="22"/>
            <w:rPrChange w:id="7924" w:author="Chen Liao" w:date="2021-03-29T18:57:00Z">
              <w:rPr>
                <w:rFonts w:ascii="Times New Roman" w:eastAsiaTheme="minorEastAsia" w:hAnsi="Times New Roman" w:cs="Times New Roman"/>
              </w:rPr>
            </w:rPrChange>
          </w:rPr>
          <w:t>However</w:t>
        </w:r>
      </w:ins>
      <w:ins w:id="7925" w:author="Chen Liao" w:date="2021-03-28T06:42:00Z">
        <w:r w:rsidR="00692E26" w:rsidRPr="002B6EEC">
          <w:rPr>
            <w:rFonts w:ascii="Times New Roman" w:eastAsiaTheme="minorEastAsia" w:hAnsi="Times New Roman" w:cs="Times New Roman"/>
            <w:sz w:val="22"/>
            <w:szCs w:val="22"/>
            <w:rPrChange w:id="7926" w:author="Chen Liao" w:date="2021-03-29T18:57:00Z">
              <w:rPr>
                <w:rFonts w:ascii="Times New Roman" w:eastAsiaTheme="minorEastAsia" w:hAnsi="Times New Roman" w:cs="Times New Roman"/>
              </w:rPr>
            </w:rPrChange>
          </w:rPr>
          <w:t>, t</w:t>
        </w:r>
      </w:ins>
      <w:ins w:id="7927" w:author="Chen Liao" w:date="2021-03-28T06:41:00Z">
        <w:r w:rsidR="00692E26" w:rsidRPr="002B6EEC">
          <w:rPr>
            <w:rFonts w:ascii="Times New Roman" w:eastAsiaTheme="minorEastAsia" w:hAnsi="Times New Roman" w:cs="Times New Roman"/>
            <w:sz w:val="22"/>
            <w:szCs w:val="22"/>
            <w:rPrChange w:id="7928" w:author="Chen Liao" w:date="2021-03-29T18:57:00Z">
              <w:rPr>
                <w:rFonts w:ascii="Times New Roman" w:eastAsiaTheme="minorEastAsia" w:hAnsi="Times New Roman" w:cs="Times New Roman"/>
              </w:rPr>
            </w:rPrChange>
          </w:rPr>
          <w:t>hough n</w:t>
        </w:r>
      </w:ins>
      <w:ins w:id="7929" w:author="Chen Liao" w:date="2021-03-28T06:23:00Z">
        <w:r w:rsidR="00243ABC" w:rsidRPr="002B6EEC">
          <w:rPr>
            <w:rFonts w:ascii="Times New Roman" w:eastAsiaTheme="minorEastAsia" w:hAnsi="Times New Roman" w:cs="Times New Roman"/>
            <w:sz w:val="22"/>
            <w:szCs w:val="22"/>
            <w:rPrChange w:id="7930" w:author="Chen Liao" w:date="2021-03-29T18:57:00Z">
              <w:rPr>
                <w:rFonts w:ascii="Times New Roman" w:eastAsiaTheme="minorEastAsia" w:hAnsi="Times New Roman" w:cs="Times New Roman"/>
              </w:rPr>
            </w:rPrChange>
          </w:rPr>
          <w:t>ot surprisingly</w:t>
        </w:r>
      </w:ins>
      <w:ins w:id="7931" w:author="Chen Liao" w:date="2021-03-28T06:42:00Z">
        <w:r w:rsidR="00692E26" w:rsidRPr="002B6EEC">
          <w:rPr>
            <w:rFonts w:ascii="Times New Roman" w:eastAsiaTheme="minorEastAsia" w:hAnsi="Times New Roman" w:cs="Times New Roman"/>
            <w:sz w:val="22"/>
            <w:szCs w:val="22"/>
            <w:rPrChange w:id="7932" w:author="Chen Liao" w:date="2021-03-29T18:57:00Z">
              <w:rPr>
                <w:rFonts w:ascii="Times New Roman" w:eastAsiaTheme="minorEastAsia" w:hAnsi="Times New Roman" w:cs="Times New Roman"/>
              </w:rPr>
            </w:rPrChange>
          </w:rPr>
          <w:t>, the prediction accuracy is</w:t>
        </w:r>
      </w:ins>
      <w:ins w:id="7933" w:author="Chen Liao" w:date="2021-03-28T06:23:00Z">
        <w:r w:rsidR="00243ABC" w:rsidRPr="002B6EEC">
          <w:rPr>
            <w:rFonts w:ascii="Times New Roman" w:eastAsiaTheme="minorEastAsia" w:hAnsi="Times New Roman" w:cs="Times New Roman"/>
            <w:sz w:val="22"/>
            <w:szCs w:val="22"/>
            <w:rPrChange w:id="7934" w:author="Chen Liao" w:date="2021-03-29T18:57:00Z">
              <w:rPr>
                <w:rFonts w:ascii="Times New Roman" w:eastAsiaTheme="minorEastAsia" w:hAnsi="Times New Roman" w:cs="Times New Roman"/>
              </w:rPr>
            </w:rPrChange>
          </w:rPr>
          <w:t xml:space="preserve"> less than 0 for </w:t>
        </w:r>
      </w:ins>
      <w:ins w:id="7935" w:author="Chen Liao" w:date="2021-03-28T08:00:00Z">
        <w:r w:rsidR="006D673E" w:rsidRPr="002B6EEC">
          <w:rPr>
            <w:rFonts w:ascii="Times New Roman" w:eastAsiaTheme="minorEastAsia" w:hAnsi="Times New Roman" w:cs="Times New Roman"/>
            <w:sz w:val="22"/>
            <w:szCs w:val="22"/>
            <w:rPrChange w:id="7936" w:author="Chen Liao" w:date="2021-03-29T18:57:00Z">
              <w:rPr>
                <w:rFonts w:ascii="Times New Roman" w:eastAsiaTheme="minorEastAsia" w:hAnsi="Times New Roman" w:cs="Times New Roman"/>
              </w:rPr>
            </w:rPrChange>
          </w:rPr>
          <w:t xml:space="preserve">all SCFAs in </w:t>
        </w:r>
      </w:ins>
      <w:ins w:id="7937" w:author="Chen Liao" w:date="2021-03-28T06:23:00Z">
        <w:r w:rsidR="00243ABC" w:rsidRPr="002B6EEC">
          <w:rPr>
            <w:rFonts w:ascii="Times New Roman" w:eastAsiaTheme="minorEastAsia" w:hAnsi="Times New Roman" w:cs="Times New Roman"/>
            <w:sz w:val="22"/>
            <w:szCs w:val="22"/>
            <w:rPrChange w:id="7938" w:author="Chen Liao" w:date="2021-03-29T18:57:00Z">
              <w:rPr>
                <w:rFonts w:ascii="Times New Roman" w:eastAsiaTheme="minorEastAsia" w:hAnsi="Times New Roman" w:cs="Times New Roman"/>
              </w:rPr>
            </w:rPrChange>
          </w:rPr>
          <w:t xml:space="preserve">the “extrapolation” </w:t>
        </w:r>
      </w:ins>
      <w:ins w:id="7939" w:author="Chen Liao" w:date="2021-03-28T08:00:00Z">
        <w:r w:rsidR="006D673E" w:rsidRPr="002B6EEC">
          <w:rPr>
            <w:rFonts w:ascii="Times New Roman" w:eastAsiaTheme="minorEastAsia" w:hAnsi="Times New Roman" w:cs="Times New Roman"/>
            <w:sz w:val="22"/>
            <w:szCs w:val="22"/>
            <w:rPrChange w:id="7940" w:author="Chen Liao" w:date="2021-03-29T18:57:00Z">
              <w:rPr>
                <w:rFonts w:ascii="Times New Roman" w:eastAsiaTheme="minorEastAsia" w:hAnsi="Times New Roman" w:cs="Times New Roman"/>
              </w:rPr>
            </w:rPrChange>
          </w:rPr>
          <w:t>scenario</w:t>
        </w:r>
      </w:ins>
      <w:ins w:id="7941" w:author="Chen Liao" w:date="2021-03-28T07:24:00Z">
        <w:r w:rsidR="00EE1A1C" w:rsidRPr="002B6EEC">
          <w:rPr>
            <w:rFonts w:ascii="Times New Roman" w:eastAsiaTheme="minorEastAsia" w:hAnsi="Times New Roman" w:cs="Times New Roman"/>
            <w:sz w:val="22"/>
            <w:szCs w:val="22"/>
            <w:rPrChange w:id="7942" w:author="Chen Liao" w:date="2021-03-29T18:57:00Z">
              <w:rPr>
                <w:rFonts w:ascii="Times New Roman" w:eastAsiaTheme="minorEastAsia" w:hAnsi="Times New Roman" w:cs="Times New Roman"/>
              </w:rPr>
            </w:rPrChange>
          </w:rPr>
          <w:t xml:space="preserve">, </w:t>
        </w:r>
        <w:r w:rsidR="00FC5BCC" w:rsidRPr="002B6EEC">
          <w:rPr>
            <w:rFonts w:ascii="Times New Roman" w:eastAsiaTheme="minorEastAsia" w:hAnsi="Times New Roman" w:cs="Times New Roman"/>
            <w:sz w:val="22"/>
            <w:szCs w:val="22"/>
            <w:rPrChange w:id="7943" w:author="Chen Liao" w:date="2021-03-29T18:57:00Z">
              <w:rPr>
                <w:rFonts w:ascii="Times New Roman" w:eastAsiaTheme="minorEastAsia" w:hAnsi="Times New Roman" w:cs="Times New Roman"/>
              </w:rPr>
            </w:rPrChange>
          </w:rPr>
          <w:t xml:space="preserve">meaning that </w:t>
        </w:r>
      </w:ins>
      <w:ins w:id="7944" w:author="Chen Liao" w:date="2021-03-28T08:00:00Z">
        <w:r w:rsidR="00BD5029" w:rsidRPr="002B6EEC">
          <w:rPr>
            <w:rFonts w:ascii="Times New Roman" w:eastAsiaTheme="minorEastAsia" w:hAnsi="Times New Roman" w:cs="Times New Roman"/>
            <w:sz w:val="22"/>
            <w:szCs w:val="22"/>
            <w:rPrChange w:id="7945" w:author="Chen Liao" w:date="2021-03-29T18:57:00Z">
              <w:rPr>
                <w:rFonts w:ascii="Times New Roman" w:eastAsiaTheme="minorEastAsia" w:hAnsi="Times New Roman" w:cs="Times New Roman"/>
              </w:rPr>
            </w:rPrChange>
          </w:rPr>
          <w:t xml:space="preserve">our model </w:t>
        </w:r>
      </w:ins>
      <w:ins w:id="7946" w:author="Chen Liao" w:date="2021-03-28T07:25:00Z">
        <w:r w:rsidR="00FC5BCC" w:rsidRPr="002B6EEC">
          <w:rPr>
            <w:rFonts w:ascii="Times New Roman" w:eastAsiaTheme="minorEastAsia" w:hAnsi="Times New Roman" w:cs="Times New Roman"/>
            <w:sz w:val="22"/>
            <w:szCs w:val="22"/>
            <w:rPrChange w:id="7947" w:author="Chen Liao" w:date="2021-03-29T18:57:00Z">
              <w:rPr>
                <w:rFonts w:ascii="Times New Roman" w:eastAsiaTheme="minorEastAsia" w:hAnsi="Times New Roman" w:cs="Times New Roman"/>
              </w:rPr>
            </w:rPrChange>
          </w:rPr>
          <w:t xml:space="preserve">is highly overfit and generalizes worse than </w:t>
        </w:r>
      </w:ins>
      <w:ins w:id="7948" w:author="Chen Liao" w:date="2021-03-28T07:26:00Z">
        <w:r w:rsidR="00FC5BCC" w:rsidRPr="002B6EEC">
          <w:rPr>
            <w:rFonts w:ascii="Times New Roman" w:eastAsiaTheme="minorEastAsia" w:hAnsi="Times New Roman" w:cs="Times New Roman"/>
            <w:sz w:val="22"/>
            <w:szCs w:val="22"/>
            <w:rPrChange w:id="7949" w:author="Chen Liao" w:date="2021-03-29T18:57:00Z">
              <w:rPr>
                <w:rFonts w:ascii="Times New Roman" w:eastAsiaTheme="minorEastAsia" w:hAnsi="Times New Roman" w:cs="Times New Roman"/>
              </w:rPr>
            </w:rPrChange>
          </w:rPr>
          <w:t>any linear model</w:t>
        </w:r>
      </w:ins>
      <w:ins w:id="7950" w:author="Chen Liao" w:date="2021-03-28T06:23:00Z">
        <w:r w:rsidR="00243ABC" w:rsidRPr="002B6EEC">
          <w:rPr>
            <w:rFonts w:ascii="Times New Roman" w:eastAsiaTheme="minorEastAsia" w:hAnsi="Times New Roman" w:cs="Times New Roman"/>
            <w:sz w:val="22"/>
            <w:szCs w:val="22"/>
            <w:rPrChange w:id="7951" w:author="Chen Liao" w:date="2021-03-29T18:57:00Z">
              <w:rPr>
                <w:rFonts w:ascii="Times New Roman" w:eastAsiaTheme="minorEastAsia" w:hAnsi="Times New Roman" w:cs="Times New Roman"/>
              </w:rPr>
            </w:rPrChange>
          </w:rPr>
          <w:t>.</w:t>
        </w:r>
      </w:ins>
      <w:ins w:id="7952" w:author="Chen Liao" w:date="2021-03-28T07:41:00Z">
        <w:r w:rsidR="009A29A8" w:rsidRPr="002B6EEC">
          <w:rPr>
            <w:rFonts w:ascii="Times New Roman" w:eastAsiaTheme="minorEastAsia" w:hAnsi="Times New Roman" w:cs="Times New Roman"/>
            <w:sz w:val="22"/>
            <w:szCs w:val="22"/>
            <w:rPrChange w:id="7953" w:author="Chen Liao" w:date="2021-03-29T18:57:00Z">
              <w:rPr>
                <w:rFonts w:ascii="Times New Roman" w:eastAsiaTheme="minorEastAsia" w:hAnsi="Times New Roman" w:cs="Times New Roman"/>
              </w:rPr>
            </w:rPrChange>
          </w:rPr>
          <w:t xml:space="preserve"> </w:t>
        </w:r>
      </w:ins>
      <w:ins w:id="7954" w:author="Chen Liao" w:date="2021-03-23T20:28:00Z">
        <w:r w:rsidR="005E2123" w:rsidRPr="002B6EEC">
          <w:rPr>
            <w:rFonts w:ascii="Times New Roman" w:eastAsiaTheme="minorEastAsia" w:hAnsi="Times New Roman" w:cs="Times New Roman"/>
            <w:sz w:val="22"/>
            <w:szCs w:val="22"/>
            <w:rPrChange w:id="7955" w:author="Chen Liao" w:date="2021-03-29T18:57:00Z">
              <w:rPr>
                <w:rFonts w:ascii="Times New Roman" w:eastAsiaTheme="minorEastAsia" w:hAnsi="Times New Roman" w:cs="Times New Roman"/>
              </w:rPr>
            </w:rPrChange>
          </w:rPr>
          <w:t xml:space="preserve">We </w:t>
        </w:r>
      </w:ins>
      <w:ins w:id="7956" w:author="Chen Liao" w:date="2021-03-23T20:29:00Z">
        <w:r w:rsidR="005E2123" w:rsidRPr="002B6EEC">
          <w:rPr>
            <w:rFonts w:ascii="Times New Roman" w:eastAsiaTheme="minorEastAsia" w:hAnsi="Times New Roman" w:cs="Times New Roman"/>
            <w:sz w:val="22"/>
            <w:szCs w:val="22"/>
            <w:rPrChange w:id="7957" w:author="Chen Liao" w:date="2021-03-29T18:57:00Z">
              <w:rPr>
                <w:rFonts w:ascii="Times New Roman" w:eastAsiaTheme="minorEastAsia" w:hAnsi="Times New Roman" w:cs="Times New Roman"/>
              </w:rPr>
            </w:rPrChange>
          </w:rPr>
          <w:t xml:space="preserve">further </w:t>
        </w:r>
      </w:ins>
      <w:ins w:id="7958" w:author="Chen Liao" w:date="2021-03-23T20:28:00Z">
        <w:r w:rsidR="005E2123" w:rsidRPr="002B6EEC">
          <w:rPr>
            <w:rFonts w:ascii="Times New Roman" w:eastAsiaTheme="minorEastAsia" w:hAnsi="Times New Roman" w:cs="Times New Roman"/>
            <w:sz w:val="22"/>
            <w:szCs w:val="22"/>
            <w:rPrChange w:id="7959" w:author="Chen Liao" w:date="2021-03-29T18:57:00Z">
              <w:rPr>
                <w:rFonts w:ascii="Times New Roman" w:eastAsiaTheme="minorEastAsia" w:hAnsi="Times New Roman" w:cs="Times New Roman"/>
              </w:rPr>
            </w:rPrChange>
          </w:rPr>
          <w:t>showed that t</w:t>
        </w:r>
      </w:ins>
      <w:ins w:id="7960" w:author="Chen Liao" w:date="2021-03-22T11:12:00Z">
        <w:r w:rsidR="0075104A" w:rsidRPr="002B6EEC">
          <w:rPr>
            <w:rFonts w:ascii="Times New Roman" w:eastAsiaTheme="minorEastAsia" w:hAnsi="Times New Roman" w:cs="Times New Roman"/>
            <w:sz w:val="22"/>
            <w:szCs w:val="22"/>
            <w:rPrChange w:id="7961" w:author="Chen Liao" w:date="2021-03-29T18:57:00Z">
              <w:rPr>
                <w:rFonts w:ascii="Times New Roman" w:eastAsiaTheme="minorEastAsia" w:hAnsi="Times New Roman" w:cs="Times New Roman"/>
              </w:rPr>
            </w:rPrChange>
          </w:rPr>
          <w:t>he poor performance of predic</w:t>
        </w:r>
      </w:ins>
      <w:ins w:id="7962" w:author="Chen Liao" w:date="2021-03-22T11:13:00Z">
        <w:r w:rsidR="0075104A" w:rsidRPr="002B6EEC">
          <w:rPr>
            <w:rFonts w:ascii="Times New Roman" w:eastAsiaTheme="minorEastAsia" w:hAnsi="Times New Roman" w:cs="Times New Roman"/>
            <w:sz w:val="22"/>
            <w:szCs w:val="22"/>
            <w:rPrChange w:id="7963" w:author="Chen Liao" w:date="2021-03-29T18:57:00Z">
              <w:rPr>
                <w:rFonts w:ascii="Times New Roman" w:eastAsiaTheme="minorEastAsia" w:hAnsi="Times New Roman" w:cs="Times New Roman"/>
              </w:rPr>
            </w:rPrChange>
          </w:rPr>
          <w:t>ting extrapolat</w:t>
        </w:r>
      </w:ins>
      <w:ins w:id="7964" w:author="Chen Liao" w:date="2021-03-28T07:42:00Z">
        <w:r w:rsidR="009A29A8" w:rsidRPr="002B6EEC">
          <w:rPr>
            <w:rFonts w:ascii="Times New Roman" w:eastAsiaTheme="minorEastAsia" w:hAnsi="Times New Roman" w:cs="Times New Roman"/>
            <w:sz w:val="22"/>
            <w:szCs w:val="22"/>
            <w:rPrChange w:id="7965" w:author="Chen Liao" w:date="2021-03-29T18:57:00Z">
              <w:rPr>
                <w:rFonts w:ascii="Times New Roman" w:eastAsiaTheme="minorEastAsia" w:hAnsi="Times New Roman" w:cs="Times New Roman"/>
              </w:rPr>
            </w:rPrChange>
          </w:rPr>
          <w:t>ed</w:t>
        </w:r>
      </w:ins>
      <w:ins w:id="7966" w:author="Chen Liao" w:date="2021-03-22T11:13:00Z">
        <w:r w:rsidR="0075104A" w:rsidRPr="002B6EEC">
          <w:rPr>
            <w:rFonts w:ascii="Times New Roman" w:eastAsiaTheme="minorEastAsia" w:hAnsi="Times New Roman" w:cs="Times New Roman"/>
            <w:sz w:val="22"/>
            <w:szCs w:val="22"/>
            <w:rPrChange w:id="7967" w:author="Chen Liao" w:date="2021-03-29T18:57:00Z">
              <w:rPr>
                <w:rFonts w:ascii="Times New Roman" w:eastAsiaTheme="minorEastAsia" w:hAnsi="Times New Roman" w:cs="Times New Roman"/>
              </w:rPr>
            </w:rPrChange>
          </w:rPr>
          <w:t xml:space="preserve"> dataset cannot be </w:t>
        </w:r>
      </w:ins>
      <w:ins w:id="7968" w:author="Chen Liao" w:date="2021-03-28T08:01:00Z">
        <w:r w:rsidR="00586D9B" w:rsidRPr="002B6EEC">
          <w:rPr>
            <w:rFonts w:ascii="Times New Roman" w:eastAsiaTheme="minorEastAsia" w:hAnsi="Times New Roman" w:cs="Times New Roman"/>
            <w:sz w:val="22"/>
            <w:szCs w:val="22"/>
            <w:rPrChange w:id="7969" w:author="Chen Liao" w:date="2021-03-29T18:57:00Z">
              <w:rPr>
                <w:rFonts w:ascii="Times New Roman" w:eastAsiaTheme="minorEastAsia" w:hAnsi="Times New Roman" w:cs="Times New Roman"/>
              </w:rPr>
            </w:rPrChange>
          </w:rPr>
          <w:t>significantly improved</w:t>
        </w:r>
      </w:ins>
      <w:ins w:id="7970" w:author="Chen Liao" w:date="2021-03-22T11:13:00Z">
        <w:r w:rsidR="0075104A" w:rsidRPr="002B6EEC">
          <w:rPr>
            <w:rFonts w:ascii="Times New Roman" w:eastAsiaTheme="minorEastAsia" w:hAnsi="Times New Roman" w:cs="Times New Roman"/>
            <w:sz w:val="22"/>
            <w:szCs w:val="22"/>
            <w:rPrChange w:id="7971" w:author="Chen Liao" w:date="2021-03-29T18:57:00Z">
              <w:rPr>
                <w:rFonts w:ascii="Times New Roman" w:eastAsiaTheme="minorEastAsia" w:hAnsi="Times New Roman" w:cs="Times New Roman"/>
              </w:rPr>
            </w:rPrChange>
          </w:rPr>
          <w:t xml:space="preserve"> by</w:t>
        </w:r>
      </w:ins>
      <w:ins w:id="7972" w:author="Chen Liao" w:date="2021-03-28T07:49:00Z">
        <w:r w:rsidR="00BE5094" w:rsidRPr="002B6EEC">
          <w:rPr>
            <w:rFonts w:ascii="Times New Roman" w:eastAsiaTheme="minorEastAsia" w:hAnsi="Times New Roman" w:cs="Times New Roman"/>
            <w:sz w:val="22"/>
            <w:szCs w:val="22"/>
            <w:rPrChange w:id="7973" w:author="Chen Liao" w:date="2021-03-29T18:57:00Z">
              <w:rPr>
                <w:rFonts w:ascii="Times New Roman" w:eastAsiaTheme="minorEastAsia" w:hAnsi="Times New Roman" w:cs="Times New Roman"/>
              </w:rPr>
            </w:rPrChange>
          </w:rPr>
          <w:t xml:space="preserve"> using</w:t>
        </w:r>
      </w:ins>
      <w:ins w:id="7974" w:author="Chen Liao" w:date="2021-03-28T08:01:00Z">
        <w:r w:rsidR="00586D9B" w:rsidRPr="002B6EEC">
          <w:rPr>
            <w:rFonts w:ascii="Times New Roman" w:eastAsiaTheme="minorEastAsia" w:hAnsi="Times New Roman" w:cs="Times New Roman"/>
            <w:sz w:val="22"/>
            <w:szCs w:val="22"/>
            <w:rPrChange w:id="7975" w:author="Chen Liao" w:date="2021-03-29T18:57:00Z">
              <w:rPr>
                <w:rFonts w:ascii="Times New Roman" w:eastAsiaTheme="minorEastAsia" w:hAnsi="Times New Roman" w:cs="Times New Roman"/>
              </w:rPr>
            </w:rPrChange>
          </w:rPr>
          <w:t xml:space="preserve"> </w:t>
        </w:r>
      </w:ins>
      <w:ins w:id="7976" w:author="Chen Liao" w:date="2021-03-28T08:02:00Z">
        <w:r w:rsidR="00D038D5" w:rsidRPr="002B6EEC">
          <w:rPr>
            <w:rFonts w:ascii="Times New Roman" w:eastAsiaTheme="minorEastAsia" w:hAnsi="Times New Roman" w:cs="Times New Roman"/>
            <w:sz w:val="22"/>
            <w:szCs w:val="22"/>
            <w:rPrChange w:id="7977" w:author="Chen Liao" w:date="2021-03-29T18:57:00Z">
              <w:rPr>
                <w:rFonts w:ascii="Times New Roman" w:eastAsiaTheme="minorEastAsia" w:hAnsi="Times New Roman" w:cs="Times New Roman"/>
              </w:rPr>
            </w:rPrChange>
          </w:rPr>
          <w:t xml:space="preserve">alternative </w:t>
        </w:r>
      </w:ins>
      <w:ins w:id="7978" w:author="Chen Liao" w:date="2021-03-28T07:49:00Z">
        <w:r w:rsidR="00BE5094" w:rsidRPr="002B6EEC">
          <w:rPr>
            <w:rFonts w:ascii="Times New Roman" w:eastAsiaTheme="minorEastAsia" w:hAnsi="Times New Roman" w:cs="Times New Roman"/>
            <w:sz w:val="22"/>
            <w:szCs w:val="22"/>
            <w:rPrChange w:id="7979" w:author="Chen Liao" w:date="2021-03-29T18:57:00Z">
              <w:rPr>
                <w:rFonts w:ascii="Times New Roman" w:eastAsiaTheme="minorEastAsia" w:hAnsi="Times New Roman" w:cs="Times New Roman"/>
              </w:rPr>
            </w:rPrChange>
          </w:rPr>
          <w:t>models (</w:t>
        </w:r>
        <w:r w:rsidR="00BE5094" w:rsidRPr="002B6EEC">
          <w:rPr>
            <w:rFonts w:ascii="Times New Roman" w:eastAsiaTheme="minorEastAsia" w:hAnsi="Times New Roman" w:cs="Times New Roman"/>
            <w:sz w:val="22"/>
            <w:szCs w:val="22"/>
            <w:highlight w:val="yellow"/>
            <w:rPrChange w:id="7980" w:author="Chen Liao" w:date="2021-03-29T18:57:00Z">
              <w:rPr>
                <w:rFonts w:ascii="Times New Roman" w:eastAsiaTheme="minorEastAsia" w:hAnsi="Times New Roman" w:cs="Times New Roman"/>
              </w:rPr>
            </w:rPrChange>
          </w:rPr>
          <w:t>Fig. S1</w:t>
        </w:r>
      </w:ins>
      <w:ins w:id="7981" w:author="Chen Liao" w:date="2021-03-28T11:30:00Z">
        <w:r w:rsidR="007F486D" w:rsidRPr="002B6EEC">
          <w:rPr>
            <w:rFonts w:ascii="Times New Roman" w:eastAsiaTheme="minorEastAsia" w:hAnsi="Times New Roman" w:cs="Times New Roman"/>
            <w:sz w:val="22"/>
            <w:szCs w:val="22"/>
            <w:highlight w:val="yellow"/>
            <w:rPrChange w:id="7982" w:author="Chen Liao" w:date="2021-03-29T18:57:00Z">
              <w:rPr>
                <w:rFonts w:ascii="Times New Roman" w:eastAsiaTheme="minorEastAsia" w:hAnsi="Times New Roman" w:cs="Times New Roman"/>
                <w:highlight w:val="yellow"/>
              </w:rPr>
            </w:rPrChange>
          </w:rPr>
          <w:t>3</w:t>
        </w:r>
      </w:ins>
      <w:ins w:id="7983" w:author="Chen Liao" w:date="2021-03-28T07:49:00Z">
        <w:r w:rsidR="00BE5094" w:rsidRPr="002B6EEC">
          <w:rPr>
            <w:rFonts w:ascii="Times New Roman" w:eastAsiaTheme="minorEastAsia" w:hAnsi="Times New Roman" w:cs="Times New Roman"/>
            <w:sz w:val="22"/>
            <w:szCs w:val="22"/>
            <w:highlight w:val="yellow"/>
            <w:rPrChange w:id="7984" w:author="Chen Liao" w:date="2021-03-29T18:57:00Z">
              <w:rPr>
                <w:rFonts w:ascii="Times New Roman" w:eastAsiaTheme="minorEastAsia" w:hAnsi="Times New Roman" w:cs="Times New Roman"/>
              </w:rPr>
            </w:rPrChange>
          </w:rPr>
          <w:t>A</w:t>
        </w:r>
        <w:r w:rsidR="00BE5094" w:rsidRPr="002B6EEC">
          <w:rPr>
            <w:rFonts w:ascii="Times New Roman" w:eastAsiaTheme="minorEastAsia" w:hAnsi="Times New Roman" w:cs="Times New Roman"/>
            <w:sz w:val="22"/>
            <w:szCs w:val="22"/>
            <w:rPrChange w:id="7985" w:author="Chen Liao" w:date="2021-03-29T18:57:00Z">
              <w:rPr>
                <w:rFonts w:ascii="Times New Roman" w:eastAsiaTheme="minorEastAsia" w:hAnsi="Times New Roman" w:cs="Times New Roman"/>
              </w:rPr>
            </w:rPrChange>
          </w:rPr>
          <w:t>)</w:t>
        </w:r>
      </w:ins>
      <w:ins w:id="7986" w:author="Chen Liao" w:date="2021-03-22T11:13:00Z">
        <w:r w:rsidR="0075104A" w:rsidRPr="002B6EEC">
          <w:rPr>
            <w:rFonts w:ascii="Times New Roman" w:eastAsiaTheme="minorEastAsia" w:hAnsi="Times New Roman" w:cs="Times New Roman"/>
            <w:sz w:val="22"/>
            <w:szCs w:val="22"/>
            <w:rPrChange w:id="7987" w:author="Chen Liao" w:date="2021-03-29T18:57:00Z">
              <w:rPr>
                <w:rFonts w:ascii="Times New Roman" w:eastAsiaTheme="minorEastAsia" w:hAnsi="Times New Roman" w:cs="Times New Roman"/>
              </w:rPr>
            </w:rPrChange>
          </w:rPr>
          <w:t xml:space="preserve"> </w:t>
        </w:r>
      </w:ins>
      <w:ins w:id="7988" w:author="Chen Liao" w:date="2021-03-28T07:49:00Z">
        <w:r w:rsidR="00BE5094" w:rsidRPr="002B6EEC">
          <w:rPr>
            <w:rFonts w:ascii="Times New Roman" w:eastAsiaTheme="minorEastAsia" w:hAnsi="Times New Roman" w:cs="Times New Roman"/>
            <w:sz w:val="22"/>
            <w:szCs w:val="22"/>
            <w:rPrChange w:id="7989" w:author="Chen Liao" w:date="2021-03-29T18:57:00Z">
              <w:rPr>
                <w:rFonts w:ascii="Times New Roman" w:eastAsiaTheme="minorEastAsia" w:hAnsi="Times New Roman" w:cs="Times New Roman"/>
              </w:rPr>
            </w:rPrChange>
          </w:rPr>
          <w:t>or</w:t>
        </w:r>
      </w:ins>
      <w:ins w:id="7990" w:author="Chen Liao" w:date="2021-03-28T08:02:00Z">
        <w:r w:rsidR="00D038D5" w:rsidRPr="002B6EEC">
          <w:rPr>
            <w:rFonts w:ascii="Times New Roman" w:eastAsiaTheme="minorEastAsia" w:hAnsi="Times New Roman" w:cs="Times New Roman"/>
            <w:sz w:val="22"/>
            <w:szCs w:val="22"/>
            <w:rPrChange w:id="7991" w:author="Chen Liao" w:date="2021-03-29T18:57:00Z">
              <w:rPr>
                <w:rFonts w:ascii="Times New Roman" w:eastAsiaTheme="minorEastAsia" w:hAnsi="Times New Roman" w:cs="Times New Roman"/>
              </w:rPr>
            </w:rPrChange>
          </w:rPr>
          <w:t xml:space="preserve"> </w:t>
        </w:r>
      </w:ins>
      <w:ins w:id="7992" w:author="Chen Liao" w:date="2021-03-22T11:13:00Z">
        <w:r w:rsidR="0075104A" w:rsidRPr="002B6EEC">
          <w:rPr>
            <w:rFonts w:ascii="Times New Roman" w:eastAsiaTheme="minorEastAsia" w:hAnsi="Times New Roman" w:cs="Times New Roman"/>
            <w:sz w:val="22"/>
            <w:szCs w:val="22"/>
            <w:rPrChange w:id="7993" w:author="Chen Liao" w:date="2021-03-29T18:57:00Z">
              <w:rPr>
                <w:rFonts w:ascii="Times New Roman" w:eastAsiaTheme="minorEastAsia" w:hAnsi="Times New Roman" w:cs="Times New Roman"/>
              </w:rPr>
            </w:rPrChange>
          </w:rPr>
          <w:t>predictors</w:t>
        </w:r>
      </w:ins>
      <w:ins w:id="7994" w:author="Chen Liao" w:date="2021-03-23T20:43:00Z">
        <w:r w:rsidR="009E57BB" w:rsidRPr="002B6EEC">
          <w:rPr>
            <w:rFonts w:ascii="Times New Roman" w:eastAsiaTheme="minorEastAsia" w:hAnsi="Times New Roman" w:cs="Times New Roman"/>
            <w:sz w:val="22"/>
            <w:szCs w:val="22"/>
            <w:rPrChange w:id="7995" w:author="Chen Liao" w:date="2021-03-29T18:57:00Z">
              <w:rPr>
                <w:rFonts w:ascii="Times New Roman" w:eastAsiaTheme="minorEastAsia" w:hAnsi="Times New Roman" w:cs="Times New Roman"/>
              </w:rPr>
            </w:rPrChange>
          </w:rPr>
          <w:t xml:space="preserve"> </w:t>
        </w:r>
      </w:ins>
      <w:ins w:id="7996" w:author="Chen Liao" w:date="2021-03-28T07:49:00Z">
        <w:r w:rsidR="00BE5094" w:rsidRPr="002B6EEC">
          <w:rPr>
            <w:rFonts w:ascii="Times New Roman" w:eastAsiaTheme="minorEastAsia" w:hAnsi="Times New Roman" w:cs="Times New Roman"/>
            <w:sz w:val="22"/>
            <w:szCs w:val="22"/>
            <w:rPrChange w:id="7997" w:author="Chen Liao" w:date="2021-03-29T18:57:00Z">
              <w:rPr>
                <w:rFonts w:ascii="Times New Roman" w:eastAsiaTheme="minorEastAsia" w:hAnsi="Times New Roman" w:cs="Times New Roman"/>
              </w:rPr>
            </w:rPrChange>
          </w:rPr>
          <w:t>(</w:t>
        </w:r>
        <w:r w:rsidR="00BE5094" w:rsidRPr="002B6EEC">
          <w:rPr>
            <w:rFonts w:ascii="Times New Roman" w:eastAsiaTheme="minorEastAsia" w:hAnsi="Times New Roman" w:cs="Times New Roman"/>
            <w:sz w:val="22"/>
            <w:szCs w:val="22"/>
            <w:highlight w:val="yellow"/>
            <w:rPrChange w:id="7998" w:author="Chen Liao" w:date="2021-03-29T18:57:00Z">
              <w:rPr>
                <w:rFonts w:ascii="Times New Roman" w:eastAsiaTheme="minorEastAsia" w:hAnsi="Times New Roman" w:cs="Times New Roman"/>
              </w:rPr>
            </w:rPrChange>
          </w:rPr>
          <w:t>Fig. S1</w:t>
        </w:r>
      </w:ins>
      <w:ins w:id="7999" w:author="Chen Liao" w:date="2021-03-28T11:30:00Z">
        <w:r w:rsidR="007F486D" w:rsidRPr="002B6EEC">
          <w:rPr>
            <w:rFonts w:ascii="Times New Roman" w:eastAsiaTheme="minorEastAsia" w:hAnsi="Times New Roman" w:cs="Times New Roman"/>
            <w:sz w:val="22"/>
            <w:szCs w:val="22"/>
            <w:highlight w:val="yellow"/>
            <w:rPrChange w:id="8000" w:author="Chen Liao" w:date="2021-03-29T18:57:00Z">
              <w:rPr>
                <w:rFonts w:ascii="Times New Roman" w:eastAsiaTheme="minorEastAsia" w:hAnsi="Times New Roman" w:cs="Times New Roman"/>
                <w:highlight w:val="yellow"/>
              </w:rPr>
            </w:rPrChange>
          </w:rPr>
          <w:t>3</w:t>
        </w:r>
      </w:ins>
      <w:ins w:id="8001" w:author="Chen Liao" w:date="2021-03-28T07:49:00Z">
        <w:r w:rsidR="00BE5094" w:rsidRPr="002B6EEC">
          <w:rPr>
            <w:rFonts w:ascii="Times New Roman" w:eastAsiaTheme="minorEastAsia" w:hAnsi="Times New Roman" w:cs="Times New Roman"/>
            <w:sz w:val="22"/>
            <w:szCs w:val="22"/>
            <w:highlight w:val="yellow"/>
            <w:rPrChange w:id="8002" w:author="Chen Liao" w:date="2021-03-29T18:57:00Z">
              <w:rPr>
                <w:rFonts w:ascii="Times New Roman" w:eastAsiaTheme="minorEastAsia" w:hAnsi="Times New Roman" w:cs="Times New Roman"/>
              </w:rPr>
            </w:rPrChange>
          </w:rPr>
          <w:t>B</w:t>
        </w:r>
        <w:r w:rsidR="00BE5094" w:rsidRPr="002B6EEC">
          <w:rPr>
            <w:rFonts w:ascii="Times New Roman" w:eastAsiaTheme="minorEastAsia" w:hAnsi="Times New Roman" w:cs="Times New Roman"/>
            <w:sz w:val="22"/>
            <w:szCs w:val="22"/>
            <w:rPrChange w:id="8003" w:author="Chen Liao" w:date="2021-03-29T18:57:00Z">
              <w:rPr>
                <w:rFonts w:ascii="Times New Roman" w:eastAsiaTheme="minorEastAsia" w:hAnsi="Times New Roman" w:cs="Times New Roman"/>
              </w:rPr>
            </w:rPrChange>
          </w:rPr>
          <w:t xml:space="preserve">). </w:t>
        </w:r>
      </w:ins>
      <w:ins w:id="8004" w:author="Chen Liao" w:date="2021-03-28T08:02:00Z">
        <w:r w:rsidR="00236D3E" w:rsidRPr="002B6EEC">
          <w:rPr>
            <w:rFonts w:ascii="Times New Roman" w:eastAsiaTheme="minorEastAsia" w:hAnsi="Times New Roman" w:cs="Times New Roman"/>
            <w:sz w:val="22"/>
            <w:szCs w:val="22"/>
            <w:rPrChange w:id="8005" w:author="Chen Liao" w:date="2021-03-29T18:57:00Z">
              <w:rPr>
                <w:rFonts w:ascii="Times New Roman" w:eastAsiaTheme="minorEastAsia" w:hAnsi="Times New Roman" w:cs="Times New Roman"/>
              </w:rPr>
            </w:rPrChange>
          </w:rPr>
          <w:t xml:space="preserve">In </w:t>
        </w:r>
      </w:ins>
      <w:ins w:id="8006" w:author="Chen Liao" w:date="2021-03-28T07:52:00Z">
        <w:r w:rsidR="00F37ED4" w:rsidRPr="002B6EEC">
          <w:rPr>
            <w:rFonts w:ascii="Times New Roman" w:eastAsiaTheme="minorEastAsia" w:hAnsi="Times New Roman" w:cs="Times New Roman"/>
            <w:sz w:val="22"/>
            <w:szCs w:val="22"/>
            <w:rPrChange w:id="8007" w:author="Chen Liao" w:date="2021-03-29T18:57:00Z">
              <w:rPr>
                <w:rFonts w:ascii="Times New Roman" w:eastAsiaTheme="minorEastAsia" w:hAnsi="Times New Roman" w:cs="Times New Roman"/>
              </w:rPr>
            </w:rPrChange>
          </w:rPr>
          <w:t xml:space="preserve">both </w:t>
        </w:r>
      </w:ins>
      <w:ins w:id="8008" w:author="Chen Liao" w:date="2021-03-28T08:02:00Z">
        <w:r w:rsidR="000F22EE" w:rsidRPr="002B6EEC">
          <w:rPr>
            <w:rFonts w:ascii="Times New Roman" w:eastAsiaTheme="minorEastAsia" w:hAnsi="Times New Roman" w:cs="Times New Roman"/>
            <w:sz w:val="22"/>
            <w:szCs w:val="22"/>
            <w:rPrChange w:id="8009" w:author="Chen Liao" w:date="2021-03-29T18:57:00Z">
              <w:rPr>
                <w:rFonts w:ascii="Times New Roman" w:eastAsiaTheme="minorEastAsia" w:hAnsi="Times New Roman" w:cs="Times New Roman"/>
              </w:rPr>
            </w:rPrChange>
          </w:rPr>
          <w:t>scenarios</w:t>
        </w:r>
      </w:ins>
      <w:ins w:id="8010" w:author="Chen Liao" w:date="2021-03-28T07:52:00Z">
        <w:r w:rsidR="00F37ED4" w:rsidRPr="002B6EEC">
          <w:rPr>
            <w:rFonts w:ascii="Times New Roman" w:eastAsiaTheme="minorEastAsia" w:hAnsi="Times New Roman" w:cs="Times New Roman"/>
            <w:sz w:val="22"/>
            <w:szCs w:val="22"/>
            <w:rPrChange w:id="8011" w:author="Chen Liao" w:date="2021-03-29T18:57:00Z">
              <w:rPr>
                <w:rFonts w:ascii="Times New Roman" w:eastAsiaTheme="minorEastAsia" w:hAnsi="Times New Roman" w:cs="Times New Roman"/>
              </w:rPr>
            </w:rPrChange>
          </w:rPr>
          <w:t>, the</w:t>
        </w:r>
      </w:ins>
      <w:ins w:id="8012" w:author="Chen Liao" w:date="2021-03-28T07:54:00Z">
        <w:r w:rsidR="005D0A2A" w:rsidRPr="002B6EEC">
          <w:rPr>
            <w:rFonts w:ascii="Times New Roman" w:eastAsiaTheme="minorEastAsia" w:hAnsi="Times New Roman" w:cs="Times New Roman"/>
            <w:sz w:val="22"/>
            <w:szCs w:val="22"/>
            <w:rPrChange w:id="8013" w:author="Chen Liao" w:date="2021-03-29T18:57:00Z">
              <w:rPr>
                <w:rFonts w:ascii="Times New Roman" w:eastAsiaTheme="minorEastAsia" w:hAnsi="Times New Roman" w:cs="Times New Roman"/>
              </w:rPr>
            </w:rPrChange>
          </w:rPr>
          <w:t xml:space="preserve"> Random Forest</w:t>
        </w:r>
      </w:ins>
      <w:ins w:id="8014" w:author="Chen Liao" w:date="2021-03-28T07:52:00Z">
        <w:r w:rsidR="00F37ED4" w:rsidRPr="002B6EEC">
          <w:rPr>
            <w:rFonts w:ascii="Times New Roman" w:eastAsiaTheme="minorEastAsia" w:hAnsi="Times New Roman" w:cs="Times New Roman"/>
            <w:sz w:val="22"/>
            <w:szCs w:val="22"/>
            <w:rPrChange w:id="8015" w:author="Chen Liao" w:date="2021-03-29T18:57:00Z">
              <w:rPr>
                <w:rFonts w:ascii="Times New Roman" w:eastAsiaTheme="minorEastAsia" w:hAnsi="Times New Roman" w:cs="Times New Roman"/>
              </w:rPr>
            </w:rPrChange>
          </w:rPr>
          <w:t xml:space="preserve"> </w:t>
        </w:r>
      </w:ins>
      <w:ins w:id="8016" w:author="Chen Liao" w:date="2021-03-28T07:54:00Z">
        <w:r w:rsidR="005D0A2A" w:rsidRPr="002B6EEC">
          <w:rPr>
            <w:rFonts w:ascii="Times New Roman" w:eastAsiaTheme="minorEastAsia" w:hAnsi="Times New Roman" w:cs="Times New Roman"/>
            <w:sz w:val="22"/>
            <w:szCs w:val="22"/>
            <w:rPrChange w:id="8017" w:author="Chen Liao" w:date="2021-03-29T18:57:00Z">
              <w:rPr>
                <w:rFonts w:ascii="Times New Roman" w:eastAsiaTheme="minorEastAsia" w:hAnsi="Times New Roman" w:cs="Times New Roman"/>
              </w:rPr>
            </w:rPrChange>
          </w:rPr>
          <w:t xml:space="preserve">predictions </w:t>
        </w:r>
      </w:ins>
      <w:ins w:id="8018" w:author="Chen Liao" w:date="2021-03-28T07:53:00Z">
        <w:r w:rsidR="00F37ED4" w:rsidRPr="002B6EEC">
          <w:rPr>
            <w:rFonts w:ascii="Times New Roman" w:eastAsiaTheme="minorEastAsia" w:hAnsi="Times New Roman" w:cs="Times New Roman"/>
            <w:sz w:val="22"/>
            <w:szCs w:val="22"/>
            <w:rPrChange w:id="8019" w:author="Chen Liao" w:date="2021-03-29T18:57:00Z">
              <w:rPr>
                <w:rFonts w:ascii="Times New Roman" w:eastAsiaTheme="minorEastAsia" w:hAnsi="Times New Roman" w:cs="Times New Roman"/>
              </w:rPr>
            </w:rPrChange>
          </w:rPr>
          <w:t>are even more inaccurate</w:t>
        </w:r>
      </w:ins>
      <w:ins w:id="8020" w:author="Chen Liao" w:date="2021-03-23T20:38:00Z">
        <w:r w:rsidR="007124C3" w:rsidRPr="002B6EEC">
          <w:rPr>
            <w:rFonts w:ascii="Times New Roman" w:eastAsiaTheme="minorEastAsia" w:hAnsi="Times New Roman" w:cs="Times New Roman"/>
            <w:sz w:val="22"/>
            <w:szCs w:val="22"/>
            <w:rPrChange w:id="8021" w:author="Chen Liao" w:date="2021-03-29T18:57:00Z">
              <w:rPr>
                <w:rFonts w:ascii="Times New Roman" w:eastAsiaTheme="minorEastAsia" w:hAnsi="Times New Roman" w:cs="Times New Roman"/>
              </w:rPr>
            </w:rPrChange>
          </w:rPr>
          <w:t xml:space="preserve"> </w:t>
        </w:r>
      </w:ins>
      <w:ins w:id="8022" w:author="Chen Liao" w:date="2021-03-28T08:03:00Z">
        <w:r w:rsidR="003E1FFA" w:rsidRPr="002B6EEC">
          <w:rPr>
            <w:rFonts w:ascii="Times New Roman" w:eastAsiaTheme="minorEastAsia" w:hAnsi="Times New Roman" w:cs="Times New Roman"/>
            <w:sz w:val="22"/>
            <w:szCs w:val="22"/>
            <w:rPrChange w:id="8023" w:author="Chen Liao" w:date="2021-03-29T18:57:00Z">
              <w:rPr>
                <w:rFonts w:ascii="Times New Roman" w:eastAsiaTheme="minorEastAsia" w:hAnsi="Times New Roman" w:cs="Times New Roman"/>
              </w:rPr>
            </w:rPrChange>
          </w:rPr>
          <w:t>using</w:t>
        </w:r>
        <w:r w:rsidR="005E69BA" w:rsidRPr="002B6EEC">
          <w:rPr>
            <w:rFonts w:ascii="Times New Roman" w:eastAsiaTheme="minorEastAsia" w:hAnsi="Times New Roman" w:cs="Times New Roman"/>
            <w:sz w:val="22"/>
            <w:szCs w:val="22"/>
            <w:rPrChange w:id="8024" w:author="Chen Liao" w:date="2021-03-29T18:57:00Z">
              <w:rPr>
                <w:rFonts w:ascii="Times New Roman" w:eastAsiaTheme="minorEastAsia" w:hAnsi="Times New Roman" w:cs="Times New Roman"/>
              </w:rPr>
            </w:rPrChange>
          </w:rPr>
          <w:t xml:space="preserve"> data obtained during </w:t>
        </w:r>
      </w:ins>
      <w:ins w:id="8025" w:author="Chen Liao" w:date="2021-03-28T07:54:00Z">
        <w:r w:rsidR="005D0A2A" w:rsidRPr="002B6EEC">
          <w:rPr>
            <w:rFonts w:ascii="Times New Roman" w:eastAsiaTheme="minorEastAsia" w:hAnsi="Times New Roman" w:cs="Times New Roman"/>
            <w:sz w:val="22"/>
            <w:szCs w:val="22"/>
            <w:rPrChange w:id="8026" w:author="Chen Liao" w:date="2021-03-29T18:57:00Z">
              <w:rPr>
                <w:rFonts w:ascii="Times New Roman" w:eastAsiaTheme="minorEastAsia" w:hAnsi="Times New Roman" w:cs="Times New Roman"/>
              </w:rPr>
            </w:rPrChange>
          </w:rPr>
          <w:t xml:space="preserve">resistant starch intervention </w:t>
        </w:r>
      </w:ins>
      <w:ins w:id="8027" w:author="Chen Liao" w:date="2021-03-23T20:38:00Z">
        <w:r w:rsidR="007124C3" w:rsidRPr="002B6EEC">
          <w:rPr>
            <w:rFonts w:ascii="Times New Roman" w:eastAsiaTheme="minorEastAsia" w:hAnsi="Times New Roman" w:cs="Times New Roman"/>
            <w:sz w:val="22"/>
            <w:szCs w:val="22"/>
            <w:rPrChange w:id="8028" w:author="Chen Liao" w:date="2021-03-29T18:57:00Z">
              <w:rPr>
                <w:rFonts w:ascii="Times New Roman" w:eastAsiaTheme="minorEastAsia" w:hAnsi="Times New Roman" w:cs="Times New Roman"/>
              </w:rPr>
            </w:rPrChange>
          </w:rPr>
          <w:t>(</w:t>
        </w:r>
        <w:r w:rsidR="007124C3" w:rsidRPr="002B6EEC">
          <w:rPr>
            <w:rFonts w:ascii="Times New Roman" w:eastAsiaTheme="minorEastAsia" w:hAnsi="Times New Roman" w:cs="Times New Roman"/>
            <w:sz w:val="22"/>
            <w:szCs w:val="22"/>
            <w:highlight w:val="yellow"/>
            <w:rPrChange w:id="8029" w:author="Chen Liao" w:date="2021-03-29T18:57:00Z">
              <w:rPr>
                <w:rFonts w:ascii="Times New Roman" w:eastAsiaTheme="minorEastAsia" w:hAnsi="Times New Roman" w:cs="Times New Roman"/>
              </w:rPr>
            </w:rPrChange>
          </w:rPr>
          <w:t xml:space="preserve">Fig. </w:t>
        </w:r>
      </w:ins>
      <w:ins w:id="8030" w:author="Chen Liao" w:date="2021-03-23T20:39:00Z">
        <w:r w:rsidR="007124C3" w:rsidRPr="002B6EEC">
          <w:rPr>
            <w:rFonts w:ascii="Times New Roman" w:eastAsiaTheme="minorEastAsia" w:hAnsi="Times New Roman" w:cs="Times New Roman"/>
            <w:sz w:val="22"/>
            <w:szCs w:val="22"/>
            <w:highlight w:val="yellow"/>
            <w:rPrChange w:id="8031" w:author="Chen Liao" w:date="2021-03-29T18:57:00Z">
              <w:rPr>
                <w:rFonts w:ascii="Times New Roman" w:eastAsiaTheme="minorEastAsia" w:hAnsi="Times New Roman" w:cs="Times New Roman"/>
              </w:rPr>
            </w:rPrChange>
          </w:rPr>
          <w:t>S</w:t>
        </w:r>
      </w:ins>
      <w:ins w:id="8032" w:author="Chen Liao" w:date="2021-03-28T07:48:00Z">
        <w:r w:rsidR="00822083" w:rsidRPr="002B6EEC">
          <w:rPr>
            <w:rFonts w:ascii="Times New Roman" w:eastAsiaTheme="minorEastAsia" w:hAnsi="Times New Roman" w:cs="Times New Roman"/>
            <w:sz w:val="22"/>
            <w:szCs w:val="22"/>
            <w:highlight w:val="yellow"/>
            <w:rPrChange w:id="8033" w:author="Chen Liao" w:date="2021-03-29T18:57:00Z">
              <w:rPr>
                <w:rFonts w:ascii="Times New Roman" w:eastAsiaTheme="minorEastAsia" w:hAnsi="Times New Roman" w:cs="Times New Roman"/>
                <w:highlight w:val="yellow"/>
              </w:rPr>
            </w:rPrChange>
          </w:rPr>
          <w:t>1</w:t>
        </w:r>
      </w:ins>
      <w:ins w:id="8034" w:author="Chen Liao" w:date="2021-03-28T11:30:00Z">
        <w:r w:rsidR="007F486D" w:rsidRPr="002B6EEC">
          <w:rPr>
            <w:rFonts w:ascii="Times New Roman" w:eastAsiaTheme="minorEastAsia" w:hAnsi="Times New Roman" w:cs="Times New Roman"/>
            <w:sz w:val="22"/>
            <w:szCs w:val="22"/>
            <w:highlight w:val="yellow"/>
            <w:rPrChange w:id="8035" w:author="Chen Liao" w:date="2021-03-29T18:57:00Z">
              <w:rPr>
                <w:rFonts w:ascii="Times New Roman" w:eastAsiaTheme="minorEastAsia" w:hAnsi="Times New Roman" w:cs="Times New Roman"/>
                <w:highlight w:val="yellow"/>
              </w:rPr>
            </w:rPrChange>
          </w:rPr>
          <w:t>3</w:t>
        </w:r>
      </w:ins>
      <w:ins w:id="8036" w:author="Chen Liao" w:date="2021-03-28T07:50:00Z">
        <w:r w:rsidR="00CF7940" w:rsidRPr="002B6EEC">
          <w:rPr>
            <w:rFonts w:ascii="Times New Roman" w:eastAsiaTheme="minorEastAsia" w:hAnsi="Times New Roman" w:cs="Times New Roman"/>
            <w:sz w:val="22"/>
            <w:szCs w:val="22"/>
            <w:highlight w:val="yellow"/>
            <w:rPrChange w:id="8037" w:author="Chen Liao" w:date="2021-03-29T18:57:00Z">
              <w:rPr>
                <w:rFonts w:ascii="Times New Roman" w:eastAsiaTheme="minorEastAsia" w:hAnsi="Times New Roman" w:cs="Times New Roman"/>
                <w:highlight w:val="yellow"/>
              </w:rPr>
            </w:rPrChange>
          </w:rPr>
          <w:t>A</w:t>
        </w:r>
      </w:ins>
      <w:ins w:id="8038" w:author="Chen Liao" w:date="2021-03-23T20:39:00Z">
        <w:r w:rsidR="007124C3" w:rsidRPr="002B6EEC">
          <w:rPr>
            <w:rFonts w:ascii="Times New Roman" w:eastAsiaTheme="minorEastAsia" w:hAnsi="Times New Roman" w:cs="Times New Roman"/>
            <w:sz w:val="22"/>
            <w:szCs w:val="22"/>
            <w:rPrChange w:id="8039" w:author="Chen Liao" w:date="2021-03-29T18:57:00Z">
              <w:rPr>
                <w:rFonts w:ascii="Times New Roman" w:eastAsiaTheme="minorEastAsia" w:hAnsi="Times New Roman" w:cs="Times New Roman"/>
              </w:rPr>
            </w:rPrChange>
          </w:rPr>
          <w:t>)</w:t>
        </w:r>
      </w:ins>
      <w:ins w:id="8040" w:author="Chen Liao" w:date="2021-03-23T20:38:00Z">
        <w:r w:rsidR="009825B9" w:rsidRPr="002B6EEC">
          <w:rPr>
            <w:rFonts w:ascii="Times New Roman" w:eastAsiaTheme="minorEastAsia" w:hAnsi="Times New Roman" w:cs="Times New Roman"/>
            <w:sz w:val="22"/>
            <w:szCs w:val="22"/>
            <w:rPrChange w:id="8041" w:author="Chen Liao" w:date="2021-03-29T18:57:00Z">
              <w:rPr>
                <w:rFonts w:ascii="Times New Roman" w:eastAsiaTheme="minorEastAsia" w:hAnsi="Times New Roman" w:cs="Times New Roman"/>
              </w:rPr>
            </w:rPrChange>
          </w:rPr>
          <w:t>.</w:t>
        </w:r>
      </w:ins>
    </w:p>
    <w:p w14:paraId="15EC8AD7" w14:textId="77777777" w:rsidR="0075104A" w:rsidRPr="002B6EEC" w:rsidRDefault="0075104A" w:rsidP="00235E3B">
      <w:pPr>
        <w:pStyle w:val="paragraph"/>
        <w:spacing w:before="0" w:beforeAutospacing="0" w:after="0" w:afterAutospacing="0"/>
        <w:jc w:val="both"/>
        <w:rPr>
          <w:ins w:id="8042" w:author="Chen Liao" w:date="2021-03-22T11:13:00Z"/>
          <w:rFonts w:ascii="Times New Roman" w:eastAsiaTheme="minorEastAsia" w:hAnsi="Times New Roman" w:cs="Times New Roman"/>
          <w:sz w:val="22"/>
          <w:szCs w:val="22"/>
          <w:rPrChange w:id="8043" w:author="Chen Liao" w:date="2021-03-29T18:57:00Z">
            <w:rPr>
              <w:ins w:id="8044" w:author="Chen Liao" w:date="2021-03-22T11:13:00Z"/>
              <w:rFonts w:ascii="Times New Roman" w:eastAsiaTheme="minorEastAsia" w:hAnsi="Times New Roman" w:cs="Times New Roman"/>
            </w:rPr>
          </w:rPrChange>
        </w:rPr>
      </w:pPr>
    </w:p>
    <w:p w14:paraId="51412B00" w14:textId="4F447EA9" w:rsidR="0031126A" w:rsidRPr="002B6EEC" w:rsidDel="007E28C6" w:rsidRDefault="005E2123">
      <w:pPr>
        <w:jc w:val="both"/>
        <w:rPr>
          <w:del w:id="8045" w:author="Chen Liao" w:date="2021-03-22T10:48:00Z"/>
          <w:rFonts w:eastAsiaTheme="minorEastAsia"/>
          <w:sz w:val="22"/>
          <w:szCs w:val="22"/>
          <w:rPrChange w:id="8046" w:author="Chen Liao" w:date="2021-03-29T18:57:00Z">
            <w:rPr>
              <w:del w:id="8047" w:author="Chen Liao" w:date="2021-03-22T10:48:00Z"/>
              <w:rFonts w:eastAsiaTheme="minorEastAsia"/>
            </w:rPr>
          </w:rPrChange>
        </w:rPr>
      </w:pPr>
      <w:ins w:id="8048" w:author="Chen Liao" w:date="2021-03-23T20:29:00Z">
        <w:r w:rsidRPr="002B6EEC">
          <w:rPr>
            <w:rFonts w:eastAsiaTheme="minorEastAsia"/>
            <w:sz w:val="22"/>
            <w:szCs w:val="22"/>
            <w:rPrChange w:id="8049" w:author="Chen Liao" w:date="2021-03-29T18:57:00Z">
              <w:rPr>
                <w:rFonts w:eastAsiaTheme="minorEastAsia"/>
              </w:rPr>
            </w:rPrChange>
          </w:rPr>
          <w:t xml:space="preserve">We hypothesized that </w:t>
        </w:r>
      </w:ins>
      <w:ins w:id="8050" w:author="Chen Liao" w:date="2021-03-22T11:14:00Z">
        <w:r w:rsidR="0075104A" w:rsidRPr="002B6EEC">
          <w:rPr>
            <w:rFonts w:eastAsiaTheme="minorEastAsia"/>
            <w:sz w:val="22"/>
            <w:szCs w:val="22"/>
            <w:rPrChange w:id="8051" w:author="Chen Liao" w:date="2021-03-29T18:57:00Z">
              <w:rPr>
                <w:rFonts w:eastAsiaTheme="minorEastAsia"/>
              </w:rPr>
            </w:rPrChange>
          </w:rPr>
          <w:t xml:space="preserve">the poor performance </w:t>
        </w:r>
      </w:ins>
      <w:ins w:id="8052" w:author="Chen Liao" w:date="2021-03-23T20:29:00Z">
        <w:r w:rsidRPr="002B6EEC">
          <w:rPr>
            <w:rFonts w:eastAsiaTheme="minorEastAsia"/>
            <w:sz w:val="22"/>
            <w:szCs w:val="22"/>
            <w:rPrChange w:id="8053" w:author="Chen Liao" w:date="2021-03-29T18:57:00Z">
              <w:rPr>
                <w:rFonts w:eastAsiaTheme="minorEastAsia"/>
              </w:rPr>
            </w:rPrChange>
          </w:rPr>
          <w:t xml:space="preserve">of </w:t>
        </w:r>
      </w:ins>
      <w:ins w:id="8054" w:author="Chen Liao" w:date="2021-03-28T08:05:00Z">
        <w:r w:rsidR="00B811C7" w:rsidRPr="002B6EEC">
          <w:rPr>
            <w:rFonts w:eastAsiaTheme="minorEastAsia"/>
            <w:sz w:val="22"/>
            <w:szCs w:val="22"/>
            <w:rPrChange w:id="8055" w:author="Chen Liao" w:date="2021-03-29T18:57:00Z">
              <w:rPr>
                <w:rFonts w:eastAsiaTheme="minorEastAsia"/>
              </w:rPr>
            </w:rPrChange>
          </w:rPr>
          <w:t>R</w:t>
        </w:r>
      </w:ins>
      <w:ins w:id="8056" w:author="Chen Liao" w:date="2021-03-23T20:29:00Z">
        <w:r w:rsidRPr="002B6EEC">
          <w:rPr>
            <w:rFonts w:eastAsiaTheme="minorEastAsia"/>
            <w:sz w:val="22"/>
            <w:szCs w:val="22"/>
            <w:rPrChange w:id="8057" w:author="Chen Liao" w:date="2021-03-29T18:57:00Z">
              <w:rPr>
                <w:rFonts w:eastAsiaTheme="minorEastAsia"/>
              </w:rPr>
            </w:rPrChange>
          </w:rPr>
          <w:t xml:space="preserve">andom </w:t>
        </w:r>
      </w:ins>
      <w:ins w:id="8058" w:author="Chen Liao" w:date="2021-03-28T08:05:00Z">
        <w:r w:rsidR="00B811C7" w:rsidRPr="002B6EEC">
          <w:rPr>
            <w:rFonts w:eastAsiaTheme="minorEastAsia"/>
            <w:sz w:val="22"/>
            <w:szCs w:val="22"/>
            <w:rPrChange w:id="8059" w:author="Chen Liao" w:date="2021-03-29T18:57:00Z">
              <w:rPr>
                <w:rFonts w:eastAsiaTheme="minorEastAsia"/>
              </w:rPr>
            </w:rPrChange>
          </w:rPr>
          <w:t>F</w:t>
        </w:r>
      </w:ins>
      <w:ins w:id="8060" w:author="Chen Liao" w:date="2021-03-23T20:29:00Z">
        <w:r w:rsidRPr="002B6EEC">
          <w:rPr>
            <w:rFonts w:eastAsiaTheme="minorEastAsia"/>
            <w:sz w:val="22"/>
            <w:szCs w:val="22"/>
            <w:rPrChange w:id="8061" w:author="Chen Liao" w:date="2021-03-29T18:57:00Z">
              <w:rPr>
                <w:rFonts w:eastAsiaTheme="minorEastAsia"/>
              </w:rPr>
            </w:rPrChange>
          </w:rPr>
          <w:t xml:space="preserve">orest model stemmed from </w:t>
        </w:r>
      </w:ins>
      <w:ins w:id="8062" w:author="Chen Liao" w:date="2021-03-22T11:14:00Z">
        <w:r w:rsidR="0075104A" w:rsidRPr="002B6EEC">
          <w:rPr>
            <w:rFonts w:eastAsiaTheme="minorEastAsia"/>
            <w:sz w:val="22"/>
            <w:szCs w:val="22"/>
            <w:rPrChange w:id="8063" w:author="Chen Liao" w:date="2021-03-29T18:57:00Z">
              <w:rPr>
                <w:rFonts w:eastAsiaTheme="minorEastAsia"/>
              </w:rPr>
            </w:rPrChange>
          </w:rPr>
          <w:t>dependenc</w:t>
        </w:r>
      </w:ins>
      <w:ins w:id="8064" w:author="Chen Liao" w:date="2021-03-28T08:05:00Z">
        <w:r w:rsidR="00554589" w:rsidRPr="002B6EEC">
          <w:rPr>
            <w:rFonts w:eastAsiaTheme="minorEastAsia"/>
            <w:sz w:val="22"/>
            <w:szCs w:val="22"/>
            <w:rPrChange w:id="8065" w:author="Chen Liao" w:date="2021-03-29T18:57:00Z">
              <w:rPr>
                <w:rFonts w:eastAsiaTheme="minorEastAsia"/>
              </w:rPr>
            </w:rPrChange>
          </w:rPr>
          <w:t xml:space="preserve">e of </w:t>
        </w:r>
      </w:ins>
      <w:ins w:id="8066" w:author="Chen Liao" w:date="2021-03-23T20:29:00Z">
        <w:r w:rsidRPr="002B6EEC">
          <w:rPr>
            <w:rFonts w:eastAsiaTheme="minorEastAsia"/>
            <w:sz w:val="22"/>
            <w:szCs w:val="22"/>
            <w:rPrChange w:id="8067" w:author="Chen Liao" w:date="2021-03-29T18:57:00Z">
              <w:rPr>
                <w:rFonts w:eastAsiaTheme="minorEastAsia"/>
              </w:rPr>
            </w:rPrChange>
          </w:rPr>
          <w:t>SCFA</w:t>
        </w:r>
      </w:ins>
      <w:ins w:id="8068" w:author="Chen Liao" w:date="2021-03-28T08:05:00Z">
        <w:r w:rsidR="00554589" w:rsidRPr="002B6EEC">
          <w:rPr>
            <w:rFonts w:eastAsiaTheme="minorEastAsia"/>
            <w:sz w:val="22"/>
            <w:szCs w:val="22"/>
            <w:rPrChange w:id="8069" w:author="Chen Liao" w:date="2021-03-29T18:57:00Z">
              <w:rPr>
                <w:rFonts w:eastAsiaTheme="minorEastAsia"/>
              </w:rPr>
            </w:rPrChange>
          </w:rPr>
          <w:t>s</w:t>
        </w:r>
      </w:ins>
      <w:ins w:id="8070" w:author="Chen Liao" w:date="2021-03-23T20:29:00Z">
        <w:r w:rsidRPr="002B6EEC">
          <w:rPr>
            <w:rFonts w:eastAsiaTheme="minorEastAsia"/>
            <w:sz w:val="22"/>
            <w:szCs w:val="22"/>
            <w:rPrChange w:id="8071" w:author="Chen Liao" w:date="2021-03-29T18:57:00Z">
              <w:rPr>
                <w:rFonts w:eastAsiaTheme="minorEastAsia"/>
              </w:rPr>
            </w:rPrChange>
          </w:rPr>
          <w:t xml:space="preserve"> concentrations</w:t>
        </w:r>
      </w:ins>
      <w:ins w:id="8072" w:author="Chen Liao" w:date="2021-03-28T08:05:00Z">
        <w:r w:rsidR="00554589" w:rsidRPr="002B6EEC">
          <w:rPr>
            <w:rFonts w:eastAsiaTheme="minorEastAsia"/>
            <w:sz w:val="22"/>
            <w:szCs w:val="22"/>
            <w:rPrChange w:id="8073" w:author="Chen Liao" w:date="2021-03-29T18:57:00Z">
              <w:rPr>
                <w:rFonts w:eastAsiaTheme="minorEastAsia"/>
              </w:rPr>
            </w:rPrChange>
          </w:rPr>
          <w:t xml:space="preserve"> on </w:t>
        </w:r>
        <w:proofErr w:type="spellStart"/>
        <w:r w:rsidR="00554589" w:rsidRPr="002B6EEC">
          <w:rPr>
            <w:rFonts w:eastAsiaTheme="minorEastAsia"/>
            <w:sz w:val="22"/>
            <w:szCs w:val="22"/>
            <w:rPrChange w:id="8074" w:author="Chen Liao" w:date="2021-03-29T18:57:00Z">
              <w:rPr>
                <w:rFonts w:eastAsiaTheme="minorEastAsia"/>
              </w:rPr>
            </w:rPrChange>
          </w:rPr>
          <w:t>basline</w:t>
        </w:r>
        <w:proofErr w:type="spellEnd"/>
        <w:r w:rsidR="00554589" w:rsidRPr="002B6EEC">
          <w:rPr>
            <w:rFonts w:eastAsiaTheme="minorEastAsia"/>
            <w:sz w:val="22"/>
            <w:szCs w:val="22"/>
            <w:rPrChange w:id="8075" w:author="Chen Liao" w:date="2021-03-29T18:57:00Z">
              <w:rPr>
                <w:rFonts w:eastAsiaTheme="minorEastAsia"/>
              </w:rPr>
            </w:rPrChange>
          </w:rPr>
          <w:t xml:space="preserve"> gut microbiota</w:t>
        </w:r>
      </w:ins>
      <w:ins w:id="8076" w:author="Chen Liao" w:date="2021-03-23T20:29:00Z">
        <w:r w:rsidRPr="002B6EEC">
          <w:rPr>
            <w:rFonts w:eastAsiaTheme="minorEastAsia"/>
            <w:sz w:val="22"/>
            <w:szCs w:val="22"/>
            <w:rPrChange w:id="8077" w:author="Chen Liao" w:date="2021-03-29T18:57:00Z">
              <w:rPr>
                <w:rFonts w:eastAsiaTheme="minorEastAsia"/>
              </w:rPr>
            </w:rPrChange>
          </w:rPr>
          <w:t xml:space="preserve">. </w:t>
        </w:r>
        <w:r w:rsidR="0056367A" w:rsidRPr="002B6EEC">
          <w:rPr>
            <w:rFonts w:eastAsiaTheme="minorEastAsia"/>
            <w:sz w:val="22"/>
            <w:szCs w:val="22"/>
            <w:rPrChange w:id="8078" w:author="Chen Liao" w:date="2021-03-29T18:57:00Z">
              <w:rPr>
                <w:rFonts w:eastAsiaTheme="minorEastAsia"/>
              </w:rPr>
            </w:rPrChange>
          </w:rPr>
          <w:t>By</w:t>
        </w:r>
      </w:ins>
      <w:ins w:id="8079" w:author="Chen Liao" w:date="2021-03-22T11:14:00Z">
        <w:r w:rsidR="0075104A" w:rsidRPr="002B6EEC">
          <w:rPr>
            <w:rFonts w:eastAsiaTheme="minorEastAsia"/>
            <w:sz w:val="22"/>
            <w:szCs w:val="22"/>
            <w:rPrChange w:id="8080" w:author="Chen Liao" w:date="2021-03-29T18:57:00Z">
              <w:rPr>
                <w:rFonts w:eastAsiaTheme="minorEastAsia"/>
              </w:rPr>
            </w:rPrChange>
          </w:rPr>
          <w:t xml:space="preserve"> </w:t>
        </w:r>
      </w:ins>
      <w:ins w:id="8081" w:author="Chen Liao" w:date="2021-03-28T08:21:00Z">
        <w:r w:rsidR="003B3B59" w:rsidRPr="002B6EEC">
          <w:rPr>
            <w:rFonts w:eastAsiaTheme="minorEastAsia"/>
            <w:sz w:val="22"/>
            <w:szCs w:val="22"/>
            <w:rPrChange w:id="8082" w:author="Chen Liao" w:date="2021-03-29T18:57:00Z">
              <w:rPr>
                <w:rFonts w:eastAsiaTheme="minorEastAsia"/>
              </w:rPr>
            </w:rPrChange>
          </w:rPr>
          <w:t>counting</w:t>
        </w:r>
      </w:ins>
      <w:ins w:id="8083" w:author="Chen Liao" w:date="2021-03-22T11:14:00Z">
        <w:r w:rsidR="0075104A" w:rsidRPr="002B6EEC">
          <w:rPr>
            <w:rFonts w:eastAsiaTheme="minorEastAsia"/>
            <w:sz w:val="22"/>
            <w:szCs w:val="22"/>
            <w:rPrChange w:id="8084" w:author="Chen Liao" w:date="2021-03-29T18:57:00Z">
              <w:rPr>
                <w:rFonts w:eastAsiaTheme="minorEastAsia"/>
              </w:rPr>
            </w:rPrChange>
          </w:rPr>
          <w:t xml:space="preserve"> the presence and abse</w:t>
        </w:r>
      </w:ins>
      <w:ins w:id="8085" w:author="Chen Liao" w:date="2021-03-22T11:15:00Z">
        <w:r w:rsidR="0075104A" w:rsidRPr="002B6EEC">
          <w:rPr>
            <w:rFonts w:eastAsiaTheme="minorEastAsia"/>
            <w:sz w:val="22"/>
            <w:szCs w:val="22"/>
            <w:rPrChange w:id="8086" w:author="Chen Liao" w:date="2021-03-29T18:57:00Z">
              <w:rPr>
                <w:rFonts w:eastAsiaTheme="minorEastAsia"/>
              </w:rPr>
            </w:rPrChange>
          </w:rPr>
          <w:t>nce of each species in the baseline samples</w:t>
        </w:r>
      </w:ins>
      <w:ins w:id="8087" w:author="Chen Liao" w:date="2021-03-23T20:35:00Z">
        <w:r w:rsidR="008A053D" w:rsidRPr="002B6EEC">
          <w:rPr>
            <w:rFonts w:eastAsiaTheme="minorEastAsia"/>
            <w:sz w:val="22"/>
            <w:szCs w:val="22"/>
            <w:rPrChange w:id="8088" w:author="Chen Liao" w:date="2021-03-29T18:57:00Z">
              <w:rPr>
                <w:rFonts w:eastAsiaTheme="minorEastAsia"/>
              </w:rPr>
            </w:rPrChange>
          </w:rPr>
          <w:t xml:space="preserve"> </w:t>
        </w:r>
      </w:ins>
      <w:ins w:id="8089" w:author="Chen Liao" w:date="2021-03-23T20:36:00Z">
        <w:r w:rsidR="00260A13" w:rsidRPr="002B6EEC">
          <w:rPr>
            <w:rFonts w:eastAsiaTheme="minorEastAsia"/>
            <w:sz w:val="22"/>
            <w:szCs w:val="22"/>
            <w:rPrChange w:id="8090" w:author="Chen Liao" w:date="2021-03-29T18:57:00Z">
              <w:rPr>
                <w:rFonts w:eastAsiaTheme="minorEastAsia"/>
              </w:rPr>
            </w:rPrChange>
          </w:rPr>
          <w:t>(</w:t>
        </w:r>
        <w:r w:rsidR="00260A13" w:rsidRPr="002B6EEC">
          <w:rPr>
            <w:rFonts w:eastAsiaTheme="minorEastAsia"/>
            <w:sz w:val="22"/>
            <w:szCs w:val="22"/>
            <w:highlight w:val="yellow"/>
            <w:rPrChange w:id="8091" w:author="Chen Liao" w:date="2021-03-29T18:57:00Z">
              <w:rPr>
                <w:rFonts w:eastAsiaTheme="minorEastAsia"/>
              </w:rPr>
            </w:rPrChange>
          </w:rPr>
          <w:t xml:space="preserve">Fig. </w:t>
        </w:r>
      </w:ins>
      <w:ins w:id="8092" w:author="Chen Liao" w:date="2021-03-23T20:37:00Z">
        <w:r w:rsidR="00260A13" w:rsidRPr="002B6EEC">
          <w:rPr>
            <w:rFonts w:eastAsiaTheme="minorEastAsia"/>
            <w:sz w:val="22"/>
            <w:szCs w:val="22"/>
            <w:highlight w:val="yellow"/>
            <w:rPrChange w:id="8093" w:author="Chen Liao" w:date="2021-03-29T18:57:00Z">
              <w:rPr>
                <w:rFonts w:eastAsiaTheme="minorEastAsia"/>
              </w:rPr>
            </w:rPrChange>
          </w:rPr>
          <w:t>5</w:t>
        </w:r>
      </w:ins>
      <w:ins w:id="8094" w:author="Chen Liao" w:date="2021-03-23T20:36:00Z">
        <w:r w:rsidR="00260A13" w:rsidRPr="002B6EEC">
          <w:rPr>
            <w:rFonts w:eastAsiaTheme="minorEastAsia"/>
            <w:sz w:val="22"/>
            <w:szCs w:val="22"/>
            <w:highlight w:val="yellow"/>
            <w:rPrChange w:id="8095" w:author="Chen Liao" w:date="2021-03-29T18:57:00Z">
              <w:rPr>
                <w:rFonts w:eastAsiaTheme="minorEastAsia"/>
              </w:rPr>
            </w:rPrChange>
          </w:rPr>
          <w:t>C</w:t>
        </w:r>
      </w:ins>
      <w:ins w:id="8096" w:author="Chen Liao" w:date="2021-03-28T08:06:00Z">
        <w:r w:rsidR="0052682B" w:rsidRPr="002B6EEC">
          <w:rPr>
            <w:rFonts w:eastAsiaTheme="minorEastAsia"/>
            <w:sz w:val="22"/>
            <w:szCs w:val="22"/>
            <w:highlight w:val="yellow"/>
            <w:rPrChange w:id="8097" w:author="Chen Liao" w:date="2021-03-29T18:57:00Z">
              <w:rPr>
                <w:rFonts w:eastAsiaTheme="minorEastAsia"/>
                <w:highlight w:val="yellow"/>
              </w:rPr>
            </w:rPrChange>
          </w:rPr>
          <w:t>, S1</w:t>
        </w:r>
      </w:ins>
      <w:ins w:id="8098" w:author="Chen Liao" w:date="2021-03-28T11:30:00Z">
        <w:r w:rsidR="007F486D" w:rsidRPr="002B6EEC">
          <w:rPr>
            <w:rFonts w:eastAsiaTheme="minorEastAsia"/>
            <w:sz w:val="22"/>
            <w:szCs w:val="22"/>
            <w:highlight w:val="yellow"/>
            <w:rPrChange w:id="8099" w:author="Chen Liao" w:date="2021-03-29T18:57:00Z">
              <w:rPr>
                <w:rFonts w:eastAsiaTheme="minorEastAsia"/>
                <w:highlight w:val="yellow"/>
              </w:rPr>
            </w:rPrChange>
          </w:rPr>
          <w:t>3</w:t>
        </w:r>
      </w:ins>
      <w:ins w:id="8100" w:author="Chen Liao" w:date="2021-03-28T08:06:00Z">
        <w:r w:rsidR="0052682B" w:rsidRPr="002B6EEC">
          <w:rPr>
            <w:rFonts w:eastAsiaTheme="minorEastAsia"/>
            <w:sz w:val="22"/>
            <w:szCs w:val="22"/>
            <w:highlight w:val="yellow"/>
            <w:rPrChange w:id="8101" w:author="Chen Liao" w:date="2021-03-29T18:57:00Z">
              <w:rPr>
                <w:rFonts w:eastAsiaTheme="minorEastAsia"/>
                <w:highlight w:val="yellow"/>
              </w:rPr>
            </w:rPrChange>
          </w:rPr>
          <w:t>B</w:t>
        </w:r>
      </w:ins>
      <w:ins w:id="8102" w:author="Chen Liao" w:date="2021-03-23T20:36:00Z">
        <w:r w:rsidR="00260A13" w:rsidRPr="002B6EEC">
          <w:rPr>
            <w:rFonts w:eastAsiaTheme="minorEastAsia"/>
            <w:sz w:val="22"/>
            <w:szCs w:val="22"/>
            <w:rPrChange w:id="8103" w:author="Chen Liao" w:date="2021-03-29T18:57:00Z">
              <w:rPr>
                <w:rFonts w:eastAsiaTheme="minorEastAsia"/>
              </w:rPr>
            </w:rPrChange>
          </w:rPr>
          <w:t>)</w:t>
        </w:r>
      </w:ins>
      <w:ins w:id="8104" w:author="Chen Liao" w:date="2021-03-23T20:35:00Z">
        <w:r w:rsidR="008A053D" w:rsidRPr="002B6EEC">
          <w:rPr>
            <w:rFonts w:eastAsiaTheme="minorEastAsia"/>
            <w:sz w:val="22"/>
            <w:szCs w:val="22"/>
            <w:rPrChange w:id="8105" w:author="Chen Liao" w:date="2021-03-29T18:57:00Z">
              <w:rPr>
                <w:rFonts w:eastAsiaTheme="minorEastAsia"/>
              </w:rPr>
            </w:rPrChange>
          </w:rPr>
          <w:t>,</w:t>
        </w:r>
      </w:ins>
      <w:ins w:id="8106" w:author="Chen Liao" w:date="2021-03-22T11:15:00Z">
        <w:r w:rsidR="0075104A" w:rsidRPr="002B6EEC">
          <w:rPr>
            <w:rFonts w:eastAsiaTheme="minorEastAsia"/>
            <w:sz w:val="22"/>
            <w:szCs w:val="22"/>
            <w:rPrChange w:id="8107" w:author="Chen Liao" w:date="2021-03-29T18:57:00Z">
              <w:rPr>
                <w:rFonts w:eastAsiaTheme="minorEastAsia"/>
              </w:rPr>
            </w:rPrChange>
          </w:rPr>
          <w:t xml:space="preserve"> </w:t>
        </w:r>
      </w:ins>
      <w:ins w:id="8108" w:author="Chen Liao" w:date="2021-03-23T20:35:00Z">
        <w:r w:rsidR="00260A13" w:rsidRPr="002B6EEC">
          <w:rPr>
            <w:rFonts w:eastAsiaTheme="minorEastAsia"/>
            <w:sz w:val="22"/>
            <w:szCs w:val="22"/>
            <w:rPrChange w:id="8109" w:author="Chen Liao" w:date="2021-03-29T18:57:00Z">
              <w:rPr>
                <w:rFonts w:eastAsiaTheme="minorEastAsia"/>
              </w:rPr>
            </w:rPrChange>
          </w:rPr>
          <w:t xml:space="preserve">we found that </w:t>
        </w:r>
      </w:ins>
      <w:ins w:id="8110" w:author="Chen Liao" w:date="2021-03-28T08:14:00Z">
        <w:r w:rsidR="00F241BB" w:rsidRPr="002B6EEC">
          <w:rPr>
            <w:rFonts w:eastAsiaTheme="minorEastAsia"/>
            <w:sz w:val="22"/>
            <w:szCs w:val="22"/>
            <w:rPrChange w:id="8111" w:author="Chen Liao" w:date="2021-03-29T18:57:00Z">
              <w:rPr>
                <w:rFonts w:eastAsiaTheme="minorEastAsia"/>
              </w:rPr>
            </w:rPrChange>
          </w:rPr>
          <w:t xml:space="preserve">the </w:t>
        </w:r>
      </w:ins>
      <w:ins w:id="8112" w:author="Chen Liao" w:date="2021-03-28T08:20:00Z">
        <w:r w:rsidR="003B3B59" w:rsidRPr="002B6EEC">
          <w:rPr>
            <w:rFonts w:eastAsiaTheme="minorEastAsia"/>
            <w:sz w:val="22"/>
            <w:szCs w:val="22"/>
            <w:rPrChange w:id="8113" w:author="Chen Liao" w:date="2021-03-29T18:57:00Z">
              <w:rPr>
                <w:rFonts w:eastAsiaTheme="minorEastAsia"/>
              </w:rPr>
            </w:rPrChange>
          </w:rPr>
          <w:t>85%</w:t>
        </w:r>
      </w:ins>
      <w:ins w:id="8114" w:author="Chen Liao" w:date="2021-03-23T20:36:00Z">
        <w:r w:rsidR="00260A13" w:rsidRPr="002B6EEC">
          <w:rPr>
            <w:rFonts w:eastAsiaTheme="minorEastAsia"/>
            <w:sz w:val="22"/>
            <w:szCs w:val="22"/>
            <w:rPrChange w:id="8115" w:author="Chen Liao" w:date="2021-03-29T18:57:00Z">
              <w:rPr>
                <w:rFonts w:eastAsiaTheme="minorEastAsia"/>
              </w:rPr>
            </w:rPrChange>
          </w:rPr>
          <w:t xml:space="preserve"> </w:t>
        </w:r>
      </w:ins>
      <w:ins w:id="8116" w:author="Chen Liao" w:date="2021-03-28T08:21:00Z">
        <w:r w:rsidR="003B3B59" w:rsidRPr="002B6EEC">
          <w:rPr>
            <w:rFonts w:eastAsiaTheme="minorEastAsia"/>
            <w:sz w:val="22"/>
            <w:szCs w:val="22"/>
            <w:rPrChange w:id="8117" w:author="Chen Liao" w:date="2021-03-29T18:57:00Z">
              <w:rPr>
                <w:rFonts w:eastAsiaTheme="minorEastAsia"/>
              </w:rPr>
            </w:rPrChange>
          </w:rPr>
          <w:t>bacteria</w:t>
        </w:r>
      </w:ins>
      <w:ins w:id="8118" w:author="Chen Liao" w:date="2021-03-23T20:36:00Z">
        <w:r w:rsidR="00260A13" w:rsidRPr="002B6EEC">
          <w:rPr>
            <w:rFonts w:eastAsiaTheme="minorEastAsia"/>
            <w:sz w:val="22"/>
            <w:szCs w:val="22"/>
            <w:rPrChange w:id="8119" w:author="Chen Liao" w:date="2021-03-29T18:57:00Z">
              <w:rPr>
                <w:rFonts w:eastAsiaTheme="minorEastAsia"/>
              </w:rPr>
            </w:rPrChange>
          </w:rPr>
          <w:t xml:space="preserve"> </w:t>
        </w:r>
        <w:proofErr w:type="gramStart"/>
        <w:r w:rsidR="00260A13" w:rsidRPr="002B6EEC">
          <w:rPr>
            <w:rFonts w:eastAsiaTheme="minorEastAsia"/>
            <w:sz w:val="22"/>
            <w:szCs w:val="22"/>
            <w:rPrChange w:id="8120" w:author="Chen Liao" w:date="2021-03-29T18:57:00Z">
              <w:rPr>
                <w:rFonts w:eastAsiaTheme="minorEastAsia"/>
              </w:rPr>
            </w:rPrChange>
          </w:rPr>
          <w:t>was</w:t>
        </w:r>
        <w:proofErr w:type="gramEnd"/>
        <w:r w:rsidR="00260A13" w:rsidRPr="002B6EEC">
          <w:rPr>
            <w:rFonts w:eastAsiaTheme="minorEastAsia"/>
            <w:sz w:val="22"/>
            <w:szCs w:val="22"/>
            <w:rPrChange w:id="8121" w:author="Chen Liao" w:date="2021-03-29T18:57:00Z">
              <w:rPr>
                <w:rFonts w:eastAsiaTheme="minorEastAsia"/>
              </w:rPr>
            </w:rPrChange>
          </w:rPr>
          <w:t xml:space="preserve"> </w:t>
        </w:r>
      </w:ins>
      <w:ins w:id="8122" w:author="Chen Liao" w:date="2021-03-22T11:15:00Z">
        <w:r w:rsidR="0075104A" w:rsidRPr="002B6EEC">
          <w:rPr>
            <w:rFonts w:eastAsiaTheme="minorEastAsia"/>
            <w:sz w:val="22"/>
            <w:szCs w:val="22"/>
            <w:rPrChange w:id="8123" w:author="Chen Liao" w:date="2021-03-29T18:57:00Z">
              <w:rPr>
                <w:rFonts w:eastAsiaTheme="minorEastAsia"/>
              </w:rPr>
            </w:rPrChange>
          </w:rPr>
          <w:t xml:space="preserve">only present in </w:t>
        </w:r>
      </w:ins>
      <w:ins w:id="8124" w:author="Chen Liao" w:date="2021-03-22T11:16:00Z">
        <w:r w:rsidR="0075104A" w:rsidRPr="002B6EEC">
          <w:rPr>
            <w:rFonts w:eastAsiaTheme="minorEastAsia"/>
            <w:sz w:val="22"/>
            <w:szCs w:val="22"/>
            <w:rPrChange w:id="8125" w:author="Chen Liao" w:date="2021-03-29T18:57:00Z">
              <w:rPr>
                <w:rFonts w:eastAsiaTheme="minorEastAsia"/>
              </w:rPr>
            </w:rPrChange>
          </w:rPr>
          <w:t xml:space="preserve">a subset of mice and </w:t>
        </w:r>
      </w:ins>
      <w:ins w:id="8126" w:author="Chen Liao" w:date="2021-03-28T08:55:00Z">
        <w:r w:rsidR="005E77A1" w:rsidRPr="002B6EEC">
          <w:rPr>
            <w:rFonts w:eastAsiaTheme="minorEastAsia"/>
            <w:sz w:val="22"/>
            <w:szCs w:val="22"/>
            <w:rPrChange w:id="8127" w:author="Chen Liao" w:date="2021-03-29T18:57:00Z">
              <w:rPr>
                <w:rFonts w:eastAsiaTheme="minorEastAsia"/>
              </w:rPr>
            </w:rPrChange>
          </w:rPr>
          <w:t>&gt;</w:t>
        </w:r>
      </w:ins>
      <w:ins w:id="8128" w:author="Chen Liao" w:date="2021-03-28T08:20:00Z">
        <w:r w:rsidR="003B3B59" w:rsidRPr="002B6EEC">
          <w:rPr>
            <w:rFonts w:eastAsiaTheme="minorEastAsia"/>
            <w:sz w:val="22"/>
            <w:szCs w:val="22"/>
            <w:rPrChange w:id="8129" w:author="Chen Liao" w:date="2021-03-29T18:57:00Z">
              <w:rPr>
                <w:rFonts w:eastAsiaTheme="minorEastAsia"/>
              </w:rPr>
            </w:rPrChange>
          </w:rPr>
          <w:t>7</w:t>
        </w:r>
      </w:ins>
      <w:ins w:id="8130" w:author="Chen Liao" w:date="2021-03-28T08:55:00Z">
        <w:r w:rsidR="005E77A1" w:rsidRPr="002B6EEC">
          <w:rPr>
            <w:rFonts w:eastAsiaTheme="minorEastAsia"/>
            <w:sz w:val="22"/>
            <w:szCs w:val="22"/>
            <w:rPrChange w:id="8131" w:author="Chen Liao" w:date="2021-03-29T18:57:00Z">
              <w:rPr>
                <w:rFonts w:eastAsiaTheme="minorEastAsia"/>
              </w:rPr>
            </w:rPrChange>
          </w:rPr>
          <w:t>0</w:t>
        </w:r>
      </w:ins>
      <w:ins w:id="8132" w:author="Chen Liao" w:date="2021-03-22T11:16:00Z">
        <w:r w:rsidR="0075104A" w:rsidRPr="002B6EEC">
          <w:rPr>
            <w:rFonts w:eastAsiaTheme="minorEastAsia"/>
            <w:sz w:val="22"/>
            <w:szCs w:val="22"/>
            <w:rPrChange w:id="8133" w:author="Chen Liao" w:date="2021-03-29T18:57:00Z">
              <w:rPr>
                <w:rFonts w:eastAsiaTheme="minorEastAsia"/>
              </w:rPr>
            </w:rPrChange>
          </w:rPr>
          <w:t xml:space="preserve">% </w:t>
        </w:r>
      </w:ins>
      <w:ins w:id="8134" w:author="Chen Liao" w:date="2021-03-23T20:36:00Z">
        <w:r w:rsidR="00260A13" w:rsidRPr="002B6EEC">
          <w:rPr>
            <w:rFonts w:eastAsiaTheme="minorEastAsia"/>
            <w:sz w:val="22"/>
            <w:szCs w:val="22"/>
            <w:rPrChange w:id="8135" w:author="Chen Liao" w:date="2021-03-29T18:57:00Z">
              <w:rPr>
                <w:rFonts w:eastAsiaTheme="minorEastAsia"/>
              </w:rPr>
            </w:rPrChange>
          </w:rPr>
          <w:t xml:space="preserve">was </w:t>
        </w:r>
      </w:ins>
      <w:ins w:id="8136" w:author="Chen Liao" w:date="2021-03-22T11:16:00Z">
        <w:r w:rsidR="0075104A" w:rsidRPr="002B6EEC">
          <w:rPr>
            <w:rFonts w:eastAsiaTheme="minorEastAsia"/>
            <w:sz w:val="22"/>
            <w:szCs w:val="22"/>
            <w:rPrChange w:id="8137" w:author="Chen Liao" w:date="2021-03-29T18:57:00Z">
              <w:rPr>
                <w:rFonts w:eastAsiaTheme="minorEastAsia"/>
              </w:rPr>
            </w:rPrChange>
          </w:rPr>
          <w:t>not present in all vendors</w:t>
        </w:r>
      </w:ins>
      <w:ins w:id="8138" w:author="Chen Liao" w:date="2021-03-23T20:39:00Z">
        <w:r w:rsidR="00CD5B68" w:rsidRPr="002B6EEC">
          <w:rPr>
            <w:rFonts w:eastAsiaTheme="minorEastAsia"/>
            <w:sz w:val="22"/>
            <w:szCs w:val="22"/>
            <w:rPrChange w:id="8139" w:author="Chen Liao" w:date="2021-03-29T18:57:00Z">
              <w:rPr>
                <w:rFonts w:eastAsiaTheme="minorEastAsia"/>
              </w:rPr>
            </w:rPrChange>
          </w:rPr>
          <w:t xml:space="preserve"> </w:t>
        </w:r>
      </w:ins>
      <w:ins w:id="8140" w:author="Chen Liao" w:date="2021-03-28T08:55:00Z">
        <w:r w:rsidR="005E77A1" w:rsidRPr="002B6EEC">
          <w:rPr>
            <w:rFonts w:eastAsiaTheme="minorEastAsia"/>
            <w:sz w:val="22"/>
            <w:szCs w:val="22"/>
            <w:rPrChange w:id="8141" w:author="Chen Liao" w:date="2021-03-29T18:57:00Z">
              <w:rPr>
                <w:rFonts w:eastAsiaTheme="minorEastAsia"/>
              </w:rPr>
            </w:rPrChange>
          </w:rPr>
          <w:t xml:space="preserve">regardless of the </w:t>
        </w:r>
        <w:proofErr w:type="spellStart"/>
        <w:r w:rsidR="005E77A1" w:rsidRPr="002B6EEC">
          <w:rPr>
            <w:rFonts w:eastAsiaTheme="minorEastAsia"/>
            <w:sz w:val="22"/>
            <w:szCs w:val="22"/>
            <w:rPrChange w:id="8142" w:author="Chen Liao" w:date="2021-03-29T18:57:00Z">
              <w:rPr>
                <w:rFonts w:eastAsiaTheme="minorEastAsia"/>
              </w:rPr>
            </w:rPrChange>
          </w:rPr>
          <w:t>intevention</w:t>
        </w:r>
      </w:ins>
      <w:proofErr w:type="spellEnd"/>
      <w:ins w:id="8143" w:author="Chen Liao" w:date="2021-03-22T11:16:00Z">
        <w:r w:rsidR="0075104A" w:rsidRPr="002B6EEC">
          <w:rPr>
            <w:rFonts w:eastAsiaTheme="minorEastAsia"/>
            <w:sz w:val="22"/>
            <w:szCs w:val="22"/>
            <w:rPrChange w:id="8144" w:author="Chen Liao" w:date="2021-03-29T18:57:00Z">
              <w:rPr>
                <w:rFonts w:eastAsiaTheme="minorEastAsia"/>
              </w:rPr>
            </w:rPrChange>
          </w:rPr>
          <w:t>.</w:t>
        </w:r>
      </w:ins>
      <w:ins w:id="8145" w:author="Chen Liao" w:date="2021-03-23T20:39:00Z">
        <w:r w:rsidR="00CD5B68" w:rsidRPr="002B6EEC">
          <w:rPr>
            <w:rFonts w:eastAsiaTheme="minorEastAsia"/>
            <w:sz w:val="22"/>
            <w:szCs w:val="22"/>
            <w:rPrChange w:id="8146" w:author="Chen Liao" w:date="2021-03-29T18:57:00Z">
              <w:rPr>
                <w:rFonts w:eastAsiaTheme="minorEastAsia"/>
              </w:rPr>
            </w:rPrChange>
          </w:rPr>
          <w:t xml:space="preserve"> </w:t>
        </w:r>
      </w:ins>
      <w:ins w:id="8147" w:author="Chen Liao" w:date="2021-03-28T08:55:00Z">
        <w:r w:rsidR="005E77A1" w:rsidRPr="002B6EEC">
          <w:rPr>
            <w:rFonts w:eastAsiaTheme="minorEastAsia"/>
            <w:sz w:val="22"/>
            <w:szCs w:val="22"/>
            <w:rPrChange w:id="8148" w:author="Chen Liao" w:date="2021-03-29T18:57:00Z">
              <w:rPr>
                <w:rFonts w:eastAsiaTheme="minorEastAsia"/>
              </w:rPr>
            </w:rPrChange>
          </w:rPr>
          <w:t>Some</w:t>
        </w:r>
      </w:ins>
      <w:ins w:id="8149" w:author="Chen Liao" w:date="2021-03-28T08:56:00Z">
        <w:r w:rsidR="006D2E97" w:rsidRPr="002B6EEC">
          <w:rPr>
            <w:rFonts w:eastAsiaTheme="minorEastAsia"/>
            <w:sz w:val="22"/>
            <w:szCs w:val="22"/>
            <w:rPrChange w:id="8150" w:author="Chen Liao" w:date="2021-03-29T18:57:00Z">
              <w:rPr>
                <w:rFonts w:eastAsiaTheme="minorEastAsia"/>
              </w:rPr>
            </w:rPrChange>
          </w:rPr>
          <w:t xml:space="preserve"> of these</w:t>
        </w:r>
      </w:ins>
      <w:ins w:id="8151" w:author="Chen Liao" w:date="2021-03-28T08:57:00Z">
        <w:r w:rsidR="006D2E97" w:rsidRPr="002B6EEC">
          <w:rPr>
            <w:rFonts w:eastAsiaTheme="minorEastAsia"/>
            <w:sz w:val="22"/>
            <w:szCs w:val="22"/>
            <w:rPrChange w:id="8152" w:author="Chen Liao" w:date="2021-03-29T18:57:00Z">
              <w:rPr>
                <w:rFonts w:eastAsiaTheme="minorEastAsia"/>
              </w:rPr>
            </w:rPrChange>
          </w:rPr>
          <w:t xml:space="preserve"> bacteria that are missing in at least one vendor have been inferred as SCFAs producers (</w:t>
        </w:r>
        <w:r w:rsidR="006D2E97" w:rsidRPr="002B6EEC">
          <w:rPr>
            <w:rFonts w:eastAsiaTheme="minorEastAsia"/>
            <w:sz w:val="22"/>
            <w:szCs w:val="22"/>
            <w:highlight w:val="yellow"/>
            <w:rPrChange w:id="8153" w:author="Chen Liao" w:date="2021-03-29T18:57:00Z">
              <w:rPr>
                <w:rFonts w:eastAsiaTheme="minorEastAsia"/>
              </w:rPr>
            </w:rPrChange>
          </w:rPr>
          <w:t>Fig. S1</w:t>
        </w:r>
      </w:ins>
      <w:ins w:id="8154" w:author="Chen Liao" w:date="2021-03-28T11:30:00Z">
        <w:r w:rsidR="007F486D" w:rsidRPr="002B6EEC">
          <w:rPr>
            <w:rFonts w:eastAsiaTheme="minorEastAsia"/>
            <w:sz w:val="22"/>
            <w:szCs w:val="22"/>
            <w:highlight w:val="yellow"/>
            <w:rPrChange w:id="8155" w:author="Chen Liao" w:date="2021-03-29T18:57:00Z">
              <w:rPr>
                <w:rFonts w:eastAsiaTheme="minorEastAsia"/>
                <w:highlight w:val="yellow"/>
              </w:rPr>
            </w:rPrChange>
          </w:rPr>
          <w:t>4</w:t>
        </w:r>
      </w:ins>
      <w:ins w:id="8156" w:author="Chen Liao" w:date="2021-03-28T08:57:00Z">
        <w:r w:rsidR="006D2E97" w:rsidRPr="002B6EEC">
          <w:rPr>
            <w:rFonts w:eastAsiaTheme="minorEastAsia"/>
            <w:sz w:val="22"/>
            <w:szCs w:val="22"/>
            <w:highlight w:val="yellow"/>
            <w:rPrChange w:id="8157" w:author="Chen Liao" w:date="2021-03-29T18:57:00Z">
              <w:rPr>
                <w:rFonts w:eastAsiaTheme="minorEastAsia"/>
              </w:rPr>
            </w:rPrChange>
          </w:rPr>
          <w:t>A</w:t>
        </w:r>
        <w:r w:rsidR="006D2E97" w:rsidRPr="002B6EEC">
          <w:rPr>
            <w:rFonts w:eastAsiaTheme="minorEastAsia"/>
            <w:sz w:val="22"/>
            <w:szCs w:val="22"/>
            <w:rPrChange w:id="8158" w:author="Chen Liao" w:date="2021-03-29T18:57:00Z">
              <w:rPr>
                <w:rFonts w:eastAsiaTheme="minorEastAsia"/>
              </w:rPr>
            </w:rPrChange>
          </w:rPr>
          <w:t>)</w:t>
        </w:r>
      </w:ins>
      <w:ins w:id="8159" w:author="Chen Liao" w:date="2021-03-28T08:26:00Z">
        <w:r w:rsidR="00090CE8" w:rsidRPr="002B6EEC">
          <w:rPr>
            <w:rFonts w:eastAsiaTheme="minorEastAsia"/>
            <w:sz w:val="22"/>
            <w:szCs w:val="22"/>
            <w:rPrChange w:id="8160" w:author="Chen Liao" w:date="2021-03-29T18:57:00Z">
              <w:rPr>
                <w:rFonts w:eastAsiaTheme="minorEastAsia"/>
              </w:rPr>
            </w:rPrChange>
          </w:rPr>
          <w:t xml:space="preserve">. </w:t>
        </w:r>
      </w:ins>
      <w:ins w:id="8161" w:author="Chen Liao" w:date="2021-03-28T09:00:00Z">
        <w:r w:rsidR="003E049E" w:rsidRPr="002B6EEC">
          <w:rPr>
            <w:rFonts w:eastAsiaTheme="minorEastAsia"/>
            <w:sz w:val="22"/>
            <w:szCs w:val="22"/>
            <w:rPrChange w:id="8162" w:author="Chen Liao" w:date="2021-03-29T18:57:00Z">
              <w:rPr>
                <w:rFonts w:eastAsiaTheme="minorEastAsia"/>
              </w:rPr>
            </w:rPrChange>
          </w:rPr>
          <w:t>Quantitatively</w:t>
        </w:r>
      </w:ins>
      <w:ins w:id="8163" w:author="Chen Liao" w:date="2021-03-22T11:16:00Z">
        <w:r w:rsidR="0075104A" w:rsidRPr="002B6EEC">
          <w:rPr>
            <w:rFonts w:eastAsiaTheme="minorEastAsia"/>
            <w:sz w:val="22"/>
            <w:szCs w:val="22"/>
            <w:rPrChange w:id="8164" w:author="Chen Liao" w:date="2021-03-29T18:57:00Z">
              <w:rPr>
                <w:rFonts w:eastAsiaTheme="minorEastAsia"/>
              </w:rPr>
            </w:rPrChange>
          </w:rPr>
          <w:t xml:space="preserve">, we </w:t>
        </w:r>
      </w:ins>
      <w:ins w:id="8165" w:author="Chen Liao" w:date="2021-03-22T11:17:00Z">
        <w:r w:rsidR="0075104A" w:rsidRPr="002B6EEC">
          <w:rPr>
            <w:rFonts w:eastAsiaTheme="minorEastAsia"/>
            <w:sz w:val="22"/>
            <w:szCs w:val="22"/>
            <w:rPrChange w:id="8166" w:author="Chen Liao" w:date="2021-03-29T18:57:00Z">
              <w:rPr>
                <w:rFonts w:eastAsiaTheme="minorEastAsia"/>
              </w:rPr>
            </w:rPrChange>
          </w:rPr>
          <w:t xml:space="preserve">used </w:t>
        </w:r>
      </w:ins>
      <w:ins w:id="8167" w:author="Chen Liao" w:date="2021-03-28T08:22:00Z">
        <w:r w:rsidR="00AB4C84" w:rsidRPr="002B6EEC">
          <w:rPr>
            <w:rFonts w:eastAsiaTheme="minorEastAsia"/>
            <w:sz w:val="22"/>
            <w:szCs w:val="22"/>
            <w:rPrChange w:id="8168" w:author="Chen Liao" w:date="2021-03-29T18:57:00Z">
              <w:rPr>
                <w:rFonts w:eastAsiaTheme="minorEastAsia"/>
              </w:rPr>
            </w:rPrChange>
          </w:rPr>
          <w:t>R</w:t>
        </w:r>
      </w:ins>
      <w:ins w:id="8169" w:author="Chen Liao" w:date="2021-03-22T11:17:00Z">
        <w:r w:rsidR="0075104A" w:rsidRPr="002B6EEC">
          <w:rPr>
            <w:rFonts w:eastAsiaTheme="minorEastAsia"/>
            <w:sz w:val="22"/>
            <w:szCs w:val="22"/>
            <w:rPrChange w:id="8170" w:author="Chen Liao" w:date="2021-03-29T18:57:00Z">
              <w:rPr>
                <w:rFonts w:eastAsiaTheme="minorEastAsia"/>
              </w:rPr>
            </w:rPrChange>
          </w:rPr>
          <w:t xml:space="preserve">andom </w:t>
        </w:r>
      </w:ins>
      <w:ins w:id="8171" w:author="Chen Liao" w:date="2021-03-28T08:22:00Z">
        <w:r w:rsidR="00AB4C84" w:rsidRPr="002B6EEC">
          <w:rPr>
            <w:rFonts w:eastAsiaTheme="minorEastAsia"/>
            <w:sz w:val="22"/>
            <w:szCs w:val="22"/>
            <w:rPrChange w:id="8172" w:author="Chen Liao" w:date="2021-03-29T18:57:00Z">
              <w:rPr>
                <w:rFonts w:eastAsiaTheme="minorEastAsia"/>
              </w:rPr>
            </w:rPrChange>
          </w:rPr>
          <w:t>F</w:t>
        </w:r>
      </w:ins>
      <w:ins w:id="8173" w:author="Chen Liao" w:date="2021-03-22T11:17:00Z">
        <w:r w:rsidR="0075104A" w:rsidRPr="002B6EEC">
          <w:rPr>
            <w:rFonts w:eastAsiaTheme="minorEastAsia"/>
            <w:sz w:val="22"/>
            <w:szCs w:val="22"/>
            <w:rPrChange w:id="8174" w:author="Chen Liao" w:date="2021-03-29T18:57:00Z">
              <w:rPr>
                <w:rFonts w:eastAsiaTheme="minorEastAsia"/>
              </w:rPr>
            </w:rPrChange>
          </w:rPr>
          <w:t xml:space="preserve">orest classifier to test the similarity </w:t>
        </w:r>
      </w:ins>
      <w:ins w:id="8175" w:author="Chen Liao" w:date="2021-03-23T20:41:00Z">
        <w:r w:rsidR="00CD5B68" w:rsidRPr="002B6EEC">
          <w:rPr>
            <w:rFonts w:eastAsiaTheme="minorEastAsia"/>
            <w:sz w:val="22"/>
            <w:szCs w:val="22"/>
            <w:rPrChange w:id="8176" w:author="Chen Liao" w:date="2021-03-29T18:57:00Z">
              <w:rPr>
                <w:rFonts w:eastAsiaTheme="minorEastAsia"/>
              </w:rPr>
            </w:rPrChange>
          </w:rPr>
          <w:t xml:space="preserve">of gut microbiota </w:t>
        </w:r>
      </w:ins>
      <w:ins w:id="8177" w:author="Chen Liao" w:date="2021-03-22T11:17:00Z">
        <w:r w:rsidR="0075104A" w:rsidRPr="002B6EEC">
          <w:rPr>
            <w:rFonts w:eastAsiaTheme="minorEastAsia"/>
            <w:sz w:val="22"/>
            <w:szCs w:val="22"/>
            <w:rPrChange w:id="8178" w:author="Chen Liao" w:date="2021-03-29T18:57:00Z">
              <w:rPr>
                <w:rFonts w:eastAsiaTheme="minorEastAsia"/>
              </w:rPr>
            </w:rPrChange>
          </w:rPr>
          <w:t xml:space="preserve">between </w:t>
        </w:r>
      </w:ins>
      <w:ins w:id="8179" w:author="Chen Liao" w:date="2021-03-28T08:22:00Z">
        <w:r w:rsidR="00AB4C84" w:rsidRPr="002B6EEC">
          <w:rPr>
            <w:rFonts w:eastAsiaTheme="minorEastAsia"/>
            <w:sz w:val="22"/>
            <w:szCs w:val="22"/>
            <w:rPrChange w:id="8180" w:author="Chen Liao" w:date="2021-03-29T18:57:00Z">
              <w:rPr>
                <w:rFonts w:eastAsiaTheme="minorEastAsia"/>
              </w:rPr>
            </w:rPrChange>
          </w:rPr>
          <w:t xml:space="preserve">the </w:t>
        </w:r>
      </w:ins>
      <w:ins w:id="8181" w:author="Chen Liao" w:date="2021-03-22T11:17:00Z">
        <w:r w:rsidR="0075104A" w:rsidRPr="002B6EEC">
          <w:rPr>
            <w:rFonts w:eastAsiaTheme="minorEastAsia"/>
            <w:sz w:val="22"/>
            <w:szCs w:val="22"/>
            <w:rPrChange w:id="8182" w:author="Chen Liao" w:date="2021-03-29T18:57:00Z">
              <w:rPr>
                <w:rFonts w:eastAsiaTheme="minorEastAsia"/>
              </w:rPr>
            </w:rPrChange>
          </w:rPr>
          <w:t>training and test dataset</w:t>
        </w:r>
      </w:ins>
      <w:ins w:id="8183" w:author="Chen Liao" w:date="2021-03-28T08:22:00Z">
        <w:r w:rsidR="00AB4C84" w:rsidRPr="002B6EEC">
          <w:rPr>
            <w:rFonts w:eastAsiaTheme="minorEastAsia"/>
            <w:sz w:val="22"/>
            <w:szCs w:val="22"/>
            <w:rPrChange w:id="8184" w:author="Chen Liao" w:date="2021-03-29T18:57:00Z">
              <w:rPr>
                <w:rFonts w:eastAsiaTheme="minorEastAsia"/>
              </w:rPr>
            </w:rPrChange>
          </w:rPr>
          <w:t xml:space="preserve">s in the </w:t>
        </w:r>
      </w:ins>
      <w:ins w:id="8185" w:author="Chen Liao" w:date="2021-03-28T08:23:00Z">
        <w:r w:rsidR="00AB4C84" w:rsidRPr="002B6EEC">
          <w:rPr>
            <w:rFonts w:eastAsiaTheme="minorEastAsia"/>
            <w:sz w:val="22"/>
            <w:szCs w:val="22"/>
            <w:rPrChange w:id="8186" w:author="Chen Liao" w:date="2021-03-29T18:57:00Z">
              <w:rPr>
                <w:rFonts w:eastAsiaTheme="minorEastAsia"/>
              </w:rPr>
            </w:rPrChange>
          </w:rPr>
          <w:t>“</w:t>
        </w:r>
        <w:proofErr w:type="spellStart"/>
        <w:r w:rsidR="00AB4C84" w:rsidRPr="002B6EEC">
          <w:rPr>
            <w:rFonts w:eastAsiaTheme="minorEastAsia"/>
            <w:sz w:val="22"/>
            <w:szCs w:val="22"/>
            <w:rPrChange w:id="8187" w:author="Chen Liao" w:date="2021-03-29T18:57:00Z">
              <w:rPr>
                <w:rFonts w:eastAsiaTheme="minorEastAsia"/>
              </w:rPr>
            </w:rPrChange>
          </w:rPr>
          <w:t>intropolation</w:t>
        </w:r>
        <w:proofErr w:type="spellEnd"/>
        <w:r w:rsidR="00AB4C84" w:rsidRPr="002B6EEC">
          <w:rPr>
            <w:rFonts w:eastAsiaTheme="minorEastAsia"/>
            <w:sz w:val="22"/>
            <w:szCs w:val="22"/>
            <w:rPrChange w:id="8188" w:author="Chen Liao" w:date="2021-03-29T18:57:00Z">
              <w:rPr>
                <w:rFonts w:eastAsiaTheme="minorEastAsia"/>
              </w:rPr>
            </w:rPrChange>
          </w:rPr>
          <w:t>” and “extrapolation” scenarios</w:t>
        </w:r>
      </w:ins>
      <w:ins w:id="8189" w:author="Chen Liao" w:date="2021-03-22T11:17:00Z">
        <w:r w:rsidR="0075104A" w:rsidRPr="002B6EEC">
          <w:rPr>
            <w:rFonts w:eastAsiaTheme="minorEastAsia"/>
            <w:sz w:val="22"/>
            <w:szCs w:val="22"/>
            <w:rPrChange w:id="8190" w:author="Chen Liao" w:date="2021-03-29T18:57:00Z">
              <w:rPr>
                <w:rFonts w:eastAsiaTheme="minorEastAsia"/>
              </w:rPr>
            </w:rPrChange>
          </w:rPr>
          <w:t>.</w:t>
        </w:r>
      </w:ins>
      <w:ins w:id="8191" w:author="Chen Liao" w:date="2021-03-23T20:40:00Z">
        <w:r w:rsidR="00CD5B68" w:rsidRPr="002B6EEC">
          <w:rPr>
            <w:rFonts w:eastAsiaTheme="minorEastAsia"/>
            <w:sz w:val="22"/>
            <w:szCs w:val="22"/>
            <w:rPrChange w:id="8192" w:author="Chen Liao" w:date="2021-03-29T18:57:00Z">
              <w:rPr>
                <w:rFonts w:eastAsiaTheme="minorEastAsia"/>
              </w:rPr>
            </w:rPrChange>
          </w:rPr>
          <w:t xml:space="preserve"> </w:t>
        </w:r>
      </w:ins>
      <w:ins w:id="8193" w:author="Chen Liao" w:date="2021-03-28T09:00:00Z">
        <w:r w:rsidR="00B87A48" w:rsidRPr="002B6EEC">
          <w:rPr>
            <w:rFonts w:eastAsiaTheme="minorEastAsia"/>
            <w:sz w:val="22"/>
            <w:szCs w:val="22"/>
            <w:rPrChange w:id="8194" w:author="Chen Liao" w:date="2021-03-29T18:57:00Z">
              <w:rPr>
                <w:rFonts w:eastAsiaTheme="minorEastAsia"/>
              </w:rPr>
            </w:rPrChange>
          </w:rPr>
          <w:t>For both fibers</w:t>
        </w:r>
      </w:ins>
      <w:ins w:id="8195" w:author="Chen Liao" w:date="2021-03-23T20:42:00Z">
        <w:r w:rsidR="00CD5B68" w:rsidRPr="002B6EEC">
          <w:rPr>
            <w:rFonts w:eastAsiaTheme="minorEastAsia"/>
            <w:sz w:val="22"/>
            <w:szCs w:val="22"/>
            <w:rPrChange w:id="8196" w:author="Chen Liao" w:date="2021-03-29T18:57:00Z">
              <w:rPr>
                <w:rFonts w:eastAsiaTheme="minorEastAsia"/>
              </w:rPr>
            </w:rPrChange>
          </w:rPr>
          <w:t>, w</w:t>
        </w:r>
      </w:ins>
      <w:ins w:id="8197" w:author="Chen Liao" w:date="2021-03-22T11:17:00Z">
        <w:r w:rsidR="0075104A" w:rsidRPr="002B6EEC">
          <w:rPr>
            <w:rFonts w:eastAsiaTheme="minorEastAsia"/>
            <w:sz w:val="22"/>
            <w:szCs w:val="22"/>
            <w:rPrChange w:id="8198" w:author="Chen Liao" w:date="2021-03-29T18:57:00Z">
              <w:rPr>
                <w:rFonts w:eastAsiaTheme="minorEastAsia"/>
              </w:rPr>
            </w:rPrChange>
          </w:rPr>
          <w:t>e found that test</w:t>
        </w:r>
      </w:ins>
      <w:ins w:id="8199" w:author="Chen Liao" w:date="2021-03-23T20:41:00Z">
        <w:r w:rsidR="00CD5B68" w:rsidRPr="002B6EEC">
          <w:rPr>
            <w:rFonts w:eastAsiaTheme="minorEastAsia"/>
            <w:sz w:val="22"/>
            <w:szCs w:val="22"/>
            <w:rPrChange w:id="8200" w:author="Chen Liao" w:date="2021-03-29T18:57:00Z">
              <w:rPr>
                <w:rFonts w:eastAsiaTheme="minorEastAsia"/>
              </w:rPr>
            </w:rPrChange>
          </w:rPr>
          <w:t xml:space="preserve">ing </w:t>
        </w:r>
      </w:ins>
      <w:ins w:id="8201" w:author="Chen Liao" w:date="2021-03-22T11:17:00Z">
        <w:r w:rsidR="0075104A" w:rsidRPr="002B6EEC">
          <w:rPr>
            <w:rFonts w:eastAsiaTheme="minorEastAsia"/>
            <w:sz w:val="22"/>
            <w:szCs w:val="22"/>
            <w:rPrChange w:id="8202" w:author="Chen Liao" w:date="2021-03-29T18:57:00Z">
              <w:rPr>
                <w:rFonts w:eastAsiaTheme="minorEastAsia"/>
              </w:rPr>
            </w:rPrChange>
          </w:rPr>
          <w:t xml:space="preserve">set </w:t>
        </w:r>
      </w:ins>
      <w:ins w:id="8203" w:author="Chen Liao" w:date="2021-03-23T20:41:00Z">
        <w:r w:rsidR="00CD5B68" w:rsidRPr="002B6EEC">
          <w:rPr>
            <w:rFonts w:eastAsiaTheme="minorEastAsia"/>
            <w:sz w:val="22"/>
            <w:szCs w:val="22"/>
            <w:rPrChange w:id="8204" w:author="Chen Liao" w:date="2021-03-29T18:57:00Z">
              <w:rPr>
                <w:rFonts w:eastAsiaTheme="minorEastAsia"/>
              </w:rPr>
            </w:rPrChange>
          </w:rPr>
          <w:t xml:space="preserve">can be almost completely predictable from the training set </w:t>
        </w:r>
      </w:ins>
      <w:ins w:id="8205" w:author="Chen Liao" w:date="2021-03-28T08:24:00Z">
        <w:r w:rsidR="00202E27" w:rsidRPr="002B6EEC">
          <w:rPr>
            <w:rFonts w:eastAsiaTheme="minorEastAsia"/>
            <w:sz w:val="22"/>
            <w:szCs w:val="22"/>
            <w:rPrChange w:id="8206" w:author="Chen Liao" w:date="2021-03-29T18:57:00Z">
              <w:rPr>
                <w:rFonts w:eastAsiaTheme="minorEastAsia"/>
              </w:rPr>
            </w:rPrChange>
          </w:rPr>
          <w:t>when the entire data was split following the</w:t>
        </w:r>
      </w:ins>
      <w:ins w:id="8207" w:author="Chen Liao" w:date="2021-03-23T20:41:00Z">
        <w:r w:rsidR="00CD5B68" w:rsidRPr="002B6EEC">
          <w:rPr>
            <w:rFonts w:eastAsiaTheme="minorEastAsia"/>
            <w:sz w:val="22"/>
            <w:szCs w:val="22"/>
            <w:rPrChange w:id="8208" w:author="Chen Liao" w:date="2021-03-29T18:57:00Z">
              <w:rPr>
                <w:rFonts w:eastAsiaTheme="minorEastAsia"/>
              </w:rPr>
            </w:rPrChange>
          </w:rPr>
          <w:t xml:space="preserve"> “extrapolation” </w:t>
        </w:r>
      </w:ins>
      <w:ins w:id="8209" w:author="Chen Liao" w:date="2021-03-28T08:24:00Z">
        <w:r w:rsidR="00202E27" w:rsidRPr="002B6EEC">
          <w:rPr>
            <w:rFonts w:eastAsiaTheme="minorEastAsia"/>
            <w:sz w:val="22"/>
            <w:szCs w:val="22"/>
            <w:rPrChange w:id="8210" w:author="Chen Liao" w:date="2021-03-29T18:57:00Z">
              <w:rPr>
                <w:rFonts w:eastAsiaTheme="minorEastAsia"/>
              </w:rPr>
            </w:rPrChange>
          </w:rPr>
          <w:t>strategy,</w:t>
        </w:r>
      </w:ins>
      <w:ins w:id="8211" w:author="Chen Liao" w:date="2021-03-23T20:41:00Z">
        <w:r w:rsidR="00CD5B68" w:rsidRPr="002B6EEC">
          <w:rPr>
            <w:rFonts w:eastAsiaTheme="minorEastAsia"/>
            <w:sz w:val="22"/>
            <w:szCs w:val="22"/>
            <w:rPrChange w:id="8212" w:author="Chen Liao" w:date="2021-03-29T18:57:00Z">
              <w:rPr>
                <w:rFonts w:eastAsiaTheme="minorEastAsia"/>
              </w:rPr>
            </w:rPrChange>
          </w:rPr>
          <w:t xml:space="preserve"> while</w:t>
        </w:r>
      </w:ins>
      <w:ins w:id="8213" w:author="Chen Liao" w:date="2021-03-23T20:42:00Z">
        <w:r w:rsidR="00CD5B68" w:rsidRPr="002B6EEC">
          <w:rPr>
            <w:rFonts w:eastAsiaTheme="minorEastAsia"/>
            <w:sz w:val="22"/>
            <w:szCs w:val="22"/>
            <w:rPrChange w:id="8214" w:author="Chen Liao" w:date="2021-03-29T18:57:00Z">
              <w:rPr>
                <w:rFonts w:eastAsiaTheme="minorEastAsia"/>
              </w:rPr>
            </w:rPrChange>
          </w:rPr>
          <w:t xml:space="preserve"> the two sets are </w:t>
        </w:r>
      </w:ins>
      <w:ins w:id="8215" w:author="Chen Liao" w:date="2021-03-28T08:23:00Z">
        <w:r w:rsidR="00874AAF" w:rsidRPr="002B6EEC">
          <w:rPr>
            <w:rFonts w:eastAsiaTheme="minorEastAsia"/>
            <w:sz w:val="22"/>
            <w:szCs w:val="22"/>
            <w:rPrChange w:id="8216" w:author="Chen Liao" w:date="2021-03-29T18:57:00Z">
              <w:rPr>
                <w:rFonts w:eastAsiaTheme="minorEastAsia"/>
              </w:rPr>
            </w:rPrChange>
          </w:rPr>
          <w:t>largely</w:t>
        </w:r>
      </w:ins>
      <w:ins w:id="8217" w:author="Chen Liao" w:date="2021-03-23T20:42:00Z">
        <w:r w:rsidR="00CD5B68" w:rsidRPr="002B6EEC">
          <w:rPr>
            <w:rFonts w:eastAsiaTheme="minorEastAsia"/>
            <w:sz w:val="22"/>
            <w:szCs w:val="22"/>
            <w:rPrChange w:id="8218" w:author="Chen Liao" w:date="2021-03-29T18:57:00Z">
              <w:rPr>
                <w:rFonts w:eastAsiaTheme="minorEastAsia"/>
              </w:rPr>
            </w:rPrChange>
          </w:rPr>
          <w:t xml:space="preserve"> </w:t>
        </w:r>
        <w:proofErr w:type="spellStart"/>
        <w:r w:rsidR="00CD5B68" w:rsidRPr="002B6EEC">
          <w:rPr>
            <w:rFonts w:eastAsiaTheme="minorEastAsia"/>
            <w:sz w:val="22"/>
            <w:szCs w:val="22"/>
            <w:rPrChange w:id="8219" w:author="Chen Liao" w:date="2021-03-29T18:57:00Z">
              <w:rPr>
                <w:rFonts w:eastAsiaTheme="minorEastAsia"/>
              </w:rPr>
            </w:rPrChange>
          </w:rPr>
          <w:t>indistinguiable</w:t>
        </w:r>
      </w:ins>
      <w:proofErr w:type="spellEnd"/>
      <w:ins w:id="8220" w:author="Chen Liao" w:date="2021-03-28T08:24:00Z">
        <w:r w:rsidR="00202E27" w:rsidRPr="002B6EEC">
          <w:rPr>
            <w:rFonts w:eastAsiaTheme="minorEastAsia"/>
            <w:sz w:val="22"/>
            <w:szCs w:val="22"/>
            <w:rPrChange w:id="8221" w:author="Chen Liao" w:date="2021-03-29T18:57:00Z">
              <w:rPr>
                <w:rFonts w:eastAsiaTheme="minorEastAsia"/>
              </w:rPr>
            </w:rPrChange>
          </w:rPr>
          <w:t xml:space="preserve"> following the </w:t>
        </w:r>
      </w:ins>
      <w:ins w:id="8222" w:author="Chen Liao" w:date="2021-03-23T20:42:00Z">
        <w:r w:rsidR="00CD5B68" w:rsidRPr="002B6EEC">
          <w:rPr>
            <w:rFonts w:eastAsiaTheme="minorEastAsia"/>
            <w:sz w:val="22"/>
            <w:szCs w:val="22"/>
            <w:rPrChange w:id="8223" w:author="Chen Liao" w:date="2021-03-29T18:57:00Z">
              <w:rPr>
                <w:rFonts w:eastAsiaTheme="minorEastAsia"/>
              </w:rPr>
            </w:rPrChange>
          </w:rPr>
          <w:t>“</w:t>
        </w:r>
        <w:proofErr w:type="spellStart"/>
        <w:r w:rsidR="00CD5B68" w:rsidRPr="002B6EEC">
          <w:rPr>
            <w:rFonts w:eastAsiaTheme="minorEastAsia"/>
            <w:sz w:val="22"/>
            <w:szCs w:val="22"/>
            <w:rPrChange w:id="8224" w:author="Chen Liao" w:date="2021-03-29T18:57:00Z">
              <w:rPr>
                <w:rFonts w:eastAsiaTheme="minorEastAsia"/>
              </w:rPr>
            </w:rPrChange>
          </w:rPr>
          <w:t>intrapolation</w:t>
        </w:r>
        <w:proofErr w:type="spellEnd"/>
        <w:r w:rsidR="00CD5B68" w:rsidRPr="002B6EEC">
          <w:rPr>
            <w:rFonts w:eastAsiaTheme="minorEastAsia"/>
            <w:sz w:val="22"/>
            <w:szCs w:val="22"/>
            <w:rPrChange w:id="8225" w:author="Chen Liao" w:date="2021-03-29T18:57:00Z">
              <w:rPr>
                <w:rFonts w:eastAsiaTheme="minorEastAsia"/>
              </w:rPr>
            </w:rPrChange>
          </w:rPr>
          <w:t>” strategy (</w:t>
        </w:r>
        <w:r w:rsidR="00CD5B68" w:rsidRPr="002B6EEC">
          <w:rPr>
            <w:rFonts w:eastAsiaTheme="minorEastAsia"/>
            <w:sz w:val="22"/>
            <w:szCs w:val="22"/>
            <w:highlight w:val="yellow"/>
            <w:rPrChange w:id="8226" w:author="Chen Liao" w:date="2021-03-29T18:57:00Z">
              <w:rPr>
                <w:rFonts w:eastAsiaTheme="minorEastAsia"/>
              </w:rPr>
            </w:rPrChange>
          </w:rPr>
          <w:t>Fig. 5D</w:t>
        </w:r>
      </w:ins>
      <w:ins w:id="8227" w:author="Chen Liao" w:date="2021-03-28T08:25:00Z">
        <w:r w:rsidR="00202E27" w:rsidRPr="002B6EEC">
          <w:rPr>
            <w:rFonts w:eastAsiaTheme="minorEastAsia"/>
            <w:sz w:val="22"/>
            <w:szCs w:val="22"/>
            <w:highlight w:val="yellow"/>
            <w:rPrChange w:id="8228" w:author="Chen Liao" w:date="2021-03-29T18:57:00Z">
              <w:rPr>
                <w:rFonts w:eastAsiaTheme="minorEastAsia"/>
              </w:rPr>
            </w:rPrChange>
          </w:rPr>
          <w:t xml:space="preserve">, </w:t>
        </w:r>
      </w:ins>
      <w:ins w:id="8229" w:author="Chen Liao" w:date="2021-03-23T20:42:00Z">
        <w:r w:rsidR="00CD5B68" w:rsidRPr="002B6EEC">
          <w:rPr>
            <w:rFonts w:eastAsiaTheme="minorEastAsia"/>
            <w:sz w:val="22"/>
            <w:szCs w:val="22"/>
            <w:highlight w:val="yellow"/>
            <w:rPrChange w:id="8230" w:author="Chen Liao" w:date="2021-03-29T18:57:00Z">
              <w:rPr>
                <w:rFonts w:eastAsiaTheme="minorEastAsia"/>
              </w:rPr>
            </w:rPrChange>
          </w:rPr>
          <w:t>S</w:t>
        </w:r>
      </w:ins>
      <w:ins w:id="8231" w:author="Chen Liao" w:date="2021-03-28T08:25:00Z">
        <w:r w:rsidR="00202E27" w:rsidRPr="002B6EEC">
          <w:rPr>
            <w:rFonts w:eastAsiaTheme="minorEastAsia"/>
            <w:sz w:val="22"/>
            <w:szCs w:val="22"/>
            <w:highlight w:val="yellow"/>
            <w:rPrChange w:id="8232" w:author="Chen Liao" w:date="2021-03-29T18:57:00Z">
              <w:rPr>
                <w:rFonts w:eastAsiaTheme="minorEastAsia"/>
              </w:rPr>
            </w:rPrChange>
          </w:rPr>
          <w:t>1</w:t>
        </w:r>
      </w:ins>
      <w:ins w:id="8233" w:author="Chen Liao" w:date="2021-03-28T11:30:00Z">
        <w:r w:rsidR="007F486D" w:rsidRPr="002B6EEC">
          <w:rPr>
            <w:rFonts w:eastAsiaTheme="minorEastAsia"/>
            <w:sz w:val="22"/>
            <w:szCs w:val="22"/>
            <w:highlight w:val="yellow"/>
            <w:rPrChange w:id="8234" w:author="Chen Liao" w:date="2021-03-29T18:57:00Z">
              <w:rPr>
                <w:rFonts w:eastAsiaTheme="minorEastAsia"/>
                <w:highlight w:val="yellow"/>
              </w:rPr>
            </w:rPrChange>
          </w:rPr>
          <w:t>3</w:t>
        </w:r>
      </w:ins>
      <w:ins w:id="8235" w:author="Chen Liao" w:date="2021-03-28T08:25:00Z">
        <w:r w:rsidR="00202E27" w:rsidRPr="002B6EEC">
          <w:rPr>
            <w:rFonts w:eastAsiaTheme="minorEastAsia"/>
            <w:sz w:val="22"/>
            <w:szCs w:val="22"/>
            <w:highlight w:val="yellow"/>
            <w:rPrChange w:id="8236" w:author="Chen Liao" w:date="2021-03-29T18:57:00Z">
              <w:rPr>
                <w:rFonts w:eastAsiaTheme="minorEastAsia"/>
              </w:rPr>
            </w:rPrChange>
          </w:rPr>
          <w:t>C</w:t>
        </w:r>
      </w:ins>
      <w:ins w:id="8237" w:author="Chen Liao" w:date="2021-03-23T20:42:00Z">
        <w:r w:rsidR="00CD5B68" w:rsidRPr="002B6EEC">
          <w:rPr>
            <w:rFonts w:eastAsiaTheme="minorEastAsia"/>
            <w:sz w:val="22"/>
            <w:szCs w:val="22"/>
            <w:rPrChange w:id="8238" w:author="Chen Liao" w:date="2021-03-29T18:57:00Z">
              <w:rPr>
                <w:rFonts w:eastAsiaTheme="minorEastAsia"/>
              </w:rPr>
            </w:rPrChange>
          </w:rPr>
          <w:t xml:space="preserve">). </w:t>
        </w:r>
      </w:ins>
      <w:ins w:id="8239" w:author="Chen Liao" w:date="2021-03-23T20:44:00Z">
        <w:r w:rsidR="009E57BB" w:rsidRPr="002B6EEC">
          <w:rPr>
            <w:rFonts w:eastAsiaTheme="minorEastAsia"/>
            <w:sz w:val="22"/>
            <w:szCs w:val="22"/>
            <w:rPrChange w:id="8240" w:author="Chen Liao" w:date="2021-03-29T18:57:00Z">
              <w:rPr>
                <w:rFonts w:eastAsiaTheme="minorEastAsia"/>
              </w:rPr>
            </w:rPrChange>
          </w:rPr>
          <w:t xml:space="preserve">The </w:t>
        </w:r>
      </w:ins>
      <w:ins w:id="8241" w:author="Chen Liao" w:date="2021-03-28T08:26:00Z">
        <w:r w:rsidR="00090CE8" w:rsidRPr="002B6EEC">
          <w:rPr>
            <w:rFonts w:eastAsiaTheme="minorEastAsia"/>
            <w:sz w:val="22"/>
            <w:szCs w:val="22"/>
            <w:rPrChange w:id="8242" w:author="Chen Liao" w:date="2021-03-29T18:57:00Z">
              <w:rPr>
                <w:rFonts w:eastAsiaTheme="minorEastAsia"/>
              </w:rPr>
            </w:rPrChange>
          </w:rPr>
          <w:t>problem</w:t>
        </w:r>
      </w:ins>
      <w:ins w:id="8243" w:author="Chen Liao" w:date="2021-03-28T08:25:00Z">
        <w:r w:rsidR="00090CE8" w:rsidRPr="002B6EEC">
          <w:rPr>
            <w:rFonts w:eastAsiaTheme="minorEastAsia"/>
            <w:sz w:val="22"/>
            <w:szCs w:val="22"/>
            <w:rPrChange w:id="8244" w:author="Chen Liao" w:date="2021-03-29T18:57:00Z">
              <w:rPr>
                <w:rFonts w:eastAsiaTheme="minorEastAsia"/>
              </w:rPr>
            </w:rPrChange>
          </w:rPr>
          <w:t xml:space="preserve"> of </w:t>
        </w:r>
      </w:ins>
      <w:ins w:id="8245" w:author="Chen Liao" w:date="2021-03-28T08:26:00Z">
        <w:r w:rsidR="00090CE8" w:rsidRPr="002B6EEC">
          <w:rPr>
            <w:rFonts w:eastAsiaTheme="minorEastAsia"/>
            <w:sz w:val="22"/>
            <w:szCs w:val="22"/>
            <w:rPrChange w:id="8246" w:author="Chen Liao" w:date="2021-03-29T18:57:00Z">
              <w:rPr>
                <w:rFonts w:eastAsiaTheme="minorEastAsia"/>
              </w:rPr>
            </w:rPrChange>
          </w:rPr>
          <w:t>the changed distribution between training and test dataset</w:t>
        </w:r>
      </w:ins>
      <w:ins w:id="8247" w:author="Chen Liao" w:date="2021-03-23T20:44:00Z">
        <w:r w:rsidR="009E57BB" w:rsidRPr="002B6EEC">
          <w:rPr>
            <w:rFonts w:eastAsiaTheme="minorEastAsia"/>
            <w:sz w:val="22"/>
            <w:szCs w:val="22"/>
            <w:rPrChange w:id="8248" w:author="Chen Liao" w:date="2021-03-29T18:57:00Z">
              <w:rPr>
                <w:rFonts w:eastAsiaTheme="minorEastAsia"/>
              </w:rPr>
            </w:rPrChange>
          </w:rPr>
          <w:t xml:space="preserve"> </w:t>
        </w:r>
      </w:ins>
      <w:ins w:id="8249" w:author="Chen Liao" w:date="2021-03-28T08:26:00Z">
        <w:r w:rsidR="00090CE8" w:rsidRPr="002B6EEC">
          <w:rPr>
            <w:rFonts w:eastAsiaTheme="minorEastAsia"/>
            <w:sz w:val="22"/>
            <w:szCs w:val="22"/>
            <w:rPrChange w:id="8250" w:author="Chen Liao" w:date="2021-03-29T18:57:00Z">
              <w:rPr>
                <w:rFonts w:eastAsiaTheme="minorEastAsia"/>
              </w:rPr>
            </w:rPrChange>
          </w:rPr>
          <w:t>is formally known as</w:t>
        </w:r>
      </w:ins>
      <w:ins w:id="8251" w:author="Chen Liao" w:date="2021-03-23T20:44:00Z">
        <w:r w:rsidR="009E57BB" w:rsidRPr="002B6EEC">
          <w:rPr>
            <w:rFonts w:eastAsiaTheme="minorEastAsia"/>
            <w:sz w:val="22"/>
            <w:szCs w:val="22"/>
            <w:rPrChange w:id="8252" w:author="Chen Liao" w:date="2021-03-29T18:57:00Z">
              <w:rPr>
                <w:rFonts w:eastAsiaTheme="minorEastAsia"/>
              </w:rPr>
            </w:rPrChange>
          </w:rPr>
          <w:t xml:space="preserve"> </w:t>
        </w:r>
        <w:commentRangeStart w:id="8253"/>
        <w:r w:rsidR="009E57BB" w:rsidRPr="002B6EEC">
          <w:rPr>
            <w:rFonts w:eastAsiaTheme="minorEastAsia"/>
            <w:sz w:val="22"/>
            <w:szCs w:val="22"/>
            <w:rPrChange w:id="8254" w:author="Chen Liao" w:date="2021-03-29T18:57:00Z">
              <w:rPr>
                <w:rFonts w:eastAsiaTheme="minorEastAsia"/>
              </w:rPr>
            </w:rPrChange>
          </w:rPr>
          <w:t>covariat</w:t>
        </w:r>
      </w:ins>
      <w:ins w:id="8255" w:author="Chen Liao" w:date="2021-03-28T08:39:00Z">
        <w:r w:rsidR="00BD075F" w:rsidRPr="002B6EEC">
          <w:rPr>
            <w:rFonts w:eastAsiaTheme="minorEastAsia"/>
            <w:sz w:val="22"/>
            <w:szCs w:val="22"/>
            <w:rPrChange w:id="8256" w:author="Chen Liao" w:date="2021-03-29T18:57:00Z">
              <w:rPr>
                <w:rFonts w:eastAsiaTheme="minorEastAsia"/>
              </w:rPr>
            </w:rPrChange>
          </w:rPr>
          <w:t>e</w:t>
        </w:r>
      </w:ins>
      <w:ins w:id="8257" w:author="Chen Liao" w:date="2021-03-23T20:44:00Z">
        <w:r w:rsidR="009E57BB" w:rsidRPr="002B6EEC">
          <w:rPr>
            <w:rFonts w:eastAsiaTheme="minorEastAsia"/>
            <w:sz w:val="22"/>
            <w:szCs w:val="22"/>
            <w:rPrChange w:id="8258" w:author="Chen Liao" w:date="2021-03-29T18:57:00Z">
              <w:rPr>
                <w:rFonts w:eastAsiaTheme="minorEastAsia"/>
              </w:rPr>
            </w:rPrChange>
          </w:rPr>
          <w:t xml:space="preserve"> shift</w:t>
        </w:r>
      </w:ins>
      <w:commentRangeEnd w:id="8253"/>
      <w:ins w:id="8259" w:author="Chen Liao" w:date="2021-03-28T08:39:00Z">
        <w:r w:rsidR="00BD075F" w:rsidRPr="002B6EEC">
          <w:rPr>
            <w:rFonts w:eastAsiaTheme="minorEastAsia"/>
            <w:sz w:val="22"/>
            <w:szCs w:val="22"/>
            <w:rPrChange w:id="8260" w:author="Chen Liao" w:date="2021-03-29T18:57:00Z">
              <w:rPr>
                <w:rStyle w:val="CommentReference"/>
              </w:rPr>
            </w:rPrChange>
          </w:rPr>
          <w:commentReference w:id="8253"/>
        </w:r>
      </w:ins>
      <w:ins w:id="8261" w:author="Chen Liao" w:date="2021-03-23T20:44:00Z">
        <w:r w:rsidR="009E57BB" w:rsidRPr="002B6EEC">
          <w:rPr>
            <w:rFonts w:eastAsiaTheme="minorEastAsia"/>
            <w:sz w:val="22"/>
            <w:szCs w:val="22"/>
            <w:rPrChange w:id="8262" w:author="Chen Liao" w:date="2021-03-29T18:57:00Z">
              <w:rPr>
                <w:rFonts w:eastAsiaTheme="minorEastAsia"/>
              </w:rPr>
            </w:rPrChange>
          </w:rPr>
          <w:t xml:space="preserve">, which can </w:t>
        </w:r>
      </w:ins>
      <w:ins w:id="8263" w:author="Chen Liao" w:date="2021-03-28T08:31:00Z">
        <w:r w:rsidR="00090CE8" w:rsidRPr="002B6EEC">
          <w:rPr>
            <w:rFonts w:eastAsiaTheme="minorEastAsia"/>
            <w:sz w:val="22"/>
            <w:szCs w:val="22"/>
            <w:rPrChange w:id="8264" w:author="Chen Liao" w:date="2021-03-29T18:57:00Z">
              <w:rPr>
                <w:rFonts w:eastAsiaTheme="minorEastAsia"/>
              </w:rPr>
            </w:rPrChange>
          </w:rPr>
          <w:t xml:space="preserve">be </w:t>
        </w:r>
      </w:ins>
      <w:ins w:id="8265" w:author="Chen Liao" w:date="2021-03-28T08:33:00Z">
        <w:r w:rsidR="00090CE8" w:rsidRPr="002B6EEC">
          <w:rPr>
            <w:rFonts w:eastAsiaTheme="minorEastAsia"/>
            <w:sz w:val="22"/>
            <w:szCs w:val="22"/>
            <w:rPrChange w:id="8266" w:author="Chen Liao" w:date="2021-03-29T18:57:00Z">
              <w:rPr>
                <w:rFonts w:eastAsiaTheme="minorEastAsia"/>
              </w:rPr>
            </w:rPrChange>
          </w:rPr>
          <w:t>sometimes counteracted by assigning weights to training sets to reduce the distribution gap.</w:t>
        </w:r>
      </w:ins>
      <w:ins w:id="8267" w:author="Chen Liao" w:date="2021-03-28T08:34:00Z">
        <w:r w:rsidR="007A5B35" w:rsidRPr="002B6EEC">
          <w:rPr>
            <w:rFonts w:eastAsiaTheme="minorEastAsia"/>
            <w:sz w:val="22"/>
            <w:szCs w:val="22"/>
            <w:rPrChange w:id="8268" w:author="Chen Liao" w:date="2021-03-29T18:57:00Z">
              <w:rPr>
                <w:rFonts w:eastAsiaTheme="minorEastAsia"/>
              </w:rPr>
            </w:rPrChange>
          </w:rPr>
          <w:t xml:space="preserve"> </w:t>
        </w:r>
      </w:ins>
      <w:ins w:id="8269" w:author="Chen Liao" w:date="2021-03-28T08:40:00Z">
        <w:r w:rsidR="001B4319" w:rsidRPr="002B6EEC">
          <w:rPr>
            <w:rFonts w:eastAsiaTheme="minorEastAsia"/>
            <w:sz w:val="22"/>
            <w:szCs w:val="22"/>
            <w:rPrChange w:id="8270" w:author="Chen Liao" w:date="2021-03-29T18:57:00Z">
              <w:rPr>
                <w:rFonts w:eastAsiaTheme="minorEastAsia"/>
              </w:rPr>
            </w:rPrChange>
          </w:rPr>
          <w:t xml:space="preserve">Unfortunately, </w:t>
        </w:r>
      </w:ins>
      <w:ins w:id="8271" w:author="Chen Liao" w:date="2021-03-23T20:45:00Z">
        <w:r w:rsidR="009E57BB" w:rsidRPr="002B6EEC">
          <w:rPr>
            <w:rFonts w:eastAsiaTheme="minorEastAsia"/>
            <w:sz w:val="22"/>
            <w:szCs w:val="22"/>
            <w:rPrChange w:id="8272" w:author="Chen Liao" w:date="2021-03-29T18:57:00Z">
              <w:rPr>
                <w:rFonts w:eastAsiaTheme="minorEastAsia"/>
              </w:rPr>
            </w:rPrChange>
          </w:rPr>
          <w:t xml:space="preserve">the </w:t>
        </w:r>
      </w:ins>
      <w:ins w:id="8273" w:author="Chen Liao" w:date="2021-03-28T08:40:00Z">
        <w:r w:rsidR="000328CC" w:rsidRPr="002B6EEC">
          <w:rPr>
            <w:rFonts w:eastAsiaTheme="minorEastAsia"/>
            <w:sz w:val="22"/>
            <w:szCs w:val="22"/>
            <w:rPrChange w:id="8274" w:author="Chen Liao" w:date="2021-03-29T18:57:00Z">
              <w:rPr>
                <w:rFonts w:eastAsiaTheme="minorEastAsia"/>
              </w:rPr>
            </w:rPrChange>
          </w:rPr>
          <w:t xml:space="preserve">baseline </w:t>
        </w:r>
      </w:ins>
      <w:ins w:id="8275" w:author="Chen Liao" w:date="2021-03-23T20:45:00Z">
        <w:r w:rsidR="009E57BB" w:rsidRPr="002B6EEC">
          <w:rPr>
            <w:rFonts w:eastAsiaTheme="minorEastAsia"/>
            <w:sz w:val="22"/>
            <w:szCs w:val="22"/>
            <w:rPrChange w:id="8276" w:author="Chen Liao" w:date="2021-03-29T18:57:00Z">
              <w:rPr>
                <w:rFonts w:eastAsiaTheme="minorEastAsia"/>
              </w:rPr>
            </w:rPrChange>
          </w:rPr>
          <w:t xml:space="preserve">gut microbiota </w:t>
        </w:r>
      </w:ins>
      <w:ins w:id="8277" w:author="Chen Liao" w:date="2021-03-28T08:40:00Z">
        <w:r w:rsidR="000328CC" w:rsidRPr="002B6EEC">
          <w:rPr>
            <w:rFonts w:eastAsiaTheme="minorEastAsia"/>
            <w:sz w:val="22"/>
            <w:szCs w:val="22"/>
            <w:rPrChange w:id="8278" w:author="Chen Liao" w:date="2021-03-29T18:57:00Z">
              <w:rPr>
                <w:rFonts w:eastAsiaTheme="minorEastAsia"/>
              </w:rPr>
            </w:rPrChange>
          </w:rPr>
          <w:t xml:space="preserve">between vendors </w:t>
        </w:r>
        <w:proofErr w:type="gramStart"/>
        <w:r w:rsidR="000328CC" w:rsidRPr="002B6EEC">
          <w:rPr>
            <w:rFonts w:eastAsiaTheme="minorEastAsia"/>
            <w:sz w:val="22"/>
            <w:szCs w:val="22"/>
            <w:rPrChange w:id="8279" w:author="Chen Liao" w:date="2021-03-29T18:57:00Z">
              <w:rPr>
                <w:rFonts w:eastAsiaTheme="minorEastAsia"/>
              </w:rPr>
            </w:rPrChange>
          </w:rPr>
          <w:t>seem</w:t>
        </w:r>
        <w:proofErr w:type="gramEnd"/>
        <w:r w:rsidR="000328CC" w:rsidRPr="002B6EEC">
          <w:rPr>
            <w:rFonts w:eastAsiaTheme="minorEastAsia"/>
            <w:sz w:val="22"/>
            <w:szCs w:val="22"/>
            <w:rPrChange w:id="8280" w:author="Chen Liao" w:date="2021-03-29T18:57:00Z">
              <w:rPr>
                <w:rFonts w:eastAsiaTheme="minorEastAsia"/>
              </w:rPr>
            </w:rPrChange>
          </w:rPr>
          <w:t xml:space="preserve"> to be too different</w:t>
        </w:r>
      </w:ins>
      <w:ins w:id="8281" w:author="Chen Liao" w:date="2021-03-23T20:45:00Z">
        <w:r w:rsidR="009E57BB" w:rsidRPr="002B6EEC">
          <w:rPr>
            <w:rFonts w:eastAsiaTheme="minorEastAsia"/>
            <w:sz w:val="22"/>
            <w:szCs w:val="22"/>
            <w:rPrChange w:id="8282" w:author="Chen Liao" w:date="2021-03-29T18:57:00Z">
              <w:rPr>
                <w:rFonts w:eastAsiaTheme="minorEastAsia"/>
              </w:rPr>
            </w:rPrChange>
          </w:rPr>
          <w:t xml:space="preserve"> </w:t>
        </w:r>
      </w:ins>
      <w:ins w:id="8283" w:author="Chen Liao" w:date="2021-03-28T08:40:00Z">
        <w:r w:rsidR="000328CC" w:rsidRPr="002B6EEC">
          <w:rPr>
            <w:rFonts w:eastAsiaTheme="minorEastAsia"/>
            <w:sz w:val="22"/>
            <w:szCs w:val="22"/>
            <w:rPrChange w:id="8284" w:author="Chen Liao" w:date="2021-03-29T18:57:00Z">
              <w:rPr>
                <w:rFonts w:eastAsiaTheme="minorEastAsia"/>
              </w:rPr>
            </w:rPrChange>
          </w:rPr>
          <w:t xml:space="preserve">and </w:t>
        </w:r>
      </w:ins>
      <w:ins w:id="8285" w:author="Chen Liao" w:date="2021-03-28T08:41:00Z">
        <w:r w:rsidR="000328CC" w:rsidRPr="002B6EEC">
          <w:rPr>
            <w:rFonts w:eastAsiaTheme="minorEastAsia"/>
            <w:sz w:val="22"/>
            <w:szCs w:val="22"/>
            <w:rPrChange w:id="8286" w:author="Chen Liao" w:date="2021-03-29T18:57:00Z">
              <w:rPr>
                <w:rFonts w:eastAsiaTheme="minorEastAsia"/>
              </w:rPr>
            </w:rPrChange>
          </w:rPr>
          <w:t xml:space="preserve">adding weights </w:t>
        </w:r>
      </w:ins>
      <w:ins w:id="8287" w:author="Chen Liao" w:date="2021-03-23T20:45:00Z">
        <w:r w:rsidR="009E57BB" w:rsidRPr="002B6EEC">
          <w:rPr>
            <w:rFonts w:eastAsiaTheme="minorEastAsia"/>
            <w:sz w:val="22"/>
            <w:szCs w:val="22"/>
            <w:rPrChange w:id="8288" w:author="Chen Liao" w:date="2021-03-29T18:57:00Z">
              <w:rPr>
                <w:rFonts w:eastAsiaTheme="minorEastAsia"/>
              </w:rPr>
            </w:rPrChange>
          </w:rPr>
          <w:t>does not improve the p</w:t>
        </w:r>
      </w:ins>
      <w:ins w:id="8289" w:author="Chen Liao" w:date="2021-03-23T20:46:00Z">
        <w:r w:rsidR="009E57BB" w:rsidRPr="002B6EEC">
          <w:rPr>
            <w:rFonts w:eastAsiaTheme="minorEastAsia"/>
            <w:sz w:val="22"/>
            <w:szCs w:val="22"/>
            <w:rPrChange w:id="8290" w:author="Chen Liao" w:date="2021-03-29T18:57:00Z">
              <w:rPr>
                <w:rFonts w:eastAsiaTheme="minorEastAsia"/>
              </w:rPr>
            </w:rPrChange>
          </w:rPr>
          <w:t xml:space="preserve">rediction accuracy </w:t>
        </w:r>
      </w:ins>
      <w:ins w:id="8291" w:author="Chen Liao" w:date="2021-03-23T20:43:00Z">
        <w:r w:rsidR="009E57BB" w:rsidRPr="002B6EEC">
          <w:rPr>
            <w:rFonts w:eastAsiaTheme="minorEastAsia"/>
            <w:sz w:val="22"/>
            <w:szCs w:val="22"/>
            <w:rPrChange w:id="8292" w:author="Chen Liao" w:date="2021-03-29T18:57:00Z">
              <w:rPr>
                <w:rFonts w:eastAsiaTheme="minorEastAsia"/>
              </w:rPr>
            </w:rPrChange>
          </w:rPr>
          <w:t>(</w:t>
        </w:r>
        <w:r w:rsidR="009E57BB" w:rsidRPr="002B6EEC">
          <w:rPr>
            <w:rFonts w:eastAsiaTheme="minorEastAsia"/>
            <w:sz w:val="22"/>
            <w:szCs w:val="22"/>
            <w:highlight w:val="yellow"/>
            <w:rPrChange w:id="8293" w:author="Chen Liao" w:date="2021-03-29T18:57:00Z">
              <w:rPr>
                <w:rFonts w:eastAsiaTheme="minorEastAsia"/>
              </w:rPr>
            </w:rPrChange>
          </w:rPr>
          <w:t>Fig.</w:t>
        </w:r>
      </w:ins>
      <w:ins w:id="8294" w:author="Chen Liao" w:date="2021-03-23T20:46:00Z">
        <w:r w:rsidR="009E57BB" w:rsidRPr="002B6EEC">
          <w:rPr>
            <w:rFonts w:eastAsiaTheme="minorEastAsia"/>
            <w:sz w:val="22"/>
            <w:szCs w:val="22"/>
            <w:highlight w:val="yellow"/>
            <w:rPrChange w:id="8295" w:author="Chen Liao" w:date="2021-03-29T18:57:00Z">
              <w:rPr>
                <w:rFonts w:eastAsiaTheme="minorEastAsia"/>
              </w:rPr>
            </w:rPrChange>
          </w:rPr>
          <w:t xml:space="preserve"> S</w:t>
        </w:r>
      </w:ins>
      <w:ins w:id="8296" w:author="Chen Liao" w:date="2021-03-28T08:41:00Z">
        <w:r w:rsidR="00010D0F" w:rsidRPr="002B6EEC">
          <w:rPr>
            <w:rFonts w:eastAsiaTheme="minorEastAsia"/>
            <w:sz w:val="22"/>
            <w:szCs w:val="22"/>
            <w:highlight w:val="yellow"/>
            <w:rPrChange w:id="8297" w:author="Chen Liao" w:date="2021-03-29T18:57:00Z">
              <w:rPr>
                <w:rFonts w:eastAsiaTheme="minorEastAsia"/>
              </w:rPr>
            </w:rPrChange>
          </w:rPr>
          <w:t>1</w:t>
        </w:r>
      </w:ins>
      <w:ins w:id="8298" w:author="Chen Liao" w:date="2021-03-28T11:30:00Z">
        <w:r w:rsidR="007F486D" w:rsidRPr="002B6EEC">
          <w:rPr>
            <w:rFonts w:eastAsiaTheme="minorEastAsia"/>
            <w:sz w:val="22"/>
            <w:szCs w:val="22"/>
            <w:highlight w:val="yellow"/>
            <w:rPrChange w:id="8299" w:author="Chen Liao" w:date="2021-03-29T18:57:00Z">
              <w:rPr>
                <w:rFonts w:eastAsiaTheme="minorEastAsia"/>
                <w:highlight w:val="yellow"/>
              </w:rPr>
            </w:rPrChange>
          </w:rPr>
          <w:t>2</w:t>
        </w:r>
      </w:ins>
      <w:ins w:id="8300" w:author="Chen Liao" w:date="2021-03-28T08:41:00Z">
        <w:r w:rsidR="00010D0F" w:rsidRPr="002B6EEC">
          <w:rPr>
            <w:rFonts w:eastAsiaTheme="minorEastAsia"/>
            <w:sz w:val="22"/>
            <w:szCs w:val="22"/>
            <w:highlight w:val="yellow"/>
            <w:rPrChange w:id="8301" w:author="Chen Liao" w:date="2021-03-29T18:57:00Z">
              <w:rPr>
                <w:rFonts w:eastAsiaTheme="minorEastAsia"/>
              </w:rPr>
            </w:rPrChange>
          </w:rPr>
          <w:t>C</w:t>
        </w:r>
      </w:ins>
      <w:ins w:id="8302" w:author="Chen Liao" w:date="2021-03-23T20:43:00Z">
        <w:r w:rsidR="009E57BB" w:rsidRPr="002B6EEC">
          <w:rPr>
            <w:rFonts w:eastAsiaTheme="minorEastAsia"/>
            <w:sz w:val="22"/>
            <w:szCs w:val="22"/>
            <w:rPrChange w:id="8303" w:author="Chen Liao" w:date="2021-03-29T18:57:00Z">
              <w:rPr>
                <w:rFonts w:eastAsiaTheme="minorEastAsia"/>
              </w:rPr>
            </w:rPrChange>
          </w:rPr>
          <w:t xml:space="preserve">). </w:t>
        </w:r>
      </w:ins>
      <w:del w:id="8304" w:author="Chen Liao" w:date="2021-03-22T10:45:00Z">
        <w:r w:rsidR="0031126A" w:rsidRPr="002B6EEC" w:rsidDel="00951EE6">
          <w:rPr>
            <w:rFonts w:eastAsiaTheme="minorEastAsia"/>
            <w:sz w:val="22"/>
            <w:szCs w:val="22"/>
            <w:rPrChange w:id="8305" w:author="Chen Liao" w:date="2021-03-29T18:57:00Z">
              <w:rPr>
                <w:b/>
                <w:bCs/>
                <w:i/>
                <w:iCs/>
                <w:color w:val="FF0000"/>
                <w:sz w:val="20"/>
                <w:szCs w:val="20"/>
              </w:rPr>
            </w:rPrChange>
          </w:rPr>
          <w:delText>Robust learning of microbiome-metabolome relationship is challenging due to baseline-dependency</w:delText>
        </w:r>
      </w:del>
    </w:p>
    <w:p w14:paraId="4A649430" w14:textId="77777777" w:rsidR="007E28C6" w:rsidRPr="002B6EEC" w:rsidRDefault="007E28C6" w:rsidP="00B76665">
      <w:pPr>
        <w:pStyle w:val="paragraph"/>
        <w:spacing w:before="0" w:beforeAutospacing="0" w:after="0" w:afterAutospacing="0"/>
        <w:jc w:val="both"/>
        <w:rPr>
          <w:ins w:id="8306" w:author="Chen Liao" w:date="2021-03-28T08:53:00Z"/>
          <w:rFonts w:ascii="Times New Roman" w:eastAsiaTheme="minorEastAsia" w:hAnsi="Times New Roman" w:cs="Times New Roman"/>
          <w:sz w:val="22"/>
          <w:szCs w:val="22"/>
          <w:rPrChange w:id="8307" w:author="Chen Liao" w:date="2021-03-29T18:57:00Z">
            <w:rPr>
              <w:ins w:id="8308" w:author="Chen Liao" w:date="2021-03-28T08:53:00Z"/>
              <w:rFonts w:ascii="Times New Roman" w:eastAsiaTheme="minorEastAsia" w:hAnsi="Times New Roman" w:cs="Times New Roman"/>
            </w:rPr>
          </w:rPrChange>
        </w:rPr>
      </w:pPr>
    </w:p>
    <w:p w14:paraId="53C6EF7C" w14:textId="51DD735F" w:rsidR="0031126A" w:rsidRPr="002B6EEC" w:rsidDel="00E73715" w:rsidRDefault="0031126A">
      <w:pPr>
        <w:jc w:val="both"/>
        <w:rPr>
          <w:del w:id="8309" w:author="Chen Liao" w:date="2021-03-26T07:12:00Z"/>
          <w:sz w:val="22"/>
          <w:szCs w:val="22"/>
          <w:rPrChange w:id="8310" w:author="Chen Liao" w:date="2021-03-29T18:57:00Z">
            <w:rPr>
              <w:del w:id="8311" w:author="Chen Liao" w:date="2021-03-26T07:12:00Z"/>
            </w:rPr>
          </w:rPrChange>
        </w:rPr>
      </w:pPr>
    </w:p>
    <w:p w14:paraId="6A76091F" w14:textId="3AFE4931" w:rsidR="00A5599D" w:rsidRPr="002B6EEC" w:rsidDel="00EB57FB" w:rsidRDefault="00A5599D">
      <w:pPr>
        <w:jc w:val="both"/>
        <w:rPr>
          <w:del w:id="8312" w:author="Chen Liao" w:date="2021-03-26T07:12:00Z"/>
          <w:color w:val="000000"/>
          <w:sz w:val="22"/>
          <w:szCs w:val="22"/>
          <w:rPrChange w:id="8313" w:author="Chen Liao" w:date="2021-03-29T18:57:00Z">
            <w:rPr>
              <w:del w:id="8314" w:author="Chen Liao" w:date="2021-03-26T07:12:00Z"/>
              <w:rFonts w:ascii="Times New Roman" w:hAnsi="Times New Roman" w:cs="Times New Roman"/>
              <w:color w:val="000000"/>
              <w:sz w:val="20"/>
              <w:szCs w:val="20"/>
            </w:rPr>
          </w:rPrChange>
        </w:rPr>
        <w:pPrChange w:id="8315" w:author="Chen Liao" w:date="2021-03-26T07:18:00Z">
          <w:pPr>
            <w:pStyle w:val="paragraph"/>
            <w:spacing w:before="0" w:beforeAutospacing="0" w:after="0" w:afterAutospacing="0"/>
            <w:jc w:val="both"/>
          </w:pPr>
        </w:pPrChange>
      </w:pPr>
    </w:p>
    <w:p w14:paraId="7ED3C5DE" w14:textId="484AA375" w:rsidR="00A5599D" w:rsidRPr="002B6EEC" w:rsidDel="00EB57FB" w:rsidRDefault="00A5599D">
      <w:pPr>
        <w:jc w:val="both"/>
        <w:rPr>
          <w:del w:id="8316" w:author="Chen Liao" w:date="2021-03-26T07:12:00Z"/>
          <w:color w:val="000000"/>
          <w:sz w:val="22"/>
          <w:szCs w:val="22"/>
          <w:rPrChange w:id="8317" w:author="Chen Liao" w:date="2021-03-29T18:57:00Z">
            <w:rPr>
              <w:del w:id="8318" w:author="Chen Liao" w:date="2021-03-26T07:12:00Z"/>
              <w:rFonts w:ascii="Times New Roman" w:hAnsi="Times New Roman" w:cs="Times New Roman"/>
              <w:color w:val="000000"/>
              <w:sz w:val="20"/>
              <w:szCs w:val="20"/>
            </w:rPr>
          </w:rPrChange>
        </w:rPr>
        <w:pPrChange w:id="8319" w:author="Chen Liao" w:date="2021-03-26T07:18:00Z">
          <w:pPr>
            <w:pStyle w:val="paragraph"/>
            <w:spacing w:before="0" w:beforeAutospacing="0" w:after="0" w:afterAutospacing="0"/>
            <w:jc w:val="both"/>
          </w:pPr>
        </w:pPrChange>
      </w:pPr>
    </w:p>
    <w:p w14:paraId="23056D79" w14:textId="7825DC8B" w:rsidR="0031126A" w:rsidRPr="002B6EEC" w:rsidDel="00EB57FB" w:rsidRDefault="00A5599D">
      <w:pPr>
        <w:jc w:val="both"/>
        <w:rPr>
          <w:del w:id="8320" w:author="Chen Liao" w:date="2021-03-26T07:12:00Z"/>
          <w:color w:val="000000"/>
          <w:sz w:val="22"/>
          <w:szCs w:val="22"/>
          <w:rPrChange w:id="8321" w:author="Chen Liao" w:date="2021-03-29T18:57:00Z">
            <w:rPr>
              <w:del w:id="8322" w:author="Chen Liao" w:date="2021-03-26T07:12:00Z"/>
              <w:rFonts w:ascii="Times New Roman" w:hAnsi="Times New Roman" w:cs="Times New Roman"/>
              <w:color w:val="000000"/>
              <w:sz w:val="20"/>
              <w:szCs w:val="20"/>
            </w:rPr>
          </w:rPrChange>
        </w:rPr>
        <w:pPrChange w:id="8323" w:author="Chen Liao" w:date="2021-03-26T07:18:00Z">
          <w:pPr>
            <w:pStyle w:val="paragraph"/>
            <w:spacing w:before="0" w:beforeAutospacing="0" w:after="0" w:afterAutospacing="0"/>
            <w:jc w:val="both"/>
          </w:pPr>
        </w:pPrChange>
      </w:pPr>
      <w:del w:id="8324" w:author="Chen Liao" w:date="2021-03-26T07:12:00Z">
        <w:r w:rsidRPr="002B6EEC" w:rsidDel="00EB57FB">
          <w:rPr>
            <w:color w:val="000000"/>
            <w:sz w:val="22"/>
            <w:szCs w:val="22"/>
            <w:rPrChange w:id="8325" w:author="Chen Liao" w:date="2021-03-29T18:57:00Z">
              <w:rPr>
                <w:color w:val="000000"/>
                <w:sz w:val="20"/>
                <w:szCs w:val="20"/>
              </w:rPr>
            </w:rPrChange>
          </w:rPr>
          <w:delText>Yin, X., et al., A Comparative Evaluation of Tools to Predict Metabolite Profiles From Microbiome Sequencing Data. Frontiers in Microbiology, 2020. 11.</w:delText>
        </w:r>
      </w:del>
    </w:p>
    <w:p w14:paraId="13F81DC7" w14:textId="49B671A1" w:rsidR="00A5599D" w:rsidRPr="002B6EEC" w:rsidDel="00583EBC" w:rsidRDefault="00A5599D">
      <w:pPr>
        <w:jc w:val="both"/>
        <w:rPr>
          <w:del w:id="8326" w:author="Chen Liao" w:date="2021-03-23T20:04:00Z"/>
          <w:color w:val="000000"/>
          <w:sz w:val="22"/>
          <w:szCs w:val="22"/>
          <w:rPrChange w:id="8327" w:author="Chen Liao" w:date="2021-03-29T18:57:00Z">
            <w:rPr>
              <w:del w:id="8328" w:author="Chen Liao" w:date="2021-03-23T20:04:00Z"/>
              <w:rFonts w:ascii="Times New Roman" w:hAnsi="Times New Roman" w:cs="Times New Roman"/>
              <w:color w:val="000000"/>
              <w:sz w:val="20"/>
              <w:szCs w:val="20"/>
            </w:rPr>
          </w:rPrChange>
        </w:rPr>
        <w:pPrChange w:id="8329" w:author="Chen Liao" w:date="2021-03-26T07:18:00Z">
          <w:pPr>
            <w:pStyle w:val="paragraph"/>
            <w:spacing w:before="0" w:beforeAutospacing="0" w:after="0" w:afterAutospacing="0"/>
            <w:jc w:val="both"/>
          </w:pPr>
        </w:pPrChange>
      </w:pPr>
      <w:del w:id="8330" w:author="Chen Liao" w:date="2021-03-23T20:04:00Z">
        <w:r w:rsidRPr="002B6EEC" w:rsidDel="00583EBC">
          <w:rPr>
            <w:color w:val="000000"/>
            <w:sz w:val="22"/>
            <w:szCs w:val="22"/>
            <w:rPrChange w:id="8331" w:author="Chen Liao" w:date="2021-03-29T18:57:00Z">
              <w:rPr>
                <w:color w:val="000000"/>
                <w:sz w:val="20"/>
                <w:szCs w:val="20"/>
              </w:rPr>
            </w:rPrChange>
          </w:rPr>
          <w:delText>Sze, M.A., et al., Fecal Short-Chain Fatty Acids Are Not Predictive of Colonic Tumor Status and Cannot Be Predicted Based on Bacterial Community Structure. mBio, 2019. 10(4): p. e01454-19.</w:delText>
        </w:r>
      </w:del>
    </w:p>
    <w:p w14:paraId="5DE69BC5" w14:textId="72F2B4FF" w:rsidR="0031126A" w:rsidRPr="002B6EEC" w:rsidDel="00301D0F" w:rsidRDefault="0031126A">
      <w:pPr>
        <w:jc w:val="both"/>
        <w:rPr>
          <w:del w:id="8332" w:author="Chen Liao" w:date="2021-03-28T05:26:00Z"/>
          <w:color w:val="000000"/>
          <w:sz w:val="22"/>
          <w:szCs w:val="22"/>
          <w:rPrChange w:id="8333" w:author="Chen Liao" w:date="2021-03-29T18:57:00Z">
            <w:rPr>
              <w:del w:id="8334" w:author="Chen Liao" w:date="2021-03-28T05:26:00Z"/>
              <w:rFonts w:ascii="Times New Roman" w:hAnsi="Times New Roman" w:cs="Times New Roman"/>
              <w:color w:val="000000"/>
              <w:sz w:val="20"/>
              <w:szCs w:val="20"/>
            </w:rPr>
          </w:rPrChange>
        </w:rPr>
        <w:pPrChange w:id="8335" w:author="Chen Liao" w:date="2021-03-26T07:18:00Z">
          <w:pPr>
            <w:pStyle w:val="paragraph"/>
            <w:spacing w:before="0" w:beforeAutospacing="0" w:after="0" w:afterAutospacing="0"/>
            <w:jc w:val="both"/>
          </w:pPr>
        </w:pPrChange>
      </w:pPr>
    </w:p>
    <w:p w14:paraId="64169212" w14:textId="77777777" w:rsidR="0031126A" w:rsidRPr="002B6EEC" w:rsidDel="00301D0F" w:rsidRDefault="0031126A" w:rsidP="00235E3B">
      <w:pPr>
        <w:pStyle w:val="paragraph"/>
        <w:spacing w:before="0" w:beforeAutospacing="0" w:after="0" w:afterAutospacing="0"/>
        <w:jc w:val="both"/>
        <w:rPr>
          <w:del w:id="8336" w:author="Chen Liao" w:date="2021-03-28T05:26:00Z"/>
          <w:rFonts w:ascii="Times New Roman" w:hAnsi="Times New Roman" w:cs="Times New Roman"/>
          <w:color w:val="000000"/>
          <w:sz w:val="22"/>
          <w:szCs w:val="22"/>
          <w:rPrChange w:id="8337" w:author="Chen Liao" w:date="2021-03-29T18:57:00Z">
            <w:rPr>
              <w:del w:id="8338" w:author="Chen Liao" w:date="2021-03-28T05:26:00Z"/>
              <w:rFonts w:ascii="Times New Roman" w:hAnsi="Times New Roman" w:cs="Times New Roman"/>
              <w:color w:val="000000"/>
              <w:sz w:val="20"/>
              <w:szCs w:val="20"/>
            </w:rPr>
          </w:rPrChange>
        </w:rPr>
      </w:pPr>
    </w:p>
    <w:p w14:paraId="111E4990" w14:textId="2FBA45EF" w:rsidR="00DC5173" w:rsidRPr="002B6EEC" w:rsidRDefault="00DC5173">
      <w:pPr>
        <w:jc w:val="both"/>
        <w:rPr>
          <w:rFonts w:eastAsia="SimSun"/>
          <w:b/>
          <w:bCs/>
          <w:color w:val="000000"/>
          <w:sz w:val="22"/>
          <w:szCs w:val="22"/>
          <w:rPrChange w:id="8339" w:author="Chen Liao" w:date="2021-03-29T18:57:00Z">
            <w:rPr>
              <w:rFonts w:eastAsia="SimSun"/>
              <w:b/>
              <w:bCs/>
              <w:color w:val="000000"/>
              <w:sz w:val="20"/>
              <w:szCs w:val="20"/>
            </w:rPr>
          </w:rPrChange>
        </w:rPr>
        <w:pPrChange w:id="8340" w:author="Chen Liao" w:date="2021-03-24T10:44:00Z">
          <w:pPr>
            <w:jc w:val="center"/>
          </w:pPr>
        </w:pPrChange>
      </w:pPr>
    </w:p>
    <w:p w14:paraId="0C6C13B7" w14:textId="06455C4A" w:rsidR="00A97F0B" w:rsidRPr="002B6EEC" w:rsidRDefault="00A97F0B" w:rsidP="00C3619E">
      <w:pPr>
        <w:jc w:val="center"/>
        <w:rPr>
          <w:rFonts w:eastAsia="SimSun"/>
          <w:b/>
          <w:bCs/>
          <w:color w:val="000000"/>
          <w:sz w:val="22"/>
          <w:szCs w:val="22"/>
          <w:rPrChange w:id="8341" w:author="Chen Liao" w:date="2021-03-29T18:57:00Z">
            <w:rPr>
              <w:rFonts w:eastAsia="SimSun"/>
              <w:b/>
              <w:bCs/>
              <w:color w:val="000000"/>
              <w:sz w:val="20"/>
              <w:szCs w:val="20"/>
            </w:rPr>
          </w:rPrChange>
        </w:rPr>
      </w:pPr>
      <w:r w:rsidRPr="002B6EEC">
        <w:rPr>
          <w:rFonts w:eastAsia="SimSun"/>
          <w:b/>
          <w:bCs/>
          <w:noProof/>
          <w:color w:val="000000"/>
          <w:sz w:val="22"/>
          <w:szCs w:val="22"/>
          <w:rPrChange w:id="8342" w:author="Chen Liao" w:date="2021-03-29T18:57:00Z">
            <w:rPr>
              <w:rFonts w:eastAsia="SimSun"/>
              <w:b/>
              <w:bCs/>
              <w:noProof/>
              <w:color w:val="000000"/>
              <w:sz w:val="20"/>
              <w:szCs w:val="20"/>
            </w:rPr>
          </w:rPrChange>
        </w:rPr>
        <w:drawing>
          <wp:inline distT="0" distB="0" distL="0" distR="0" wp14:anchorId="6118A0AC" wp14:editId="3CCA98E3">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p>
    <w:p w14:paraId="7416DB24" w14:textId="77777777" w:rsidR="000130D4" w:rsidRPr="002B6EEC" w:rsidRDefault="000130D4" w:rsidP="00235E3B">
      <w:pPr>
        <w:jc w:val="both"/>
        <w:rPr>
          <w:b/>
          <w:bCs/>
          <w:color w:val="000000"/>
          <w:sz w:val="22"/>
          <w:szCs w:val="22"/>
          <w:rPrChange w:id="8343" w:author="Chen Liao" w:date="2021-03-29T18:57:00Z">
            <w:rPr>
              <w:b/>
              <w:bCs/>
              <w:color w:val="000000"/>
              <w:sz w:val="20"/>
              <w:szCs w:val="20"/>
            </w:rPr>
          </w:rPrChange>
        </w:rPr>
      </w:pPr>
    </w:p>
    <w:p w14:paraId="2D9FC816" w14:textId="36625F42" w:rsidR="00A83394" w:rsidRPr="002B6EEC" w:rsidRDefault="000130D4" w:rsidP="00235E3B">
      <w:pPr>
        <w:jc w:val="both"/>
        <w:rPr>
          <w:color w:val="000000"/>
          <w:sz w:val="20"/>
          <w:szCs w:val="20"/>
          <w:rPrChange w:id="8344" w:author="Chen Liao" w:date="2021-03-29T18:57:00Z">
            <w:rPr>
              <w:color w:val="000000"/>
              <w:sz w:val="20"/>
              <w:szCs w:val="20"/>
            </w:rPr>
          </w:rPrChange>
        </w:rPr>
      </w:pPr>
      <w:r w:rsidRPr="002B6EEC">
        <w:rPr>
          <w:b/>
          <w:bCs/>
          <w:color w:val="000000"/>
          <w:sz w:val="20"/>
          <w:szCs w:val="20"/>
          <w:rPrChange w:id="8345" w:author="Chen Liao" w:date="2021-03-29T18:57:00Z">
            <w:rPr>
              <w:b/>
              <w:bCs/>
              <w:color w:val="000000"/>
              <w:sz w:val="20"/>
              <w:szCs w:val="20"/>
            </w:rPr>
          </w:rPrChange>
        </w:rPr>
        <w:t>Figure 5.</w:t>
      </w:r>
      <w:r w:rsidRPr="002B6EEC">
        <w:rPr>
          <w:color w:val="000000"/>
          <w:sz w:val="20"/>
          <w:szCs w:val="20"/>
          <w:rPrChange w:id="8346" w:author="Chen Liao" w:date="2021-03-29T18:57:00Z">
            <w:rPr>
              <w:color w:val="000000"/>
              <w:sz w:val="20"/>
              <w:szCs w:val="20"/>
            </w:rPr>
          </w:rPrChange>
        </w:rPr>
        <w:t xml:space="preserve"> </w:t>
      </w:r>
      <w:bookmarkStart w:id="8347" w:name="_Hlk66203689"/>
      <w:bookmarkStart w:id="8348" w:name="OLE_LINK39"/>
      <w:ins w:id="8349" w:author="Chen Liao" w:date="2021-03-28T08:43:00Z">
        <w:r w:rsidR="00024DB3" w:rsidRPr="002B6EEC">
          <w:rPr>
            <w:b/>
            <w:bCs/>
            <w:color w:val="000000"/>
            <w:sz w:val="20"/>
            <w:szCs w:val="20"/>
            <w:rPrChange w:id="8350" w:author="Chen Liao" w:date="2021-03-29T18:57:00Z">
              <w:rPr>
                <w:b/>
                <w:bCs/>
                <w:color w:val="000000"/>
                <w:sz w:val="21"/>
                <w:szCs w:val="21"/>
              </w:rPr>
            </w:rPrChange>
          </w:rPr>
          <w:t xml:space="preserve">Prediction of short-chain fatty acids concentrations from gut microbiota using machine learning models. </w:t>
        </w:r>
      </w:ins>
      <w:del w:id="8351" w:author="Chen Liao" w:date="2021-03-28T08:43:00Z">
        <w:r w:rsidR="00A550B0" w:rsidRPr="002B6EEC" w:rsidDel="00024DB3">
          <w:rPr>
            <w:b/>
            <w:bCs/>
            <w:color w:val="000000"/>
            <w:sz w:val="20"/>
            <w:szCs w:val="20"/>
            <w:rPrChange w:id="8352" w:author="Chen Liao" w:date="2021-03-29T18:57:00Z">
              <w:rPr>
                <w:b/>
                <w:bCs/>
                <w:color w:val="000000"/>
                <w:sz w:val="20"/>
                <w:szCs w:val="20"/>
              </w:rPr>
            </w:rPrChange>
          </w:rPr>
          <w:delText xml:space="preserve">Robust learning of microbiome-metabolome relationship </w:delText>
        </w:r>
        <w:bookmarkStart w:id="8353" w:name="OLE_LINK11"/>
        <w:bookmarkStart w:id="8354" w:name="OLE_LINK12"/>
        <w:r w:rsidR="00A550B0" w:rsidRPr="002B6EEC" w:rsidDel="00024DB3">
          <w:rPr>
            <w:b/>
            <w:bCs/>
            <w:color w:val="000000"/>
            <w:sz w:val="20"/>
            <w:szCs w:val="20"/>
            <w:rPrChange w:id="8355" w:author="Chen Liao" w:date="2021-03-29T18:57:00Z">
              <w:rPr>
                <w:b/>
                <w:bCs/>
                <w:color w:val="000000"/>
                <w:sz w:val="20"/>
                <w:szCs w:val="20"/>
              </w:rPr>
            </w:rPrChange>
          </w:rPr>
          <w:delText xml:space="preserve">is </w:delText>
        </w:r>
        <w:bookmarkStart w:id="8356" w:name="OLE_LINK16"/>
        <w:bookmarkStart w:id="8357" w:name="OLE_LINK17"/>
        <w:r w:rsidR="00FB1E16" w:rsidRPr="002B6EEC" w:rsidDel="00024DB3">
          <w:rPr>
            <w:b/>
            <w:bCs/>
            <w:color w:val="000000"/>
            <w:sz w:val="20"/>
            <w:szCs w:val="20"/>
            <w:rPrChange w:id="8358" w:author="Chen Liao" w:date="2021-03-29T18:57:00Z">
              <w:rPr>
                <w:b/>
                <w:bCs/>
                <w:color w:val="000000"/>
                <w:sz w:val="20"/>
                <w:szCs w:val="20"/>
              </w:rPr>
            </w:rPrChange>
          </w:rPr>
          <w:delText>challenging</w:delText>
        </w:r>
        <w:bookmarkEnd w:id="8347"/>
        <w:r w:rsidR="00FB1E16" w:rsidRPr="002B6EEC" w:rsidDel="00024DB3">
          <w:rPr>
            <w:b/>
            <w:bCs/>
            <w:color w:val="000000"/>
            <w:sz w:val="20"/>
            <w:szCs w:val="20"/>
            <w:rPrChange w:id="8359" w:author="Chen Liao" w:date="2021-03-29T18:57:00Z">
              <w:rPr>
                <w:b/>
                <w:bCs/>
                <w:color w:val="000000"/>
                <w:sz w:val="20"/>
                <w:szCs w:val="20"/>
              </w:rPr>
            </w:rPrChange>
          </w:rPr>
          <w:delText xml:space="preserve"> due to baseline-dependency</w:delText>
        </w:r>
        <w:bookmarkEnd w:id="8348"/>
        <w:bookmarkEnd w:id="8353"/>
        <w:bookmarkEnd w:id="8354"/>
        <w:bookmarkEnd w:id="8356"/>
        <w:bookmarkEnd w:id="8357"/>
        <w:r w:rsidR="00A550B0" w:rsidRPr="002B6EEC" w:rsidDel="00024DB3">
          <w:rPr>
            <w:b/>
            <w:bCs/>
            <w:color w:val="000000"/>
            <w:sz w:val="20"/>
            <w:szCs w:val="20"/>
            <w:rPrChange w:id="8360" w:author="Chen Liao" w:date="2021-03-29T18:57:00Z">
              <w:rPr>
                <w:b/>
                <w:bCs/>
                <w:color w:val="000000"/>
                <w:sz w:val="20"/>
                <w:szCs w:val="20"/>
              </w:rPr>
            </w:rPrChange>
          </w:rPr>
          <w:delText>.</w:delText>
        </w:r>
        <w:r w:rsidRPr="002B6EEC" w:rsidDel="00024DB3">
          <w:rPr>
            <w:b/>
            <w:bCs/>
            <w:color w:val="000000"/>
            <w:sz w:val="20"/>
            <w:szCs w:val="20"/>
            <w:rPrChange w:id="8361" w:author="Chen Liao" w:date="2021-03-29T18:57:00Z">
              <w:rPr>
                <w:b/>
                <w:bCs/>
                <w:color w:val="000000"/>
                <w:sz w:val="20"/>
                <w:szCs w:val="20"/>
              </w:rPr>
            </w:rPrChange>
          </w:rPr>
          <w:delText xml:space="preserve"> </w:delText>
        </w:r>
      </w:del>
      <w:r w:rsidR="00B15468" w:rsidRPr="002B6EEC">
        <w:rPr>
          <w:b/>
          <w:bCs/>
          <w:color w:val="000000"/>
          <w:sz w:val="20"/>
          <w:szCs w:val="20"/>
          <w:rPrChange w:id="8362" w:author="Chen Liao" w:date="2021-03-29T18:57:00Z">
            <w:rPr>
              <w:b/>
              <w:bCs/>
              <w:color w:val="000000"/>
              <w:sz w:val="20"/>
              <w:szCs w:val="20"/>
            </w:rPr>
          </w:rPrChange>
        </w:rPr>
        <w:t>A</w:t>
      </w:r>
      <w:r w:rsidR="00B15468" w:rsidRPr="002B6EEC">
        <w:rPr>
          <w:color w:val="000000"/>
          <w:sz w:val="20"/>
          <w:szCs w:val="20"/>
          <w:rPrChange w:id="8363" w:author="Chen Liao" w:date="2021-03-29T18:57:00Z">
            <w:rPr>
              <w:color w:val="000000"/>
              <w:sz w:val="20"/>
              <w:szCs w:val="20"/>
            </w:rPr>
          </w:rPrChange>
        </w:rPr>
        <w:t xml:space="preserve">. Two </w:t>
      </w:r>
      <w:bookmarkStart w:id="8364" w:name="OLE_LINK13"/>
      <w:bookmarkStart w:id="8365" w:name="OLE_LINK14"/>
      <w:r w:rsidR="00B15468" w:rsidRPr="002B6EEC">
        <w:rPr>
          <w:color w:val="000000"/>
          <w:sz w:val="20"/>
          <w:szCs w:val="20"/>
          <w:rPrChange w:id="8366" w:author="Chen Liao" w:date="2021-03-29T18:57:00Z">
            <w:rPr>
              <w:color w:val="000000"/>
              <w:sz w:val="20"/>
              <w:szCs w:val="20"/>
            </w:rPr>
          </w:rPrChange>
        </w:rPr>
        <w:t>data-split</w:t>
      </w:r>
      <w:del w:id="8367" w:author="Chen Liao" w:date="2021-03-28T08:44:00Z">
        <w:r w:rsidR="00C56B17" w:rsidRPr="002B6EEC" w:rsidDel="00192738">
          <w:rPr>
            <w:color w:val="000000"/>
            <w:sz w:val="20"/>
            <w:szCs w:val="20"/>
            <w:rPrChange w:id="8368" w:author="Chen Liao" w:date="2021-03-29T18:57:00Z">
              <w:rPr>
                <w:color w:val="000000"/>
                <w:sz w:val="20"/>
                <w:szCs w:val="20"/>
              </w:rPr>
            </w:rPrChange>
          </w:rPr>
          <w:delText>ting</w:delText>
        </w:r>
      </w:del>
      <w:r w:rsidR="00B15468" w:rsidRPr="002B6EEC">
        <w:rPr>
          <w:color w:val="000000"/>
          <w:sz w:val="20"/>
          <w:szCs w:val="20"/>
          <w:rPrChange w:id="8369" w:author="Chen Liao" w:date="2021-03-29T18:57:00Z">
            <w:rPr>
              <w:color w:val="000000"/>
              <w:sz w:val="20"/>
              <w:szCs w:val="20"/>
            </w:rPr>
          </w:rPrChange>
        </w:rPr>
        <w:t xml:space="preserve"> strategies </w:t>
      </w:r>
      <w:bookmarkEnd w:id="8364"/>
      <w:bookmarkEnd w:id="8365"/>
      <w:r w:rsidR="008914C1" w:rsidRPr="002B6EEC">
        <w:rPr>
          <w:color w:val="000000"/>
          <w:sz w:val="20"/>
          <w:szCs w:val="20"/>
          <w:rPrChange w:id="8370" w:author="Chen Liao" w:date="2021-03-29T18:57:00Z">
            <w:rPr>
              <w:color w:val="000000"/>
              <w:sz w:val="20"/>
              <w:szCs w:val="20"/>
            </w:rPr>
          </w:rPrChange>
        </w:rPr>
        <w:t xml:space="preserve">for </w:t>
      </w:r>
      <w:r w:rsidR="001F491B" w:rsidRPr="002B6EEC">
        <w:rPr>
          <w:color w:val="000000"/>
          <w:sz w:val="20"/>
          <w:szCs w:val="20"/>
          <w:rPrChange w:id="8371" w:author="Chen Liao" w:date="2021-03-29T18:57:00Z">
            <w:rPr>
              <w:color w:val="000000"/>
              <w:sz w:val="20"/>
              <w:szCs w:val="20"/>
            </w:rPr>
          </w:rPrChange>
        </w:rPr>
        <w:t>test</w:t>
      </w:r>
      <w:r w:rsidR="008914C1" w:rsidRPr="002B6EEC">
        <w:rPr>
          <w:color w:val="000000"/>
          <w:sz w:val="20"/>
          <w:szCs w:val="20"/>
          <w:rPrChange w:id="8372" w:author="Chen Liao" w:date="2021-03-29T18:57:00Z">
            <w:rPr>
              <w:color w:val="000000"/>
              <w:sz w:val="20"/>
              <w:szCs w:val="20"/>
            </w:rPr>
          </w:rPrChange>
        </w:rPr>
        <w:t>ing</w:t>
      </w:r>
      <w:r w:rsidR="001F491B" w:rsidRPr="002B6EEC">
        <w:rPr>
          <w:color w:val="000000"/>
          <w:sz w:val="20"/>
          <w:szCs w:val="20"/>
          <w:rPrChange w:id="8373" w:author="Chen Liao" w:date="2021-03-29T18:57:00Z">
            <w:rPr>
              <w:color w:val="000000"/>
              <w:sz w:val="20"/>
              <w:szCs w:val="20"/>
            </w:rPr>
          </w:rPrChange>
        </w:rPr>
        <w:t xml:space="preserve"> </w:t>
      </w:r>
      <w:r w:rsidR="000B0790" w:rsidRPr="002B6EEC">
        <w:rPr>
          <w:color w:val="000000"/>
          <w:sz w:val="20"/>
          <w:szCs w:val="20"/>
          <w:rPrChange w:id="8374" w:author="Chen Liao" w:date="2021-03-29T18:57:00Z">
            <w:rPr>
              <w:color w:val="000000"/>
              <w:sz w:val="20"/>
              <w:szCs w:val="20"/>
            </w:rPr>
          </w:rPrChange>
        </w:rPr>
        <w:t>model performance</w:t>
      </w:r>
      <w:del w:id="8375" w:author="Chen Liao" w:date="2021-03-28T08:44:00Z">
        <w:r w:rsidR="00542974" w:rsidRPr="002B6EEC" w:rsidDel="00EF5926">
          <w:rPr>
            <w:color w:val="000000"/>
            <w:sz w:val="20"/>
            <w:szCs w:val="20"/>
            <w:rPrChange w:id="8376" w:author="Chen Liao" w:date="2021-03-29T18:57:00Z">
              <w:rPr>
                <w:color w:val="000000"/>
                <w:sz w:val="20"/>
                <w:szCs w:val="20"/>
              </w:rPr>
            </w:rPrChange>
          </w:rPr>
          <w:delText xml:space="preserve"> using machine learning models</w:delText>
        </w:r>
      </w:del>
      <w:r w:rsidR="00B15468" w:rsidRPr="002B6EEC">
        <w:rPr>
          <w:color w:val="000000"/>
          <w:sz w:val="20"/>
          <w:szCs w:val="20"/>
          <w:rPrChange w:id="8377" w:author="Chen Liao" w:date="2021-03-29T18:57:00Z">
            <w:rPr>
              <w:color w:val="000000"/>
              <w:sz w:val="20"/>
              <w:szCs w:val="20"/>
            </w:rPr>
          </w:rPrChange>
        </w:rPr>
        <w:t>.</w:t>
      </w:r>
      <w:r w:rsidR="001F491B" w:rsidRPr="002B6EEC">
        <w:rPr>
          <w:color w:val="000000"/>
          <w:sz w:val="20"/>
          <w:szCs w:val="20"/>
          <w:rPrChange w:id="8378" w:author="Chen Liao" w:date="2021-03-29T18:57:00Z">
            <w:rPr>
              <w:color w:val="000000"/>
              <w:sz w:val="20"/>
              <w:szCs w:val="20"/>
            </w:rPr>
          </w:rPrChange>
        </w:rPr>
        <w:t xml:space="preserve"> Mice in the test</w:t>
      </w:r>
      <w:del w:id="8379" w:author="Chen Liao" w:date="2021-03-28T08:44:00Z">
        <w:r w:rsidR="001F491B" w:rsidRPr="002B6EEC" w:rsidDel="00EF5926">
          <w:rPr>
            <w:color w:val="000000"/>
            <w:sz w:val="20"/>
            <w:szCs w:val="20"/>
            <w:rPrChange w:id="8380" w:author="Chen Liao" w:date="2021-03-29T18:57:00Z">
              <w:rPr>
                <w:color w:val="000000"/>
                <w:sz w:val="20"/>
                <w:szCs w:val="20"/>
              </w:rPr>
            </w:rPrChange>
          </w:rPr>
          <w:delText>ing</w:delText>
        </w:r>
      </w:del>
      <w:r w:rsidR="001F491B" w:rsidRPr="002B6EEC">
        <w:rPr>
          <w:color w:val="000000"/>
          <w:sz w:val="20"/>
          <w:szCs w:val="20"/>
          <w:rPrChange w:id="8381" w:author="Chen Liao" w:date="2021-03-29T18:57:00Z">
            <w:rPr>
              <w:color w:val="000000"/>
              <w:sz w:val="20"/>
              <w:szCs w:val="20"/>
            </w:rPr>
          </w:rPrChange>
        </w:rPr>
        <w:t xml:space="preserve"> set</w:t>
      </w:r>
      <w:r w:rsidR="000D5C41" w:rsidRPr="002B6EEC">
        <w:rPr>
          <w:color w:val="000000"/>
          <w:sz w:val="20"/>
          <w:szCs w:val="20"/>
          <w:rPrChange w:id="8382" w:author="Chen Liao" w:date="2021-03-29T18:57:00Z">
            <w:rPr>
              <w:color w:val="000000"/>
              <w:sz w:val="20"/>
              <w:szCs w:val="20"/>
            </w:rPr>
          </w:rPrChange>
        </w:rPr>
        <w:t>s</w:t>
      </w:r>
      <w:r w:rsidR="001F491B" w:rsidRPr="002B6EEC">
        <w:rPr>
          <w:color w:val="000000"/>
          <w:sz w:val="20"/>
          <w:szCs w:val="20"/>
          <w:rPrChange w:id="8383" w:author="Chen Liao" w:date="2021-03-29T18:57:00Z">
            <w:rPr>
              <w:color w:val="000000"/>
              <w:sz w:val="20"/>
              <w:szCs w:val="20"/>
            </w:rPr>
          </w:rPrChange>
        </w:rPr>
        <w:t xml:space="preserve"> were </w:t>
      </w:r>
      <w:r w:rsidR="004E2D63" w:rsidRPr="002B6EEC">
        <w:rPr>
          <w:color w:val="000000"/>
          <w:sz w:val="20"/>
          <w:szCs w:val="20"/>
          <w:rPrChange w:id="8384" w:author="Chen Liao" w:date="2021-03-29T18:57:00Z">
            <w:rPr>
              <w:color w:val="000000"/>
              <w:sz w:val="20"/>
              <w:szCs w:val="20"/>
            </w:rPr>
          </w:rPrChange>
        </w:rPr>
        <w:t xml:space="preserve">randomly </w:t>
      </w:r>
      <w:r w:rsidR="001F491B" w:rsidRPr="002B6EEC">
        <w:rPr>
          <w:color w:val="000000"/>
          <w:sz w:val="20"/>
          <w:szCs w:val="20"/>
          <w:rPrChange w:id="8385" w:author="Chen Liao" w:date="2021-03-29T18:57:00Z">
            <w:rPr>
              <w:color w:val="000000"/>
              <w:sz w:val="20"/>
              <w:szCs w:val="20"/>
            </w:rPr>
          </w:rPrChange>
        </w:rPr>
        <w:t>selected on a one-per-vendor basis for “int</w:t>
      </w:r>
      <w:r w:rsidR="004E2D63" w:rsidRPr="002B6EEC">
        <w:rPr>
          <w:color w:val="000000"/>
          <w:sz w:val="20"/>
          <w:szCs w:val="20"/>
          <w:rPrChange w:id="8386" w:author="Chen Liao" w:date="2021-03-29T18:57:00Z">
            <w:rPr>
              <w:color w:val="000000"/>
              <w:sz w:val="20"/>
              <w:szCs w:val="20"/>
            </w:rPr>
          </w:rPrChange>
        </w:rPr>
        <w:t>er</w:t>
      </w:r>
      <w:r w:rsidR="001F491B" w:rsidRPr="002B6EEC">
        <w:rPr>
          <w:color w:val="000000"/>
          <w:sz w:val="20"/>
          <w:szCs w:val="20"/>
          <w:rPrChange w:id="8387" w:author="Chen Liao" w:date="2021-03-29T18:57:00Z">
            <w:rPr>
              <w:color w:val="000000"/>
              <w:sz w:val="20"/>
              <w:szCs w:val="20"/>
            </w:rPr>
          </w:rPrChange>
        </w:rPr>
        <w:t xml:space="preserve">polation” and </w:t>
      </w:r>
      <w:r w:rsidR="004E2D63" w:rsidRPr="002B6EEC">
        <w:rPr>
          <w:color w:val="000000"/>
          <w:sz w:val="20"/>
          <w:szCs w:val="20"/>
          <w:rPrChange w:id="8388" w:author="Chen Liao" w:date="2021-03-29T18:57:00Z">
            <w:rPr>
              <w:color w:val="000000"/>
              <w:sz w:val="20"/>
              <w:szCs w:val="20"/>
            </w:rPr>
          </w:rPrChange>
        </w:rPr>
        <w:t xml:space="preserve">exclusively selected </w:t>
      </w:r>
      <w:r w:rsidR="001F491B" w:rsidRPr="002B6EEC">
        <w:rPr>
          <w:color w:val="000000"/>
          <w:sz w:val="20"/>
          <w:szCs w:val="20"/>
          <w:rPrChange w:id="8389" w:author="Chen Liao" w:date="2021-03-29T18:57:00Z">
            <w:rPr>
              <w:color w:val="000000"/>
              <w:sz w:val="20"/>
              <w:szCs w:val="20"/>
            </w:rPr>
          </w:rPrChange>
        </w:rPr>
        <w:t xml:space="preserve">from </w:t>
      </w:r>
      <w:r w:rsidR="004E2D63" w:rsidRPr="002B6EEC">
        <w:rPr>
          <w:color w:val="000000"/>
          <w:sz w:val="20"/>
          <w:szCs w:val="20"/>
          <w:rPrChange w:id="8390" w:author="Chen Liao" w:date="2021-03-29T18:57:00Z">
            <w:rPr>
              <w:color w:val="000000"/>
              <w:sz w:val="20"/>
              <w:szCs w:val="20"/>
            </w:rPr>
          </w:rPrChange>
        </w:rPr>
        <w:t>a single vendor for “extrapolation</w:t>
      </w:r>
      <w:r w:rsidR="001F491B" w:rsidRPr="002B6EEC">
        <w:rPr>
          <w:color w:val="000000"/>
          <w:sz w:val="20"/>
          <w:szCs w:val="20"/>
          <w:rPrChange w:id="8391" w:author="Chen Liao" w:date="2021-03-29T18:57:00Z">
            <w:rPr>
              <w:color w:val="000000"/>
              <w:sz w:val="20"/>
              <w:szCs w:val="20"/>
            </w:rPr>
          </w:rPrChange>
        </w:rPr>
        <w:t>”</w:t>
      </w:r>
      <w:r w:rsidR="004E2D63" w:rsidRPr="002B6EEC">
        <w:rPr>
          <w:color w:val="000000"/>
          <w:sz w:val="20"/>
          <w:szCs w:val="20"/>
          <w:rPrChange w:id="8392" w:author="Chen Liao" w:date="2021-03-29T18:57:00Z">
            <w:rPr>
              <w:color w:val="000000"/>
              <w:sz w:val="20"/>
              <w:szCs w:val="20"/>
            </w:rPr>
          </w:rPrChange>
        </w:rPr>
        <w:t>.</w:t>
      </w:r>
      <w:ins w:id="8393" w:author="Chen Liao" w:date="2021-03-28T08:47:00Z">
        <w:r w:rsidR="006D4A3A" w:rsidRPr="002B6EEC">
          <w:rPr>
            <w:color w:val="000000"/>
            <w:sz w:val="20"/>
            <w:szCs w:val="20"/>
            <w:rPrChange w:id="8394" w:author="Chen Liao" w:date="2021-03-29T18:57:00Z">
              <w:rPr>
                <w:color w:val="000000"/>
                <w:sz w:val="21"/>
                <w:szCs w:val="21"/>
              </w:rPr>
            </w:rPrChange>
          </w:rPr>
          <w:t xml:space="preserve"> </w:t>
        </w:r>
      </w:ins>
      <w:del w:id="8395" w:author="Chen Liao" w:date="2021-03-28T08:47:00Z">
        <w:r w:rsidR="004E2D63" w:rsidRPr="002B6EEC" w:rsidDel="006D4A3A">
          <w:rPr>
            <w:color w:val="000000"/>
            <w:sz w:val="20"/>
            <w:szCs w:val="20"/>
            <w:rPrChange w:id="8396" w:author="Chen Liao" w:date="2021-03-29T18:57:00Z">
              <w:rPr>
                <w:color w:val="000000"/>
                <w:sz w:val="20"/>
                <w:szCs w:val="20"/>
              </w:rPr>
            </w:rPrChange>
          </w:rPr>
          <w:delText xml:space="preserve"> </w:delText>
        </w:r>
      </w:del>
      <w:ins w:id="8397" w:author="Chen Liao" w:date="2021-03-28T08:47:00Z">
        <w:r w:rsidR="006D4A3A" w:rsidRPr="002B6EEC">
          <w:rPr>
            <w:color w:val="000000"/>
            <w:sz w:val="20"/>
            <w:szCs w:val="20"/>
            <w:rPrChange w:id="8398" w:author="Chen Liao" w:date="2021-03-29T18:57:00Z">
              <w:rPr>
                <w:color w:val="000000"/>
                <w:sz w:val="21"/>
                <w:szCs w:val="21"/>
              </w:rPr>
            </w:rPrChange>
          </w:rPr>
          <w:t>Data before intervention (i.e., day 0) w</w:t>
        </w:r>
      </w:ins>
      <w:ins w:id="8399" w:author="Chen Liao" w:date="2021-03-28T08:52:00Z">
        <w:r w:rsidR="00E80293" w:rsidRPr="002B6EEC">
          <w:rPr>
            <w:color w:val="000000"/>
            <w:sz w:val="20"/>
            <w:szCs w:val="20"/>
            <w:rPrChange w:id="8400" w:author="Chen Liao" w:date="2021-03-29T18:57:00Z">
              <w:rPr>
                <w:color w:val="000000"/>
                <w:sz w:val="21"/>
                <w:szCs w:val="21"/>
              </w:rPr>
            </w:rPrChange>
          </w:rPr>
          <w:t>as</w:t>
        </w:r>
      </w:ins>
      <w:ins w:id="8401" w:author="Chen Liao" w:date="2021-03-28T08:47:00Z">
        <w:r w:rsidR="006D4A3A" w:rsidRPr="002B6EEC">
          <w:rPr>
            <w:color w:val="000000"/>
            <w:sz w:val="20"/>
            <w:szCs w:val="20"/>
            <w:rPrChange w:id="8402" w:author="Chen Liao" w:date="2021-03-29T18:57:00Z">
              <w:rPr>
                <w:color w:val="000000"/>
                <w:sz w:val="21"/>
                <w:szCs w:val="21"/>
              </w:rPr>
            </w:rPrChange>
          </w:rPr>
          <w:t xml:space="preserve"> not in</w:t>
        </w:r>
      </w:ins>
      <w:ins w:id="8403" w:author="Chen Liao" w:date="2021-03-28T08:48:00Z">
        <w:r w:rsidR="009074B8" w:rsidRPr="002B6EEC">
          <w:rPr>
            <w:color w:val="000000"/>
            <w:sz w:val="20"/>
            <w:szCs w:val="20"/>
            <w:rPrChange w:id="8404" w:author="Chen Liao" w:date="2021-03-29T18:57:00Z">
              <w:rPr>
                <w:color w:val="000000"/>
                <w:sz w:val="21"/>
                <w:szCs w:val="21"/>
              </w:rPr>
            </w:rPrChange>
          </w:rPr>
          <w:t>cl</w:t>
        </w:r>
      </w:ins>
      <w:ins w:id="8405" w:author="Chen Liao" w:date="2021-03-28T08:47:00Z">
        <w:r w:rsidR="006D4A3A" w:rsidRPr="002B6EEC">
          <w:rPr>
            <w:color w:val="000000"/>
            <w:sz w:val="20"/>
            <w:szCs w:val="20"/>
            <w:rPrChange w:id="8406" w:author="Chen Liao" w:date="2021-03-29T18:57:00Z">
              <w:rPr>
                <w:color w:val="000000"/>
                <w:sz w:val="21"/>
                <w:szCs w:val="21"/>
              </w:rPr>
            </w:rPrChange>
          </w:rPr>
          <w:t xml:space="preserve">uded. </w:t>
        </w:r>
      </w:ins>
      <w:r w:rsidR="00402B3C" w:rsidRPr="002B6EEC">
        <w:rPr>
          <w:b/>
          <w:bCs/>
          <w:color w:val="000000"/>
          <w:sz w:val="20"/>
          <w:szCs w:val="20"/>
          <w:rPrChange w:id="8407" w:author="Chen Liao" w:date="2021-03-29T18:57:00Z">
            <w:rPr>
              <w:b/>
              <w:bCs/>
              <w:color w:val="000000"/>
              <w:sz w:val="20"/>
              <w:szCs w:val="20"/>
            </w:rPr>
          </w:rPrChange>
        </w:rPr>
        <w:t>B</w:t>
      </w:r>
      <w:r w:rsidR="00402B3C" w:rsidRPr="002B6EEC">
        <w:rPr>
          <w:color w:val="000000"/>
          <w:sz w:val="20"/>
          <w:szCs w:val="20"/>
          <w:rPrChange w:id="8408" w:author="Chen Liao" w:date="2021-03-29T18:57:00Z">
            <w:rPr>
              <w:color w:val="000000"/>
              <w:sz w:val="20"/>
              <w:szCs w:val="20"/>
            </w:rPr>
          </w:rPrChange>
        </w:rPr>
        <w:t>.</w:t>
      </w:r>
      <w:r w:rsidR="00402B3C" w:rsidRPr="002B6EEC">
        <w:rPr>
          <w:b/>
          <w:bCs/>
          <w:color w:val="000000"/>
          <w:sz w:val="20"/>
          <w:szCs w:val="20"/>
          <w:rPrChange w:id="8409" w:author="Chen Liao" w:date="2021-03-29T18:57:00Z">
            <w:rPr>
              <w:b/>
              <w:bCs/>
              <w:color w:val="000000"/>
              <w:sz w:val="20"/>
              <w:szCs w:val="20"/>
            </w:rPr>
          </w:rPrChange>
        </w:rPr>
        <w:t xml:space="preserve"> </w:t>
      </w:r>
      <w:del w:id="8410" w:author="Chen Liao" w:date="2021-03-28T08:45:00Z">
        <w:r w:rsidR="00402B3C" w:rsidRPr="002B6EEC" w:rsidDel="001F5EDB">
          <w:rPr>
            <w:color w:val="000000"/>
            <w:sz w:val="20"/>
            <w:szCs w:val="20"/>
            <w:rPrChange w:id="8411" w:author="Chen Liao" w:date="2021-03-29T18:57:00Z">
              <w:rPr>
                <w:color w:val="000000"/>
                <w:sz w:val="20"/>
                <w:szCs w:val="20"/>
              </w:rPr>
            </w:rPrChange>
          </w:rPr>
          <w:delText>T</w:delText>
        </w:r>
      </w:del>
      <w:ins w:id="8412" w:author="Chen Liao" w:date="2021-03-28T08:46:00Z">
        <w:r w:rsidR="00AA718E" w:rsidRPr="002B6EEC">
          <w:rPr>
            <w:color w:val="000000"/>
            <w:sz w:val="20"/>
            <w:szCs w:val="20"/>
            <w:rPrChange w:id="8413" w:author="Chen Liao" w:date="2021-03-29T18:57:00Z">
              <w:rPr>
                <w:color w:val="000000"/>
                <w:sz w:val="21"/>
                <w:szCs w:val="21"/>
              </w:rPr>
            </w:rPrChange>
          </w:rPr>
          <w:t xml:space="preserve">Performances of </w:t>
        </w:r>
      </w:ins>
      <w:del w:id="8414" w:author="Chen Liao" w:date="2021-03-28T08:46:00Z">
        <w:r w:rsidR="00402B3C" w:rsidRPr="002B6EEC" w:rsidDel="00AA718E">
          <w:rPr>
            <w:color w:val="000000"/>
            <w:sz w:val="20"/>
            <w:szCs w:val="20"/>
            <w:rPrChange w:id="8415" w:author="Chen Liao" w:date="2021-03-29T18:57:00Z">
              <w:rPr>
                <w:color w:val="000000"/>
                <w:sz w:val="20"/>
                <w:szCs w:val="20"/>
              </w:rPr>
            </w:rPrChange>
          </w:rPr>
          <w:delText xml:space="preserve">raining and </w:delText>
        </w:r>
      </w:del>
      <w:del w:id="8416" w:author="Chen Liao" w:date="2021-03-28T08:45:00Z">
        <w:r w:rsidR="00402B3C" w:rsidRPr="002B6EEC" w:rsidDel="001F5EDB">
          <w:rPr>
            <w:color w:val="000000"/>
            <w:sz w:val="20"/>
            <w:szCs w:val="20"/>
            <w:rPrChange w:id="8417" w:author="Chen Liao" w:date="2021-03-29T18:57:00Z">
              <w:rPr>
                <w:color w:val="000000"/>
                <w:sz w:val="20"/>
                <w:szCs w:val="20"/>
              </w:rPr>
            </w:rPrChange>
          </w:rPr>
          <w:delText>testing accuracy in</w:delText>
        </w:r>
      </w:del>
      <w:del w:id="8418" w:author="Chen Liao" w:date="2021-03-28T08:46:00Z">
        <w:r w:rsidR="00402B3C" w:rsidRPr="002B6EEC" w:rsidDel="00AA718E">
          <w:rPr>
            <w:color w:val="000000"/>
            <w:sz w:val="20"/>
            <w:szCs w:val="20"/>
            <w:rPrChange w:id="8419" w:author="Chen Liao" w:date="2021-03-29T18:57:00Z">
              <w:rPr>
                <w:color w:val="000000"/>
                <w:sz w:val="20"/>
                <w:szCs w:val="20"/>
              </w:rPr>
            </w:rPrChange>
          </w:rPr>
          <w:delText xml:space="preserve"> </w:delText>
        </w:r>
      </w:del>
      <w:r w:rsidR="00402B3C" w:rsidRPr="002B6EEC">
        <w:rPr>
          <w:color w:val="000000"/>
          <w:sz w:val="20"/>
          <w:szCs w:val="20"/>
          <w:rPrChange w:id="8420" w:author="Chen Liao" w:date="2021-03-29T18:57:00Z">
            <w:rPr>
              <w:color w:val="000000"/>
              <w:sz w:val="20"/>
              <w:szCs w:val="20"/>
            </w:rPr>
          </w:rPrChange>
        </w:rPr>
        <w:t>Random Forest regression models</w:t>
      </w:r>
      <w:ins w:id="8421" w:author="Chen Liao" w:date="2021-03-28T08:49:00Z">
        <w:r w:rsidR="003A0805" w:rsidRPr="002B6EEC">
          <w:rPr>
            <w:color w:val="000000"/>
            <w:sz w:val="20"/>
            <w:szCs w:val="20"/>
            <w:rPrChange w:id="8422" w:author="Chen Liao" w:date="2021-03-29T18:57:00Z">
              <w:rPr>
                <w:color w:val="000000"/>
                <w:sz w:val="21"/>
                <w:szCs w:val="21"/>
              </w:rPr>
            </w:rPrChange>
          </w:rPr>
          <w:t xml:space="preserve"> </w:t>
        </w:r>
      </w:ins>
      <w:del w:id="8423" w:author="Chen Liao" w:date="2021-03-28T08:49:00Z">
        <w:r w:rsidR="00402B3C" w:rsidRPr="002B6EEC" w:rsidDel="003A0805">
          <w:rPr>
            <w:color w:val="000000"/>
            <w:sz w:val="20"/>
            <w:szCs w:val="20"/>
            <w:rPrChange w:id="8424" w:author="Chen Liao" w:date="2021-03-29T18:57:00Z">
              <w:rPr>
                <w:color w:val="000000"/>
                <w:sz w:val="20"/>
                <w:szCs w:val="20"/>
              </w:rPr>
            </w:rPrChange>
          </w:rPr>
          <w:delText xml:space="preserve"> </w:delText>
        </w:r>
      </w:del>
      <w:del w:id="8425" w:author="Chen Liao" w:date="2021-03-28T08:48:00Z">
        <w:r w:rsidR="00402B3C" w:rsidRPr="002B6EEC" w:rsidDel="003A0805">
          <w:rPr>
            <w:color w:val="000000"/>
            <w:sz w:val="20"/>
            <w:szCs w:val="20"/>
            <w:rPrChange w:id="8426" w:author="Chen Liao" w:date="2021-03-29T18:57:00Z">
              <w:rPr>
                <w:color w:val="000000"/>
                <w:sz w:val="20"/>
                <w:szCs w:val="20"/>
              </w:rPr>
            </w:rPrChange>
          </w:rPr>
          <w:delText xml:space="preserve">trained </w:delText>
        </w:r>
      </w:del>
      <w:r w:rsidR="000D5C41" w:rsidRPr="002B6EEC">
        <w:rPr>
          <w:color w:val="000000"/>
          <w:sz w:val="20"/>
          <w:szCs w:val="20"/>
          <w:rPrChange w:id="8427" w:author="Chen Liao" w:date="2021-03-29T18:57:00Z">
            <w:rPr>
              <w:color w:val="000000"/>
              <w:sz w:val="20"/>
              <w:szCs w:val="20"/>
            </w:rPr>
          </w:rPrChange>
        </w:rPr>
        <w:t>on</w:t>
      </w:r>
      <w:r w:rsidR="00402B3C" w:rsidRPr="002B6EEC">
        <w:rPr>
          <w:color w:val="000000"/>
          <w:sz w:val="20"/>
          <w:szCs w:val="20"/>
          <w:rPrChange w:id="8428" w:author="Chen Liao" w:date="2021-03-29T18:57:00Z">
            <w:rPr>
              <w:color w:val="000000"/>
              <w:sz w:val="20"/>
              <w:szCs w:val="20"/>
            </w:rPr>
          </w:rPrChange>
        </w:rPr>
        <w:t xml:space="preserve"> </w:t>
      </w:r>
      <w:del w:id="8429" w:author="Chen Liao" w:date="2021-03-28T08:46:00Z">
        <w:r w:rsidR="00402B3C" w:rsidRPr="002B6EEC" w:rsidDel="00AA718E">
          <w:rPr>
            <w:color w:val="000000"/>
            <w:sz w:val="20"/>
            <w:szCs w:val="20"/>
            <w:rPrChange w:id="8430" w:author="Chen Liao" w:date="2021-03-29T18:57:00Z">
              <w:rPr>
                <w:color w:val="000000"/>
                <w:sz w:val="20"/>
                <w:szCs w:val="20"/>
              </w:rPr>
            </w:rPrChange>
          </w:rPr>
          <w:delText>absolute abundance of bacterial species</w:delText>
        </w:r>
      </w:del>
      <w:ins w:id="8431" w:author="Chen Liao" w:date="2021-03-28T08:46:00Z">
        <w:r w:rsidR="00AA718E" w:rsidRPr="002B6EEC">
          <w:rPr>
            <w:color w:val="000000"/>
            <w:sz w:val="20"/>
            <w:szCs w:val="20"/>
            <w:rPrChange w:id="8432" w:author="Chen Liao" w:date="2021-03-29T18:57:00Z">
              <w:rPr>
                <w:color w:val="000000"/>
                <w:sz w:val="21"/>
                <w:szCs w:val="21"/>
              </w:rPr>
            </w:rPrChange>
          </w:rPr>
          <w:t xml:space="preserve">the training </w:t>
        </w:r>
        <w:r w:rsidR="00AA718E" w:rsidRPr="002B6EEC">
          <w:rPr>
            <w:color w:val="000000"/>
            <w:sz w:val="20"/>
            <w:szCs w:val="20"/>
            <w:rPrChange w:id="8433" w:author="Chen Liao" w:date="2021-03-29T18:57:00Z">
              <w:rPr>
                <w:color w:val="000000"/>
                <w:sz w:val="21"/>
                <w:szCs w:val="21"/>
              </w:rPr>
            </w:rPrChange>
          </w:rPr>
          <w:lastRenderedPageBreak/>
          <w:t>and test datasets</w:t>
        </w:r>
      </w:ins>
      <w:r w:rsidR="00402B3C" w:rsidRPr="002B6EEC">
        <w:rPr>
          <w:color w:val="000000"/>
          <w:sz w:val="20"/>
          <w:szCs w:val="20"/>
          <w:rPrChange w:id="8434" w:author="Chen Liao" w:date="2021-03-29T18:57:00Z">
            <w:rPr>
              <w:color w:val="000000"/>
              <w:sz w:val="20"/>
              <w:szCs w:val="20"/>
            </w:rPr>
          </w:rPrChange>
        </w:rPr>
        <w:t xml:space="preserve">. </w:t>
      </w:r>
      <w:del w:id="8435" w:author="Chen Liao" w:date="2021-03-28T08:47:00Z">
        <w:r w:rsidR="00402B3C" w:rsidRPr="002B6EEC" w:rsidDel="006D4A3A">
          <w:rPr>
            <w:color w:val="000000"/>
            <w:sz w:val="20"/>
            <w:szCs w:val="20"/>
            <w:rPrChange w:id="8436" w:author="Chen Liao" w:date="2021-03-29T18:57:00Z">
              <w:rPr>
                <w:color w:val="000000"/>
                <w:sz w:val="20"/>
                <w:szCs w:val="20"/>
              </w:rPr>
            </w:rPrChange>
          </w:rPr>
          <w:delText xml:space="preserve">Data </w:delText>
        </w:r>
      </w:del>
      <w:del w:id="8437" w:author="Chen Liao" w:date="2021-03-28T08:46:00Z">
        <w:r w:rsidR="00402B3C" w:rsidRPr="002B6EEC" w:rsidDel="00B43E16">
          <w:rPr>
            <w:color w:val="000000"/>
            <w:sz w:val="20"/>
            <w:szCs w:val="20"/>
            <w:rPrChange w:id="8438" w:author="Chen Liao" w:date="2021-03-29T18:57:00Z">
              <w:rPr>
                <w:color w:val="000000"/>
                <w:sz w:val="20"/>
                <w:szCs w:val="20"/>
              </w:rPr>
            </w:rPrChange>
          </w:rPr>
          <w:delText>in</w:delText>
        </w:r>
        <w:r w:rsidR="00402B3C" w:rsidRPr="002B6EEC" w:rsidDel="005C5315">
          <w:rPr>
            <w:color w:val="000000"/>
            <w:sz w:val="20"/>
            <w:szCs w:val="20"/>
            <w:rPrChange w:id="8439" w:author="Chen Liao" w:date="2021-03-29T18:57:00Z">
              <w:rPr>
                <w:color w:val="000000"/>
                <w:sz w:val="20"/>
                <w:szCs w:val="20"/>
              </w:rPr>
            </w:rPrChange>
          </w:rPr>
          <w:delText xml:space="preserve"> </w:delText>
        </w:r>
      </w:del>
      <w:del w:id="8440" w:author="Chen Liao" w:date="2021-03-28T08:47:00Z">
        <w:r w:rsidR="00402B3C" w:rsidRPr="002B6EEC" w:rsidDel="006D4A3A">
          <w:rPr>
            <w:color w:val="000000"/>
            <w:sz w:val="20"/>
            <w:szCs w:val="20"/>
            <w:rPrChange w:id="8441" w:author="Chen Liao" w:date="2021-03-29T18:57:00Z">
              <w:rPr>
                <w:color w:val="000000"/>
                <w:sz w:val="20"/>
                <w:szCs w:val="20"/>
              </w:rPr>
            </w:rPrChange>
          </w:rPr>
          <w:delText>day 0 were removed</w:delText>
        </w:r>
      </w:del>
      <w:del w:id="8442" w:author="Chen Liao" w:date="2021-03-28T08:46:00Z">
        <w:r w:rsidR="00402B3C" w:rsidRPr="002B6EEC" w:rsidDel="00786420">
          <w:rPr>
            <w:color w:val="000000"/>
            <w:sz w:val="20"/>
            <w:szCs w:val="20"/>
            <w:rPrChange w:id="8443" w:author="Chen Liao" w:date="2021-03-29T18:57:00Z">
              <w:rPr>
                <w:color w:val="000000"/>
                <w:sz w:val="20"/>
                <w:szCs w:val="20"/>
              </w:rPr>
            </w:rPrChange>
          </w:rPr>
          <w:delText xml:space="preserve"> from the analysis</w:delText>
        </w:r>
      </w:del>
      <w:del w:id="8444" w:author="Chen Liao" w:date="2021-03-28T08:47:00Z">
        <w:r w:rsidR="00402B3C" w:rsidRPr="002B6EEC" w:rsidDel="006D4A3A">
          <w:rPr>
            <w:color w:val="000000"/>
            <w:sz w:val="20"/>
            <w:szCs w:val="20"/>
            <w:rPrChange w:id="8445" w:author="Chen Liao" w:date="2021-03-29T18:57:00Z">
              <w:rPr>
                <w:color w:val="000000"/>
                <w:sz w:val="20"/>
                <w:szCs w:val="20"/>
              </w:rPr>
            </w:rPrChange>
          </w:rPr>
          <w:delText xml:space="preserve">. </w:delText>
        </w:r>
      </w:del>
      <w:r w:rsidR="00A6335E" w:rsidRPr="002B6EEC">
        <w:rPr>
          <w:b/>
          <w:bCs/>
          <w:color w:val="000000"/>
          <w:sz w:val="20"/>
          <w:szCs w:val="20"/>
          <w:rPrChange w:id="8446" w:author="Chen Liao" w:date="2021-03-29T18:57:00Z">
            <w:rPr>
              <w:b/>
              <w:bCs/>
              <w:color w:val="000000"/>
              <w:sz w:val="20"/>
              <w:szCs w:val="20"/>
            </w:rPr>
          </w:rPrChange>
        </w:rPr>
        <w:t>C</w:t>
      </w:r>
      <w:r w:rsidR="00A6335E" w:rsidRPr="002B6EEC">
        <w:rPr>
          <w:color w:val="000000"/>
          <w:sz w:val="20"/>
          <w:szCs w:val="20"/>
          <w:rPrChange w:id="8447" w:author="Chen Liao" w:date="2021-03-29T18:57:00Z">
            <w:rPr>
              <w:color w:val="000000"/>
              <w:sz w:val="20"/>
              <w:szCs w:val="20"/>
            </w:rPr>
          </w:rPrChange>
        </w:rPr>
        <w:t>. Presence (threshold: 0.001%) and prevalence of bacterial species in baseline microbiota</w:t>
      </w:r>
      <w:r w:rsidR="0053388F" w:rsidRPr="002B6EEC">
        <w:rPr>
          <w:color w:val="000000"/>
          <w:sz w:val="20"/>
          <w:szCs w:val="20"/>
          <w:rPrChange w:id="8448" w:author="Chen Liao" w:date="2021-03-29T18:57:00Z">
            <w:rPr>
              <w:color w:val="000000"/>
              <w:sz w:val="20"/>
              <w:szCs w:val="20"/>
            </w:rPr>
          </w:rPrChange>
        </w:rPr>
        <w:t xml:space="preserve"> across mice and vendors</w:t>
      </w:r>
      <w:r w:rsidR="00A6335E" w:rsidRPr="002B6EEC">
        <w:rPr>
          <w:color w:val="000000"/>
          <w:sz w:val="20"/>
          <w:szCs w:val="20"/>
          <w:rPrChange w:id="8449" w:author="Chen Liao" w:date="2021-03-29T18:57:00Z">
            <w:rPr>
              <w:color w:val="000000"/>
              <w:sz w:val="20"/>
              <w:szCs w:val="20"/>
            </w:rPr>
          </w:rPrChange>
        </w:rPr>
        <w:t xml:space="preserve">. </w:t>
      </w:r>
      <w:del w:id="8450" w:author="Chen Liao" w:date="2021-03-28T08:49:00Z">
        <w:r w:rsidR="00A6335E" w:rsidRPr="002B6EEC" w:rsidDel="004A18A8">
          <w:rPr>
            <w:color w:val="000000"/>
            <w:sz w:val="20"/>
            <w:szCs w:val="20"/>
            <w:rPrChange w:id="8451" w:author="Chen Liao" w:date="2021-03-29T18:57:00Z">
              <w:rPr>
                <w:color w:val="000000"/>
                <w:sz w:val="20"/>
                <w:szCs w:val="20"/>
              </w:rPr>
            </w:rPrChange>
          </w:rPr>
          <w:delText xml:space="preserve">Species </w:delText>
        </w:r>
        <w:r w:rsidR="00146999" w:rsidRPr="002B6EEC" w:rsidDel="004A18A8">
          <w:rPr>
            <w:color w:val="000000"/>
            <w:sz w:val="20"/>
            <w:szCs w:val="20"/>
            <w:rPrChange w:id="8452" w:author="Chen Liao" w:date="2021-03-29T18:57:00Z">
              <w:rPr>
                <w:color w:val="000000"/>
                <w:sz w:val="20"/>
                <w:szCs w:val="20"/>
              </w:rPr>
            </w:rPrChange>
          </w:rPr>
          <w:delText>absent</w:delText>
        </w:r>
        <w:r w:rsidR="00A6335E" w:rsidRPr="002B6EEC" w:rsidDel="004A18A8">
          <w:rPr>
            <w:color w:val="000000"/>
            <w:sz w:val="20"/>
            <w:szCs w:val="20"/>
            <w:rPrChange w:id="8453" w:author="Chen Liao" w:date="2021-03-29T18:57:00Z">
              <w:rPr>
                <w:color w:val="000000"/>
                <w:sz w:val="20"/>
                <w:szCs w:val="20"/>
              </w:rPr>
            </w:rPrChange>
          </w:rPr>
          <w:delText xml:space="preserve"> in any mouse baseline sample were not shown. </w:delText>
        </w:r>
      </w:del>
      <w:r w:rsidR="00115540" w:rsidRPr="002B6EEC">
        <w:rPr>
          <w:color w:val="000000"/>
          <w:sz w:val="20"/>
          <w:szCs w:val="20"/>
          <w:rPrChange w:id="8454" w:author="Chen Liao" w:date="2021-03-29T18:57:00Z">
            <w:rPr>
              <w:color w:val="000000"/>
              <w:sz w:val="20"/>
              <w:szCs w:val="20"/>
            </w:rPr>
          </w:rPrChange>
        </w:rPr>
        <w:t>In the bottom panel, t</w:t>
      </w:r>
      <w:r w:rsidR="00A6335E" w:rsidRPr="002B6EEC">
        <w:rPr>
          <w:color w:val="000000"/>
          <w:sz w:val="20"/>
          <w:szCs w:val="20"/>
          <w:rPrChange w:id="8455" w:author="Chen Liao" w:date="2021-03-29T18:57:00Z">
            <w:rPr>
              <w:color w:val="000000"/>
              <w:sz w:val="20"/>
              <w:szCs w:val="20"/>
            </w:rPr>
          </w:rPrChange>
        </w:rPr>
        <w:t xml:space="preserve">he prevalence </w:t>
      </w:r>
      <w:r w:rsidR="00146999" w:rsidRPr="002B6EEC">
        <w:rPr>
          <w:color w:val="000000"/>
          <w:sz w:val="20"/>
          <w:szCs w:val="20"/>
          <w:rPrChange w:id="8456" w:author="Chen Liao" w:date="2021-03-29T18:57:00Z">
            <w:rPr>
              <w:color w:val="000000"/>
              <w:sz w:val="20"/>
              <w:szCs w:val="20"/>
            </w:rPr>
          </w:rPrChange>
        </w:rPr>
        <w:t>score of a species</w:t>
      </w:r>
      <w:r w:rsidR="00A6335E" w:rsidRPr="002B6EEC">
        <w:rPr>
          <w:color w:val="000000"/>
          <w:sz w:val="20"/>
          <w:szCs w:val="20"/>
          <w:rPrChange w:id="8457" w:author="Chen Liao" w:date="2021-03-29T18:57:00Z">
            <w:rPr>
              <w:color w:val="000000"/>
              <w:sz w:val="20"/>
              <w:szCs w:val="20"/>
            </w:rPr>
          </w:rPrChange>
        </w:rPr>
        <w:t xml:space="preserve"> </w:t>
      </w:r>
      <w:r w:rsidR="00146999" w:rsidRPr="002B6EEC">
        <w:rPr>
          <w:color w:val="000000"/>
          <w:sz w:val="20"/>
          <w:szCs w:val="20"/>
          <w:rPrChange w:id="8458" w:author="Chen Liao" w:date="2021-03-29T18:57:00Z">
            <w:rPr>
              <w:color w:val="000000"/>
              <w:sz w:val="20"/>
              <w:szCs w:val="20"/>
            </w:rPr>
          </w:rPrChange>
        </w:rPr>
        <w:t>across mice</w:t>
      </w:r>
      <w:r w:rsidR="00115540" w:rsidRPr="002B6EEC">
        <w:rPr>
          <w:color w:val="000000"/>
          <w:sz w:val="20"/>
          <w:szCs w:val="20"/>
          <w:rPrChange w:id="8459" w:author="Chen Liao" w:date="2021-03-29T18:57:00Z">
            <w:rPr>
              <w:color w:val="000000"/>
              <w:sz w:val="20"/>
              <w:szCs w:val="20"/>
            </w:rPr>
          </w:rPrChange>
        </w:rPr>
        <w:t xml:space="preserve"> (solid line)</w:t>
      </w:r>
      <w:r w:rsidR="00146999" w:rsidRPr="002B6EEC">
        <w:rPr>
          <w:color w:val="000000"/>
          <w:sz w:val="20"/>
          <w:szCs w:val="20"/>
          <w:rPrChange w:id="8460" w:author="Chen Liao" w:date="2021-03-29T18:57:00Z">
            <w:rPr>
              <w:color w:val="000000"/>
              <w:sz w:val="20"/>
              <w:szCs w:val="20"/>
            </w:rPr>
          </w:rPrChange>
        </w:rPr>
        <w:t xml:space="preserve"> was</w:t>
      </w:r>
      <w:r w:rsidR="00A6335E" w:rsidRPr="002B6EEC">
        <w:rPr>
          <w:color w:val="000000"/>
          <w:sz w:val="20"/>
          <w:szCs w:val="20"/>
          <w:rPrChange w:id="8461" w:author="Chen Liao" w:date="2021-03-29T18:57:00Z">
            <w:rPr>
              <w:color w:val="000000"/>
              <w:sz w:val="20"/>
              <w:szCs w:val="20"/>
            </w:rPr>
          </w:rPrChange>
        </w:rPr>
        <w:t xml:space="preserve"> defined as the fraction of mice that contains this species in their baseline microbiota and </w:t>
      </w:r>
      <w:r w:rsidR="00146999" w:rsidRPr="002B6EEC">
        <w:rPr>
          <w:color w:val="000000"/>
          <w:sz w:val="20"/>
          <w:szCs w:val="20"/>
          <w:rPrChange w:id="8462" w:author="Chen Liao" w:date="2021-03-29T18:57:00Z">
            <w:rPr>
              <w:color w:val="000000"/>
              <w:sz w:val="20"/>
              <w:szCs w:val="20"/>
            </w:rPr>
          </w:rPrChange>
        </w:rPr>
        <w:t>that across vendors</w:t>
      </w:r>
      <w:r w:rsidR="00115540" w:rsidRPr="002B6EEC">
        <w:rPr>
          <w:color w:val="000000"/>
          <w:sz w:val="20"/>
          <w:szCs w:val="20"/>
          <w:rPrChange w:id="8463" w:author="Chen Liao" w:date="2021-03-29T18:57:00Z">
            <w:rPr>
              <w:color w:val="000000"/>
              <w:sz w:val="20"/>
              <w:szCs w:val="20"/>
            </w:rPr>
          </w:rPrChange>
        </w:rPr>
        <w:t xml:space="preserve"> (dashed lin</w:t>
      </w:r>
      <w:r w:rsidR="005352E0" w:rsidRPr="002B6EEC">
        <w:rPr>
          <w:color w:val="000000"/>
          <w:sz w:val="20"/>
          <w:szCs w:val="20"/>
          <w:rPrChange w:id="8464" w:author="Chen Liao" w:date="2021-03-29T18:57:00Z">
            <w:rPr>
              <w:color w:val="000000"/>
              <w:sz w:val="20"/>
              <w:szCs w:val="20"/>
            </w:rPr>
          </w:rPrChange>
        </w:rPr>
        <w:t>e)</w:t>
      </w:r>
      <w:r w:rsidR="00146999" w:rsidRPr="002B6EEC">
        <w:rPr>
          <w:color w:val="000000"/>
          <w:sz w:val="20"/>
          <w:szCs w:val="20"/>
          <w:rPrChange w:id="8465" w:author="Chen Liao" w:date="2021-03-29T18:57:00Z">
            <w:rPr>
              <w:color w:val="000000"/>
              <w:sz w:val="20"/>
              <w:szCs w:val="20"/>
            </w:rPr>
          </w:rPrChange>
        </w:rPr>
        <w:t xml:space="preserve"> was </w:t>
      </w:r>
      <w:r w:rsidR="00A6335E" w:rsidRPr="002B6EEC">
        <w:rPr>
          <w:color w:val="000000"/>
          <w:sz w:val="20"/>
          <w:szCs w:val="20"/>
          <w:rPrChange w:id="8466" w:author="Chen Liao" w:date="2021-03-29T18:57:00Z">
            <w:rPr>
              <w:color w:val="000000"/>
              <w:sz w:val="20"/>
              <w:szCs w:val="20"/>
            </w:rPr>
          </w:rPrChange>
        </w:rPr>
        <w:t xml:space="preserve">the fraction of vendors </w:t>
      </w:r>
      <w:r w:rsidR="00146999" w:rsidRPr="002B6EEC">
        <w:rPr>
          <w:color w:val="000000"/>
          <w:sz w:val="20"/>
          <w:szCs w:val="20"/>
          <w:rPrChange w:id="8467" w:author="Chen Liao" w:date="2021-03-29T18:57:00Z">
            <w:rPr>
              <w:color w:val="000000"/>
              <w:sz w:val="20"/>
              <w:szCs w:val="20"/>
            </w:rPr>
          </w:rPrChange>
        </w:rPr>
        <w:t>whose mice all</w:t>
      </w:r>
      <w:r w:rsidR="00A6335E" w:rsidRPr="002B6EEC">
        <w:rPr>
          <w:color w:val="000000"/>
          <w:sz w:val="20"/>
          <w:szCs w:val="20"/>
          <w:rPrChange w:id="8468" w:author="Chen Liao" w:date="2021-03-29T18:57:00Z">
            <w:rPr>
              <w:color w:val="000000"/>
              <w:sz w:val="20"/>
              <w:szCs w:val="20"/>
            </w:rPr>
          </w:rPrChange>
        </w:rPr>
        <w:t xml:space="preserve"> contain this species</w:t>
      </w:r>
      <w:r w:rsidR="00146999" w:rsidRPr="002B6EEC">
        <w:rPr>
          <w:color w:val="000000"/>
          <w:sz w:val="20"/>
          <w:szCs w:val="20"/>
          <w:rPrChange w:id="8469" w:author="Chen Liao" w:date="2021-03-29T18:57:00Z">
            <w:rPr>
              <w:color w:val="000000"/>
              <w:sz w:val="20"/>
              <w:szCs w:val="20"/>
            </w:rPr>
          </w:rPrChange>
        </w:rPr>
        <w:t xml:space="preserve">. </w:t>
      </w:r>
      <w:r w:rsidR="00A6335E" w:rsidRPr="002B6EEC">
        <w:rPr>
          <w:b/>
          <w:bCs/>
          <w:color w:val="000000"/>
          <w:sz w:val="20"/>
          <w:szCs w:val="20"/>
          <w:rPrChange w:id="8470" w:author="Chen Liao" w:date="2021-03-29T18:57:00Z">
            <w:rPr>
              <w:b/>
              <w:bCs/>
              <w:color w:val="000000"/>
              <w:sz w:val="20"/>
              <w:szCs w:val="20"/>
            </w:rPr>
          </w:rPrChange>
        </w:rPr>
        <w:t>D</w:t>
      </w:r>
      <w:r w:rsidR="00A6335E" w:rsidRPr="002B6EEC">
        <w:rPr>
          <w:color w:val="000000"/>
          <w:sz w:val="20"/>
          <w:szCs w:val="20"/>
          <w:rPrChange w:id="8471" w:author="Chen Liao" w:date="2021-03-29T18:57:00Z">
            <w:rPr>
              <w:color w:val="000000"/>
              <w:sz w:val="20"/>
              <w:szCs w:val="20"/>
            </w:rPr>
          </w:rPrChange>
        </w:rPr>
        <w:t>. Receiver operating characteristic (ROC) curve analysis of the similarity between training and test</w:t>
      </w:r>
      <w:del w:id="8472" w:author="Chen Liao" w:date="2021-03-28T08:50:00Z">
        <w:r w:rsidR="00A6335E" w:rsidRPr="002B6EEC" w:rsidDel="00F825A5">
          <w:rPr>
            <w:color w:val="000000"/>
            <w:sz w:val="20"/>
            <w:szCs w:val="20"/>
            <w:rPrChange w:id="8473" w:author="Chen Liao" w:date="2021-03-29T18:57:00Z">
              <w:rPr>
                <w:color w:val="000000"/>
                <w:sz w:val="20"/>
                <w:szCs w:val="20"/>
              </w:rPr>
            </w:rPrChange>
          </w:rPr>
          <w:delText>ing</w:delText>
        </w:r>
      </w:del>
      <w:r w:rsidR="00A6335E" w:rsidRPr="002B6EEC">
        <w:rPr>
          <w:color w:val="000000"/>
          <w:sz w:val="20"/>
          <w:szCs w:val="20"/>
          <w:rPrChange w:id="8474" w:author="Chen Liao" w:date="2021-03-29T18:57:00Z">
            <w:rPr>
              <w:color w:val="000000"/>
              <w:sz w:val="20"/>
              <w:szCs w:val="20"/>
            </w:rPr>
          </w:rPrChange>
        </w:rPr>
        <w:t xml:space="preserve"> dataset</w:t>
      </w:r>
      <w:r w:rsidR="000D5C41" w:rsidRPr="002B6EEC">
        <w:rPr>
          <w:color w:val="000000"/>
          <w:sz w:val="20"/>
          <w:szCs w:val="20"/>
          <w:rPrChange w:id="8475" w:author="Chen Liao" w:date="2021-03-29T18:57:00Z">
            <w:rPr>
              <w:color w:val="000000"/>
              <w:sz w:val="20"/>
              <w:szCs w:val="20"/>
            </w:rPr>
          </w:rPrChange>
        </w:rPr>
        <w:t>s</w:t>
      </w:r>
      <w:r w:rsidR="00A6335E" w:rsidRPr="002B6EEC">
        <w:rPr>
          <w:color w:val="000000"/>
          <w:sz w:val="20"/>
          <w:szCs w:val="20"/>
          <w:rPrChange w:id="8476" w:author="Chen Liao" w:date="2021-03-29T18:57:00Z">
            <w:rPr>
              <w:color w:val="000000"/>
              <w:sz w:val="20"/>
              <w:szCs w:val="20"/>
            </w:rPr>
          </w:rPrChange>
        </w:rPr>
        <w:t>.</w:t>
      </w:r>
      <w:r w:rsidR="005C1A29" w:rsidRPr="002B6EEC">
        <w:rPr>
          <w:color w:val="000000"/>
          <w:sz w:val="20"/>
          <w:szCs w:val="20"/>
          <w:rPrChange w:id="8477" w:author="Chen Liao" w:date="2021-03-29T18:57:00Z">
            <w:rPr>
              <w:color w:val="000000"/>
              <w:sz w:val="20"/>
              <w:szCs w:val="20"/>
            </w:rPr>
          </w:rPrChange>
        </w:rPr>
        <w:t xml:space="preserve"> A </w:t>
      </w:r>
      <w:r w:rsidR="00017D3A" w:rsidRPr="002B6EEC">
        <w:rPr>
          <w:color w:val="000000"/>
          <w:sz w:val="20"/>
          <w:szCs w:val="20"/>
          <w:rPrChange w:id="8478" w:author="Chen Liao" w:date="2021-03-29T18:57:00Z">
            <w:rPr>
              <w:color w:val="000000"/>
              <w:sz w:val="20"/>
              <w:szCs w:val="20"/>
            </w:rPr>
          </w:rPrChange>
        </w:rPr>
        <w:t>R</w:t>
      </w:r>
      <w:r w:rsidR="005C1A29" w:rsidRPr="002B6EEC">
        <w:rPr>
          <w:color w:val="000000"/>
          <w:sz w:val="20"/>
          <w:szCs w:val="20"/>
          <w:rPrChange w:id="8479" w:author="Chen Liao" w:date="2021-03-29T18:57:00Z">
            <w:rPr>
              <w:color w:val="000000"/>
              <w:sz w:val="20"/>
              <w:szCs w:val="20"/>
            </w:rPr>
          </w:rPrChange>
        </w:rPr>
        <w:t xml:space="preserve">andom </w:t>
      </w:r>
      <w:r w:rsidR="00017D3A" w:rsidRPr="002B6EEC">
        <w:rPr>
          <w:color w:val="000000"/>
          <w:sz w:val="20"/>
          <w:szCs w:val="20"/>
          <w:rPrChange w:id="8480" w:author="Chen Liao" w:date="2021-03-29T18:57:00Z">
            <w:rPr>
              <w:color w:val="000000"/>
              <w:sz w:val="20"/>
              <w:szCs w:val="20"/>
            </w:rPr>
          </w:rPrChange>
        </w:rPr>
        <w:t>F</w:t>
      </w:r>
      <w:r w:rsidR="005C1A29" w:rsidRPr="002B6EEC">
        <w:rPr>
          <w:color w:val="000000"/>
          <w:sz w:val="20"/>
          <w:szCs w:val="20"/>
          <w:rPrChange w:id="8481" w:author="Chen Liao" w:date="2021-03-29T18:57:00Z">
            <w:rPr>
              <w:color w:val="000000"/>
              <w:sz w:val="20"/>
              <w:szCs w:val="20"/>
            </w:rPr>
          </w:rPrChange>
        </w:rPr>
        <w:t>orest classifie</w:t>
      </w:r>
      <w:r w:rsidR="00E041D2" w:rsidRPr="002B6EEC">
        <w:rPr>
          <w:color w:val="000000"/>
          <w:sz w:val="20"/>
          <w:szCs w:val="20"/>
          <w:rPrChange w:id="8482" w:author="Chen Liao" w:date="2021-03-29T18:57:00Z">
            <w:rPr>
              <w:color w:val="000000"/>
              <w:sz w:val="20"/>
              <w:szCs w:val="20"/>
            </w:rPr>
          </w:rPrChange>
        </w:rPr>
        <w:t>r</w:t>
      </w:r>
      <w:r w:rsidR="005C1A29" w:rsidRPr="002B6EEC">
        <w:rPr>
          <w:color w:val="000000"/>
          <w:sz w:val="20"/>
          <w:szCs w:val="20"/>
          <w:rPrChange w:id="8483" w:author="Chen Liao" w:date="2021-03-29T18:57:00Z">
            <w:rPr>
              <w:color w:val="000000"/>
              <w:sz w:val="20"/>
              <w:szCs w:val="20"/>
            </w:rPr>
          </w:rPrChange>
        </w:rPr>
        <w:t xml:space="preserve"> trained to discriminate the two datasets outputs area under the </w:t>
      </w:r>
      <w:r w:rsidR="00B90EA2" w:rsidRPr="002B6EEC">
        <w:rPr>
          <w:color w:val="000000"/>
          <w:sz w:val="20"/>
          <w:szCs w:val="20"/>
          <w:rPrChange w:id="8484" w:author="Chen Liao" w:date="2021-03-29T18:57:00Z">
            <w:rPr>
              <w:color w:val="000000"/>
              <w:sz w:val="20"/>
              <w:szCs w:val="20"/>
            </w:rPr>
          </w:rPrChange>
        </w:rPr>
        <w:t xml:space="preserve">ROC </w:t>
      </w:r>
      <w:r w:rsidR="005C1A29" w:rsidRPr="002B6EEC">
        <w:rPr>
          <w:color w:val="000000"/>
          <w:sz w:val="20"/>
          <w:szCs w:val="20"/>
          <w:rPrChange w:id="8485" w:author="Chen Liao" w:date="2021-03-29T18:57:00Z">
            <w:rPr>
              <w:color w:val="000000"/>
              <w:sz w:val="20"/>
              <w:szCs w:val="20"/>
            </w:rPr>
          </w:rPrChange>
        </w:rPr>
        <w:t>curve (</w:t>
      </w:r>
      <w:proofErr w:type="spellStart"/>
      <w:r w:rsidR="005C1A29" w:rsidRPr="002B6EEC">
        <w:rPr>
          <w:color w:val="000000"/>
          <w:sz w:val="20"/>
          <w:szCs w:val="20"/>
          <w:rPrChange w:id="8486" w:author="Chen Liao" w:date="2021-03-29T18:57:00Z">
            <w:rPr>
              <w:color w:val="000000"/>
              <w:sz w:val="20"/>
              <w:szCs w:val="20"/>
            </w:rPr>
          </w:rPrChange>
        </w:rPr>
        <w:t>auc</w:t>
      </w:r>
      <w:proofErr w:type="spellEnd"/>
      <w:r w:rsidR="005C1A29" w:rsidRPr="002B6EEC">
        <w:rPr>
          <w:color w:val="000000"/>
          <w:sz w:val="20"/>
          <w:szCs w:val="20"/>
          <w:rPrChange w:id="8487" w:author="Chen Liao" w:date="2021-03-29T18:57:00Z">
            <w:rPr>
              <w:color w:val="000000"/>
              <w:sz w:val="20"/>
              <w:szCs w:val="20"/>
            </w:rPr>
          </w:rPrChange>
        </w:rPr>
        <w:t>) as a</w:t>
      </w:r>
      <w:ins w:id="8488" w:author="Chen Liao" w:date="2021-03-28T08:52:00Z">
        <w:r w:rsidR="00457749" w:rsidRPr="002B6EEC">
          <w:rPr>
            <w:color w:val="000000"/>
            <w:sz w:val="20"/>
            <w:szCs w:val="20"/>
            <w:rPrChange w:id="8489" w:author="Chen Liao" w:date="2021-03-29T18:57:00Z">
              <w:rPr>
                <w:color w:val="000000"/>
                <w:sz w:val="21"/>
                <w:szCs w:val="21"/>
              </w:rPr>
            </w:rPrChange>
          </w:rPr>
          <w:t xml:space="preserve"> dissimilarity</w:t>
        </w:r>
      </w:ins>
      <w:r w:rsidR="005C1A29" w:rsidRPr="002B6EEC">
        <w:rPr>
          <w:color w:val="000000"/>
          <w:sz w:val="20"/>
          <w:szCs w:val="20"/>
          <w:rPrChange w:id="8490" w:author="Chen Liao" w:date="2021-03-29T18:57:00Z">
            <w:rPr>
              <w:color w:val="000000"/>
              <w:sz w:val="20"/>
              <w:szCs w:val="20"/>
            </w:rPr>
          </w:rPrChange>
        </w:rPr>
        <w:t xml:space="preserve"> </w:t>
      </w:r>
      <w:del w:id="8491" w:author="Chen Liao" w:date="2021-03-28T08:51:00Z">
        <w:r w:rsidR="009702EE" w:rsidRPr="002B6EEC" w:rsidDel="00BE0BD2">
          <w:rPr>
            <w:color w:val="000000"/>
            <w:sz w:val="20"/>
            <w:szCs w:val="20"/>
            <w:rPrChange w:id="8492" w:author="Chen Liao" w:date="2021-03-29T18:57:00Z">
              <w:rPr>
                <w:color w:val="000000"/>
                <w:sz w:val="20"/>
                <w:szCs w:val="20"/>
              </w:rPr>
            </w:rPrChange>
          </w:rPr>
          <w:delText>similarity</w:delText>
        </w:r>
        <w:r w:rsidR="005C1A29" w:rsidRPr="002B6EEC" w:rsidDel="00BE0BD2">
          <w:rPr>
            <w:color w:val="000000"/>
            <w:sz w:val="20"/>
            <w:szCs w:val="20"/>
            <w:rPrChange w:id="8493" w:author="Chen Liao" w:date="2021-03-29T18:57:00Z">
              <w:rPr>
                <w:color w:val="000000"/>
                <w:sz w:val="20"/>
                <w:szCs w:val="20"/>
              </w:rPr>
            </w:rPrChange>
          </w:rPr>
          <w:delText xml:space="preserve"> score</w:delText>
        </w:r>
      </w:del>
      <w:ins w:id="8494" w:author="Chen Liao" w:date="2021-03-28T08:51:00Z">
        <w:r w:rsidR="00BE0BD2" w:rsidRPr="002B6EEC">
          <w:rPr>
            <w:color w:val="000000"/>
            <w:sz w:val="20"/>
            <w:szCs w:val="20"/>
            <w:rPrChange w:id="8495" w:author="Chen Liao" w:date="2021-03-29T18:57:00Z">
              <w:rPr>
                <w:color w:val="000000"/>
                <w:sz w:val="21"/>
                <w:szCs w:val="21"/>
              </w:rPr>
            </w:rPrChange>
          </w:rPr>
          <w:t>metric</w:t>
        </w:r>
      </w:ins>
      <w:ins w:id="8496" w:author="Chen Liao" w:date="2021-03-28T08:50:00Z">
        <w:r w:rsidR="00F825A5" w:rsidRPr="002B6EEC">
          <w:rPr>
            <w:color w:val="000000"/>
            <w:sz w:val="20"/>
            <w:szCs w:val="20"/>
            <w:rPrChange w:id="8497" w:author="Chen Liao" w:date="2021-03-29T18:57:00Z">
              <w:rPr>
                <w:color w:val="000000"/>
                <w:sz w:val="21"/>
                <w:szCs w:val="21"/>
              </w:rPr>
            </w:rPrChange>
          </w:rPr>
          <w:t>.</w:t>
        </w:r>
      </w:ins>
      <w:del w:id="8498" w:author="Chen Liao" w:date="2021-03-28T08:50:00Z">
        <w:r w:rsidR="00E041D2" w:rsidRPr="002B6EEC" w:rsidDel="00F825A5">
          <w:rPr>
            <w:color w:val="000000"/>
            <w:sz w:val="20"/>
            <w:szCs w:val="20"/>
            <w:rPrChange w:id="8499" w:author="Chen Liao" w:date="2021-03-29T18:57:00Z">
              <w:rPr>
                <w:color w:val="000000"/>
                <w:sz w:val="20"/>
                <w:szCs w:val="20"/>
              </w:rPr>
            </w:rPrChange>
          </w:rPr>
          <w:delText xml:space="preserve"> (see Methods for details)</w:delText>
        </w:r>
        <w:r w:rsidR="005C1A29" w:rsidRPr="002B6EEC" w:rsidDel="00F825A5">
          <w:rPr>
            <w:color w:val="000000"/>
            <w:sz w:val="20"/>
            <w:szCs w:val="20"/>
            <w:rPrChange w:id="8500" w:author="Chen Liao" w:date="2021-03-29T18:57:00Z">
              <w:rPr>
                <w:color w:val="000000"/>
                <w:sz w:val="20"/>
                <w:szCs w:val="20"/>
              </w:rPr>
            </w:rPrChange>
          </w:rPr>
          <w:delText>.</w:delText>
        </w:r>
      </w:del>
    </w:p>
    <w:p w14:paraId="56E65313" w14:textId="77777777" w:rsidR="00A83394" w:rsidRPr="002B6EEC" w:rsidDel="002A2FEB" w:rsidRDefault="00A83394">
      <w:pPr>
        <w:jc w:val="both"/>
        <w:rPr>
          <w:del w:id="8501" w:author="Chen Liao" w:date="2021-03-22T09:04:00Z"/>
          <w:color w:val="000000"/>
          <w:sz w:val="22"/>
          <w:szCs w:val="22"/>
          <w:rPrChange w:id="8502" w:author="Chen Liao" w:date="2021-03-29T18:57:00Z">
            <w:rPr>
              <w:del w:id="8503" w:author="Chen Liao" w:date="2021-03-22T09:04:00Z"/>
              <w:color w:val="000000"/>
              <w:sz w:val="20"/>
              <w:szCs w:val="20"/>
            </w:rPr>
          </w:rPrChange>
        </w:rPr>
      </w:pPr>
    </w:p>
    <w:p w14:paraId="7A60DD6C" w14:textId="77777777" w:rsidR="00A83394" w:rsidRPr="002B6EEC" w:rsidDel="001940BD" w:rsidRDefault="00A83394">
      <w:pPr>
        <w:jc w:val="both"/>
        <w:rPr>
          <w:del w:id="8504" w:author="Chen Liao" w:date="2021-03-28T08:50:00Z"/>
          <w:color w:val="000000"/>
          <w:sz w:val="22"/>
          <w:szCs w:val="22"/>
          <w:rPrChange w:id="8505" w:author="Chen Liao" w:date="2021-03-29T18:57:00Z">
            <w:rPr>
              <w:del w:id="8506" w:author="Chen Liao" w:date="2021-03-28T08:50:00Z"/>
              <w:color w:val="000000"/>
              <w:sz w:val="20"/>
              <w:szCs w:val="20"/>
            </w:rPr>
          </w:rPrChange>
        </w:rPr>
        <w:pPrChange w:id="8507" w:author="Chen Liao" w:date="2021-03-24T10:44:00Z">
          <w:pPr/>
        </w:pPrChange>
      </w:pPr>
      <w:del w:id="8508" w:author="Chen Liao" w:date="2021-03-22T09:04:00Z">
        <w:r w:rsidRPr="002B6EEC" w:rsidDel="002A2FEB">
          <w:rPr>
            <w:color w:val="000000"/>
            <w:sz w:val="22"/>
            <w:szCs w:val="22"/>
            <w:rPrChange w:id="8509" w:author="Chen Liao" w:date="2021-03-29T18:57:00Z">
              <w:rPr>
                <w:color w:val="000000"/>
                <w:sz w:val="20"/>
                <w:szCs w:val="20"/>
              </w:rPr>
            </w:rPrChange>
          </w:rPr>
          <w:br w:type="page"/>
        </w:r>
      </w:del>
    </w:p>
    <w:p w14:paraId="73DC888C" w14:textId="77777777" w:rsidR="001940BD" w:rsidRPr="002B6EEC" w:rsidRDefault="001940BD" w:rsidP="00B76665">
      <w:pPr>
        <w:jc w:val="both"/>
        <w:rPr>
          <w:ins w:id="8510" w:author="Chen Liao" w:date="2021-03-28T08:50:00Z"/>
          <w:b/>
          <w:bCs/>
          <w:sz w:val="22"/>
          <w:szCs w:val="22"/>
          <w:rPrChange w:id="8511" w:author="Chen Liao" w:date="2021-03-29T18:57:00Z">
            <w:rPr>
              <w:ins w:id="8512" w:author="Chen Liao" w:date="2021-03-28T08:50:00Z"/>
              <w:b/>
              <w:bCs/>
            </w:rPr>
          </w:rPrChange>
        </w:rPr>
      </w:pPr>
      <w:ins w:id="8513" w:author="Chen Liao" w:date="2021-03-28T08:50:00Z">
        <w:r w:rsidRPr="002B6EEC">
          <w:rPr>
            <w:b/>
            <w:bCs/>
            <w:sz w:val="22"/>
            <w:szCs w:val="22"/>
            <w:rPrChange w:id="8514" w:author="Chen Liao" w:date="2021-03-29T18:57:00Z">
              <w:rPr>
                <w:b/>
                <w:bCs/>
              </w:rPr>
            </w:rPrChange>
          </w:rPr>
          <w:br w:type="page"/>
        </w:r>
      </w:ins>
    </w:p>
    <w:p w14:paraId="4D259EA9" w14:textId="725E2427" w:rsidR="00A83394" w:rsidRPr="002B6EEC" w:rsidDel="00A45D34" w:rsidRDefault="00A83394">
      <w:pPr>
        <w:jc w:val="both"/>
        <w:rPr>
          <w:del w:id="8515" w:author="Chen Liao" w:date="2021-03-24T23:09:00Z"/>
          <w:b/>
          <w:bCs/>
          <w:sz w:val="22"/>
          <w:szCs w:val="22"/>
          <w:rPrChange w:id="8516" w:author="Chen Liao" w:date="2021-03-29T18:57:00Z">
            <w:rPr>
              <w:del w:id="8517" w:author="Chen Liao" w:date="2021-03-24T23:09:00Z"/>
              <w:b/>
              <w:bCs/>
            </w:rPr>
          </w:rPrChange>
        </w:rPr>
      </w:pPr>
      <w:r w:rsidRPr="002B6EEC">
        <w:rPr>
          <w:b/>
          <w:bCs/>
          <w:rPrChange w:id="8518" w:author="Chen Liao" w:date="2021-03-29T18:57:00Z">
            <w:rPr>
              <w:b/>
              <w:bCs/>
              <w:sz w:val="22"/>
            </w:rPr>
          </w:rPrChange>
        </w:rPr>
        <w:lastRenderedPageBreak/>
        <w:t>Discussion</w:t>
      </w:r>
      <w:ins w:id="8519" w:author="Chen Liao" w:date="2021-03-28T09:06:00Z">
        <w:r w:rsidR="00544D3D" w:rsidRPr="002B6EEC">
          <w:rPr>
            <w:b/>
            <w:bCs/>
            <w:rPrChange w:id="8520" w:author="Chen Liao" w:date="2021-03-29T18:57:00Z">
              <w:rPr>
                <w:b/>
                <w:bCs/>
                <w:sz w:val="28"/>
                <w:szCs w:val="28"/>
              </w:rPr>
            </w:rPrChange>
          </w:rPr>
          <w:t>s</w:t>
        </w:r>
        <w:r w:rsidR="001A49AA" w:rsidRPr="002B6EEC">
          <w:rPr>
            <w:b/>
            <w:bCs/>
            <w:rPrChange w:id="8521" w:author="Chen Liao" w:date="2021-03-29T18:57:00Z">
              <w:rPr>
                <w:b/>
                <w:bCs/>
                <w:sz w:val="28"/>
                <w:szCs w:val="28"/>
              </w:rPr>
            </w:rPrChange>
          </w:rPr>
          <w:t>/</w:t>
        </w:r>
        <w:r w:rsidR="001A49AA" w:rsidRPr="002B6EEC">
          <w:rPr>
            <w:b/>
            <w:bCs/>
            <w:sz w:val="22"/>
            <w:szCs w:val="22"/>
            <w:rPrChange w:id="8522" w:author="Chen Liao" w:date="2021-03-29T18:57:00Z">
              <w:rPr>
                <w:b/>
                <w:bCs/>
              </w:rPr>
            </w:rPrChange>
          </w:rPr>
          <w:t>Conclusions</w:t>
        </w:r>
      </w:ins>
    </w:p>
    <w:p w14:paraId="5967E6C5" w14:textId="77777777" w:rsidR="00A45D34" w:rsidRPr="002B6EEC" w:rsidRDefault="00A45D34" w:rsidP="00B76665">
      <w:pPr>
        <w:jc w:val="both"/>
        <w:rPr>
          <w:ins w:id="8523" w:author="Chen Liao" w:date="2021-03-27T09:52:00Z"/>
          <w:b/>
          <w:bCs/>
          <w:sz w:val="22"/>
          <w:szCs w:val="22"/>
          <w:rPrChange w:id="8524" w:author="Chen Liao" w:date="2021-03-29T18:57:00Z">
            <w:rPr>
              <w:ins w:id="8525" w:author="Chen Liao" w:date="2021-03-27T09:52:00Z"/>
              <w:b/>
              <w:bCs/>
            </w:rPr>
          </w:rPrChange>
        </w:rPr>
      </w:pPr>
    </w:p>
    <w:p w14:paraId="3D6F59E9" w14:textId="7EE73AFC" w:rsidR="00D31421" w:rsidRPr="002B6EEC" w:rsidRDefault="00D31421">
      <w:pPr>
        <w:pStyle w:val="paragraph"/>
        <w:jc w:val="both"/>
        <w:rPr>
          <w:sz w:val="22"/>
          <w:szCs w:val="22"/>
          <w:u w:val="single"/>
          <w:rPrChange w:id="8526" w:author="Chen Liao" w:date="2021-03-29T18:57:00Z">
            <w:rPr>
              <w:b/>
              <w:bCs/>
              <w:sz w:val="22"/>
            </w:rPr>
          </w:rPrChange>
        </w:rPr>
        <w:pPrChange w:id="8527" w:author="Chen Liao" w:date="2021-03-24T23:09:00Z">
          <w:pPr/>
        </w:pPrChange>
      </w:pPr>
      <w:ins w:id="8528" w:author="Chen Liao" w:date="2021-03-24T23:09:00Z">
        <w:r w:rsidRPr="002B6EEC">
          <w:rPr>
            <w:rFonts w:ascii="Times New Roman" w:hAnsi="Times New Roman" w:cs="Times New Roman"/>
            <w:sz w:val="22"/>
            <w:szCs w:val="22"/>
            <w:u w:val="single"/>
            <w:rPrChange w:id="8529" w:author="Chen Liao" w:date="2021-03-29T18:57:00Z">
              <w:rPr>
                <w:u w:val="single"/>
              </w:rPr>
            </w:rPrChange>
          </w:rPr>
          <w:t xml:space="preserve"># Summary of </w:t>
        </w:r>
        <w:r w:rsidR="00A92D22" w:rsidRPr="002B6EEC">
          <w:rPr>
            <w:rFonts w:ascii="Times New Roman" w:hAnsi="Times New Roman" w:cs="Times New Roman"/>
            <w:sz w:val="22"/>
            <w:szCs w:val="22"/>
            <w:u w:val="single"/>
            <w:rPrChange w:id="8530" w:author="Chen Liao" w:date="2021-03-29T18:57:00Z">
              <w:rPr>
                <w:u w:val="single"/>
              </w:rPr>
            </w:rPrChange>
          </w:rPr>
          <w:t>the major findings of this study</w:t>
        </w:r>
      </w:ins>
      <w:ins w:id="8531" w:author="Chen Liao" w:date="2021-03-28T09:27:00Z">
        <w:r w:rsidR="00D64A82" w:rsidRPr="002B6EEC">
          <w:rPr>
            <w:rFonts w:ascii="Times New Roman" w:hAnsi="Times New Roman" w:cs="Times New Roman"/>
            <w:sz w:val="22"/>
            <w:szCs w:val="22"/>
            <w:u w:val="single"/>
            <w:rPrChange w:id="8532" w:author="Chen Liao" w:date="2021-03-29T18:57:00Z">
              <w:rPr>
                <w:u w:val="single"/>
              </w:rPr>
            </w:rPrChange>
          </w:rPr>
          <w:t xml:space="preserve"> and focus on why dynamics is important for understanding individualized responses</w:t>
        </w:r>
      </w:ins>
    </w:p>
    <w:p w14:paraId="5889B015" w14:textId="01642A37" w:rsidR="00E26301" w:rsidRPr="002B6EEC" w:rsidRDefault="004A44D6" w:rsidP="00032B89">
      <w:pPr>
        <w:jc w:val="both"/>
        <w:rPr>
          <w:ins w:id="8533" w:author="Chen Liao" w:date="2021-03-28T09:07:00Z"/>
          <w:sz w:val="22"/>
          <w:szCs w:val="22"/>
          <w:rPrChange w:id="8534" w:author="Chen Liao" w:date="2021-03-29T18:57:00Z">
            <w:rPr>
              <w:ins w:id="8535" w:author="Chen Liao" w:date="2021-03-28T09:07:00Z"/>
              <w:shd w:val="clear" w:color="auto" w:fill="FFFFFF"/>
            </w:rPr>
          </w:rPrChange>
        </w:rPr>
        <w:pPrChange w:id="8536" w:author="Chen Liao" w:date="2021-03-28T22:11:00Z">
          <w:pPr>
            <w:jc w:val="both"/>
          </w:pPr>
        </w:pPrChange>
      </w:pPr>
      <w:ins w:id="8537" w:author="Chen Liao" w:date="2021-03-28T09:06:00Z">
        <w:r w:rsidRPr="002B6EEC">
          <w:rPr>
            <w:sz w:val="22"/>
            <w:szCs w:val="22"/>
            <w:rPrChange w:id="8538" w:author="Chen Liao" w:date="2021-03-29T18:57:00Z">
              <w:rPr/>
            </w:rPrChange>
          </w:rPr>
          <w:t xml:space="preserve">In summary, </w:t>
        </w:r>
      </w:ins>
      <w:ins w:id="8539" w:author="Chen Liao" w:date="2021-03-28T09:07:00Z">
        <w:r w:rsidR="004D7BD4" w:rsidRPr="002B6EEC">
          <w:rPr>
            <w:sz w:val="22"/>
            <w:szCs w:val="22"/>
            <w:rPrChange w:id="8540" w:author="Chen Liao" w:date="2021-03-29T18:57:00Z">
              <w:rPr/>
            </w:rPrChange>
          </w:rPr>
          <w:t>our results indicated</w:t>
        </w:r>
      </w:ins>
      <w:ins w:id="8541" w:author="Chen Liao" w:date="2021-03-28T09:27:00Z">
        <w:r w:rsidR="000A20CC" w:rsidRPr="002B6EEC">
          <w:rPr>
            <w:sz w:val="22"/>
            <w:szCs w:val="22"/>
            <w:rPrChange w:id="8542" w:author="Chen Liao" w:date="2021-03-29T18:57:00Z">
              <w:rPr/>
            </w:rPrChange>
          </w:rPr>
          <w:t xml:space="preserve"> pa</w:t>
        </w:r>
      </w:ins>
      <w:ins w:id="8543" w:author="Chen Liao" w:date="2021-03-28T09:28:00Z">
        <w:r w:rsidR="000A20CC" w:rsidRPr="002B6EEC">
          <w:rPr>
            <w:sz w:val="22"/>
            <w:szCs w:val="22"/>
            <w:rPrChange w:id="8544" w:author="Chen Liao" w:date="2021-03-29T18:57:00Z">
              <w:rPr/>
            </w:rPrChange>
          </w:rPr>
          <w:t>ramou</w:t>
        </w:r>
      </w:ins>
      <w:ins w:id="8545" w:author="Chen Liao" w:date="2021-03-28T09:29:00Z">
        <w:r w:rsidR="000A20CC" w:rsidRPr="002B6EEC">
          <w:rPr>
            <w:sz w:val="22"/>
            <w:szCs w:val="22"/>
            <w:rPrChange w:id="8546" w:author="Chen Liao" w:date="2021-03-29T18:57:00Z">
              <w:rPr/>
            </w:rPrChange>
          </w:rPr>
          <w:t>n</w:t>
        </w:r>
      </w:ins>
      <w:ins w:id="8547" w:author="Chen Liao" w:date="2021-03-28T09:28:00Z">
        <w:r w:rsidR="000A20CC" w:rsidRPr="002B6EEC">
          <w:rPr>
            <w:sz w:val="22"/>
            <w:szCs w:val="22"/>
            <w:rPrChange w:id="8548" w:author="Chen Liao" w:date="2021-03-29T18:57:00Z">
              <w:rPr/>
            </w:rPrChange>
          </w:rPr>
          <w:t xml:space="preserve">t importance of </w:t>
        </w:r>
      </w:ins>
      <w:ins w:id="8549" w:author="Chen Liao" w:date="2021-03-28T09:29:00Z">
        <w:r w:rsidR="000A20CC" w:rsidRPr="002B6EEC">
          <w:rPr>
            <w:sz w:val="22"/>
            <w:szCs w:val="22"/>
            <w:rPrChange w:id="8550" w:author="Chen Liao" w:date="2021-03-29T18:57:00Z">
              <w:rPr/>
            </w:rPrChange>
          </w:rPr>
          <w:t xml:space="preserve">dynamics </w:t>
        </w:r>
      </w:ins>
      <w:ins w:id="8551" w:author="Chen Liao" w:date="2021-03-28T09:30:00Z">
        <w:r w:rsidR="000A20CC" w:rsidRPr="002B6EEC">
          <w:rPr>
            <w:sz w:val="22"/>
            <w:szCs w:val="22"/>
            <w:rPrChange w:id="8552" w:author="Chen Liao" w:date="2021-03-29T18:57:00Z">
              <w:rPr/>
            </w:rPrChange>
          </w:rPr>
          <w:t>for</w:t>
        </w:r>
      </w:ins>
      <w:ins w:id="8553" w:author="Chen Liao" w:date="2021-03-28T09:29:00Z">
        <w:r w:rsidR="000A20CC" w:rsidRPr="002B6EEC">
          <w:rPr>
            <w:sz w:val="22"/>
            <w:szCs w:val="22"/>
            <w:rPrChange w:id="8554" w:author="Chen Liao" w:date="2021-03-29T18:57:00Z">
              <w:rPr/>
            </w:rPrChange>
          </w:rPr>
          <w:t xml:space="preserve"> </w:t>
        </w:r>
      </w:ins>
      <w:ins w:id="8555" w:author="Chen Liao" w:date="2021-03-28T09:28:00Z">
        <w:r w:rsidR="000A20CC" w:rsidRPr="002B6EEC">
          <w:rPr>
            <w:sz w:val="22"/>
            <w:szCs w:val="22"/>
            <w:rPrChange w:id="8556" w:author="Chen Liao" w:date="2021-03-29T18:57:00Z">
              <w:rPr/>
            </w:rPrChange>
          </w:rPr>
          <w:t xml:space="preserve">understanding </w:t>
        </w:r>
      </w:ins>
      <w:ins w:id="8557" w:author="Chen Liao" w:date="2021-03-28T09:29:00Z">
        <w:r w:rsidR="000A20CC" w:rsidRPr="002B6EEC">
          <w:rPr>
            <w:sz w:val="22"/>
            <w:szCs w:val="22"/>
            <w:rPrChange w:id="8558" w:author="Chen Liao" w:date="2021-03-29T18:57:00Z">
              <w:rPr/>
            </w:rPrChange>
          </w:rPr>
          <w:t xml:space="preserve">inter-individual </w:t>
        </w:r>
      </w:ins>
      <w:ins w:id="8559" w:author="Chen Liao" w:date="2021-03-28T09:28:00Z">
        <w:r w:rsidR="000A20CC" w:rsidRPr="002B6EEC">
          <w:rPr>
            <w:sz w:val="22"/>
            <w:szCs w:val="22"/>
            <w:rPrChange w:id="8560" w:author="Chen Liao" w:date="2021-03-29T18:57:00Z">
              <w:rPr/>
            </w:rPrChange>
          </w:rPr>
          <w:t xml:space="preserve">differences </w:t>
        </w:r>
      </w:ins>
      <w:ins w:id="8561" w:author="Chen Liao" w:date="2021-03-28T09:29:00Z">
        <w:r w:rsidR="000A20CC" w:rsidRPr="002B6EEC">
          <w:rPr>
            <w:sz w:val="22"/>
            <w:szCs w:val="22"/>
            <w:rPrChange w:id="8562" w:author="Chen Liao" w:date="2021-03-29T18:57:00Z">
              <w:rPr/>
            </w:rPrChange>
          </w:rPr>
          <w:t>in dietary responses.</w:t>
        </w:r>
      </w:ins>
      <w:ins w:id="8563" w:author="Chen Liao" w:date="2021-03-28T09:30:00Z">
        <w:r w:rsidR="000A20CC" w:rsidRPr="002B6EEC">
          <w:rPr>
            <w:sz w:val="22"/>
            <w:szCs w:val="22"/>
            <w:rPrChange w:id="8564" w:author="Chen Liao" w:date="2021-03-29T18:57:00Z">
              <w:rPr/>
            </w:rPrChange>
          </w:rPr>
          <w:t xml:space="preserve"> </w:t>
        </w:r>
      </w:ins>
      <w:ins w:id="8565" w:author="Chen Liao" w:date="2021-03-28T09:32:00Z">
        <w:r w:rsidR="00AA37D2" w:rsidRPr="002B6EEC">
          <w:rPr>
            <w:sz w:val="22"/>
            <w:szCs w:val="22"/>
            <w:rPrChange w:id="8566" w:author="Chen Liao" w:date="2021-03-29T18:57:00Z">
              <w:rPr/>
            </w:rPrChange>
          </w:rPr>
          <w:t>The significance</w:t>
        </w:r>
      </w:ins>
      <w:ins w:id="8567" w:author="Chen Liao" w:date="2021-03-28T12:24:00Z">
        <w:r w:rsidR="00F42FFF" w:rsidRPr="002B6EEC">
          <w:rPr>
            <w:sz w:val="22"/>
            <w:szCs w:val="22"/>
            <w:rPrChange w:id="8568" w:author="Chen Liao" w:date="2021-03-29T18:57:00Z">
              <w:rPr/>
            </w:rPrChange>
          </w:rPr>
          <w:t xml:space="preserve"> of </w:t>
        </w:r>
        <w:proofErr w:type="spellStart"/>
        <w:r w:rsidR="00F42FFF" w:rsidRPr="002B6EEC">
          <w:rPr>
            <w:sz w:val="22"/>
            <w:szCs w:val="22"/>
            <w:rPrChange w:id="8569" w:author="Chen Liao" w:date="2021-03-29T18:57:00Z">
              <w:rPr/>
            </w:rPrChange>
          </w:rPr>
          <w:t>dyanmics</w:t>
        </w:r>
      </w:ins>
      <w:proofErr w:type="spellEnd"/>
      <w:ins w:id="8570" w:author="Chen Liao" w:date="2021-03-28T09:32:00Z">
        <w:r w:rsidR="00AA37D2" w:rsidRPr="002B6EEC">
          <w:rPr>
            <w:sz w:val="22"/>
            <w:szCs w:val="22"/>
            <w:rPrChange w:id="8571" w:author="Chen Liao" w:date="2021-03-29T18:57:00Z">
              <w:rPr/>
            </w:rPrChange>
          </w:rPr>
          <w:t xml:space="preserve"> is t</w:t>
        </w:r>
      </w:ins>
      <w:ins w:id="8572" w:author="Chen Liao" w:date="2021-03-28T18:30:00Z">
        <w:r w:rsidR="00A32DFB" w:rsidRPr="002B6EEC">
          <w:rPr>
            <w:sz w:val="22"/>
            <w:szCs w:val="22"/>
            <w:rPrChange w:id="8573" w:author="Chen Liao" w:date="2021-03-29T18:57:00Z">
              <w:rPr/>
            </w:rPrChange>
          </w:rPr>
          <w:t>wo</w:t>
        </w:r>
      </w:ins>
      <w:ins w:id="8574" w:author="Chen Liao" w:date="2021-03-28T09:32:00Z">
        <w:r w:rsidR="00AA37D2" w:rsidRPr="002B6EEC">
          <w:rPr>
            <w:sz w:val="22"/>
            <w:szCs w:val="22"/>
            <w:rPrChange w:id="8575" w:author="Chen Liao" w:date="2021-03-29T18:57:00Z">
              <w:rPr/>
            </w:rPrChange>
          </w:rPr>
          <w:t xml:space="preserve"> folds. First,</w:t>
        </w:r>
      </w:ins>
      <w:ins w:id="8576" w:author="Chen Liao" w:date="2021-03-28T09:37:00Z">
        <w:r w:rsidR="00236D82" w:rsidRPr="002B6EEC">
          <w:rPr>
            <w:sz w:val="22"/>
            <w:szCs w:val="22"/>
            <w:rPrChange w:id="8577" w:author="Chen Liao" w:date="2021-03-29T18:57:00Z">
              <w:rPr/>
            </w:rPrChange>
          </w:rPr>
          <w:t xml:space="preserve"> </w:t>
        </w:r>
      </w:ins>
      <w:ins w:id="8578" w:author="Chen Liao" w:date="2021-03-28T19:20:00Z">
        <w:r w:rsidR="00B27369" w:rsidRPr="002B6EEC">
          <w:rPr>
            <w:sz w:val="22"/>
            <w:szCs w:val="22"/>
            <w:rPrChange w:id="8579" w:author="Chen Liao" w:date="2021-03-29T18:57:00Z">
              <w:rPr/>
            </w:rPrChange>
          </w:rPr>
          <w:t xml:space="preserve">inter-individual variability is a function of time and </w:t>
        </w:r>
      </w:ins>
      <w:ins w:id="8580" w:author="Chen Liao" w:date="2021-03-28T19:18:00Z">
        <w:r w:rsidR="00B27369" w:rsidRPr="002B6EEC">
          <w:rPr>
            <w:sz w:val="22"/>
            <w:szCs w:val="22"/>
            <w:rPrChange w:id="8581" w:author="Chen Liao" w:date="2021-03-29T18:57:00Z">
              <w:rPr/>
            </w:rPrChange>
          </w:rPr>
          <w:t xml:space="preserve">dynamic data provide temporal trends </w:t>
        </w:r>
      </w:ins>
      <w:ins w:id="8582" w:author="Chen Liao" w:date="2021-03-28T19:20:00Z">
        <w:r w:rsidR="00B27369" w:rsidRPr="002B6EEC">
          <w:rPr>
            <w:sz w:val="22"/>
            <w:szCs w:val="22"/>
            <w:rPrChange w:id="8583" w:author="Chen Liao" w:date="2021-03-29T18:57:00Z">
              <w:rPr/>
            </w:rPrChange>
          </w:rPr>
          <w:t>allowing for better quantification of</w:t>
        </w:r>
      </w:ins>
      <w:ins w:id="8584" w:author="Chen Liao" w:date="2021-03-28T19:18:00Z">
        <w:r w:rsidR="00B27369" w:rsidRPr="002B6EEC">
          <w:rPr>
            <w:sz w:val="22"/>
            <w:szCs w:val="22"/>
            <w:rPrChange w:id="8585" w:author="Chen Liao" w:date="2021-03-29T18:57:00Z">
              <w:rPr/>
            </w:rPrChange>
          </w:rPr>
          <w:t xml:space="preserve"> </w:t>
        </w:r>
      </w:ins>
      <w:ins w:id="8586" w:author="Chen Liao" w:date="2021-03-28T19:20:00Z">
        <w:r w:rsidR="00B27369" w:rsidRPr="002B6EEC">
          <w:rPr>
            <w:sz w:val="22"/>
            <w:szCs w:val="22"/>
            <w:rPrChange w:id="8587" w:author="Chen Liao" w:date="2021-03-29T18:57:00Z">
              <w:rPr/>
            </w:rPrChange>
          </w:rPr>
          <w:t>individualized responses</w:t>
        </w:r>
      </w:ins>
      <w:ins w:id="8588" w:author="Chen Liao" w:date="2021-03-28T19:18:00Z">
        <w:r w:rsidR="00B27369" w:rsidRPr="002B6EEC">
          <w:rPr>
            <w:sz w:val="22"/>
            <w:szCs w:val="22"/>
            <w:rPrChange w:id="8589" w:author="Chen Liao" w:date="2021-03-29T18:57:00Z">
              <w:rPr/>
            </w:rPrChange>
          </w:rPr>
          <w:t xml:space="preserve">. Compared to pre-post changes, temporal trends improve our ability to distinguish responses that have different shapes but the same end-point values. </w:t>
        </w:r>
      </w:ins>
      <w:ins w:id="8590" w:author="Chen Liao" w:date="2021-03-28T18:12:00Z">
        <w:r w:rsidR="001375F7" w:rsidRPr="002B6EEC">
          <w:rPr>
            <w:sz w:val="22"/>
            <w:szCs w:val="22"/>
            <w:rPrChange w:id="8591" w:author="Chen Liao" w:date="2021-03-29T18:57:00Z">
              <w:rPr/>
            </w:rPrChange>
          </w:rPr>
          <w:t>For example</w:t>
        </w:r>
      </w:ins>
      <w:ins w:id="8592" w:author="Chen Liao" w:date="2021-03-28T15:30:00Z">
        <w:r w:rsidR="00563C6D" w:rsidRPr="002B6EEC">
          <w:rPr>
            <w:sz w:val="22"/>
            <w:szCs w:val="22"/>
            <w:rPrChange w:id="8593" w:author="Chen Liao" w:date="2021-03-29T18:57:00Z">
              <w:rPr/>
            </w:rPrChange>
          </w:rPr>
          <w:t>, opposi</w:t>
        </w:r>
      </w:ins>
      <w:ins w:id="8594" w:author="Chen Liao" w:date="2021-03-28T15:33:00Z">
        <w:r w:rsidR="00EC2F24" w:rsidRPr="002B6EEC">
          <w:rPr>
            <w:sz w:val="22"/>
            <w:szCs w:val="22"/>
            <w:rPrChange w:id="8595" w:author="Chen Liao" w:date="2021-03-29T18:57:00Z">
              <w:rPr/>
            </w:rPrChange>
          </w:rPr>
          <w:t>te</w:t>
        </w:r>
      </w:ins>
      <w:ins w:id="8596" w:author="Chen Liao" w:date="2021-03-28T15:30:00Z">
        <w:r w:rsidR="00563C6D" w:rsidRPr="002B6EEC">
          <w:rPr>
            <w:sz w:val="22"/>
            <w:szCs w:val="22"/>
            <w:rPrChange w:id="8597" w:author="Chen Liao" w:date="2021-03-29T18:57:00Z">
              <w:rPr/>
            </w:rPrChange>
          </w:rPr>
          <w:t xml:space="preserve"> conclusions</w:t>
        </w:r>
      </w:ins>
      <w:ins w:id="8598" w:author="Chen Liao" w:date="2021-03-28T15:31:00Z">
        <w:r w:rsidR="00563C6D" w:rsidRPr="002B6EEC">
          <w:rPr>
            <w:sz w:val="22"/>
            <w:szCs w:val="22"/>
            <w:rPrChange w:id="8599" w:author="Chen Liao" w:date="2021-03-29T18:57:00Z">
              <w:rPr/>
            </w:rPrChange>
          </w:rPr>
          <w:t xml:space="preserve"> </w:t>
        </w:r>
      </w:ins>
      <w:ins w:id="8600" w:author="Chen Liao" w:date="2021-03-28T15:32:00Z">
        <w:r w:rsidR="00563C6D" w:rsidRPr="002B6EEC">
          <w:rPr>
            <w:sz w:val="22"/>
            <w:szCs w:val="22"/>
            <w:rPrChange w:id="8601" w:author="Chen Liao" w:date="2021-03-29T18:57:00Z">
              <w:rPr/>
            </w:rPrChange>
          </w:rPr>
          <w:t xml:space="preserve">regarding </w:t>
        </w:r>
      </w:ins>
      <w:ins w:id="8602" w:author="Chen Liao" w:date="2021-03-28T18:21:00Z">
        <w:r w:rsidR="00036948" w:rsidRPr="002B6EEC">
          <w:rPr>
            <w:sz w:val="22"/>
            <w:szCs w:val="22"/>
            <w:rPrChange w:id="8603" w:author="Chen Liao" w:date="2021-03-29T18:57:00Z">
              <w:rPr/>
            </w:rPrChange>
          </w:rPr>
          <w:t>t</w:t>
        </w:r>
      </w:ins>
      <w:ins w:id="8604" w:author="Chen Liao" w:date="2021-03-28T15:32:00Z">
        <w:r w:rsidR="00563C6D" w:rsidRPr="002B6EEC">
          <w:rPr>
            <w:sz w:val="22"/>
            <w:szCs w:val="22"/>
            <w:rPrChange w:id="8605" w:author="Chen Liao" w:date="2021-03-29T18:57:00Z">
              <w:rPr/>
            </w:rPrChange>
          </w:rPr>
          <w:t xml:space="preserve">he </w:t>
        </w:r>
      </w:ins>
      <w:ins w:id="8606" w:author="Chen Liao" w:date="2021-03-28T19:19:00Z">
        <w:r w:rsidR="00B27369" w:rsidRPr="002B6EEC">
          <w:rPr>
            <w:sz w:val="22"/>
            <w:szCs w:val="22"/>
            <w:rPrChange w:id="8607" w:author="Chen Liao" w:date="2021-03-29T18:57:00Z">
              <w:rPr/>
            </w:rPrChange>
          </w:rPr>
          <w:t xml:space="preserve">significance of </w:t>
        </w:r>
      </w:ins>
      <w:ins w:id="8608" w:author="Chen Liao" w:date="2021-03-28T15:32:00Z">
        <w:r w:rsidR="00563C6D" w:rsidRPr="002B6EEC">
          <w:rPr>
            <w:sz w:val="22"/>
            <w:szCs w:val="22"/>
            <w:rPrChange w:id="8609" w:author="Chen Liao" w:date="2021-03-29T18:57:00Z">
              <w:rPr/>
            </w:rPrChange>
          </w:rPr>
          <w:t xml:space="preserve">inter-vendor </w:t>
        </w:r>
      </w:ins>
      <w:ins w:id="8610" w:author="Chen Liao" w:date="2021-03-28T15:33:00Z">
        <w:r w:rsidR="00EC2F24" w:rsidRPr="002B6EEC">
          <w:rPr>
            <w:sz w:val="22"/>
            <w:szCs w:val="22"/>
            <w:rPrChange w:id="8611" w:author="Chen Liao" w:date="2021-03-29T18:57:00Z">
              <w:rPr/>
            </w:rPrChange>
          </w:rPr>
          <w:t>differences</w:t>
        </w:r>
      </w:ins>
      <w:ins w:id="8612" w:author="Chen Liao" w:date="2021-03-28T15:32:00Z">
        <w:r w:rsidR="00563C6D" w:rsidRPr="002B6EEC">
          <w:rPr>
            <w:sz w:val="22"/>
            <w:szCs w:val="22"/>
            <w:rPrChange w:id="8613" w:author="Chen Liao" w:date="2021-03-29T18:57:00Z">
              <w:rPr/>
            </w:rPrChange>
          </w:rPr>
          <w:t xml:space="preserve"> would be drawn for </w:t>
        </w:r>
      </w:ins>
      <w:ins w:id="8614" w:author="Chen Liao" w:date="2021-03-28T15:33:00Z">
        <w:r w:rsidR="00003411" w:rsidRPr="002B6EEC">
          <w:rPr>
            <w:sz w:val="22"/>
            <w:szCs w:val="22"/>
            <w:rPrChange w:id="8615" w:author="Chen Liao" w:date="2021-03-29T18:57:00Z">
              <w:rPr/>
            </w:rPrChange>
          </w:rPr>
          <w:t xml:space="preserve">the inulin-induced </w:t>
        </w:r>
      </w:ins>
      <w:ins w:id="8616" w:author="Chen Liao" w:date="2021-03-28T15:32:00Z">
        <w:r w:rsidR="00563C6D" w:rsidRPr="002B6EEC">
          <w:rPr>
            <w:sz w:val="22"/>
            <w:szCs w:val="22"/>
            <w:rPrChange w:id="8617" w:author="Chen Liao" w:date="2021-03-29T18:57:00Z">
              <w:rPr/>
            </w:rPrChange>
          </w:rPr>
          <w:t xml:space="preserve">butyrate and propionate </w:t>
        </w:r>
      </w:ins>
      <w:ins w:id="8618" w:author="Chen Liao" w:date="2021-03-28T15:33:00Z">
        <w:r w:rsidR="00003411" w:rsidRPr="002B6EEC">
          <w:rPr>
            <w:sz w:val="22"/>
            <w:szCs w:val="22"/>
            <w:rPrChange w:id="8619" w:author="Chen Liao" w:date="2021-03-29T18:57:00Z">
              <w:rPr/>
            </w:rPrChange>
          </w:rPr>
          <w:t>responses</w:t>
        </w:r>
        <w:r w:rsidR="008305F3" w:rsidRPr="002B6EEC">
          <w:rPr>
            <w:sz w:val="22"/>
            <w:szCs w:val="22"/>
            <w:rPrChange w:id="8620" w:author="Chen Liao" w:date="2021-03-29T18:57:00Z">
              <w:rPr/>
            </w:rPrChange>
          </w:rPr>
          <w:t xml:space="preserve"> </w:t>
        </w:r>
      </w:ins>
      <w:ins w:id="8621" w:author="Chen Liao" w:date="2021-03-28T15:31:00Z">
        <w:r w:rsidR="00563C6D" w:rsidRPr="002B6EEC">
          <w:rPr>
            <w:sz w:val="22"/>
            <w:szCs w:val="22"/>
            <w:rPrChange w:id="8622" w:author="Chen Liao" w:date="2021-03-29T18:57:00Z">
              <w:rPr/>
            </w:rPrChange>
          </w:rPr>
          <w:t>using</w:t>
        </w:r>
      </w:ins>
      <w:ins w:id="8623" w:author="Chen Liao" w:date="2021-03-28T11:43:00Z">
        <w:r w:rsidR="002611AE" w:rsidRPr="002B6EEC">
          <w:rPr>
            <w:sz w:val="22"/>
            <w:szCs w:val="22"/>
            <w:rPrChange w:id="8624" w:author="Chen Liao" w:date="2021-03-29T18:57:00Z">
              <w:rPr/>
            </w:rPrChange>
          </w:rPr>
          <w:t xml:space="preserve"> an </w:t>
        </w:r>
        <w:proofErr w:type="gramStart"/>
        <w:r w:rsidR="002611AE" w:rsidRPr="002B6EEC">
          <w:rPr>
            <w:sz w:val="22"/>
            <w:szCs w:val="22"/>
            <w:rPrChange w:id="8625" w:author="Chen Liao" w:date="2021-03-29T18:57:00Z">
              <w:rPr/>
            </w:rPrChange>
          </w:rPr>
          <w:t>end-point</w:t>
        </w:r>
        <w:proofErr w:type="gramEnd"/>
        <w:r w:rsidR="002611AE" w:rsidRPr="002B6EEC">
          <w:rPr>
            <w:sz w:val="22"/>
            <w:szCs w:val="22"/>
            <w:rPrChange w:id="8626" w:author="Chen Liao" w:date="2021-03-29T18:57:00Z">
              <w:rPr/>
            </w:rPrChange>
          </w:rPr>
          <w:t xml:space="preserve"> of 5 day </w:t>
        </w:r>
      </w:ins>
      <w:ins w:id="8627" w:author="Chen Liao" w:date="2021-03-28T15:31:00Z">
        <w:r w:rsidR="00563C6D" w:rsidRPr="002B6EEC">
          <w:rPr>
            <w:sz w:val="22"/>
            <w:szCs w:val="22"/>
            <w:rPrChange w:id="8628" w:author="Chen Liao" w:date="2021-03-29T18:57:00Z">
              <w:rPr/>
            </w:rPrChange>
          </w:rPr>
          <w:t xml:space="preserve">or </w:t>
        </w:r>
      </w:ins>
      <w:ins w:id="8629" w:author="Chen Liao" w:date="2021-03-28T11:43:00Z">
        <w:r w:rsidR="002611AE" w:rsidRPr="002B6EEC">
          <w:rPr>
            <w:sz w:val="22"/>
            <w:szCs w:val="22"/>
            <w:rPrChange w:id="8630" w:author="Chen Liao" w:date="2021-03-29T18:57:00Z">
              <w:rPr/>
            </w:rPrChange>
          </w:rPr>
          <w:t>31 day.</w:t>
        </w:r>
        <w:r w:rsidR="00516AD9" w:rsidRPr="002B6EEC">
          <w:rPr>
            <w:sz w:val="22"/>
            <w:szCs w:val="22"/>
            <w:rPrChange w:id="8631" w:author="Chen Liao" w:date="2021-03-29T18:57:00Z">
              <w:rPr/>
            </w:rPrChange>
          </w:rPr>
          <w:t xml:space="preserve"> </w:t>
        </w:r>
      </w:ins>
      <w:ins w:id="8632" w:author="Chen Liao" w:date="2021-03-28T15:34:00Z">
        <w:r w:rsidR="00AF536A" w:rsidRPr="002B6EEC">
          <w:rPr>
            <w:sz w:val="22"/>
            <w:szCs w:val="22"/>
            <w:rPrChange w:id="8633" w:author="Chen Liao" w:date="2021-03-29T18:57:00Z">
              <w:rPr/>
            </w:rPrChange>
          </w:rPr>
          <w:t>Second</w:t>
        </w:r>
      </w:ins>
      <w:ins w:id="8634" w:author="Chen Liao" w:date="2021-03-28T12:14:00Z">
        <w:r w:rsidR="004D5814" w:rsidRPr="002B6EEC">
          <w:rPr>
            <w:sz w:val="22"/>
            <w:szCs w:val="22"/>
            <w:rPrChange w:id="8635" w:author="Chen Liao" w:date="2021-03-29T18:57:00Z">
              <w:rPr/>
            </w:rPrChange>
          </w:rPr>
          <w:t>,</w:t>
        </w:r>
      </w:ins>
      <w:ins w:id="8636" w:author="Chen Liao" w:date="2021-03-28T19:20:00Z">
        <w:r w:rsidR="00B27369" w:rsidRPr="002B6EEC">
          <w:rPr>
            <w:sz w:val="22"/>
            <w:szCs w:val="22"/>
            <w:rPrChange w:id="8637" w:author="Chen Liao" w:date="2021-03-29T18:57:00Z">
              <w:rPr/>
            </w:rPrChange>
          </w:rPr>
          <w:t xml:space="preserve"> </w:t>
        </w:r>
      </w:ins>
      <w:ins w:id="8638" w:author="Chen Liao" w:date="2021-03-28T19:33:00Z">
        <w:r w:rsidR="00244509" w:rsidRPr="002B6EEC">
          <w:rPr>
            <w:sz w:val="22"/>
            <w:szCs w:val="22"/>
            <w:rPrChange w:id="8639" w:author="Chen Liao" w:date="2021-03-29T18:57:00Z">
              <w:rPr/>
            </w:rPrChange>
          </w:rPr>
          <w:t xml:space="preserve">dynamics bridge the gap between baseline state and </w:t>
        </w:r>
      </w:ins>
      <w:ins w:id="8640" w:author="Chen Liao" w:date="2021-03-28T20:18:00Z">
        <w:r w:rsidR="002D1EF6" w:rsidRPr="002B6EEC">
          <w:rPr>
            <w:sz w:val="22"/>
            <w:szCs w:val="22"/>
            <w:rPrChange w:id="8641" w:author="Chen Liao" w:date="2021-03-29T18:57:00Z">
              <w:rPr/>
            </w:rPrChange>
          </w:rPr>
          <w:t>end-point</w:t>
        </w:r>
      </w:ins>
      <w:ins w:id="8642" w:author="Chen Liao" w:date="2021-03-28T19:33:00Z">
        <w:r w:rsidR="00244509" w:rsidRPr="002B6EEC">
          <w:rPr>
            <w:sz w:val="22"/>
            <w:szCs w:val="22"/>
            <w:rPrChange w:id="8643" w:author="Chen Liao" w:date="2021-03-29T18:57:00Z">
              <w:rPr/>
            </w:rPrChange>
          </w:rPr>
          <w:t xml:space="preserve"> state to reveal how input variability evolves and transforms into readout variability. For instance, </w:t>
        </w:r>
      </w:ins>
      <w:ins w:id="8644" w:author="Chen Liao" w:date="2021-03-28T19:34:00Z">
        <w:r w:rsidR="00244509" w:rsidRPr="002B6EEC">
          <w:rPr>
            <w:sz w:val="22"/>
            <w:szCs w:val="22"/>
            <w:rPrChange w:id="8645" w:author="Chen Liao" w:date="2021-03-29T18:57:00Z">
              <w:rPr/>
            </w:rPrChange>
          </w:rPr>
          <w:t xml:space="preserve">the inter-vendor variability of </w:t>
        </w:r>
      </w:ins>
      <w:ins w:id="8646" w:author="Chen Liao" w:date="2021-03-28T19:37:00Z">
        <w:r w:rsidR="00244509" w:rsidRPr="002B6EEC">
          <w:rPr>
            <w:sz w:val="22"/>
            <w:szCs w:val="22"/>
            <w:rPrChange w:id="8647" w:author="Chen Liao" w:date="2021-03-29T18:57:00Z">
              <w:rPr/>
            </w:rPrChange>
          </w:rPr>
          <w:t xml:space="preserve">total </w:t>
        </w:r>
      </w:ins>
      <w:ins w:id="8648" w:author="Chen Liao" w:date="2021-03-28T19:34:00Z">
        <w:r w:rsidR="00244509" w:rsidRPr="002B6EEC">
          <w:rPr>
            <w:sz w:val="22"/>
            <w:szCs w:val="22"/>
            <w:rPrChange w:id="8649" w:author="Chen Liao" w:date="2021-03-29T18:57:00Z">
              <w:rPr/>
            </w:rPrChange>
          </w:rPr>
          <w:t>biomass</w:t>
        </w:r>
      </w:ins>
      <w:ins w:id="8650" w:author="Chen Liao" w:date="2021-03-28T19:39:00Z">
        <w:r w:rsidR="00CD37DD" w:rsidRPr="002B6EEC">
          <w:rPr>
            <w:sz w:val="22"/>
            <w:szCs w:val="22"/>
            <w:rPrChange w:id="8651" w:author="Chen Liao" w:date="2021-03-29T18:57:00Z">
              <w:rPr/>
            </w:rPrChange>
          </w:rPr>
          <w:t xml:space="preserve"> at day 31 following inulin intervention</w:t>
        </w:r>
      </w:ins>
      <w:ins w:id="8652" w:author="Chen Liao" w:date="2021-03-28T19:35:00Z">
        <w:r w:rsidR="00244509" w:rsidRPr="002B6EEC">
          <w:rPr>
            <w:sz w:val="22"/>
            <w:szCs w:val="22"/>
            <w:rPrChange w:id="8653" w:author="Chen Liao" w:date="2021-03-29T18:57:00Z">
              <w:rPr/>
            </w:rPrChange>
          </w:rPr>
          <w:t xml:space="preserve"> </w:t>
        </w:r>
      </w:ins>
      <w:ins w:id="8654" w:author="Chen Liao" w:date="2021-03-28T19:37:00Z">
        <w:r w:rsidR="00244509" w:rsidRPr="002B6EEC">
          <w:rPr>
            <w:sz w:val="22"/>
            <w:szCs w:val="22"/>
            <w:rPrChange w:id="8655" w:author="Chen Liao" w:date="2021-03-29T18:57:00Z">
              <w:rPr/>
            </w:rPrChange>
          </w:rPr>
          <w:t xml:space="preserve">is mainly </w:t>
        </w:r>
      </w:ins>
      <w:ins w:id="8656" w:author="Chen Liao" w:date="2021-03-28T19:39:00Z">
        <w:r w:rsidR="00CD37DD" w:rsidRPr="002B6EEC">
          <w:rPr>
            <w:sz w:val="22"/>
            <w:szCs w:val="22"/>
            <w:rPrChange w:id="8657" w:author="Chen Liao" w:date="2021-03-29T18:57:00Z">
              <w:rPr/>
            </w:rPrChange>
          </w:rPr>
          <w:t>due to</w:t>
        </w:r>
      </w:ins>
      <w:ins w:id="8658" w:author="Chen Liao" w:date="2021-03-28T19:37:00Z">
        <w:r w:rsidR="00244509" w:rsidRPr="002B6EEC">
          <w:rPr>
            <w:sz w:val="22"/>
            <w:szCs w:val="22"/>
            <w:rPrChange w:id="8659" w:author="Chen Liao" w:date="2021-03-29T18:57:00Z">
              <w:rPr/>
            </w:rPrChange>
          </w:rPr>
          <w:t xml:space="preserve"> lower </w:t>
        </w:r>
      </w:ins>
      <w:ins w:id="8660" w:author="Chen Liao" w:date="2021-03-28T19:39:00Z">
        <w:r w:rsidR="00CD37DD" w:rsidRPr="002B6EEC">
          <w:rPr>
            <w:sz w:val="22"/>
            <w:szCs w:val="22"/>
            <w:rPrChange w:id="8661" w:author="Chen Liao" w:date="2021-03-29T18:57:00Z">
              <w:rPr/>
            </w:rPrChange>
          </w:rPr>
          <w:t xml:space="preserve">bacterial </w:t>
        </w:r>
      </w:ins>
      <w:ins w:id="8662" w:author="Chen Liao" w:date="2021-03-28T19:37:00Z">
        <w:r w:rsidR="00244509" w:rsidRPr="002B6EEC">
          <w:rPr>
            <w:sz w:val="22"/>
            <w:szCs w:val="22"/>
            <w:rPrChange w:id="8663" w:author="Chen Liao" w:date="2021-03-29T18:57:00Z">
              <w:rPr/>
            </w:rPrChange>
          </w:rPr>
          <w:t xml:space="preserve">density in </w:t>
        </w:r>
      </w:ins>
      <w:ins w:id="8664" w:author="Chen Liao" w:date="2021-03-28T19:34:00Z">
        <w:r w:rsidR="00244509" w:rsidRPr="002B6EEC">
          <w:rPr>
            <w:sz w:val="22"/>
            <w:szCs w:val="22"/>
            <w:rPrChange w:id="8665" w:author="Chen Liao" w:date="2021-03-29T18:57:00Z">
              <w:rPr/>
            </w:rPrChange>
          </w:rPr>
          <w:t>Shanghai mice</w:t>
        </w:r>
      </w:ins>
      <w:ins w:id="8666" w:author="Chen Liao" w:date="2021-03-28T19:38:00Z">
        <w:r w:rsidR="00244509" w:rsidRPr="002B6EEC">
          <w:rPr>
            <w:sz w:val="22"/>
            <w:szCs w:val="22"/>
            <w:rPrChange w:id="8667" w:author="Chen Liao" w:date="2021-03-29T18:57:00Z">
              <w:rPr/>
            </w:rPrChange>
          </w:rPr>
          <w:t xml:space="preserve">, which can be further linked to the low relative abundance of </w:t>
        </w:r>
      </w:ins>
      <w:ins w:id="8668" w:author="Chen Liao" w:date="2021-03-28T19:41:00Z">
        <w:r w:rsidR="00F542DB" w:rsidRPr="002B6EEC">
          <w:rPr>
            <w:sz w:val="22"/>
            <w:szCs w:val="22"/>
            <w:rPrChange w:id="8669" w:author="Chen Liao" w:date="2021-03-29T18:57:00Z">
              <w:rPr/>
            </w:rPrChange>
          </w:rPr>
          <w:t>two inulin</w:t>
        </w:r>
      </w:ins>
      <w:ins w:id="8670" w:author="Chen Liao" w:date="2021-03-28T19:42:00Z">
        <w:r w:rsidR="00F542DB" w:rsidRPr="002B6EEC">
          <w:rPr>
            <w:sz w:val="22"/>
            <w:szCs w:val="22"/>
            <w:rPrChange w:id="8671" w:author="Chen Liao" w:date="2021-03-29T18:57:00Z">
              <w:rPr/>
            </w:rPrChange>
          </w:rPr>
          <w:t xml:space="preserve"> responders—</w:t>
        </w:r>
      </w:ins>
      <w:ins w:id="8672" w:author="Chen Liao" w:date="2021-03-28T19:38:00Z">
        <w:r w:rsidR="00244509" w:rsidRPr="002B6EEC">
          <w:rPr>
            <w:sz w:val="22"/>
            <w:szCs w:val="22"/>
            <w:rPrChange w:id="8673" w:author="Chen Liao" w:date="2021-03-29T18:57:00Z">
              <w:rPr/>
            </w:rPrChange>
          </w:rPr>
          <w:t xml:space="preserve">Bacteroides </w:t>
        </w:r>
        <w:proofErr w:type="spellStart"/>
        <w:r w:rsidR="00244509" w:rsidRPr="002B6EEC">
          <w:rPr>
            <w:sz w:val="22"/>
            <w:szCs w:val="22"/>
            <w:rPrChange w:id="8674" w:author="Chen Liao" w:date="2021-03-29T18:57:00Z">
              <w:rPr/>
            </w:rPrChange>
          </w:rPr>
          <w:t>acidifaciens</w:t>
        </w:r>
        <w:proofErr w:type="spellEnd"/>
        <w:r w:rsidR="00244509" w:rsidRPr="002B6EEC">
          <w:rPr>
            <w:sz w:val="22"/>
            <w:szCs w:val="22"/>
            <w:rPrChange w:id="8675" w:author="Chen Liao" w:date="2021-03-29T18:57:00Z">
              <w:rPr/>
            </w:rPrChange>
          </w:rPr>
          <w:t xml:space="preserve"> and unclassified </w:t>
        </w:r>
        <w:proofErr w:type="spellStart"/>
        <w:r w:rsidR="00244509" w:rsidRPr="002B6EEC">
          <w:rPr>
            <w:sz w:val="22"/>
            <w:szCs w:val="22"/>
            <w:rPrChange w:id="8676" w:author="Chen Liao" w:date="2021-03-29T18:57:00Z">
              <w:rPr/>
            </w:rPrChange>
          </w:rPr>
          <w:t>Muribaculaceae</w:t>
        </w:r>
      </w:ins>
      <w:proofErr w:type="spellEnd"/>
      <w:ins w:id="8677" w:author="Chen Liao" w:date="2021-03-28T19:42:00Z">
        <w:r w:rsidR="00F542DB" w:rsidRPr="002B6EEC">
          <w:rPr>
            <w:sz w:val="22"/>
            <w:szCs w:val="22"/>
            <w:rPrChange w:id="8678" w:author="Chen Liao" w:date="2021-03-29T18:57:00Z">
              <w:rPr/>
            </w:rPrChange>
          </w:rPr>
          <w:t>—</w:t>
        </w:r>
      </w:ins>
      <w:ins w:id="8679" w:author="Chen Liao" w:date="2021-03-28T19:38:00Z">
        <w:r w:rsidR="00244509" w:rsidRPr="002B6EEC">
          <w:rPr>
            <w:sz w:val="22"/>
            <w:szCs w:val="22"/>
            <w:rPrChange w:id="8680" w:author="Chen Liao" w:date="2021-03-29T18:57:00Z">
              <w:rPr/>
            </w:rPrChange>
          </w:rPr>
          <w:t xml:space="preserve">in </w:t>
        </w:r>
        <w:r w:rsidR="00CD37DD" w:rsidRPr="002B6EEC">
          <w:rPr>
            <w:sz w:val="22"/>
            <w:szCs w:val="22"/>
            <w:rPrChange w:id="8681" w:author="Chen Liao" w:date="2021-03-29T18:57:00Z">
              <w:rPr/>
            </w:rPrChange>
          </w:rPr>
          <w:t xml:space="preserve">their </w:t>
        </w:r>
        <w:r w:rsidR="00244509" w:rsidRPr="002B6EEC">
          <w:rPr>
            <w:sz w:val="22"/>
            <w:szCs w:val="22"/>
            <w:rPrChange w:id="8682" w:author="Chen Liao" w:date="2021-03-29T18:57:00Z">
              <w:rPr/>
            </w:rPrChange>
          </w:rPr>
          <w:t>baseline microbiota</w:t>
        </w:r>
      </w:ins>
      <w:ins w:id="8683" w:author="Chen Liao" w:date="2021-03-28T19:37:00Z">
        <w:r w:rsidR="00244509" w:rsidRPr="002B6EEC">
          <w:rPr>
            <w:sz w:val="22"/>
            <w:szCs w:val="22"/>
            <w:rPrChange w:id="8684" w:author="Chen Liao" w:date="2021-03-29T18:57:00Z">
              <w:rPr/>
            </w:rPrChange>
          </w:rPr>
          <w:t>. Without time ser</w:t>
        </w:r>
      </w:ins>
      <w:ins w:id="8685" w:author="Chen Liao" w:date="2021-03-28T19:38:00Z">
        <w:r w:rsidR="00244509" w:rsidRPr="002B6EEC">
          <w:rPr>
            <w:sz w:val="22"/>
            <w:szCs w:val="22"/>
            <w:rPrChange w:id="8686" w:author="Chen Liao" w:date="2021-03-29T18:57:00Z">
              <w:rPr/>
            </w:rPrChange>
          </w:rPr>
          <w:t xml:space="preserve">ies data, it would be </w:t>
        </w:r>
        <w:r w:rsidR="00CD37DD" w:rsidRPr="002B6EEC">
          <w:rPr>
            <w:sz w:val="22"/>
            <w:szCs w:val="22"/>
            <w:rPrChange w:id="8687" w:author="Chen Liao" w:date="2021-03-29T18:57:00Z">
              <w:rPr/>
            </w:rPrChange>
          </w:rPr>
          <w:t>diffi</w:t>
        </w:r>
      </w:ins>
      <w:ins w:id="8688" w:author="Chen Liao" w:date="2021-03-28T19:39:00Z">
        <w:r w:rsidR="00CD37DD" w:rsidRPr="002B6EEC">
          <w:rPr>
            <w:sz w:val="22"/>
            <w:szCs w:val="22"/>
            <w:rPrChange w:id="8689" w:author="Chen Liao" w:date="2021-03-29T18:57:00Z">
              <w:rPr/>
            </w:rPrChange>
          </w:rPr>
          <w:t xml:space="preserve">cult to precisely pinpoint the </w:t>
        </w:r>
      </w:ins>
      <w:ins w:id="8690" w:author="Chen Liao" w:date="2021-03-28T19:40:00Z">
        <w:r w:rsidR="0034121A" w:rsidRPr="002B6EEC">
          <w:rPr>
            <w:sz w:val="22"/>
            <w:szCs w:val="22"/>
            <w:rPrChange w:id="8691" w:author="Chen Liao" w:date="2021-03-29T18:57:00Z">
              <w:rPr/>
            </w:rPrChange>
          </w:rPr>
          <w:t>sources of heterogeneity as the inference</w:t>
        </w:r>
      </w:ins>
      <w:ins w:id="8692" w:author="Chen Liao" w:date="2021-03-28T20:12:00Z">
        <w:r w:rsidR="00CD2FFC" w:rsidRPr="002B6EEC">
          <w:rPr>
            <w:sz w:val="22"/>
            <w:szCs w:val="22"/>
            <w:rPrChange w:id="8693" w:author="Chen Liao" w:date="2021-03-29T18:57:00Z">
              <w:rPr/>
            </w:rPrChange>
          </w:rPr>
          <w:t xml:space="preserve"> of inulin responders</w:t>
        </w:r>
      </w:ins>
      <w:ins w:id="8694" w:author="Chen Liao" w:date="2021-03-28T19:40:00Z">
        <w:r w:rsidR="0034121A" w:rsidRPr="002B6EEC">
          <w:rPr>
            <w:sz w:val="22"/>
            <w:szCs w:val="22"/>
            <w:rPrChange w:id="8695" w:author="Chen Liao" w:date="2021-03-29T18:57:00Z">
              <w:rPr/>
            </w:rPrChange>
          </w:rPr>
          <w:t xml:space="preserve"> </w:t>
        </w:r>
      </w:ins>
      <w:ins w:id="8696" w:author="Chen Liao" w:date="2021-03-28T19:41:00Z">
        <w:r w:rsidR="00F542DB" w:rsidRPr="002B6EEC">
          <w:rPr>
            <w:sz w:val="22"/>
            <w:szCs w:val="22"/>
            <w:rPrChange w:id="8697" w:author="Chen Liao" w:date="2021-03-29T18:57:00Z">
              <w:rPr/>
            </w:rPrChange>
          </w:rPr>
          <w:t>based on pre-post changes would</w:t>
        </w:r>
      </w:ins>
      <w:ins w:id="8698" w:author="Chen Liao" w:date="2021-03-28T20:08:00Z">
        <w:r w:rsidR="00CD2FFC" w:rsidRPr="002B6EEC">
          <w:rPr>
            <w:sz w:val="22"/>
            <w:szCs w:val="22"/>
            <w:rPrChange w:id="8699" w:author="Chen Liao" w:date="2021-03-29T18:57:00Z">
              <w:rPr/>
            </w:rPrChange>
          </w:rPr>
          <w:t xml:space="preserve"> </w:t>
        </w:r>
      </w:ins>
      <w:ins w:id="8700" w:author="Chen Liao" w:date="2021-03-28T20:19:00Z">
        <w:r w:rsidR="002D1EF6" w:rsidRPr="002B6EEC">
          <w:rPr>
            <w:sz w:val="22"/>
            <w:szCs w:val="22"/>
            <w:rPrChange w:id="8701" w:author="Chen Liao" w:date="2021-03-29T18:57:00Z">
              <w:rPr/>
            </w:rPrChange>
          </w:rPr>
          <w:t xml:space="preserve">possibly </w:t>
        </w:r>
      </w:ins>
      <w:ins w:id="8702" w:author="Chen Liao" w:date="2021-03-28T20:12:00Z">
        <w:r w:rsidR="00CD2FFC" w:rsidRPr="002B6EEC">
          <w:rPr>
            <w:sz w:val="22"/>
            <w:szCs w:val="22"/>
            <w:rPrChange w:id="8703" w:author="Chen Liao" w:date="2021-03-29T18:57:00Z">
              <w:rPr/>
            </w:rPrChange>
          </w:rPr>
          <w:t>result in both false-positives (</w:t>
        </w:r>
      </w:ins>
      <w:ins w:id="8704" w:author="Chen Liao" w:date="2021-03-28T20:15:00Z">
        <w:r w:rsidR="002D1EF6" w:rsidRPr="002B6EEC">
          <w:rPr>
            <w:sz w:val="22"/>
            <w:szCs w:val="22"/>
            <w:rPrChange w:id="8705" w:author="Chen Liao" w:date="2021-03-29T18:57:00Z">
              <w:rPr/>
            </w:rPrChange>
          </w:rPr>
          <w:t xml:space="preserve">e.g., </w:t>
        </w:r>
      </w:ins>
      <w:ins w:id="8706" w:author="Chen Liao" w:date="2021-03-28T20:12:00Z">
        <w:r w:rsidR="00CD2FFC" w:rsidRPr="002B6EEC">
          <w:rPr>
            <w:sz w:val="22"/>
            <w:szCs w:val="22"/>
            <w:rPrChange w:id="8707" w:author="Chen Liao" w:date="2021-03-29T18:57:00Z">
              <w:rPr/>
            </w:rPrChange>
          </w:rPr>
          <w:t>bacteria</w:t>
        </w:r>
      </w:ins>
      <w:ins w:id="8708" w:author="Chen Liao" w:date="2021-03-28T20:13:00Z">
        <w:r w:rsidR="00CD2FFC" w:rsidRPr="002B6EEC">
          <w:rPr>
            <w:sz w:val="22"/>
            <w:szCs w:val="22"/>
            <w:rPrChange w:id="8709" w:author="Chen Liao" w:date="2021-03-29T18:57:00Z">
              <w:rPr/>
            </w:rPrChange>
          </w:rPr>
          <w:t xml:space="preserve">l density increases </w:t>
        </w:r>
      </w:ins>
      <w:ins w:id="8710" w:author="Chen Liao" w:date="2021-03-28T20:15:00Z">
        <w:r w:rsidR="002D1EF6" w:rsidRPr="002B6EEC">
          <w:rPr>
            <w:sz w:val="22"/>
            <w:szCs w:val="22"/>
            <w:rPrChange w:id="8711" w:author="Chen Liao" w:date="2021-03-29T18:57:00Z">
              <w:rPr/>
            </w:rPrChange>
          </w:rPr>
          <w:t xml:space="preserve">just </w:t>
        </w:r>
      </w:ins>
      <w:ins w:id="8712" w:author="Chen Liao" w:date="2021-03-28T20:13:00Z">
        <w:r w:rsidR="00CD2FFC" w:rsidRPr="002B6EEC">
          <w:rPr>
            <w:sz w:val="22"/>
            <w:szCs w:val="22"/>
            <w:rPrChange w:id="8713" w:author="Chen Liao" w:date="2021-03-29T18:57:00Z">
              <w:rPr/>
            </w:rPrChange>
          </w:rPr>
          <w:t>before</w:t>
        </w:r>
      </w:ins>
      <w:ins w:id="8714" w:author="Chen Liao" w:date="2021-03-28T20:12:00Z">
        <w:r w:rsidR="00CD2FFC" w:rsidRPr="002B6EEC">
          <w:rPr>
            <w:sz w:val="22"/>
            <w:szCs w:val="22"/>
            <w:rPrChange w:id="8715" w:author="Chen Liao" w:date="2021-03-29T18:57:00Z">
              <w:rPr/>
            </w:rPrChange>
          </w:rPr>
          <w:t xml:space="preserve"> </w:t>
        </w:r>
      </w:ins>
      <w:ins w:id="8716" w:author="Chen Liao" w:date="2021-03-28T20:13:00Z">
        <w:r w:rsidR="00CD2FFC" w:rsidRPr="002B6EEC">
          <w:rPr>
            <w:sz w:val="22"/>
            <w:szCs w:val="22"/>
            <w:rPrChange w:id="8717" w:author="Chen Liao" w:date="2021-03-29T18:57:00Z">
              <w:rPr/>
            </w:rPrChange>
          </w:rPr>
          <w:t>study</w:t>
        </w:r>
      </w:ins>
      <w:ins w:id="8718" w:author="Chen Liao" w:date="2021-03-28T20:12:00Z">
        <w:r w:rsidR="00CD2FFC" w:rsidRPr="002B6EEC">
          <w:rPr>
            <w:sz w:val="22"/>
            <w:szCs w:val="22"/>
            <w:rPrChange w:id="8719" w:author="Chen Liao" w:date="2021-03-29T18:57:00Z">
              <w:rPr/>
            </w:rPrChange>
          </w:rPr>
          <w:t xml:space="preserve"> end-point due</w:t>
        </w:r>
      </w:ins>
      <w:ins w:id="8720" w:author="Chen Liao" w:date="2021-03-28T20:13:00Z">
        <w:r w:rsidR="00CD2FFC" w:rsidRPr="002B6EEC">
          <w:rPr>
            <w:sz w:val="22"/>
            <w:szCs w:val="22"/>
            <w:rPrChange w:id="8721" w:author="Chen Liao" w:date="2021-03-29T18:57:00Z">
              <w:rPr/>
            </w:rPrChange>
          </w:rPr>
          <w:t xml:space="preserve"> to indirect effects</w:t>
        </w:r>
      </w:ins>
      <w:ins w:id="8722" w:author="Chen Liao" w:date="2021-03-28T20:12:00Z">
        <w:r w:rsidR="00CD2FFC" w:rsidRPr="002B6EEC">
          <w:rPr>
            <w:sz w:val="22"/>
            <w:szCs w:val="22"/>
            <w:rPrChange w:id="8723" w:author="Chen Liao" w:date="2021-03-29T18:57:00Z">
              <w:rPr/>
            </w:rPrChange>
          </w:rPr>
          <w:t>) and false</w:t>
        </w:r>
      </w:ins>
      <w:ins w:id="8724" w:author="Chen Liao" w:date="2021-03-28T20:18:00Z">
        <w:r w:rsidR="002D1EF6" w:rsidRPr="002B6EEC">
          <w:rPr>
            <w:sz w:val="22"/>
            <w:szCs w:val="22"/>
            <w:rPrChange w:id="8725" w:author="Chen Liao" w:date="2021-03-29T18:57:00Z">
              <w:rPr/>
            </w:rPrChange>
          </w:rPr>
          <w:t>-</w:t>
        </w:r>
      </w:ins>
      <w:ins w:id="8726" w:author="Chen Liao" w:date="2021-03-28T20:12:00Z">
        <w:r w:rsidR="00CD2FFC" w:rsidRPr="002B6EEC">
          <w:rPr>
            <w:sz w:val="22"/>
            <w:szCs w:val="22"/>
            <w:rPrChange w:id="8727" w:author="Chen Liao" w:date="2021-03-29T18:57:00Z">
              <w:rPr/>
            </w:rPrChange>
          </w:rPr>
          <w:t>negatives</w:t>
        </w:r>
      </w:ins>
      <w:ins w:id="8728" w:author="Chen Liao" w:date="2021-03-28T20:13:00Z">
        <w:r w:rsidR="00CD2FFC" w:rsidRPr="002B6EEC">
          <w:rPr>
            <w:sz w:val="22"/>
            <w:szCs w:val="22"/>
            <w:rPrChange w:id="8729" w:author="Chen Liao" w:date="2021-03-29T18:57:00Z">
              <w:rPr/>
            </w:rPrChange>
          </w:rPr>
          <w:t xml:space="preserve"> (</w:t>
        </w:r>
      </w:ins>
      <w:ins w:id="8730" w:author="Chen Liao" w:date="2021-03-28T20:15:00Z">
        <w:r w:rsidR="002D1EF6" w:rsidRPr="002B6EEC">
          <w:rPr>
            <w:sz w:val="22"/>
            <w:szCs w:val="22"/>
            <w:rPrChange w:id="8731" w:author="Chen Liao" w:date="2021-03-29T18:57:00Z">
              <w:rPr/>
            </w:rPrChange>
          </w:rPr>
          <w:t xml:space="preserve">e.g., </w:t>
        </w:r>
      </w:ins>
      <w:ins w:id="8732" w:author="Chen Liao" w:date="2021-03-28T20:13:00Z">
        <w:r w:rsidR="00CD2FFC" w:rsidRPr="002B6EEC">
          <w:rPr>
            <w:sz w:val="22"/>
            <w:szCs w:val="22"/>
            <w:rPrChange w:id="8733" w:author="Chen Liao" w:date="2021-03-29T18:57:00Z">
              <w:rPr/>
            </w:rPrChange>
          </w:rPr>
          <w:t>bacter</w:t>
        </w:r>
      </w:ins>
      <w:ins w:id="8734" w:author="Chen Liao" w:date="2021-03-28T20:14:00Z">
        <w:r w:rsidR="00CD2FFC" w:rsidRPr="002B6EEC">
          <w:rPr>
            <w:sz w:val="22"/>
            <w:szCs w:val="22"/>
            <w:rPrChange w:id="8735" w:author="Chen Liao" w:date="2021-03-29T18:57:00Z">
              <w:rPr/>
            </w:rPrChange>
          </w:rPr>
          <w:t xml:space="preserve">ial density increases initially but drops to baseline levels before study </w:t>
        </w:r>
        <w:proofErr w:type="gramStart"/>
        <w:r w:rsidR="00CD2FFC" w:rsidRPr="002B6EEC">
          <w:rPr>
            <w:sz w:val="22"/>
            <w:szCs w:val="22"/>
            <w:rPrChange w:id="8736" w:author="Chen Liao" w:date="2021-03-29T18:57:00Z">
              <w:rPr/>
            </w:rPrChange>
          </w:rPr>
          <w:t>end-point</w:t>
        </w:r>
        <w:proofErr w:type="gramEnd"/>
        <w:r w:rsidR="00CD2FFC" w:rsidRPr="002B6EEC">
          <w:rPr>
            <w:sz w:val="22"/>
            <w:szCs w:val="22"/>
            <w:rPrChange w:id="8737" w:author="Chen Liao" w:date="2021-03-29T18:57:00Z">
              <w:rPr/>
            </w:rPrChange>
          </w:rPr>
          <w:t>)</w:t>
        </w:r>
      </w:ins>
      <w:ins w:id="8738" w:author="Chen Liao" w:date="2021-03-28T20:12:00Z">
        <w:r w:rsidR="00CD2FFC" w:rsidRPr="002B6EEC">
          <w:rPr>
            <w:sz w:val="22"/>
            <w:szCs w:val="22"/>
            <w:rPrChange w:id="8739" w:author="Chen Liao" w:date="2021-03-29T18:57:00Z">
              <w:rPr/>
            </w:rPrChange>
          </w:rPr>
          <w:t>.</w:t>
        </w:r>
      </w:ins>
      <w:ins w:id="8740" w:author="Chen Liao" w:date="2021-03-28T19:42:00Z">
        <w:r w:rsidR="00ED20D7" w:rsidRPr="002B6EEC">
          <w:rPr>
            <w:sz w:val="22"/>
            <w:szCs w:val="22"/>
            <w:rPrChange w:id="8741" w:author="Chen Liao" w:date="2021-03-29T18:57:00Z">
              <w:rPr/>
            </w:rPrChange>
          </w:rPr>
          <w:t xml:space="preserve"> </w:t>
        </w:r>
      </w:ins>
      <w:ins w:id="8742" w:author="Chen Liao" w:date="2021-03-28T22:10:00Z">
        <w:r w:rsidR="00032B89" w:rsidRPr="002B6EEC">
          <w:rPr>
            <w:sz w:val="22"/>
            <w:szCs w:val="22"/>
            <w:rPrChange w:id="8743" w:author="Chen Liao" w:date="2021-03-29T18:57:00Z">
              <w:rPr/>
            </w:rPrChange>
          </w:rPr>
          <w:t>Taken together</w:t>
        </w:r>
      </w:ins>
      <w:ins w:id="8744" w:author="Chen Liao" w:date="2021-03-28T12:22:00Z">
        <w:r w:rsidR="00A6295F" w:rsidRPr="002B6EEC">
          <w:rPr>
            <w:sz w:val="22"/>
            <w:szCs w:val="22"/>
            <w:rPrChange w:id="8745" w:author="Chen Liao" w:date="2021-03-29T18:57:00Z">
              <w:rPr/>
            </w:rPrChange>
          </w:rPr>
          <w:t>, c</w:t>
        </w:r>
        <w:r w:rsidR="00A6295F" w:rsidRPr="002B6EEC">
          <w:rPr>
            <w:sz w:val="22"/>
            <w:szCs w:val="22"/>
            <w:shd w:val="clear" w:color="auto" w:fill="FFFFFF"/>
            <w:rPrChange w:id="8746" w:author="Chen Liao" w:date="2021-03-29T18:57:00Z">
              <w:rPr>
                <w:shd w:val="clear" w:color="auto" w:fill="FFFFFF"/>
              </w:rPr>
            </w:rPrChange>
          </w:rPr>
          <w:t>haracterizing</w:t>
        </w:r>
      </w:ins>
      <w:ins w:id="8747" w:author="Chen Liao" w:date="2021-03-28T12:23:00Z">
        <w:r w:rsidR="00143D08" w:rsidRPr="002B6EEC">
          <w:rPr>
            <w:sz w:val="22"/>
            <w:szCs w:val="22"/>
            <w:shd w:val="clear" w:color="auto" w:fill="FFFFFF"/>
            <w:rPrChange w:id="8748" w:author="Chen Liao" w:date="2021-03-29T18:57:00Z">
              <w:rPr>
                <w:shd w:val="clear" w:color="auto" w:fill="FFFFFF"/>
              </w:rPr>
            </w:rPrChange>
          </w:rPr>
          <w:t xml:space="preserve"> </w:t>
        </w:r>
      </w:ins>
      <w:ins w:id="8749" w:author="Chen Liao" w:date="2021-03-28T12:22:00Z">
        <w:r w:rsidR="00A6295F" w:rsidRPr="002B6EEC">
          <w:rPr>
            <w:sz w:val="22"/>
            <w:szCs w:val="22"/>
            <w:shd w:val="clear" w:color="auto" w:fill="FFFFFF"/>
            <w:rPrChange w:id="8750" w:author="Chen Liao" w:date="2021-03-29T18:57:00Z">
              <w:rPr>
                <w:shd w:val="clear" w:color="auto" w:fill="FFFFFF"/>
              </w:rPr>
            </w:rPrChange>
          </w:rPr>
          <w:t xml:space="preserve">dynamic responses to </w:t>
        </w:r>
      </w:ins>
      <w:ins w:id="8751" w:author="Chen Liao" w:date="2021-03-28T12:23:00Z">
        <w:r w:rsidR="00143D08" w:rsidRPr="002B6EEC">
          <w:rPr>
            <w:sz w:val="22"/>
            <w:szCs w:val="22"/>
            <w:shd w:val="clear" w:color="auto" w:fill="FFFFFF"/>
            <w:rPrChange w:id="8752" w:author="Chen Liao" w:date="2021-03-29T18:57:00Z">
              <w:rPr>
                <w:shd w:val="clear" w:color="auto" w:fill="FFFFFF"/>
              </w:rPr>
            </w:rPrChange>
          </w:rPr>
          <w:t>dietary fiber</w:t>
        </w:r>
      </w:ins>
      <w:ins w:id="8753" w:author="Chen Liao" w:date="2021-03-28T12:22:00Z">
        <w:r w:rsidR="00A6295F" w:rsidRPr="002B6EEC">
          <w:rPr>
            <w:sz w:val="22"/>
            <w:szCs w:val="22"/>
            <w:shd w:val="clear" w:color="auto" w:fill="FFFFFF"/>
            <w:rPrChange w:id="8754" w:author="Chen Liao" w:date="2021-03-29T18:57:00Z">
              <w:rPr>
                <w:shd w:val="clear" w:color="auto" w:fill="FFFFFF"/>
              </w:rPr>
            </w:rPrChange>
          </w:rPr>
          <w:t xml:space="preserve"> </w:t>
        </w:r>
      </w:ins>
      <w:ins w:id="8755" w:author="Chen Liao" w:date="2021-03-28T18:19:00Z">
        <w:r w:rsidR="00324CD1" w:rsidRPr="002B6EEC">
          <w:rPr>
            <w:sz w:val="22"/>
            <w:szCs w:val="22"/>
            <w:rPrChange w:id="8756" w:author="Chen Liao" w:date="2021-03-29T18:57:00Z">
              <w:rPr>
                <w:shd w:val="clear" w:color="auto" w:fill="FFFFFF"/>
              </w:rPr>
            </w:rPrChange>
          </w:rPr>
          <w:t xml:space="preserve">intervention </w:t>
        </w:r>
      </w:ins>
      <w:ins w:id="8757" w:author="Chen Liao" w:date="2021-03-28T12:22:00Z">
        <w:r w:rsidR="00A6295F" w:rsidRPr="002B6EEC">
          <w:rPr>
            <w:sz w:val="22"/>
            <w:szCs w:val="22"/>
            <w:rPrChange w:id="8758" w:author="Chen Liao" w:date="2021-03-29T18:57:00Z">
              <w:rPr>
                <w:shd w:val="clear" w:color="auto" w:fill="FFFFFF"/>
              </w:rPr>
            </w:rPrChange>
          </w:rPr>
          <w:t xml:space="preserve">across individuals, with integrated longitudinal analysis of 16S rRNA sequencing, metagenomics and metabolomics, is an important priority for microbiome research to further understanding of diet-induced responses. </w:t>
        </w:r>
      </w:ins>
      <w:ins w:id="8759" w:author="Chen Liao" w:date="2021-03-28T22:09:00Z">
        <w:r w:rsidR="00E26301" w:rsidRPr="002B6EEC">
          <w:rPr>
            <w:sz w:val="22"/>
            <w:szCs w:val="22"/>
            <w:rPrChange w:id="8760" w:author="Chen Liao" w:date="2021-03-29T18:57:00Z">
              <w:rPr>
                <w:shd w:val="clear" w:color="auto" w:fill="FFFFFF"/>
              </w:rPr>
            </w:rPrChange>
          </w:rPr>
          <w:t xml:space="preserve">Such studies </w:t>
        </w:r>
      </w:ins>
      <w:ins w:id="8761" w:author="Chen Liao" w:date="2021-03-28T22:10:00Z">
        <w:r w:rsidR="00032B89" w:rsidRPr="002B6EEC">
          <w:rPr>
            <w:sz w:val="22"/>
            <w:szCs w:val="22"/>
            <w:rPrChange w:id="8762" w:author="Chen Liao" w:date="2021-03-29T18:57:00Z">
              <w:rPr/>
            </w:rPrChange>
          </w:rPr>
          <w:t xml:space="preserve">thus </w:t>
        </w:r>
      </w:ins>
      <w:ins w:id="8763" w:author="Chen Liao" w:date="2021-03-28T22:09:00Z">
        <w:r w:rsidR="00E26301" w:rsidRPr="002B6EEC">
          <w:rPr>
            <w:sz w:val="22"/>
            <w:szCs w:val="22"/>
            <w:rPrChange w:id="8764" w:author="Chen Liao" w:date="2021-03-29T18:57:00Z">
              <w:rPr>
                <w:shd w:val="clear" w:color="auto" w:fill="FFFFFF"/>
              </w:rPr>
            </w:rPrChange>
          </w:rPr>
          <w:t xml:space="preserve">have the potential to provide predictive insights into how dietary fiber can be </w:t>
        </w:r>
      </w:ins>
      <w:ins w:id="8765" w:author="Chen Liao" w:date="2021-03-28T22:10:00Z">
        <w:r w:rsidR="00032B89" w:rsidRPr="002B6EEC">
          <w:rPr>
            <w:sz w:val="22"/>
            <w:szCs w:val="22"/>
            <w:rPrChange w:id="8766" w:author="Chen Liao" w:date="2021-03-29T18:57:00Z">
              <w:rPr/>
            </w:rPrChange>
          </w:rPr>
          <w:t>harnessed t</w:t>
        </w:r>
      </w:ins>
      <w:ins w:id="8767" w:author="Chen Liao" w:date="2021-03-28T22:09:00Z">
        <w:r w:rsidR="00E26301" w:rsidRPr="002B6EEC">
          <w:rPr>
            <w:sz w:val="22"/>
            <w:szCs w:val="22"/>
            <w:rPrChange w:id="8768" w:author="Chen Liao" w:date="2021-03-29T18:57:00Z">
              <w:rPr>
                <w:shd w:val="clear" w:color="auto" w:fill="FFFFFF"/>
              </w:rPr>
            </w:rPrChange>
          </w:rPr>
          <w:t xml:space="preserve">o improve </w:t>
        </w:r>
      </w:ins>
      <w:ins w:id="8769" w:author="Chen Liao" w:date="2021-03-28T22:10:00Z">
        <w:r w:rsidR="00032B89" w:rsidRPr="002B6EEC">
          <w:rPr>
            <w:sz w:val="22"/>
            <w:szCs w:val="22"/>
            <w:rPrChange w:id="8770" w:author="Chen Liao" w:date="2021-03-29T18:57:00Z">
              <w:rPr/>
            </w:rPrChange>
          </w:rPr>
          <w:t xml:space="preserve">human </w:t>
        </w:r>
      </w:ins>
      <w:ins w:id="8771" w:author="Chen Liao" w:date="2021-03-28T22:09:00Z">
        <w:r w:rsidR="00E26301" w:rsidRPr="002B6EEC">
          <w:rPr>
            <w:sz w:val="22"/>
            <w:szCs w:val="22"/>
            <w:rPrChange w:id="8772" w:author="Chen Liao" w:date="2021-03-29T18:57:00Z">
              <w:rPr>
                <w:shd w:val="clear" w:color="auto" w:fill="FFFFFF"/>
              </w:rPr>
            </w:rPrChange>
          </w:rPr>
          <w:t xml:space="preserve">health or treat disease via </w:t>
        </w:r>
      </w:ins>
      <w:ins w:id="8773" w:author="Chen Liao" w:date="2021-03-28T22:10:00Z">
        <w:r w:rsidR="00032B89" w:rsidRPr="002B6EEC">
          <w:rPr>
            <w:sz w:val="22"/>
            <w:szCs w:val="22"/>
            <w:rPrChange w:id="8774" w:author="Chen Liao" w:date="2021-03-29T18:57:00Z">
              <w:rPr/>
            </w:rPrChange>
          </w:rPr>
          <w:t xml:space="preserve">gut </w:t>
        </w:r>
      </w:ins>
      <w:ins w:id="8775" w:author="Chen Liao" w:date="2021-03-28T22:11:00Z">
        <w:r w:rsidR="00032B89" w:rsidRPr="002B6EEC">
          <w:rPr>
            <w:sz w:val="22"/>
            <w:szCs w:val="22"/>
            <w:rPrChange w:id="8776" w:author="Chen Liao" w:date="2021-03-29T18:57:00Z">
              <w:rPr/>
            </w:rPrChange>
          </w:rPr>
          <w:t>microbiome engineering.</w:t>
        </w:r>
      </w:ins>
    </w:p>
    <w:p w14:paraId="711B6614" w14:textId="3BB588CD" w:rsidR="00A83394" w:rsidRPr="002B6EEC" w:rsidDel="00544D3D" w:rsidRDefault="00A83394" w:rsidP="00C3619E">
      <w:pPr>
        <w:jc w:val="both"/>
        <w:rPr>
          <w:del w:id="8777" w:author="Chen Liao" w:date="2021-03-22T11:26:00Z"/>
          <w:sz w:val="22"/>
          <w:szCs w:val="22"/>
          <w:u w:val="single"/>
          <w:rPrChange w:id="8778" w:author="Chen Liao" w:date="2021-03-29T18:57:00Z">
            <w:rPr>
              <w:del w:id="8779" w:author="Chen Liao" w:date="2021-03-22T11:26:00Z"/>
            </w:rPr>
          </w:rPrChange>
        </w:rPr>
      </w:pPr>
      <w:del w:id="8780" w:author="Chen Liao" w:date="2021-03-28T09:04:00Z">
        <w:r w:rsidRPr="002B6EEC" w:rsidDel="008D1DCA">
          <w:rPr>
            <w:sz w:val="22"/>
            <w:szCs w:val="22"/>
            <w:u w:val="single"/>
            <w:rPrChange w:id="8781" w:author="Chen Liao" w:date="2021-03-29T18:57:00Z">
              <w:rPr/>
            </w:rPrChange>
          </w:rPr>
          <w:delText xml:space="preserve">In </w:delText>
        </w:r>
      </w:del>
      <w:del w:id="8782" w:author="Chen Liao" w:date="2021-03-22T11:18:00Z">
        <w:r w:rsidRPr="002B6EEC" w:rsidDel="00334423">
          <w:rPr>
            <w:sz w:val="22"/>
            <w:szCs w:val="22"/>
            <w:u w:val="single"/>
            <w:rPrChange w:id="8783" w:author="Chen Liao" w:date="2021-03-29T18:57:00Z">
              <w:rPr/>
            </w:rPrChange>
          </w:rPr>
          <w:delText>the present</w:delText>
        </w:r>
      </w:del>
      <w:del w:id="8784" w:author="Chen Liao" w:date="2021-03-28T09:04:00Z">
        <w:r w:rsidRPr="002B6EEC" w:rsidDel="008D1DCA">
          <w:rPr>
            <w:sz w:val="22"/>
            <w:szCs w:val="22"/>
            <w:u w:val="single"/>
            <w:rPrChange w:id="8785" w:author="Chen Liao" w:date="2021-03-29T18:57:00Z">
              <w:rPr/>
            </w:rPrChange>
          </w:rPr>
          <w:delText xml:space="preserve"> study, we </w:delText>
        </w:r>
      </w:del>
      <w:del w:id="8786" w:author="Chen Liao" w:date="2021-03-24T12:32:00Z">
        <w:r w:rsidRPr="002B6EEC" w:rsidDel="008B46F9">
          <w:rPr>
            <w:sz w:val="22"/>
            <w:szCs w:val="22"/>
            <w:u w:val="single"/>
            <w:rPrChange w:id="8787" w:author="Chen Liao" w:date="2021-03-29T18:57:00Z">
              <w:rPr/>
            </w:rPrChange>
          </w:rPr>
          <w:delText>characterized the</w:delText>
        </w:r>
      </w:del>
      <w:del w:id="8788" w:author="Chen Liao" w:date="2021-03-28T09:04:00Z">
        <w:r w:rsidRPr="002B6EEC" w:rsidDel="008D1DCA">
          <w:rPr>
            <w:sz w:val="22"/>
            <w:szCs w:val="22"/>
            <w:u w:val="single"/>
            <w:rPrChange w:id="8789" w:author="Chen Liao" w:date="2021-03-29T18:57:00Z">
              <w:rPr/>
            </w:rPrChange>
          </w:rPr>
          <w:delText xml:space="preserve"> </w:delText>
        </w:r>
        <w:r w:rsidRPr="002B6EEC" w:rsidDel="008D1DCA">
          <w:rPr>
            <w:sz w:val="22"/>
            <w:szCs w:val="22"/>
            <w:u w:val="single"/>
            <w:shd w:val="clear" w:color="auto" w:fill="FFFFFF"/>
            <w:rPrChange w:id="8790" w:author="Chen Liao" w:date="2021-03-29T18:57:00Z">
              <w:rPr>
                <w:shd w:val="clear" w:color="auto" w:fill="FFFFFF"/>
              </w:rPr>
            </w:rPrChange>
          </w:rPr>
          <w:delText xml:space="preserve">dynamical </w:delText>
        </w:r>
      </w:del>
      <w:del w:id="8791" w:author="Chen Liao" w:date="2021-03-22T11:19:00Z">
        <w:r w:rsidRPr="002B6EEC" w:rsidDel="00334423">
          <w:rPr>
            <w:sz w:val="22"/>
            <w:szCs w:val="22"/>
            <w:u w:val="single"/>
            <w:shd w:val="clear" w:color="auto" w:fill="FFFFFF"/>
            <w:rPrChange w:id="8792" w:author="Chen Liao" w:date="2021-03-29T18:57:00Z">
              <w:rPr>
                <w:shd w:val="clear" w:color="auto" w:fill="FFFFFF"/>
              </w:rPr>
            </w:rPrChange>
          </w:rPr>
          <w:delText xml:space="preserve">and individualized </w:delText>
        </w:r>
      </w:del>
      <w:del w:id="8793" w:author="Chen Liao" w:date="2021-03-28T09:04:00Z">
        <w:r w:rsidRPr="002B6EEC" w:rsidDel="008D1DCA">
          <w:rPr>
            <w:sz w:val="22"/>
            <w:szCs w:val="22"/>
            <w:u w:val="single"/>
            <w:shd w:val="clear" w:color="auto" w:fill="FFFFFF"/>
            <w:rPrChange w:id="8794" w:author="Chen Liao" w:date="2021-03-29T18:57:00Z">
              <w:rPr>
                <w:shd w:val="clear" w:color="auto" w:fill="FFFFFF"/>
              </w:rPr>
            </w:rPrChange>
          </w:rPr>
          <w:delText>response of gut microbiota following interventions of inulin and resistant starch</w:delText>
        </w:r>
      </w:del>
      <w:del w:id="8795" w:author="Chen Liao" w:date="2021-03-28T09:02:00Z">
        <w:r w:rsidRPr="002B6EEC" w:rsidDel="00C14AC0">
          <w:rPr>
            <w:sz w:val="22"/>
            <w:szCs w:val="22"/>
            <w:u w:val="single"/>
            <w:shd w:val="clear" w:color="auto" w:fill="FFFFFF"/>
            <w:rPrChange w:id="8796" w:author="Chen Liao" w:date="2021-03-29T18:57:00Z">
              <w:rPr>
                <w:shd w:val="clear" w:color="auto" w:fill="FFFFFF"/>
              </w:rPr>
            </w:rPrChange>
          </w:rPr>
          <w:delText xml:space="preserve"> for </w:delText>
        </w:r>
        <w:r w:rsidR="00763D54" w:rsidRPr="002B6EEC" w:rsidDel="00C14AC0">
          <w:rPr>
            <w:sz w:val="22"/>
            <w:szCs w:val="22"/>
            <w:u w:val="single"/>
            <w:shd w:val="clear" w:color="auto" w:fill="FFFFFF"/>
            <w:rPrChange w:id="8797" w:author="Chen Liao" w:date="2021-03-29T18:57:00Z">
              <w:rPr>
                <w:shd w:val="clear" w:color="auto" w:fill="FFFFFF"/>
              </w:rPr>
            </w:rPrChange>
          </w:rPr>
          <w:delText>31 days</w:delText>
        </w:r>
      </w:del>
      <w:del w:id="8798" w:author="Chen Liao" w:date="2021-03-24T12:32:00Z">
        <w:r w:rsidRPr="002B6EEC" w:rsidDel="008B46F9">
          <w:rPr>
            <w:sz w:val="22"/>
            <w:szCs w:val="22"/>
            <w:u w:val="single"/>
            <w:shd w:val="clear" w:color="auto" w:fill="FFFFFF"/>
            <w:rPrChange w:id="8799" w:author="Chen Liao" w:date="2021-03-29T18:57:00Z">
              <w:rPr>
                <w:shd w:val="clear" w:color="auto" w:fill="FFFFFF"/>
              </w:rPr>
            </w:rPrChange>
          </w:rPr>
          <w:delText xml:space="preserve">. </w:delText>
        </w:r>
      </w:del>
      <w:del w:id="8800" w:author="Chen Liao" w:date="2021-03-22T11:26:00Z">
        <w:r w:rsidRPr="002B6EEC" w:rsidDel="009F423A">
          <w:rPr>
            <w:sz w:val="22"/>
            <w:szCs w:val="22"/>
            <w:u w:val="single"/>
            <w:shd w:val="clear" w:color="auto" w:fill="FFFFFF"/>
            <w:rPrChange w:id="8801" w:author="Chen Liao" w:date="2021-03-29T18:57:00Z">
              <w:rPr>
                <w:shd w:val="clear" w:color="auto" w:fill="FFFFFF"/>
              </w:rPr>
            </w:rPrChange>
          </w:rPr>
          <w:delText xml:space="preserve">This study revealed that substantial while </w:delText>
        </w:r>
        <w:r w:rsidR="008578B2" w:rsidRPr="002B6EEC" w:rsidDel="009F423A">
          <w:rPr>
            <w:sz w:val="22"/>
            <w:szCs w:val="22"/>
            <w:u w:val="single"/>
            <w:shd w:val="clear" w:color="auto" w:fill="FFFFFF"/>
            <w:rPrChange w:id="8802" w:author="Chen Liao" w:date="2021-03-29T18:57:00Z">
              <w:rPr>
                <w:shd w:val="clear" w:color="auto" w:fill="FFFFFF"/>
              </w:rPr>
            </w:rPrChange>
          </w:rPr>
          <w:delText>baseline-dependent</w:delText>
        </w:r>
        <w:r w:rsidRPr="002B6EEC" w:rsidDel="009F423A">
          <w:rPr>
            <w:sz w:val="22"/>
            <w:szCs w:val="22"/>
            <w:u w:val="single"/>
            <w:shd w:val="clear" w:color="auto" w:fill="FFFFFF"/>
            <w:rPrChange w:id="8803" w:author="Chen Liao" w:date="2021-03-29T18:57:00Z">
              <w:rPr>
                <w:shd w:val="clear" w:color="auto" w:fill="FFFFFF"/>
              </w:rPr>
            </w:rPrChange>
          </w:rPr>
          <w:delText xml:space="preserve"> </w:delText>
        </w:r>
        <w:r w:rsidR="008578B2" w:rsidRPr="002B6EEC" w:rsidDel="009F423A">
          <w:rPr>
            <w:sz w:val="22"/>
            <w:szCs w:val="22"/>
            <w:u w:val="single"/>
            <w:shd w:val="clear" w:color="auto" w:fill="FFFFFF"/>
            <w:rPrChange w:id="8804" w:author="Chen Liao" w:date="2021-03-29T18:57:00Z">
              <w:rPr>
                <w:shd w:val="clear" w:color="auto" w:fill="FFFFFF"/>
              </w:rPr>
            </w:rPrChange>
          </w:rPr>
          <w:delText>dynamic</w:delText>
        </w:r>
        <w:r w:rsidRPr="002B6EEC" w:rsidDel="009F423A">
          <w:rPr>
            <w:sz w:val="22"/>
            <w:szCs w:val="22"/>
            <w:u w:val="single"/>
            <w:shd w:val="clear" w:color="auto" w:fill="FFFFFF"/>
            <w:rPrChange w:id="8805" w:author="Chen Liao" w:date="2021-03-29T18:57:00Z">
              <w:rPr>
                <w:shd w:val="clear" w:color="auto" w:fill="FFFFFF"/>
              </w:rPr>
            </w:rPrChange>
          </w:rPr>
          <w:delText xml:space="preserve">s in mice gut microbiome composition and SCFA metabolism were induced in response to inulin administration over the whole experimental period. Selective enrichments of a few critical bacterial taxa that involve in the degradation of inulin determines following changes in individual SCFA production. </w:delText>
        </w:r>
      </w:del>
      <w:del w:id="8806" w:author="Chen Liao" w:date="2021-03-22T11:23:00Z">
        <w:r w:rsidRPr="002B6EEC" w:rsidDel="00194E97">
          <w:rPr>
            <w:sz w:val="22"/>
            <w:szCs w:val="22"/>
            <w:u w:val="single"/>
            <w:shd w:val="clear" w:color="auto" w:fill="FFFFFF"/>
            <w:rPrChange w:id="8807" w:author="Chen Liao" w:date="2021-03-29T18:57:00Z">
              <w:rPr>
                <w:shd w:val="clear" w:color="auto" w:fill="FFFFFF"/>
              </w:rPr>
            </w:rPrChange>
          </w:rPr>
          <w:delText xml:space="preserve">In contrast to inulin, </w:delText>
        </w:r>
        <w:r w:rsidRPr="002B6EEC" w:rsidDel="00194E97">
          <w:rPr>
            <w:color w:val="131413"/>
            <w:sz w:val="22"/>
            <w:szCs w:val="22"/>
            <w:u w:val="single"/>
            <w:rPrChange w:id="8808" w:author="Chen Liao" w:date="2021-03-29T18:57:00Z">
              <w:rPr>
                <w:rFonts w:ascii="PsbhxkAdvTT86d47313" w:hAnsi="PsbhxkAdvTT86d47313"/>
                <w:color w:val="131413"/>
              </w:rPr>
            </w:rPrChange>
          </w:rPr>
          <w:delText>resistant starch showed mild effect on gut microbiota composition and SCFA metabolism.</w:delText>
        </w:r>
      </w:del>
    </w:p>
    <w:p w14:paraId="2A384D9C" w14:textId="3D75B534" w:rsidR="008963B2" w:rsidRPr="002B6EEC" w:rsidDel="00D31421" w:rsidRDefault="008963B2" w:rsidP="00B76665">
      <w:pPr>
        <w:jc w:val="both"/>
        <w:rPr>
          <w:del w:id="8809" w:author="Chen Liao" w:date="2021-03-24T12:33:00Z"/>
          <w:sz w:val="22"/>
          <w:szCs w:val="22"/>
          <w:u w:val="single"/>
          <w:rPrChange w:id="8810" w:author="Chen Liao" w:date="2021-03-29T18:57:00Z">
            <w:rPr>
              <w:del w:id="8811" w:author="Chen Liao" w:date="2021-03-24T12:33:00Z"/>
              <w:shd w:val="clear" w:color="auto" w:fill="FFFFFF"/>
            </w:rPr>
          </w:rPrChange>
        </w:rPr>
      </w:pPr>
    </w:p>
    <w:p w14:paraId="5A9A3A9E" w14:textId="77777777" w:rsidR="003F1F13" w:rsidRPr="002B6EEC" w:rsidRDefault="00D31421" w:rsidP="003F1F13">
      <w:pPr>
        <w:pStyle w:val="paragraph"/>
        <w:jc w:val="both"/>
        <w:rPr>
          <w:ins w:id="8812" w:author="Chen Liao" w:date="2021-03-28T20:28:00Z"/>
          <w:rFonts w:ascii="Times New Roman" w:eastAsia="Times New Roman" w:hAnsi="Times New Roman" w:cs="Times New Roman"/>
          <w:sz w:val="22"/>
          <w:szCs w:val="22"/>
          <w:u w:val="single"/>
          <w:rPrChange w:id="8813" w:author="Chen Liao" w:date="2021-03-29T18:57:00Z">
            <w:rPr>
              <w:ins w:id="8814" w:author="Chen Liao" w:date="2021-03-28T20:28:00Z"/>
              <w:rFonts w:ascii="Times New Roman" w:eastAsia="Times New Roman" w:hAnsi="Times New Roman" w:cs="Times New Roman"/>
              <w:u w:val="single"/>
            </w:rPr>
          </w:rPrChange>
        </w:rPr>
      </w:pPr>
      <w:ins w:id="8815" w:author="Chen Liao" w:date="2021-03-24T23:09:00Z">
        <w:r w:rsidRPr="002B6EEC">
          <w:rPr>
            <w:rFonts w:ascii="Times New Roman" w:eastAsia="Times New Roman" w:hAnsi="Times New Roman" w:cs="Times New Roman"/>
            <w:sz w:val="22"/>
            <w:szCs w:val="22"/>
            <w:u w:val="single"/>
            <w:rPrChange w:id="8816" w:author="Chen Liao" w:date="2021-03-29T18:57:00Z">
              <w:rPr>
                <w:rFonts w:ascii="Times New Roman" w:hAnsi="Times New Roman" w:cs="Times New Roman"/>
                <w:u w:val="single"/>
              </w:rPr>
            </w:rPrChange>
          </w:rPr>
          <w:t xml:space="preserve"># </w:t>
        </w:r>
      </w:ins>
      <w:ins w:id="8817" w:author="Chen Liao" w:date="2021-03-26T07:27:00Z">
        <w:r w:rsidR="00C8217D" w:rsidRPr="002B6EEC">
          <w:rPr>
            <w:rFonts w:ascii="Times New Roman" w:eastAsia="Times New Roman" w:hAnsi="Times New Roman" w:cs="Times New Roman"/>
            <w:sz w:val="22"/>
            <w:szCs w:val="22"/>
            <w:u w:val="single"/>
            <w:rPrChange w:id="8818" w:author="Chen Liao" w:date="2021-03-29T18:57:00Z">
              <w:rPr>
                <w:rFonts w:ascii="Times New Roman" w:hAnsi="Times New Roman" w:cs="Times New Roman"/>
                <w:u w:val="single"/>
              </w:rPr>
            </w:rPrChange>
          </w:rPr>
          <w:t>Discuss the relevance of our studies to the literature</w:t>
        </w:r>
      </w:ins>
    </w:p>
    <w:p w14:paraId="4327F232" w14:textId="40012046" w:rsidR="00A83394" w:rsidRPr="002B6EEC" w:rsidDel="00901CEF" w:rsidRDefault="003F1F13">
      <w:pPr>
        <w:pStyle w:val="paragraph"/>
        <w:jc w:val="both"/>
        <w:rPr>
          <w:del w:id="8819" w:author="Chen Liao" w:date="2021-03-24T23:17:00Z"/>
          <w:rFonts w:ascii="Times New Roman" w:eastAsia="Times New Roman" w:hAnsi="Times New Roman" w:cs="Times New Roman"/>
          <w:sz w:val="22"/>
          <w:szCs w:val="22"/>
          <w:rPrChange w:id="8820" w:author="Chen Liao" w:date="2021-03-29T18:57:00Z">
            <w:rPr>
              <w:del w:id="8821" w:author="Chen Liao" w:date="2021-03-24T23:17:00Z"/>
              <w:shd w:val="clear" w:color="auto" w:fill="FFFFFF"/>
            </w:rPr>
          </w:rPrChange>
        </w:rPr>
        <w:pPrChange w:id="8822" w:author="Chen Liao" w:date="2021-03-26T07:39:00Z">
          <w:pPr>
            <w:jc w:val="both"/>
          </w:pPr>
        </w:pPrChange>
      </w:pPr>
      <w:ins w:id="8823" w:author="Chen Liao" w:date="2021-03-28T20:23:00Z">
        <w:r w:rsidRPr="002B6EEC">
          <w:rPr>
            <w:rFonts w:ascii="Times New Roman" w:eastAsia="Times New Roman" w:hAnsi="Times New Roman" w:cs="Times New Roman"/>
            <w:sz w:val="22"/>
            <w:szCs w:val="22"/>
            <w:rPrChange w:id="8824" w:author="Chen Liao" w:date="2021-03-29T18:57:00Z">
              <w:rPr/>
            </w:rPrChange>
          </w:rPr>
          <w:t>D</w:t>
        </w:r>
      </w:ins>
      <w:ins w:id="8825" w:author="Chen Liao" w:date="2021-03-26T07:38:00Z">
        <w:r w:rsidR="00F431AF" w:rsidRPr="002B6EEC">
          <w:rPr>
            <w:rFonts w:ascii="Times New Roman" w:eastAsia="Times New Roman" w:hAnsi="Times New Roman" w:cs="Times New Roman"/>
            <w:sz w:val="22"/>
            <w:szCs w:val="22"/>
            <w:rPrChange w:id="8826" w:author="Chen Liao" w:date="2021-03-29T18:57:00Z">
              <w:rPr>
                <w:shd w:val="clear" w:color="auto" w:fill="FFFFFF"/>
              </w:rPr>
            </w:rPrChange>
          </w:rPr>
          <w:t xml:space="preserve">iet-induced changes </w:t>
        </w:r>
      </w:ins>
      <w:ins w:id="8827" w:author="Chen Liao" w:date="2021-03-28T22:05:00Z">
        <w:r w:rsidR="006C079E" w:rsidRPr="002B6EEC">
          <w:rPr>
            <w:rFonts w:ascii="Times New Roman" w:eastAsia="Times New Roman" w:hAnsi="Times New Roman" w:cs="Times New Roman"/>
            <w:sz w:val="22"/>
            <w:szCs w:val="22"/>
            <w:rPrChange w:id="8828" w:author="Chen Liao" w:date="2021-03-29T18:57:00Z">
              <w:rPr/>
            </w:rPrChange>
          </w:rPr>
          <w:t xml:space="preserve">in SCFAs </w:t>
        </w:r>
      </w:ins>
      <w:ins w:id="8829" w:author="Chen Liao" w:date="2021-03-26T07:39:00Z">
        <w:r w:rsidR="00F431AF" w:rsidRPr="002B6EEC">
          <w:rPr>
            <w:rFonts w:ascii="Times New Roman" w:eastAsia="Times New Roman" w:hAnsi="Times New Roman" w:cs="Times New Roman"/>
            <w:sz w:val="22"/>
            <w:szCs w:val="22"/>
            <w:rPrChange w:id="8830" w:author="Chen Liao" w:date="2021-03-29T18:57:00Z">
              <w:rPr>
                <w:shd w:val="clear" w:color="auto" w:fill="FFFFFF"/>
              </w:rPr>
            </w:rPrChange>
          </w:rPr>
          <w:t xml:space="preserve">are </w:t>
        </w:r>
      </w:ins>
      <w:ins w:id="8831" w:author="Chen Liao" w:date="2021-03-28T20:23:00Z">
        <w:r w:rsidRPr="002B6EEC">
          <w:rPr>
            <w:rFonts w:ascii="Times New Roman" w:eastAsia="Times New Roman" w:hAnsi="Times New Roman" w:cs="Times New Roman"/>
            <w:sz w:val="22"/>
            <w:szCs w:val="22"/>
            <w:rPrChange w:id="8832" w:author="Chen Liao" w:date="2021-03-29T18:57:00Z">
              <w:rPr/>
            </w:rPrChange>
          </w:rPr>
          <w:t xml:space="preserve">often </w:t>
        </w:r>
      </w:ins>
      <w:ins w:id="8833" w:author="Chen Liao" w:date="2021-03-26T07:39:00Z">
        <w:r w:rsidR="00F431AF" w:rsidRPr="002B6EEC">
          <w:rPr>
            <w:rFonts w:ascii="Times New Roman" w:eastAsia="Times New Roman" w:hAnsi="Times New Roman" w:cs="Times New Roman"/>
            <w:sz w:val="22"/>
            <w:szCs w:val="22"/>
            <w:rPrChange w:id="8834" w:author="Chen Liao" w:date="2021-03-29T18:57:00Z">
              <w:rPr>
                <w:shd w:val="clear" w:color="auto" w:fill="FFFFFF"/>
              </w:rPr>
            </w:rPrChange>
          </w:rPr>
          <w:t xml:space="preserve">transient and </w:t>
        </w:r>
      </w:ins>
      <w:ins w:id="8835" w:author="Chen Liao" w:date="2021-03-28T20:25:00Z">
        <w:r w:rsidRPr="002B6EEC">
          <w:rPr>
            <w:rFonts w:ascii="Times New Roman" w:eastAsia="Times New Roman" w:hAnsi="Times New Roman" w:cs="Times New Roman"/>
            <w:sz w:val="22"/>
            <w:szCs w:val="22"/>
            <w:rPrChange w:id="8836" w:author="Chen Liao" w:date="2021-03-29T18:57:00Z">
              <w:rPr/>
            </w:rPrChange>
          </w:rPr>
          <w:t>vanish</w:t>
        </w:r>
      </w:ins>
      <w:ins w:id="8837" w:author="Chen Liao" w:date="2021-03-26T07:39:00Z">
        <w:r w:rsidR="00F431AF" w:rsidRPr="002B6EEC">
          <w:rPr>
            <w:rFonts w:ascii="Times New Roman" w:eastAsia="Times New Roman" w:hAnsi="Times New Roman" w:cs="Times New Roman"/>
            <w:sz w:val="22"/>
            <w:szCs w:val="22"/>
            <w:rPrChange w:id="8838" w:author="Chen Liao" w:date="2021-03-29T18:57:00Z">
              <w:rPr>
                <w:shd w:val="clear" w:color="auto" w:fill="FFFFFF"/>
              </w:rPr>
            </w:rPrChange>
          </w:rPr>
          <w:t xml:space="preserve"> </w:t>
        </w:r>
      </w:ins>
      <w:ins w:id="8839" w:author="Chen Liao" w:date="2021-03-26T07:38:00Z">
        <w:r w:rsidR="00F431AF" w:rsidRPr="002B6EEC">
          <w:rPr>
            <w:rFonts w:ascii="Times New Roman" w:eastAsia="Times New Roman" w:hAnsi="Times New Roman" w:cs="Times New Roman"/>
            <w:sz w:val="22"/>
            <w:szCs w:val="22"/>
            <w:rPrChange w:id="8840" w:author="Chen Liao" w:date="2021-03-29T18:57:00Z">
              <w:rPr>
                <w:shd w:val="clear" w:color="auto" w:fill="FFFFFF"/>
              </w:rPr>
            </w:rPrChange>
          </w:rPr>
          <w:t xml:space="preserve">shortly after cessation of dietary </w:t>
        </w:r>
      </w:ins>
      <w:ins w:id="8841" w:author="Chen Liao" w:date="2021-03-28T20:25:00Z">
        <w:r w:rsidRPr="002B6EEC">
          <w:rPr>
            <w:rFonts w:ascii="Times New Roman" w:eastAsia="Times New Roman" w:hAnsi="Times New Roman" w:cs="Times New Roman"/>
            <w:sz w:val="22"/>
            <w:szCs w:val="22"/>
            <w:rPrChange w:id="8842" w:author="Chen Liao" w:date="2021-03-29T18:57:00Z">
              <w:rPr/>
            </w:rPrChange>
          </w:rPr>
          <w:t>intervention</w:t>
        </w:r>
      </w:ins>
      <w:ins w:id="8843" w:author="Chen Liao" w:date="2021-03-26T07:37:00Z">
        <w:r w:rsidR="00B0216E" w:rsidRPr="002B6EEC">
          <w:rPr>
            <w:rFonts w:ascii="Times New Roman" w:eastAsia="Times New Roman" w:hAnsi="Times New Roman" w:cs="Times New Roman"/>
            <w:sz w:val="22"/>
            <w:szCs w:val="22"/>
            <w:rPrChange w:id="8844" w:author="Chen Liao" w:date="2021-03-29T18:57:00Z">
              <w:rPr>
                <w:shd w:val="clear" w:color="auto" w:fill="FFFFFF"/>
              </w:rPr>
            </w:rPrChange>
          </w:rPr>
          <w:t xml:space="preserve"> </w:t>
        </w:r>
        <w:r w:rsidR="00B0216E" w:rsidRPr="002B6EEC">
          <w:rPr>
            <w:rFonts w:ascii="Times New Roman" w:eastAsia="Times New Roman" w:hAnsi="Times New Roman" w:cs="Times New Roman"/>
            <w:sz w:val="22"/>
            <w:szCs w:val="22"/>
            <w:rPrChange w:id="8845" w:author="Chen Liao" w:date="2021-03-29T18:57:00Z">
              <w:rPr>
                <w:shd w:val="clear" w:color="auto" w:fill="FFFFFF"/>
              </w:rPr>
            </w:rPrChange>
          </w:rPr>
          <w:fldChar w:fldCharType="begin"/>
        </w:r>
        <w:r w:rsidR="00B0216E" w:rsidRPr="002B6EEC">
          <w:rPr>
            <w:rFonts w:ascii="Times New Roman" w:eastAsia="Times New Roman" w:hAnsi="Times New Roman" w:cs="Times New Roman"/>
            <w:sz w:val="22"/>
            <w:szCs w:val="22"/>
            <w:rPrChange w:id="8846" w:author="Chen Liao" w:date="2021-03-29T18:57:00Z">
              <w:rPr>
                <w:shd w:val="clear" w:color="auto" w:fill="FFFFFF"/>
              </w:rPr>
            </w:rPrChange>
          </w:rPr>
          <w:instrText xml:space="preserve"> ADDIN NE.Ref.{79A36536-B4F1-4961-A906-7B71B3B63728}</w:instrText>
        </w:r>
        <w:r w:rsidR="00B0216E" w:rsidRPr="002B6EEC">
          <w:rPr>
            <w:rFonts w:ascii="Times New Roman" w:eastAsia="Times New Roman" w:hAnsi="Times New Roman" w:cs="Times New Roman"/>
            <w:sz w:val="22"/>
            <w:szCs w:val="22"/>
            <w:rPrChange w:id="8847" w:author="Chen Liao" w:date="2021-03-29T18:57:00Z">
              <w:rPr>
                <w:shd w:val="clear" w:color="auto" w:fill="FFFFFF"/>
              </w:rPr>
            </w:rPrChange>
          </w:rPr>
          <w:fldChar w:fldCharType="separate"/>
        </w:r>
        <w:r w:rsidR="00B0216E" w:rsidRPr="002B6EEC">
          <w:rPr>
            <w:rFonts w:ascii="Times New Roman" w:eastAsia="Times New Roman" w:hAnsi="Times New Roman" w:cs="Times New Roman"/>
            <w:sz w:val="22"/>
            <w:szCs w:val="22"/>
            <w:rPrChange w:id="8848" w:author="Chen Liao" w:date="2021-03-29T18:57:00Z">
              <w:rPr>
                <w:shd w:val="clear" w:color="auto" w:fill="FFFFFF"/>
              </w:rPr>
            </w:rPrChange>
          </w:rPr>
          <w:t>[25-28]</w:t>
        </w:r>
        <w:r w:rsidR="00B0216E" w:rsidRPr="002B6EEC">
          <w:rPr>
            <w:rFonts w:ascii="Times New Roman" w:eastAsia="Times New Roman" w:hAnsi="Times New Roman" w:cs="Times New Roman"/>
            <w:sz w:val="22"/>
            <w:szCs w:val="22"/>
            <w:rPrChange w:id="8849" w:author="Chen Liao" w:date="2021-03-29T18:57:00Z">
              <w:rPr>
                <w:shd w:val="clear" w:color="auto" w:fill="FFFFFF"/>
              </w:rPr>
            </w:rPrChange>
          </w:rPr>
          <w:fldChar w:fldCharType="end"/>
        </w:r>
      </w:ins>
      <w:ins w:id="8850" w:author="Chen Liao" w:date="2021-03-28T20:25:00Z">
        <w:r w:rsidRPr="002B6EEC">
          <w:rPr>
            <w:rFonts w:ascii="Times New Roman" w:eastAsia="Times New Roman" w:hAnsi="Times New Roman" w:cs="Times New Roman"/>
            <w:sz w:val="22"/>
            <w:szCs w:val="22"/>
            <w:rPrChange w:id="8851" w:author="Chen Liao" w:date="2021-03-29T18:57:00Z">
              <w:rPr/>
            </w:rPrChange>
          </w:rPr>
          <w:t xml:space="preserve">. </w:t>
        </w:r>
      </w:ins>
      <w:ins w:id="8852" w:author="Chen Liao" w:date="2021-03-26T07:37:00Z">
        <w:r w:rsidR="00B0216E" w:rsidRPr="002B6EEC">
          <w:rPr>
            <w:rFonts w:ascii="Times New Roman" w:eastAsia="Times New Roman" w:hAnsi="Times New Roman" w:cs="Times New Roman"/>
            <w:sz w:val="22"/>
            <w:szCs w:val="22"/>
            <w:rPrChange w:id="8853" w:author="Chen Liao" w:date="2021-03-29T18:57:00Z">
              <w:rPr>
                <w:shd w:val="clear" w:color="auto" w:fill="FFFFFF"/>
              </w:rPr>
            </w:rPrChange>
          </w:rPr>
          <w:t xml:space="preserve">Our experiments add to </w:t>
        </w:r>
      </w:ins>
      <w:ins w:id="8854" w:author="Chen Liao" w:date="2021-03-28T20:42:00Z">
        <w:r w:rsidR="00303CC9" w:rsidRPr="002B6EEC">
          <w:rPr>
            <w:rFonts w:ascii="Times New Roman" w:eastAsia="Times New Roman" w:hAnsi="Times New Roman" w:cs="Times New Roman"/>
            <w:sz w:val="22"/>
            <w:szCs w:val="22"/>
            <w:rPrChange w:id="8855" w:author="Chen Liao" w:date="2021-03-29T18:57:00Z">
              <w:rPr/>
            </w:rPrChange>
          </w:rPr>
          <w:t>the literature</w:t>
        </w:r>
      </w:ins>
      <w:ins w:id="8856" w:author="Chen Liao" w:date="2021-03-26T07:37:00Z">
        <w:r w:rsidR="00B0216E" w:rsidRPr="002B6EEC">
          <w:rPr>
            <w:rFonts w:ascii="Times New Roman" w:eastAsia="Times New Roman" w:hAnsi="Times New Roman" w:cs="Times New Roman"/>
            <w:sz w:val="22"/>
            <w:szCs w:val="22"/>
            <w:rPrChange w:id="8857" w:author="Chen Liao" w:date="2021-03-29T18:57:00Z">
              <w:rPr>
                <w:shd w:val="clear" w:color="auto" w:fill="FFFFFF"/>
              </w:rPr>
            </w:rPrChange>
          </w:rPr>
          <w:t xml:space="preserve"> by </w:t>
        </w:r>
      </w:ins>
      <w:ins w:id="8858" w:author="Chen Liao" w:date="2021-03-28T20:42:00Z">
        <w:r w:rsidR="00303CC9" w:rsidRPr="002B6EEC">
          <w:rPr>
            <w:rFonts w:ascii="Times New Roman" w:eastAsia="Times New Roman" w:hAnsi="Times New Roman" w:cs="Times New Roman"/>
            <w:sz w:val="22"/>
            <w:szCs w:val="22"/>
            <w:rPrChange w:id="8859" w:author="Chen Liao" w:date="2021-03-29T18:57:00Z">
              <w:rPr/>
            </w:rPrChange>
          </w:rPr>
          <w:t xml:space="preserve">further </w:t>
        </w:r>
      </w:ins>
      <w:ins w:id="8860" w:author="Chen Liao" w:date="2021-03-26T07:37:00Z">
        <w:r w:rsidR="00B0216E" w:rsidRPr="002B6EEC">
          <w:rPr>
            <w:rFonts w:ascii="Times New Roman" w:eastAsia="Times New Roman" w:hAnsi="Times New Roman" w:cs="Times New Roman"/>
            <w:sz w:val="22"/>
            <w:szCs w:val="22"/>
            <w:rPrChange w:id="8861" w:author="Chen Liao" w:date="2021-03-29T18:57:00Z">
              <w:rPr>
                <w:shd w:val="clear" w:color="auto" w:fill="FFFFFF"/>
              </w:rPr>
            </w:rPrChange>
          </w:rPr>
          <w:t xml:space="preserve">showing that </w:t>
        </w:r>
      </w:ins>
      <w:ins w:id="8862" w:author="Chen Liao" w:date="2021-03-28T20:41:00Z">
        <w:r w:rsidR="00303CC9" w:rsidRPr="002B6EEC">
          <w:rPr>
            <w:rFonts w:ascii="Times New Roman" w:eastAsia="Times New Roman" w:hAnsi="Times New Roman" w:cs="Times New Roman"/>
            <w:sz w:val="22"/>
            <w:szCs w:val="22"/>
            <w:rPrChange w:id="8863" w:author="Chen Liao" w:date="2021-03-29T18:57:00Z">
              <w:rPr/>
            </w:rPrChange>
          </w:rPr>
          <w:t xml:space="preserve">SCFA concentrations </w:t>
        </w:r>
      </w:ins>
      <w:ins w:id="8864" w:author="Chen Liao" w:date="2021-03-28T20:43:00Z">
        <w:r w:rsidR="00303CC9" w:rsidRPr="002B6EEC">
          <w:rPr>
            <w:rFonts w:ascii="Times New Roman" w:eastAsia="Times New Roman" w:hAnsi="Times New Roman" w:cs="Times New Roman"/>
            <w:sz w:val="22"/>
            <w:szCs w:val="22"/>
            <w:rPrChange w:id="8865" w:author="Chen Liao" w:date="2021-03-29T18:57:00Z">
              <w:rPr/>
            </w:rPrChange>
          </w:rPr>
          <w:t xml:space="preserve">cannot be maintained at its peak and drop </w:t>
        </w:r>
      </w:ins>
      <w:ins w:id="8866" w:author="Chen Liao" w:date="2021-03-28T20:46:00Z">
        <w:r w:rsidR="00303CC9" w:rsidRPr="002B6EEC">
          <w:rPr>
            <w:rFonts w:ascii="Times New Roman" w:eastAsia="Times New Roman" w:hAnsi="Times New Roman" w:cs="Times New Roman"/>
            <w:sz w:val="22"/>
            <w:szCs w:val="22"/>
            <w:rPrChange w:id="8867" w:author="Chen Liao" w:date="2021-03-29T18:57:00Z">
              <w:rPr/>
            </w:rPrChange>
          </w:rPr>
          <w:t>by 35</w:t>
        </w:r>
      </w:ins>
      <w:ins w:id="8868" w:author="Chen Liao" w:date="2021-03-28T20:45:00Z">
        <w:r w:rsidR="00303CC9" w:rsidRPr="002B6EEC">
          <w:rPr>
            <w:rFonts w:ascii="Times New Roman" w:eastAsia="Times New Roman" w:hAnsi="Times New Roman" w:cs="Times New Roman"/>
            <w:sz w:val="22"/>
            <w:szCs w:val="22"/>
            <w:rPrChange w:id="8869" w:author="Chen Liao" w:date="2021-03-29T18:57:00Z">
              <w:rPr/>
            </w:rPrChange>
          </w:rPr>
          <w:t>%-</w:t>
        </w:r>
      </w:ins>
      <w:ins w:id="8870" w:author="Chen Liao" w:date="2021-03-28T20:46:00Z">
        <w:r w:rsidR="00303CC9" w:rsidRPr="002B6EEC">
          <w:rPr>
            <w:rFonts w:ascii="Times New Roman" w:eastAsia="Times New Roman" w:hAnsi="Times New Roman" w:cs="Times New Roman"/>
            <w:sz w:val="22"/>
            <w:szCs w:val="22"/>
            <w:rPrChange w:id="8871" w:author="Chen Liao" w:date="2021-03-29T18:57:00Z">
              <w:rPr/>
            </w:rPrChange>
          </w:rPr>
          <w:t>40</w:t>
        </w:r>
      </w:ins>
      <w:ins w:id="8872" w:author="Chen Liao" w:date="2021-03-28T20:45:00Z">
        <w:r w:rsidR="00303CC9" w:rsidRPr="002B6EEC">
          <w:rPr>
            <w:rFonts w:ascii="Times New Roman" w:eastAsia="Times New Roman" w:hAnsi="Times New Roman" w:cs="Times New Roman"/>
            <w:sz w:val="22"/>
            <w:szCs w:val="22"/>
            <w:rPrChange w:id="8873" w:author="Chen Liao" w:date="2021-03-29T18:57:00Z">
              <w:rPr/>
            </w:rPrChange>
          </w:rPr>
          <w:t xml:space="preserve">% </w:t>
        </w:r>
      </w:ins>
      <w:ins w:id="8874" w:author="Chen Liao" w:date="2021-03-28T20:46:00Z">
        <w:r w:rsidR="00303CC9" w:rsidRPr="002B6EEC">
          <w:rPr>
            <w:rFonts w:ascii="Times New Roman" w:eastAsia="Times New Roman" w:hAnsi="Times New Roman" w:cs="Times New Roman"/>
            <w:sz w:val="22"/>
            <w:szCs w:val="22"/>
            <w:rPrChange w:id="8875" w:author="Chen Liao" w:date="2021-03-29T18:57:00Z">
              <w:rPr/>
            </w:rPrChange>
          </w:rPr>
          <w:t>e</w:t>
        </w:r>
      </w:ins>
      <w:ins w:id="8876" w:author="Chen Liao" w:date="2021-03-28T20:47:00Z">
        <w:r w:rsidR="00303CC9" w:rsidRPr="002B6EEC">
          <w:rPr>
            <w:rFonts w:ascii="Times New Roman" w:eastAsia="Times New Roman" w:hAnsi="Times New Roman" w:cs="Times New Roman"/>
            <w:sz w:val="22"/>
            <w:szCs w:val="22"/>
            <w:rPrChange w:id="8877" w:author="Chen Liao" w:date="2021-03-29T18:57:00Z">
              <w:rPr/>
            </w:rPrChange>
          </w:rPr>
          <w:t xml:space="preserve">ven under continuous inulin intake until 4 weeks </w:t>
        </w:r>
      </w:ins>
      <w:del w:id="8878" w:author="Chen Liao" w:date="2021-03-24T12:33:00Z">
        <w:r w:rsidR="00A83394" w:rsidRPr="002B6EEC" w:rsidDel="00E30B83">
          <w:rPr>
            <w:rFonts w:ascii="Times New Roman" w:eastAsia="Times New Roman" w:hAnsi="Times New Roman" w:cs="Times New Roman"/>
            <w:sz w:val="22"/>
            <w:szCs w:val="22"/>
            <w:rPrChange w:id="8879" w:author="Chen Liao" w:date="2021-03-29T18:57:00Z">
              <w:rPr>
                <w:b/>
                <w:bCs/>
              </w:rPr>
            </w:rPrChange>
          </w:rPr>
          <w:delText>Dynamical response</w:delText>
        </w:r>
      </w:del>
    </w:p>
    <w:p w14:paraId="1E373F33" w14:textId="7A682229" w:rsidR="00E5069A" w:rsidRPr="002B6EEC" w:rsidDel="00BD7CCE" w:rsidRDefault="00A83394">
      <w:pPr>
        <w:pStyle w:val="paragraph"/>
        <w:jc w:val="both"/>
        <w:rPr>
          <w:del w:id="8880" w:author="Chen Liao" w:date="2021-03-24T23:20:00Z"/>
          <w:rFonts w:ascii="Times New Roman" w:eastAsia="Times New Roman" w:hAnsi="Times New Roman" w:cs="Times New Roman"/>
          <w:sz w:val="22"/>
          <w:szCs w:val="22"/>
          <w:rPrChange w:id="8881" w:author="Chen Liao" w:date="2021-03-29T18:57:00Z">
            <w:rPr>
              <w:del w:id="8882" w:author="Chen Liao" w:date="2021-03-24T23:20:00Z"/>
              <w:rFonts w:ascii="Times New Roman" w:eastAsia="Times New Roman" w:hAnsi="Times New Roman" w:cs="Times New Roman"/>
            </w:rPr>
          </w:rPrChange>
        </w:rPr>
      </w:pPr>
      <w:del w:id="8883" w:author="Chen Liao" w:date="2021-03-24T23:21:00Z">
        <w:r w:rsidRPr="002B6EEC" w:rsidDel="007228A0">
          <w:rPr>
            <w:rFonts w:ascii="Times New Roman" w:eastAsia="Times New Roman" w:hAnsi="Times New Roman" w:cs="Times New Roman"/>
            <w:sz w:val="22"/>
            <w:szCs w:val="22"/>
            <w:rPrChange w:id="8884" w:author="Chen Liao" w:date="2021-03-29T18:57:00Z">
              <w:rPr>
                <w:color w:val="2A2A2A"/>
                <w:shd w:val="clear" w:color="auto" w:fill="FFFFFF"/>
              </w:rPr>
            </w:rPrChange>
          </w:rPr>
          <w:delText>Recent studies have suggested that diet is a key modifiable environmental factor which could rapidly and reproducibly alters the human gut microbiome</w:delText>
        </w:r>
        <w:r w:rsidRPr="002B6EEC" w:rsidDel="007228A0">
          <w:rPr>
            <w:rFonts w:ascii="Times New Roman" w:eastAsia="Times New Roman" w:hAnsi="Times New Roman" w:cs="Times New Roman"/>
            <w:sz w:val="22"/>
            <w:szCs w:val="22"/>
            <w:rPrChange w:id="8885" w:author="Chen Liao" w:date="2021-03-29T18:57:00Z">
              <w:rPr/>
            </w:rPrChange>
          </w:rPr>
          <w:delText xml:space="preserve"> </w:delText>
        </w:r>
        <w:r w:rsidRPr="002B6EEC" w:rsidDel="007228A0">
          <w:rPr>
            <w:rFonts w:ascii="Times New Roman" w:eastAsia="Times New Roman" w:hAnsi="Times New Roman" w:cs="Times New Roman"/>
            <w:sz w:val="22"/>
            <w:szCs w:val="22"/>
            <w:rPrChange w:id="8886" w:author="Chen Liao" w:date="2021-03-29T18:57:00Z">
              <w:rPr>
                <w:color w:val="2A2A2A"/>
                <w:shd w:val="clear" w:color="auto" w:fill="FFFFFF"/>
              </w:rPr>
            </w:rPrChange>
          </w:rPr>
          <w:delText xml:space="preserve">that, in turn, could impact human physiology </w:delText>
        </w:r>
        <w:r w:rsidRPr="002B6EEC" w:rsidDel="007228A0">
          <w:rPr>
            <w:rFonts w:ascii="Times New Roman" w:eastAsia="Times New Roman" w:hAnsi="Times New Roman" w:cs="Times New Roman"/>
            <w:sz w:val="22"/>
            <w:szCs w:val="22"/>
            <w:rPrChange w:id="8887" w:author="Chen Liao" w:date="2021-03-29T18:57:00Z">
              <w:rPr>
                <w:color w:val="2A2A2A"/>
                <w:shd w:val="clear" w:color="auto" w:fill="FFFFFF"/>
              </w:rPr>
            </w:rPrChange>
          </w:rPr>
          <w:fldChar w:fldCharType="begin"/>
        </w:r>
        <w:r w:rsidR="00434C87" w:rsidRPr="002B6EEC" w:rsidDel="007228A0">
          <w:rPr>
            <w:rFonts w:ascii="Times New Roman" w:eastAsia="Times New Roman" w:hAnsi="Times New Roman" w:cs="Times New Roman"/>
            <w:sz w:val="22"/>
            <w:szCs w:val="22"/>
            <w:rPrChange w:id="8888" w:author="Chen Liao" w:date="2021-03-29T18:57:00Z">
              <w:rPr>
                <w:color w:val="2A2A2A"/>
                <w:shd w:val="clear" w:color="auto" w:fill="FFFFFF"/>
              </w:rPr>
            </w:rPrChange>
          </w:rPr>
          <w:delInstrText xml:space="preserve"> ADDIN NE.Ref.{C15BE33E-ABEC-4632-B930-CD1181EBE287}</w:delInstrText>
        </w:r>
        <w:r w:rsidRPr="002B6EEC" w:rsidDel="007228A0">
          <w:rPr>
            <w:rFonts w:ascii="Times New Roman" w:eastAsia="Times New Roman" w:hAnsi="Times New Roman" w:cs="Times New Roman"/>
            <w:sz w:val="22"/>
            <w:szCs w:val="22"/>
            <w:rPrChange w:id="8889" w:author="Chen Liao" w:date="2021-03-29T18:57:00Z">
              <w:rPr>
                <w:color w:val="2A2A2A"/>
                <w:shd w:val="clear" w:color="auto" w:fill="FFFFFF"/>
              </w:rPr>
            </w:rPrChange>
          </w:rPr>
          <w:fldChar w:fldCharType="separate"/>
        </w:r>
        <w:r w:rsidR="00ED3422" w:rsidRPr="002B6EEC" w:rsidDel="007228A0">
          <w:rPr>
            <w:rFonts w:ascii="Times New Roman" w:eastAsia="Times New Roman" w:hAnsi="Times New Roman" w:cs="Times New Roman"/>
            <w:sz w:val="22"/>
            <w:szCs w:val="22"/>
            <w:rPrChange w:id="8890" w:author="Chen Liao" w:date="2021-03-29T18:57:00Z">
              <w:rPr>
                <w:color w:val="080000"/>
              </w:rPr>
            </w:rPrChange>
          </w:rPr>
          <w:delText>[14]</w:delText>
        </w:r>
        <w:r w:rsidRPr="002B6EEC" w:rsidDel="007228A0">
          <w:rPr>
            <w:rFonts w:ascii="Times New Roman" w:eastAsia="Times New Roman" w:hAnsi="Times New Roman" w:cs="Times New Roman"/>
            <w:sz w:val="22"/>
            <w:szCs w:val="22"/>
            <w:rPrChange w:id="8891" w:author="Chen Liao" w:date="2021-03-29T18:57:00Z">
              <w:rPr>
                <w:color w:val="2A2A2A"/>
                <w:shd w:val="clear" w:color="auto" w:fill="FFFFFF"/>
              </w:rPr>
            </w:rPrChange>
          </w:rPr>
          <w:fldChar w:fldCharType="end"/>
        </w:r>
        <w:r w:rsidRPr="002B6EEC" w:rsidDel="007228A0">
          <w:rPr>
            <w:rFonts w:ascii="Times New Roman" w:eastAsia="Times New Roman" w:hAnsi="Times New Roman" w:cs="Times New Roman"/>
            <w:sz w:val="22"/>
            <w:szCs w:val="22"/>
            <w:rPrChange w:id="8892" w:author="Chen Liao" w:date="2021-03-29T18:57:00Z">
              <w:rPr>
                <w:color w:val="2A2A2A"/>
                <w:shd w:val="clear" w:color="auto" w:fill="FFFFFF"/>
              </w:rPr>
            </w:rPrChange>
          </w:rPr>
          <w:delText>.</w:delText>
        </w:r>
      </w:del>
      <w:del w:id="8893" w:author="Chen Liao" w:date="2021-03-24T23:34:00Z">
        <w:r w:rsidRPr="002B6EEC" w:rsidDel="00906024">
          <w:rPr>
            <w:rFonts w:ascii="Times New Roman" w:eastAsia="Times New Roman" w:hAnsi="Times New Roman" w:cs="Times New Roman"/>
            <w:sz w:val="22"/>
            <w:szCs w:val="22"/>
            <w:rPrChange w:id="8894" w:author="Chen Liao" w:date="2021-03-29T18:57:00Z">
              <w:rPr>
                <w:color w:val="000000"/>
                <w:shd w:val="clear" w:color="auto" w:fill="FFFFFF"/>
              </w:rPr>
            </w:rPrChange>
          </w:rPr>
          <w:delText xml:space="preserve"> However, these changes only last as long as the dietary fiber is consumed </w:delText>
        </w:r>
      </w:del>
      <w:del w:id="8895" w:author="Chen Liao" w:date="2021-03-26T07:37:00Z">
        <w:r w:rsidRPr="002B6EEC" w:rsidDel="00B0216E">
          <w:rPr>
            <w:rFonts w:ascii="Times New Roman" w:eastAsia="Times New Roman" w:hAnsi="Times New Roman" w:cs="Times New Roman"/>
            <w:sz w:val="22"/>
            <w:szCs w:val="22"/>
            <w:rPrChange w:id="8896" w:author="Chen Liao" w:date="2021-03-29T18:57:00Z">
              <w:rPr>
                <w:color w:val="000000"/>
                <w:shd w:val="clear" w:color="auto" w:fill="FFFFFF"/>
              </w:rPr>
            </w:rPrChange>
          </w:rPr>
          <w:fldChar w:fldCharType="begin"/>
        </w:r>
        <w:r w:rsidR="00434C87" w:rsidRPr="002B6EEC" w:rsidDel="00B0216E">
          <w:rPr>
            <w:rFonts w:ascii="Times New Roman" w:eastAsia="Times New Roman" w:hAnsi="Times New Roman" w:cs="Times New Roman"/>
            <w:sz w:val="22"/>
            <w:szCs w:val="22"/>
            <w:rPrChange w:id="8897" w:author="Chen Liao" w:date="2021-03-29T18:57:00Z">
              <w:rPr>
                <w:color w:val="000000"/>
                <w:shd w:val="clear" w:color="auto" w:fill="FFFFFF"/>
              </w:rPr>
            </w:rPrChange>
          </w:rPr>
          <w:delInstrText xml:space="preserve"> ADDIN NE.Ref.{79A36536-B4F1-4961-A906-7B71B3B63728}</w:delInstrText>
        </w:r>
        <w:r w:rsidRPr="002B6EEC" w:rsidDel="00B0216E">
          <w:rPr>
            <w:rFonts w:ascii="Times New Roman" w:eastAsia="Times New Roman" w:hAnsi="Times New Roman" w:cs="Times New Roman"/>
            <w:sz w:val="22"/>
            <w:szCs w:val="22"/>
            <w:rPrChange w:id="8898" w:author="Chen Liao" w:date="2021-03-29T18:57:00Z">
              <w:rPr>
                <w:color w:val="000000"/>
                <w:shd w:val="clear" w:color="auto" w:fill="FFFFFF"/>
              </w:rPr>
            </w:rPrChange>
          </w:rPr>
          <w:fldChar w:fldCharType="separate"/>
        </w:r>
        <w:r w:rsidR="00ED3422" w:rsidRPr="002B6EEC" w:rsidDel="00B0216E">
          <w:rPr>
            <w:rFonts w:ascii="Times New Roman" w:eastAsia="Times New Roman" w:hAnsi="Times New Roman" w:cs="Times New Roman"/>
            <w:sz w:val="22"/>
            <w:szCs w:val="22"/>
            <w:rPrChange w:id="8899" w:author="Chen Liao" w:date="2021-03-29T18:57:00Z">
              <w:rPr>
                <w:color w:val="080000"/>
              </w:rPr>
            </w:rPrChange>
          </w:rPr>
          <w:delText>[25-28]</w:delText>
        </w:r>
        <w:r w:rsidRPr="002B6EEC" w:rsidDel="00B0216E">
          <w:rPr>
            <w:rFonts w:ascii="Times New Roman" w:eastAsia="Times New Roman" w:hAnsi="Times New Roman" w:cs="Times New Roman"/>
            <w:sz w:val="22"/>
            <w:szCs w:val="22"/>
            <w:rPrChange w:id="8900" w:author="Chen Liao" w:date="2021-03-29T18:57:00Z">
              <w:rPr>
                <w:color w:val="000000"/>
                <w:shd w:val="clear" w:color="auto" w:fill="FFFFFF"/>
              </w:rPr>
            </w:rPrChange>
          </w:rPr>
          <w:fldChar w:fldCharType="end"/>
        </w:r>
      </w:del>
      <w:del w:id="8901" w:author="Chen Liao" w:date="2021-03-26T07:39:00Z">
        <w:r w:rsidRPr="002B6EEC" w:rsidDel="00F431AF">
          <w:rPr>
            <w:rFonts w:ascii="Times New Roman" w:eastAsia="Times New Roman" w:hAnsi="Times New Roman" w:cs="Times New Roman"/>
            <w:sz w:val="22"/>
            <w:szCs w:val="22"/>
            <w:rPrChange w:id="8902" w:author="Chen Liao" w:date="2021-03-29T18:57:00Z">
              <w:rPr>
                <w:color w:val="000000"/>
                <w:shd w:val="clear" w:color="auto" w:fill="FFFFFF"/>
              </w:rPr>
            </w:rPrChange>
          </w:rPr>
          <w:delText xml:space="preserve">. </w:delText>
        </w:r>
      </w:del>
      <w:del w:id="8903" w:author="Chen Liao" w:date="2021-03-26T07:38:00Z">
        <w:r w:rsidRPr="002B6EEC" w:rsidDel="00F431AF">
          <w:rPr>
            <w:rFonts w:ascii="Times New Roman" w:eastAsia="Times New Roman" w:hAnsi="Times New Roman" w:cs="Times New Roman"/>
            <w:sz w:val="22"/>
            <w:szCs w:val="22"/>
            <w:rPrChange w:id="8904" w:author="Chen Liao" w:date="2021-03-29T18:57:00Z">
              <w:rPr>
                <w:color w:val="000000"/>
                <w:shd w:val="clear" w:color="auto" w:fill="FFFFFF"/>
              </w:rPr>
            </w:rPrChange>
          </w:rPr>
          <w:delText xml:space="preserve">The transient nature of these diet-induced microbial changes disappearing shortly after cessation of a dietary </w:delText>
        </w:r>
        <w:r w:rsidRPr="002B6EEC" w:rsidDel="00F431AF">
          <w:rPr>
            <w:rFonts w:ascii="Times New Roman" w:eastAsia="Times New Roman" w:hAnsi="Times New Roman" w:cs="Times New Roman"/>
            <w:sz w:val="22"/>
            <w:szCs w:val="22"/>
            <w:rPrChange w:id="8905" w:author="Chen Liao" w:date="2021-03-29T18:57:00Z">
              <w:rPr>
                <w:shd w:val="clear" w:color="auto" w:fill="FFFFFF"/>
              </w:rPr>
            </w:rPrChange>
          </w:rPr>
          <w:delText xml:space="preserve">initiative </w:delText>
        </w:r>
      </w:del>
      <w:del w:id="8906" w:author="Chen Liao" w:date="2021-03-26T07:39:00Z">
        <w:r w:rsidRPr="002B6EEC" w:rsidDel="00F431AF">
          <w:rPr>
            <w:rFonts w:ascii="Times New Roman" w:eastAsia="Times New Roman" w:hAnsi="Times New Roman" w:cs="Times New Roman"/>
            <w:sz w:val="22"/>
            <w:szCs w:val="22"/>
            <w:rPrChange w:id="8907" w:author="Chen Liao" w:date="2021-03-29T18:57:00Z">
              <w:rPr>
                <w:shd w:val="clear" w:color="auto" w:fill="FFFFFF"/>
              </w:rPr>
            </w:rPrChange>
          </w:rPr>
          <w:delText xml:space="preserve">suggest that continual intake of the nutritional substrate may be required. As such, a sustainable dietary </w:delText>
        </w:r>
      </w:del>
      <w:del w:id="8908" w:author="Chen Liao" w:date="2021-03-24T23:35:00Z">
        <w:r w:rsidRPr="002B6EEC" w:rsidDel="00906024">
          <w:rPr>
            <w:rFonts w:ascii="Times New Roman" w:eastAsia="Times New Roman" w:hAnsi="Times New Roman" w:cs="Times New Roman"/>
            <w:sz w:val="22"/>
            <w:szCs w:val="22"/>
            <w:rPrChange w:id="8909" w:author="Chen Liao" w:date="2021-03-29T18:57:00Z">
              <w:rPr>
                <w:shd w:val="clear" w:color="auto" w:fill="FFFFFF"/>
              </w:rPr>
            </w:rPrChange>
          </w:rPr>
          <w:delText>regime is supposed could</w:delText>
        </w:r>
      </w:del>
      <w:del w:id="8910" w:author="Chen Liao" w:date="2021-03-26T07:39:00Z">
        <w:r w:rsidRPr="002B6EEC" w:rsidDel="00F431AF">
          <w:rPr>
            <w:rFonts w:ascii="Times New Roman" w:eastAsia="Times New Roman" w:hAnsi="Times New Roman" w:cs="Times New Roman"/>
            <w:sz w:val="22"/>
            <w:szCs w:val="22"/>
            <w:rPrChange w:id="8911" w:author="Chen Liao" w:date="2021-03-29T18:57:00Z">
              <w:rPr>
                <w:shd w:val="clear" w:color="auto" w:fill="FFFFFF"/>
              </w:rPr>
            </w:rPrChange>
          </w:rPr>
          <w:delText xml:space="preserve"> </w:delText>
        </w:r>
      </w:del>
      <w:del w:id="8912" w:author="Chen Liao" w:date="2021-03-24T23:35:00Z">
        <w:r w:rsidRPr="002B6EEC" w:rsidDel="00906024">
          <w:rPr>
            <w:rFonts w:ascii="Times New Roman" w:eastAsia="Times New Roman" w:hAnsi="Times New Roman" w:cs="Times New Roman"/>
            <w:sz w:val="22"/>
            <w:szCs w:val="22"/>
            <w:rPrChange w:id="8913" w:author="Chen Liao" w:date="2021-03-29T18:57:00Z">
              <w:rPr>
                <w:shd w:val="clear" w:color="auto" w:fill="FFFFFF"/>
              </w:rPr>
            </w:rPrChange>
          </w:rPr>
          <w:delText xml:space="preserve">maintain </w:delText>
        </w:r>
      </w:del>
      <w:del w:id="8914" w:author="Chen Liao" w:date="2021-03-26T07:39:00Z">
        <w:r w:rsidRPr="002B6EEC" w:rsidDel="00F431AF">
          <w:rPr>
            <w:rFonts w:ascii="Times New Roman" w:eastAsia="Times New Roman" w:hAnsi="Times New Roman" w:cs="Times New Roman"/>
            <w:sz w:val="22"/>
            <w:szCs w:val="22"/>
            <w:rPrChange w:id="8915" w:author="Chen Liao" w:date="2021-03-29T18:57:00Z">
              <w:rPr>
                <w:shd w:val="clear" w:color="auto" w:fill="FFFFFF"/>
              </w:rPr>
            </w:rPrChange>
          </w:rPr>
          <w:delText xml:space="preserve">the dietary </w:delText>
        </w:r>
      </w:del>
      <w:del w:id="8916" w:author="Chen Liao" w:date="2021-03-24T23:35:00Z">
        <w:r w:rsidRPr="002B6EEC" w:rsidDel="00906024">
          <w:rPr>
            <w:rFonts w:ascii="Times New Roman" w:eastAsia="Times New Roman" w:hAnsi="Times New Roman" w:cs="Times New Roman"/>
            <w:sz w:val="22"/>
            <w:szCs w:val="22"/>
            <w:rPrChange w:id="8917" w:author="Chen Liao" w:date="2021-03-29T18:57:00Z">
              <w:rPr>
                <w:shd w:val="clear" w:color="auto" w:fill="FFFFFF"/>
              </w:rPr>
            </w:rPrChange>
          </w:rPr>
          <w:delText xml:space="preserve">effect </w:delText>
        </w:r>
      </w:del>
      <w:del w:id="8918" w:author="Chen Liao" w:date="2021-03-26T07:39:00Z">
        <w:r w:rsidRPr="002B6EEC" w:rsidDel="00F431AF">
          <w:rPr>
            <w:rFonts w:ascii="Times New Roman" w:eastAsia="Times New Roman" w:hAnsi="Times New Roman" w:cs="Times New Roman"/>
            <w:sz w:val="22"/>
            <w:szCs w:val="22"/>
            <w:rPrChange w:id="8919" w:author="Chen Liao" w:date="2021-03-29T18:57:00Z">
              <w:rPr>
                <w:shd w:val="clear" w:color="auto" w:fill="FFFFFF"/>
              </w:rPr>
            </w:rPrChange>
          </w:rPr>
          <w:delText xml:space="preserve">on gut microbial composition </w:delText>
        </w:r>
      </w:del>
      <w:del w:id="8920" w:author="Chen Liao" w:date="2021-03-24T23:35:00Z">
        <w:r w:rsidRPr="002B6EEC" w:rsidDel="00906024">
          <w:rPr>
            <w:rFonts w:ascii="Times New Roman" w:eastAsia="Times New Roman" w:hAnsi="Times New Roman" w:cs="Times New Roman"/>
            <w:sz w:val="22"/>
            <w:szCs w:val="22"/>
            <w:rPrChange w:id="8921" w:author="Chen Liao" w:date="2021-03-29T18:57:00Z">
              <w:rPr>
                <w:shd w:val="clear" w:color="auto" w:fill="FFFFFF"/>
              </w:rPr>
            </w:rPrChange>
          </w:rPr>
          <w:delText xml:space="preserve">and thereafter support the emergent of a new microbial ecology state </w:delText>
        </w:r>
      </w:del>
      <w:r w:rsidRPr="002B6EEC">
        <w:rPr>
          <w:rFonts w:ascii="Times New Roman" w:eastAsia="Times New Roman" w:hAnsi="Times New Roman" w:cs="Times New Roman"/>
          <w:sz w:val="22"/>
          <w:szCs w:val="22"/>
          <w:rPrChange w:id="8922" w:author="Chen Liao" w:date="2021-03-29T18:57:00Z">
            <w:rPr>
              <w:shd w:val="clear" w:color="auto" w:fill="FFFFFF"/>
            </w:rPr>
          </w:rPrChange>
        </w:rPr>
        <w:fldChar w:fldCharType="begin"/>
      </w:r>
      <w:r w:rsidR="00434C87" w:rsidRPr="002B6EEC">
        <w:rPr>
          <w:rFonts w:ascii="Times New Roman" w:eastAsia="Times New Roman" w:hAnsi="Times New Roman" w:cs="Times New Roman"/>
          <w:sz w:val="22"/>
          <w:szCs w:val="22"/>
          <w:rPrChange w:id="8923" w:author="Chen Liao" w:date="2021-03-29T18:57:00Z">
            <w:rPr>
              <w:shd w:val="clear" w:color="auto" w:fill="FFFFFF"/>
            </w:rPr>
          </w:rPrChange>
        </w:rPr>
        <w:instrText xml:space="preserve"> ADDIN NE.Ref.{4011A25D-D0AF-4077-9517-0633541027B7}</w:instrText>
      </w:r>
      <w:r w:rsidRPr="002B6EEC">
        <w:rPr>
          <w:rFonts w:ascii="Times New Roman" w:eastAsia="Times New Roman" w:hAnsi="Times New Roman" w:cs="Times New Roman"/>
          <w:sz w:val="22"/>
          <w:szCs w:val="22"/>
          <w:rPrChange w:id="8924" w:author="Chen Liao" w:date="2021-03-29T18:57:00Z">
            <w:rPr>
              <w:shd w:val="clear" w:color="auto" w:fill="FFFFFF"/>
            </w:rPr>
          </w:rPrChange>
        </w:rPr>
        <w:fldChar w:fldCharType="separate"/>
      </w:r>
      <w:r w:rsidR="00ED3422" w:rsidRPr="002B6EEC">
        <w:rPr>
          <w:rFonts w:ascii="Times New Roman" w:eastAsia="Times New Roman" w:hAnsi="Times New Roman" w:cs="Times New Roman"/>
          <w:sz w:val="22"/>
          <w:szCs w:val="22"/>
          <w:rPrChange w:id="8925" w:author="Chen Liao" w:date="2021-03-29T18:57:00Z">
            <w:rPr>
              <w:color w:val="080000"/>
            </w:rPr>
          </w:rPrChange>
        </w:rPr>
        <w:t>[29]</w:t>
      </w:r>
      <w:r w:rsidRPr="002B6EEC">
        <w:rPr>
          <w:rFonts w:ascii="Times New Roman" w:eastAsia="Times New Roman" w:hAnsi="Times New Roman" w:cs="Times New Roman"/>
          <w:sz w:val="22"/>
          <w:szCs w:val="22"/>
          <w:rPrChange w:id="8926" w:author="Chen Liao" w:date="2021-03-29T18:57:00Z">
            <w:rPr>
              <w:shd w:val="clear" w:color="auto" w:fill="FFFFFF"/>
            </w:rPr>
          </w:rPrChange>
        </w:rPr>
        <w:fldChar w:fldCharType="end"/>
      </w:r>
      <w:ins w:id="8927" w:author="Chen Liao" w:date="2021-03-28T20:47:00Z">
        <w:r w:rsidR="00303CC9" w:rsidRPr="002B6EEC">
          <w:rPr>
            <w:rFonts w:ascii="Times New Roman" w:eastAsia="Times New Roman" w:hAnsi="Times New Roman" w:cs="Times New Roman"/>
            <w:sz w:val="22"/>
            <w:szCs w:val="22"/>
            <w:rPrChange w:id="8928" w:author="Chen Liao" w:date="2021-03-29T18:57:00Z">
              <w:rPr>
                <w:rFonts w:ascii="Times New Roman" w:eastAsia="Times New Roman" w:hAnsi="Times New Roman" w:cs="Times New Roman"/>
              </w:rPr>
            </w:rPrChange>
          </w:rPr>
          <w:t>.</w:t>
        </w:r>
      </w:ins>
      <w:ins w:id="8929" w:author="Chen Liao" w:date="2021-03-28T20:49:00Z">
        <w:r w:rsidR="000730EC" w:rsidRPr="002B6EEC">
          <w:rPr>
            <w:rFonts w:ascii="Times New Roman" w:eastAsia="Times New Roman" w:hAnsi="Times New Roman" w:cs="Times New Roman"/>
            <w:sz w:val="22"/>
            <w:szCs w:val="22"/>
            <w:rPrChange w:id="8930" w:author="Chen Liao" w:date="2021-03-29T18:57:00Z">
              <w:rPr>
                <w:rFonts w:ascii="Times New Roman" w:eastAsia="Times New Roman" w:hAnsi="Times New Roman" w:cs="Times New Roman"/>
              </w:rPr>
            </w:rPrChange>
          </w:rPr>
          <w:t xml:space="preserve"> </w:t>
        </w:r>
      </w:ins>
      <w:ins w:id="8931" w:author="Chen Liao" w:date="2021-03-28T20:54:00Z">
        <w:r w:rsidR="000730EC" w:rsidRPr="002B6EEC">
          <w:rPr>
            <w:rFonts w:ascii="Times New Roman" w:eastAsia="Times New Roman" w:hAnsi="Times New Roman" w:cs="Times New Roman"/>
            <w:sz w:val="22"/>
            <w:szCs w:val="22"/>
            <w:rPrChange w:id="8932" w:author="Chen Liao" w:date="2021-03-29T18:57:00Z">
              <w:rPr>
                <w:rFonts w:ascii="Times New Roman" w:eastAsia="Times New Roman" w:hAnsi="Times New Roman" w:cs="Times New Roman"/>
              </w:rPr>
            </w:rPrChange>
          </w:rPr>
          <w:t xml:space="preserve">The </w:t>
        </w:r>
        <w:proofErr w:type="spellStart"/>
        <w:r w:rsidR="000730EC" w:rsidRPr="002B6EEC">
          <w:rPr>
            <w:rFonts w:ascii="Times New Roman" w:eastAsia="Times New Roman" w:hAnsi="Times New Roman" w:cs="Times New Roman"/>
            <w:sz w:val="22"/>
            <w:szCs w:val="22"/>
            <w:rPrChange w:id="8933" w:author="Chen Liao" w:date="2021-03-29T18:57:00Z">
              <w:rPr>
                <w:rFonts w:ascii="Times New Roman" w:eastAsia="Times New Roman" w:hAnsi="Times New Roman" w:cs="Times New Roman"/>
              </w:rPr>
            </w:rPrChange>
          </w:rPr>
          <w:t>transiet</w:t>
        </w:r>
        <w:proofErr w:type="spellEnd"/>
        <w:r w:rsidR="000730EC" w:rsidRPr="002B6EEC">
          <w:rPr>
            <w:rFonts w:ascii="Times New Roman" w:eastAsia="Times New Roman" w:hAnsi="Times New Roman" w:cs="Times New Roman"/>
            <w:sz w:val="22"/>
            <w:szCs w:val="22"/>
            <w:rPrChange w:id="8934" w:author="Chen Liao" w:date="2021-03-29T18:57:00Z">
              <w:rPr>
                <w:rFonts w:ascii="Times New Roman" w:eastAsia="Times New Roman" w:hAnsi="Times New Roman" w:cs="Times New Roman"/>
              </w:rPr>
            </w:rPrChange>
          </w:rPr>
          <w:t xml:space="preserve"> responses under sustained dietary fiber intake was also observed in </w:t>
        </w:r>
      </w:ins>
      <w:del w:id="8935" w:author="Chen Liao" w:date="2021-03-26T07:53:00Z">
        <w:r w:rsidRPr="002B6EEC" w:rsidDel="000F0E33">
          <w:rPr>
            <w:rFonts w:ascii="Times New Roman" w:eastAsia="Times New Roman" w:hAnsi="Times New Roman" w:cs="Times New Roman"/>
            <w:sz w:val="22"/>
            <w:szCs w:val="22"/>
            <w:rPrChange w:id="8936" w:author="Chen Liao" w:date="2021-03-29T18:57:00Z">
              <w:rPr>
                <w:shd w:val="clear" w:color="auto" w:fill="FFFFFF"/>
              </w:rPr>
            </w:rPrChange>
          </w:rPr>
          <w:delText xml:space="preserve">. Surprisingly, </w:delText>
        </w:r>
      </w:del>
      <w:del w:id="8937" w:author="Chen Liao" w:date="2021-03-24T23:35:00Z">
        <w:r w:rsidRPr="002B6EEC" w:rsidDel="00906024">
          <w:rPr>
            <w:rFonts w:ascii="Times New Roman" w:eastAsia="Times New Roman" w:hAnsi="Times New Roman" w:cs="Times New Roman"/>
            <w:sz w:val="22"/>
            <w:szCs w:val="22"/>
            <w:rPrChange w:id="8938" w:author="Chen Liao" w:date="2021-03-29T18:57:00Z">
              <w:rPr>
                <w:shd w:val="clear" w:color="auto" w:fill="FFFFFF"/>
              </w:rPr>
            </w:rPrChange>
          </w:rPr>
          <w:delText xml:space="preserve">however, </w:delText>
        </w:r>
      </w:del>
      <w:del w:id="8939" w:author="Chen Liao" w:date="2021-03-26T07:53:00Z">
        <w:r w:rsidRPr="002B6EEC" w:rsidDel="000F0E33">
          <w:rPr>
            <w:rFonts w:ascii="Times New Roman" w:eastAsia="Times New Roman" w:hAnsi="Times New Roman" w:cs="Times New Roman"/>
            <w:sz w:val="22"/>
            <w:szCs w:val="22"/>
            <w:rPrChange w:id="8940" w:author="Chen Liao" w:date="2021-03-29T18:57:00Z">
              <w:rPr>
                <w:shd w:val="clear" w:color="auto" w:fill="FFFFFF"/>
              </w:rPr>
            </w:rPrChange>
          </w:rPr>
          <w:delText xml:space="preserve">we found that even a prolonged dietary </w:delText>
        </w:r>
      </w:del>
      <w:del w:id="8941" w:author="Chen Liao" w:date="2021-03-24T23:36:00Z">
        <w:r w:rsidRPr="002B6EEC" w:rsidDel="00906024">
          <w:rPr>
            <w:rFonts w:ascii="Times New Roman" w:eastAsia="Times New Roman" w:hAnsi="Times New Roman" w:cs="Times New Roman"/>
            <w:sz w:val="22"/>
            <w:szCs w:val="22"/>
            <w:rPrChange w:id="8942" w:author="Chen Liao" w:date="2021-03-29T18:57:00Z">
              <w:rPr>
                <w:shd w:val="clear" w:color="auto" w:fill="FFFFFF"/>
              </w:rPr>
            </w:rPrChange>
          </w:rPr>
          <w:delText xml:space="preserve">regime </w:delText>
        </w:r>
      </w:del>
      <w:del w:id="8943" w:author="Chen Liao" w:date="2021-03-26T07:54:00Z">
        <w:r w:rsidRPr="002B6EEC" w:rsidDel="000F0E33">
          <w:rPr>
            <w:rFonts w:ascii="Times New Roman" w:eastAsia="Times New Roman" w:hAnsi="Times New Roman" w:cs="Times New Roman"/>
            <w:sz w:val="22"/>
            <w:szCs w:val="22"/>
            <w:rPrChange w:id="8944" w:author="Chen Liao" w:date="2021-03-29T18:57:00Z">
              <w:rPr>
                <w:shd w:val="clear" w:color="auto" w:fill="FFFFFF"/>
              </w:rPr>
            </w:rPrChange>
          </w:rPr>
          <w:delText xml:space="preserve">still could not sustain the alterations </w:delText>
        </w:r>
        <w:r w:rsidR="003B37BA" w:rsidRPr="002B6EEC" w:rsidDel="000F0E33">
          <w:rPr>
            <w:rFonts w:ascii="Times New Roman" w:eastAsia="Times New Roman" w:hAnsi="Times New Roman" w:cs="Times New Roman"/>
            <w:sz w:val="22"/>
            <w:szCs w:val="22"/>
            <w:rPrChange w:id="8945" w:author="Chen Liao" w:date="2021-03-29T18:57:00Z">
              <w:rPr>
                <w:shd w:val="clear" w:color="auto" w:fill="FFFFFF"/>
              </w:rPr>
            </w:rPrChange>
          </w:rPr>
          <w:delText xml:space="preserve">of SCFAs production </w:delText>
        </w:r>
        <w:r w:rsidRPr="002B6EEC" w:rsidDel="000F0E33">
          <w:rPr>
            <w:rFonts w:ascii="Times New Roman" w:eastAsia="Times New Roman" w:hAnsi="Times New Roman" w:cs="Times New Roman"/>
            <w:sz w:val="22"/>
            <w:szCs w:val="22"/>
            <w:rPrChange w:id="8946" w:author="Chen Liao" w:date="2021-03-29T18:57:00Z">
              <w:rPr>
                <w:shd w:val="clear" w:color="auto" w:fill="FFFFFF"/>
              </w:rPr>
            </w:rPrChange>
          </w:rPr>
          <w:delText>observed in short-term intervention</w:delText>
        </w:r>
      </w:del>
      <w:del w:id="8947" w:author="Chen Liao" w:date="2021-03-28T20:47:00Z">
        <w:r w:rsidRPr="002B6EEC" w:rsidDel="00303CC9">
          <w:rPr>
            <w:rFonts w:ascii="Times New Roman" w:eastAsia="Times New Roman" w:hAnsi="Times New Roman" w:cs="Times New Roman"/>
            <w:sz w:val="22"/>
            <w:szCs w:val="22"/>
            <w:rPrChange w:id="8948" w:author="Chen Liao" w:date="2021-03-29T18:57:00Z">
              <w:rPr>
                <w:shd w:val="clear" w:color="auto" w:fill="FFFFFF"/>
              </w:rPr>
            </w:rPrChange>
          </w:rPr>
          <w:delText xml:space="preserve">. </w:delText>
        </w:r>
      </w:del>
      <w:del w:id="8949" w:author="Chen Liao" w:date="2021-03-24T23:20:00Z">
        <w:r w:rsidRPr="002B6EEC" w:rsidDel="00900DAF">
          <w:rPr>
            <w:rFonts w:ascii="Times New Roman" w:eastAsia="Times New Roman" w:hAnsi="Times New Roman" w:cs="Times New Roman"/>
            <w:sz w:val="22"/>
            <w:szCs w:val="22"/>
            <w:rPrChange w:id="8950" w:author="Chen Liao" w:date="2021-03-29T18:57:00Z">
              <w:rPr>
                <w:shd w:val="clear" w:color="auto" w:fill="FFFFFF"/>
              </w:rPr>
            </w:rPrChange>
          </w:rPr>
          <w:delText xml:space="preserve">There was a strong long-term adaptation of the microbial metabolism in response to inulin intervention, representing by the substantial changes in </w:delText>
        </w:r>
        <w:r w:rsidRPr="002B6EEC" w:rsidDel="00900DAF">
          <w:rPr>
            <w:rFonts w:ascii="Times New Roman" w:eastAsia="Times New Roman" w:hAnsi="Times New Roman" w:cs="Times New Roman"/>
            <w:sz w:val="22"/>
            <w:szCs w:val="22"/>
            <w:rPrChange w:id="8951" w:author="Chen Liao" w:date="2021-03-29T18:57:00Z">
              <w:rPr>
                <w:color w:val="2A2A2A"/>
                <w:shd w:val="clear" w:color="auto" w:fill="FFFFFF"/>
              </w:rPr>
            </w:rPrChange>
          </w:rPr>
          <w:delText xml:space="preserve">the microbial total SCFAs </w:delText>
        </w:r>
        <w:r w:rsidR="00E56227" w:rsidRPr="002B6EEC" w:rsidDel="00900DAF">
          <w:rPr>
            <w:rFonts w:ascii="Times New Roman" w:eastAsia="Times New Roman" w:hAnsi="Times New Roman" w:cs="Times New Roman"/>
            <w:sz w:val="22"/>
            <w:szCs w:val="22"/>
            <w:rPrChange w:id="8952" w:author="Chen Liao" w:date="2021-03-29T18:57:00Z">
              <w:rPr>
                <w:color w:val="2A2A2A"/>
                <w:shd w:val="clear" w:color="auto" w:fill="FFFFFF"/>
              </w:rPr>
            </w:rPrChange>
          </w:rPr>
          <w:delText>production</w:delText>
        </w:r>
        <w:r w:rsidRPr="002B6EEC" w:rsidDel="00900DAF">
          <w:rPr>
            <w:rFonts w:ascii="Times New Roman" w:eastAsia="Times New Roman" w:hAnsi="Times New Roman" w:cs="Times New Roman"/>
            <w:sz w:val="22"/>
            <w:szCs w:val="22"/>
            <w:rPrChange w:id="8953" w:author="Chen Liao" w:date="2021-03-29T18:57:00Z">
              <w:rPr>
                <w:color w:val="2A2A2A"/>
                <w:shd w:val="clear" w:color="auto" w:fill="FFFFFF"/>
              </w:rPr>
            </w:rPrChange>
          </w:rPr>
          <w:delText xml:space="preserve"> that happened a few days after the start of the intervention diminished before approach a final stable state. </w:delText>
        </w:r>
      </w:del>
      <w:del w:id="8954" w:author="Chen Liao" w:date="2021-03-28T20:53:00Z">
        <w:r w:rsidR="00412CB6" w:rsidRPr="002B6EEC" w:rsidDel="000730EC">
          <w:rPr>
            <w:rFonts w:ascii="Times New Roman" w:eastAsia="Times New Roman" w:hAnsi="Times New Roman" w:cs="Times New Roman"/>
            <w:sz w:val="22"/>
            <w:szCs w:val="22"/>
            <w:rPrChange w:id="8955" w:author="Chen Liao" w:date="2021-03-29T18:57:00Z">
              <w:rPr>
                <w:color w:val="2A2A2A"/>
                <w:shd w:val="clear" w:color="auto" w:fill="FFFFFF"/>
              </w:rPr>
            </w:rPrChange>
          </w:rPr>
          <w:delText xml:space="preserve">This </w:delText>
        </w:r>
      </w:del>
      <w:del w:id="8956" w:author="Chen Liao" w:date="2021-03-28T20:49:00Z">
        <w:r w:rsidR="00412CB6" w:rsidRPr="002B6EEC" w:rsidDel="000730EC">
          <w:rPr>
            <w:rFonts w:ascii="Times New Roman" w:eastAsia="Times New Roman" w:hAnsi="Times New Roman" w:cs="Times New Roman"/>
            <w:sz w:val="22"/>
            <w:szCs w:val="22"/>
            <w:rPrChange w:id="8957" w:author="Chen Liao" w:date="2021-03-29T18:57:00Z">
              <w:rPr>
                <w:color w:val="2A2A2A"/>
                <w:shd w:val="clear" w:color="auto" w:fill="FFFFFF"/>
              </w:rPr>
            </w:rPrChange>
          </w:rPr>
          <w:delText>is in line</w:delText>
        </w:r>
      </w:del>
      <w:ins w:id="8958" w:author="Chen Liao" w:date="2021-03-28T20:55:00Z">
        <w:r w:rsidR="000730EC" w:rsidRPr="002B6EEC">
          <w:rPr>
            <w:rFonts w:ascii="Times New Roman" w:eastAsia="Times New Roman" w:hAnsi="Times New Roman" w:cs="Times New Roman"/>
            <w:sz w:val="22"/>
            <w:szCs w:val="22"/>
            <w:rPrChange w:id="8959" w:author="Chen Liao" w:date="2021-03-29T18:57:00Z">
              <w:rPr>
                <w:rFonts w:ascii="Times New Roman" w:eastAsia="Times New Roman" w:hAnsi="Times New Roman" w:cs="Times New Roman"/>
              </w:rPr>
            </w:rPrChange>
          </w:rPr>
          <w:t>colorectal cancer</w:t>
        </w:r>
      </w:ins>
      <w:ins w:id="8960" w:author="Chen Liao" w:date="2021-03-28T20:56:00Z">
        <w:r w:rsidR="000730EC" w:rsidRPr="002B6EEC">
          <w:rPr>
            <w:rFonts w:ascii="Times New Roman" w:eastAsia="Times New Roman" w:hAnsi="Times New Roman" w:cs="Times New Roman"/>
            <w:sz w:val="22"/>
            <w:szCs w:val="22"/>
            <w:rPrChange w:id="8961" w:author="Chen Liao" w:date="2021-03-29T18:57:00Z">
              <w:rPr>
                <w:rFonts w:ascii="Times New Roman" w:eastAsia="Times New Roman" w:hAnsi="Times New Roman" w:cs="Times New Roman"/>
              </w:rPr>
            </w:rPrChange>
          </w:rPr>
          <w:t xml:space="preserve"> </w:t>
        </w:r>
      </w:ins>
      <w:ins w:id="8962" w:author="Chen Liao" w:date="2021-03-28T22:02:00Z">
        <w:r w:rsidR="00221728" w:rsidRPr="002B6EEC">
          <w:rPr>
            <w:rFonts w:ascii="Times New Roman" w:eastAsia="Times New Roman" w:hAnsi="Times New Roman" w:cs="Times New Roman"/>
            <w:sz w:val="22"/>
            <w:szCs w:val="22"/>
            <w:rPrChange w:id="8963" w:author="Chen Liao" w:date="2021-03-29T18:57:00Z">
              <w:rPr>
                <w:rFonts w:ascii="Times New Roman" w:eastAsia="Times New Roman" w:hAnsi="Times New Roman" w:cs="Times New Roman"/>
              </w:rPr>
            </w:rPrChange>
          </w:rPr>
          <w:t xml:space="preserve">patients </w:t>
        </w:r>
      </w:ins>
      <w:del w:id="8964" w:author="Chen Liao" w:date="2021-03-28T20:50:00Z">
        <w:r w:rsidR="00412CB6" w:rsidRPr="002B6EEC" w:rsidDel="000730EC">
          <w:rPr>
            <w:rFonts w:ascii="Times New Roman" w:eastAsia="Times New Roman" w:hAnsi="Times New Roman" w:cs="Times New Roman"/>
            <w:sz w:val="22"/>
            <w:szCs w:val="22"/>
            <w:rPrChange w:id="8965" w:author="Chen Liao" w:date="2021-03-29T18:57:00Z">
              <w:rPr>
                <w:color w:val="2A2A2A"/>
                <w:shd w:val="clear" w:color="auto" w:fill="FFFFFF"/>
              </w:rPr>
            </w:rPrChange>
          </w:rPr>
          <w:delText xml:space="preserve"> with previous research in humans, </w:delText>
        </w:r>
      </w:del>
      <w:del w:id="8966" w:author="Chen Liao" w:date="2021-03-28T20:56:00Z">
        <w:r w:rsidR="00412CB6" w:rsidRPr="002B6EEC" w:rsidDel="000730EC">
          <w:rPr>
            <w:rFonts w:ascii="Times New Roman" w:eastAsia="Times New Roman" w:hAnsi="Times New Roman" w:cs="Times New Roman"/>
            <w:sz w:val="22"/>
            <w:szCs w:val="22"/>
            <w:rPrChange w:id="8967" w:author="Chen Liao" w:date="2021-03-29T18:57:00Z">
              <w:rPr>
                <w:color w:val="2A2A2A"/>
                <w:shd w:val="clear" w:color="auto" w:fill="FFFFFF"/>
              </w:rPr>
            </w:rPrChange>
          </w:rPr>
          <w:delText xml:space="preserve">showing that the production and concentration of SCFAs in response to treatment with fiber in patients with colonic cancer dropped down after the initial elevation before sixth week </w:delText>
        </w:r>
      </w:del>
      <w:r w:rsidR="00412CB6" w:rsidRPr="002B6EEC">
        <w:rPr>
          <w:rFonts w:ascii="Times New Roman" w:eastAsia="Times New Roman" w:hAnsi="Times New Roman" w:cs="Times New Roman"/>
          <w:sz w:val="22"/>
          <w:szCs w:val="22"/>
          <w:rPrChange w:id="8968" w:author="Chen Liao" w:date="2021-03-29T18:57:00Z">
            <w:rPr>
              <w:color w:val="2A2A2A"/>
              <w:shd w:val="clear" w:color="auto" w:fill="FFFFFF"/>
            </w:rPr>
          </w:rPrChange>
        </w:rPr>
        <w:fldChar w:fldCharType="begin"/>
      </w:r>
      <w:r w:rsidR="00412CB6" w:rsidRPr="002B6EEC">
        <w:rPr>
          <w:rFonts w:ascii="Times New Roman" w:eastAsia="Times New Roman" w:hAnsi="Times New Roman" w:cs="Times New Roman"/>
          <w:sz w:val="22"/>
          <w:szCs w:val="22"/>
          <w:rPrChange w:id="8969" w:author="Chen Liao" w:date="2021-03-29T18:57:00Z">
            <w:rPr>
              <w:color w:val="2A2A2A"/>
              <w:shd w:val="clear" w:color="auto" w:fill="FFFFFF"/>
            </w:rPr>
          </w:rPrChange>
        </w:rPr>
        <w:instrText xml:space="preserve"> ADDIN NE.Ref.{1F4E82BF-10A2-4EB9-AA86-542D0364E130}</w:instrText>
      </w:r>
      <w:r w:rsidR="00412CB6" w:rsidRPr="002B6EEC">
        <w:rPr>
          <w:rFonts w:ascii="Times New Roman" w:eastAsia="Times New Roman" w:hAnsi="Times New Roman" w:cs="Times New Roman"/>
          <w:sz w:val="22"/>
          <w:szCs w:val="22"/>
          <w:rPrChange w:id="8970" w:author="Chen Liao" w:date="2021-03-29T18:57:00Z">
            <w:rPr>
              <w:color w:val="2A2A2A"/>
              <w:shd w:val="clear" w:color="auto" w:fill="FFFFFF"/>
            </w:rPr>
          </w:rPrChange>
        </w:rPr>
        <w:fldChar w:fldCharType="separate"/>
      </w:r>
      <w:r w:rsidR="00ED3422" w:rsidRPr="002B6EEC">
        <w:rPr>
          <w:rFonts w:ascii="Times New Roman" w:eastAsia="Times New Roman" w:hAnsi="Times New Roman" w:cs="Times New Roman"/>
          <w:sz w:val="22"/>
          <w:szCs w:val="22"/>
          <w:rPrChange w:id="8971" w:author="Chen Liao" w:date="2021-03-29T18:57:00Z">
            <w:rPr>
              <w:color w:val="080000"/>
            </w:rPr>
          </w:rPrChange>
        </w:rPr>
        <w:t>[30]</w:t>
      </w:r>
      <w:r w:rsidR="00412CB6" w:rsidRPr="002B6EEC">
        <w:rPr>
          <w:rFonts w:ascii="Times New Roman" w:eastAsia="Times New Roman" w:hAnsi="Times New Roman" w:cs="Times New Roman"/>
          <w:sz w:val="22"/>
          <w:szCs w:val="22"/>
          <w:rPrChange w:id="8972" w:author="Chen Liao" w:date="2021-03-29T18:57:00Z">
            <w:rPr>
              <w:color w:val="2A2A2A"/>
              <w:shd w:val="clear" w:color="auto" w:fill="FFFFFF"/>
            </w:rPr>
          </w:rPrChange>
        </w:rPr>
        <w:fldChar w:fldCharType="end"/>
      </w:r>
      <w:r w:rsidR="00412CB6" w:rsidRPr="002B6EEC">
        <w:rPr>
          <w:rFonts w:ascii="Times New Roman" w:eastAsia="Times New Roman" w:hAnsi="Times New Roman" w:cs="Times New Roman"/>
          <w:sz w:val="22"/>
          <w:szCs w:val="22"/>
          <w:rPrChange w:id="8973" w:author="Chen Liao" w:date="2021-03-29T18:57:00Z">
            <w:rPr>
              <w:color w:val="2A2A2A"/>
              <w:shd w:val="clear" w:color="auto" w:fill="FFFFFF"/>
            </w:rPr>
          </w:rPrChange>
        </w:rPr>
        <w:t>.</w:t>
      </w:r>
      <w:r w:rsidR="0047742E" w:rsidRPr="002B6EEC">
        <w:rPr>
          <w:rFonts w:ascii="Times New Roman" w:eastAsia="Times New Roman" w:hAnsi="Times New Roman" w:cs="Times New Roman"/>
          <w:sz w:val="22"/>
          <w:szCs w:val="22"/>
          <w:rPrChange w:id="8974" w:author="Chen Liao" w:date="2021-03-29T18:57:00Z">
            <w:rPr>
              <w:color w:val="2A2A2A"/>
              <w:shd w:val="clear" w:color="auto" w:fill="FFFFFF"/>
            </w:rPr>
          </w:rPrChange>
        </w:rPr>
        <w:t xml:space="preserve"> </w:t>
      </w:r>
      <w:ins w:id="8975" w:author="Chen Liao" w:date="2021-03-24T23:36:00Z">
        <w:r w:rsidR="00906024" w:rsidRPr="002B6EEC">
          <w:rPr>
            <w:rFonts w:ascii="Times New Roman" w:eastAsia="Times New Roman" w:hAnsi="Times New Roman" w:cs="Times New Roman"/>
            <w:sz w:val="22"/>
            <w:szCs w:val="22"/>
            <w:rPrChange w:id="8976" w:author="Chen Liao" w:date="2021-03-29T18:57:00Z">
              <w:rPr>
                <w:shd w:val="clear" w:color="auto" w:fill="FFFFFF"/>
              </w:rPr>
            </w:rPrChange>
          </w:rPr>
          <w:t>Despite</w:t>
        </w:r>
      </w:ins>
      <w:ins w:id="8977" w:author="Chen Liao" w:date="2021-03-28T20:57:00Z">
        <w:r w:rsidR="006901A2" w:rsidRPr="002B6EEC">
          <w:rPr>
            <w:rFonts w:ascii="Times New Roman" w:eastAsia="Times New Roman" w:hAnsi="Times New Roman" w:cs="Times New Roman"/>
            <w:sz w:val="22"/>
            <w:szCs w:val="22"/>
            <w:rPrChange w:id="8978" w:author="Chen Liao" w:date="2021-03-29T18:57:00Z">
              <w:rPr>
                <w:rFonts w:ascii="Times New Roman" w:eastAsia="Times New Roman" w:hAnsi="Times New Roman" w:cs="Times New Roman"/>
              </w:rPr>
            </w:rPrChange>
          </w:rPr>
          <w:t xml:space="preserve"> the drop</w:t>
        </w:r>
      </w:ins>
      <w:ins w:id="8979" w:author="Chen Liao" w:date="2021-03-24T23:36:00Z">
        <w:r w:rsidR="00906024" w:rsidRPr="002B6EEC">
          <w:rPr>
            <w:rFonts w:ascii="Times New Roman" w:eastAsia="Times New Roman" w:hAnsi="Times New Roman" w:cs="Times New Roman"/>
            <w:sz w:val="22"/>
            <w:szCs w:val="22"/>
            <w:rPrChange w:id="8980" w:author="Chen Liao" w:date="2021-03-29T18:57:00Z">
              <w:rPr>
                <w:shd w:val="clear" w:color="auto" w:fill="FFFFFF"/>
              </w:rPr>
            </w:rPrChange>
          </w:rPr>
          <w:t xml:space="preserve">, our data </w:t>
        </w:r>
      </w:ins>
      <w:ins w:id="8981" w:author="Chen Liao" w:date="2021-03-28T20:57:00Z">
        <w:r w:rsidR="006901A2" w:rsidRPr="002B6EEC">
          <w:rPr>
            <w:rFonts w:ascii="Times New Roman" w:eastAsia="Times New Roman" w:hAnsi="Times New Roman" w:cs="Times New Roman"/>
            <w:sz w:val="22"/>
            <w:szCs w:val="22"/>
            <w:rPrChange w:id="8982" w:author="Chen Liao" w:date="2021-03-29T18:57:00Z">
              <w:rPr>
                <w:rFonts w:ascii="Times New Roman" w:eastAsia="Times New Roman" w:hAnsi="Times New Roman" w:cs="Times New Roman"/>
              </w:rPr>
            </w:rPrChange>
          </w:rPr>
          <w:t xml:space="preserve">demonstrates </w:t>
        </w:r>
      </w:ins>
      <w:ins w:id="8983" w:author="Chen Liao" w:date="2021-03-24T23:36:00Z">
        <w:r w:rsidR="00906024" w:rsidRPr="002B6EEC">
          <w:rPr>
            <w:rFonts w:ascii="Times New Roman" w:eastAsia="Times New Roman" w:hAnsi="Times New Roman" w:cs="Times New Roman"/>
            <w:sz w:val="22"/>
            <w:szCs w:val="22"/>
            <w:rPrChange w:id="8984" w:author="Chen Liao" w:date="2021-03-29T18:57:00Z">
              <w:rPr>
                <w:shd w:val="clear" w:color="auto" w:fill="FFFFFF"/>
              </w:rPr>
            </w:rPrChange>
          </w:rPr>
          <w:t xml:space="preserve">that a </w:t>
        </w:r>
      </w:ins>
      <w:ins w:id="8985" w:author="Chen Liao" w:date="2021-03-28T20:58:00Z">
        <w:r w:rsidR="006901A2" w:rsidRPr="002B6EEC">
          <w:rPr>
            <w:rFonts w:ascii="Times New Roman" w:eastAsia="Times New Roman" w:hAnsi="Times New Roman" w:cs="Times New Roman"/>
            <w:sz w:val="22"/>
            <w:szCs w:val="22"/>
            <w:rPrChange w:id="8986" w:author="Chen Liao" w:date="2021-03-29T18:57:00Z">
              <w:rPr>
                <w:rFonts w:ascii="Times New Roman" w:eastAsia="Times New Roman" w:hAnsi="Times New Roman" w:cs="Times New Roman"/>
              </w:rPr>
            </w:rPrChange>
          </w:rPr>
          <w:t xml:space="preserve">continuous </w:t>
        </w:r>
      </w:ins>
      <w:ins w:id="8987" w:author="Chen Liao" w:date="2021-03-24T23:36:00Z">
        <w:r w:rsidR="00906024" w:rsidRPr="002B6EEC">
          <w:rPr>
            <w:rFonts w:ascii="Times New Roman" w:eastAsia="Times New Roman" w:hAnsi="Times New Roman" w:cs="Times New Roman"/>
            <w:sz w:val="22"/>
            <w:szCs w:val="22"/>
            <w:rPrChange w:id="8988" w:author="Chen Liao" w:date="2021-03-29T18:57:00Z">
              <w:rPr>
                <w:shd w:val="clear" w:color="auto" w:fill="FFFFFF"/>
              </w:rPr>
            </w:rPrChange>
          </w:rPr>
          <w:t xml:space="preserve">intervention </w:t>
        </w:r>
      </w:ins>
      <w:ins w:id="8989" w:author="Chen Liao" w:date="2021-03-28T20:58:00Z">
        <w:r w:rsidR="006901A2" w:rsidRPr="002B6EEC">
          <w:rPr>
            <w:rFonts w:ascii="Times New Roman" w:eastAsia="Times New Roman" w:hAnsi="Times New Roman" w:cs="Times New Roman"/>
            <w:sz w:val="22"/>
            <w:szCs w:val="22"/>
            <w:rPrChange w:id="8990" w:author="Chen Liao" w:date="2021-03-29T18:57:00Z">
              <w:rPr>
                <w:rFonts w:ascii="Times New Roman" w:eastAsia="Times New Roman" w:hAnsi="Times New Roman" w:cs="Times New Roman"/>
              </w:rPr>
            </w:rPrChange>
          </w:rPr>
          <w:t xml:space="preserve">that lasts for 31 days </w:t>
        </w:r>
      </w:ins>
      <w:ins w:id="8991" w:author="Chen Liao" w:date="2021-03-26T07:54:00Z">
        <w:r w:rsidR="000F0E33" w:rsidRPr="002B6EEC">
          <w:rPr>
            <w:rFonts w:ascii="Times New Roman" w:eastAsia="Times New Roman" w:hAnsi="Times New Roman" w:cs="Times New Roman"/>
            <w:sz w:val="22"/>
            <w:szCs w:val="22"/>
            <w:rPrChange w:id="8992" w:author="Chen Liao" w:date="2021-03-29T18:57:00Z">
              <w:rPr>
                <w:shd w:val="clear" w:color="auto" w:fill="FFFFFF"/>
              </w:rPr>
            </w:rPrChange>
          </w:rPr>
          <w:t>is</w:t>
        </w:r>
      </w:ins>
      <w:ins w:id="8993" w:author="Chen Liao" w:date="2021-03-24T23:36:00Z">
        <w:r w:rsidR="00906024" w:rsidRPr="002B6EEC">
          <w:rPr>
            <w:rFonts w:ascii="Times New Roman" w:eastAsia="Times New Roman" w:hAnsi="Times New Roman" w:cs="Times New Roman"/>
            <w:sz w:val="22"/>
            <w:szCs w:val="22"/>
            <w:rPrChange w:id="8994" w:author="Chen Liao" w:date="2021-03-29T18:57:00Z">
              <w:rPr>
                <w:shd w:val="clear" w:color="auto" w:fill="FFFFFF"/>
              </w:rPr>
            </w:rPrChange>
          </w:rPr>
          <w:t xml:space="preserve"> sufficient to </w:t>
        </w:r>
      </w:ins>
      <w:ins w:id="8995" w:author="Chen Liao" w:date="2021-03-28T22:05:00Z">
        <w:r w:rsidR="00177841" w:rsidRPr="002B6EEC">
          <w:rPr>
            <w:rFonts w:ascii="Times New Roman" w:eastAsia="Times New Roman" w:hAnsi="Times New Roman" w:cs="Times New Roman"/>
            <w:sz w:val="22"/>
            <w:szCs w:val="22"/>
            <w:rPrChange w:id="8996" w:author="Chen Liao" w:date="2021-03-29T18:57:00Z">
              <w:rPr>
                <w:rFonts w:ascii="Times New Roman" w:eastAsia="Times New Roman" w:hAnsi="Times New Roman" w:cs="Times New Roman"/>
              </w:rPr>
            </w:rPrChange>
          </w:rPr>
          <w:t xml:space="preserve">elevate </w:t>
        </w:r>
      </w:ins>
      <w:ins w:id="8997" w:author="Chen Liao" w:date="2021-03-28T22:06:00Z">
        <w:r w:rsidR="00BC2B80" w:rsidRPr="002B6EEC">
          <w:rPr>
            <w:rFonts w:ascii="Times New Roman" w:eastAsia="Times New Roman" w:hAnsi="Times New Roman" w:cs="Times New Roman"/>
            <w:sz w:val="22"/>
            <w:szCs w:val="22"/>
            <w:rPrChange w:id="8998" w:author="Chen Liao" w:date="2021-03-29T18:57:00Z">
              <w:rPr>
                <w:rFonts w:ascii="Times New Roman" w:eastAsia="Times New Roman" w:hAnsi="Times New Roman" w:cs="Times New Roman"/>
              </w:rPr>
            </w:rPrChange>
          </w:rPr>
          <w:t xml:space="preserve">and stabilize </w:t>
        </w:r>
      </w:ins>
      <w:ins w:id="8999" w:author="Chen Liao" w:date="2021-03-28T22:05:00Z">
        <w:r w:rsidR="00177841" w:rsidRPr="002B6EEC">
          <w:rPr>
            <w:rFonts w:ascii="Times New Roman" w:eastAsia="Times New Roman" w:hAnsi="Times New Roman" w:cs="Times New Roman"/>
            <w:sz w:val="22"/>
            <w:szCs w:val="22"/>
            <w:rPrChange w:id="9000" w:author="Chen Liao" w:date="2021-03-29T18:57:00Z">
              <w:rPr>
                <w:rFonts w:ascii="Times New Roman" w:eastAsia="Times New Roman" w:hAnsi="Times New Roman" w:cs="Times New Roman"/>
              </w:rPr>
            </w:rPrChange>
          </w:rPr>
          <w:t xml:space="preserve">the </w:t>
        </w:r>
      </w:ins>
      <w:ins w:id="9001" w:author="Chen Liao" w:date="2021-03-28T22:04:00Z">
        <w:r w:rsidR="00656B96" w:rsidRPr="002B6EEC">
          <w:rPr>
            <w:rFonts w:ascii="Times New Roman" w:eastAsia="Times New Roman" w:hAnsi="Times New Roman" w:cs="Times New Roman"/>
            <w:sz w:val="22"/>
            <w:szCs w:val="22"/>
            <w:rPrChange w:id="9002" w:author="Chen Liao" w:date="2021-03-29T18:57:00Z">
              <w:rPr>
                <w:rFonts w:ascii="Times New Roman" w:eastAsia="Times New Roman" w:hAnsi="Times New Roman" w:cs="Times New Roman"/>
              </w:rPr>
            </w:rPrChange>
          </w:rPr>
          <w:t>SCFA</w:t>
        </w:r>
        <w:r w:rsidR="00177841" w:rsidRPr="002B6EEC">
          <w:rPr>
            <w:rFonts w:ascii="Times New Roman" w:eastAsia="Times New Roman" w:hAnsi="Times New Roman" w:cs="Times New Roman"/>
            <w:sz w:val="22"/>
            <w:szCs w:val="22"/>
            <w:rPrChange w:id="9003" w:author="Chen Liao" w:date="2021-03-29T18:57:00Z">
              <w:rPr>
                <w:rFonts w:ascii="Times New Roman" w:eastAsia="Times New Roman" w:hAnsi="Times New Roman" w:cs="Times New Roman"/>
              </w:rPr>
            </w:rPrChange>
          </w:rPr>
          <w:t>s</w:t>
        </w:r>
        <w:r w:rsidR="00656B96" w:rsidRPr="002B6EEC">
          <w:rPr>
            <w:rFonts w:ascii="Times New Roman" w:eastAsia="Times New Roman" w:hAnsi="Times New Roman" w:cs="Times New Roman"/>
            <w:sz w:val="22"/>
            <w:szCs w:val="22"/>
            <w:rPrChange w:id="9004" w:author="Chen Liao" w:date="2021-03-29T18:57:00Z">
              <w:rPr>
                <w:rFonts w:ascii="Times New Roman" w:eastAsia="Times New Roman" w:hAnsi="Times New Roman" w:cs="Times New Roman"/>
              </w:rPr>
            </w:rPrChange>
          </w:rPr>
          <w:t xml:space="preserve"> </w:t>
        </w:r>
        <w:r w:rsidR="00177841" w:rsidRPr="002B6EEC">
          <w:rPr>
            <w:rFonts w:ascii="Times New Roman" w:eastAsia="Times New Roman" w:hAnsi="Times New Roman" w:cs="Times New Roman"/>
            <w:sz w:val="22"/>
            <w:szCs w:val="22"/>
            <w:rPrChange w:id="9005" w:author="Chen Liao" w:date="2021-03-29T18:57:00Z">
              <w:rPr>
                <w:rFonts w:ascii="Times New Roman" w:eastAsia="Times New Roman" w:hAnsi="Times New Roman" w:cs="Times New Roman"/>
              </w:rPr>
            </w:rPrChange>
          </w:rPr>
          <w:t>concentration</w:t>
        </w:r>
      </w:ins>
      <w:ins w:id="9006" w:author="Chen Liao" w:date="2021-03-28T22:03:00Z">
        <w:r w:rsidR="00AA1207" w:rsidRPr="002B6EEC">
          <w:rPr>
            <w:rFonts w:ascii="Times New Roman" w:eastAsia="Times New Roman" w:hAnsi="Times New Roman" w:cs="Times New Roman"/>
            <w:sz w:val="22"/>
            <w:szCs w:val="22"/>
            <w:rPrChange w:id="9007" w:author="Chen Liao" w:date="2021-03-29T18:57:00Z">
              <w:rPr>
                <w:rFonts w:ascii="Times New Roman" w:eastAsia="Times New Roman" w:hAnsi="Times New Roman" w:cs="Times New Roman"/>
              </w:rPr>
            </w:rPrChange>
          </w:rPr>
          <w:t>,</w:t>
        </w:r>
      </w:ins>
      <w:ins w:id="9008" w:author="Chen Liao" w:date="2021-03-28T20:59:00Z">
        <w:r w:rsidR="00272002" w:rsidRPr="002B6EEC">
          <w:rPr>
            <w:rFonts w:ascii="Times New Roman" w:eastAsia="Times New Roman" w:hAnsi="Times New Roman" w:cs="Times New Roman"/>
            <w:sz w:val="22"/>
            <w:szCs w:val="22"/>
            <w:rPrChange w:id="9009" w:author="Chen Liao" w:date="2021-03-29T18:57:00Z">
              <w:rPr>
                <w:rFonts w:ascii="Times New Roman" w:eastAsia="Times New Roman" w:hAnsi="Times New Roman" w:cs="Times New Roman"/>
              </w:rPr>
            </w:rPrChange>
          </w:rPr>
          <w:t xml:space="preserve"> but</w:t>
        </w:r>
      </w:ins>
      <w:ins w:id="9010" w:author="Chen Liao" w:date="2021-03-26T07:55:00Z">
        <w:r w:rsidR="000F0E33" w:rsidRPr="002B6EEC">
          <w:rPr>
            <w:rFonts w:ascii="Times New Roman" w:eastAsia="Times New Roman" w:hAnsi="Times New Roman" w:cs="Times New Roman"/>
            <w:sz w:val="22"/>
            <w:szCs w:val="22"/>
            <w:rPrChange w:id="9011" w:author="Chen Liao" w:date="2021-03-29T18:57:00Z">
              <w:rPr>
                <w:shd w:val="clear" w:color="auto" w:fill="FFFFFF"/>
              </w:rPr>
            </w:rPrChange>
          </w:rPr>
          <w:t xml:space="preserve"> </w:t>
        </w:r>
      </w:ins>
      <w:ins w:id="9012" w:author="Chen Liao" w:date="2021-03-28T22:03:00Z">
        <w:r w:rsidR="00AA1207" w:rsidRPr="002B6EEC">
          <w:rPr>
            <w:rFonts w:ascii="Times New Roman" w:eastAsia="Times New Roman" w:hAnsi="Times New Roman" w:cs="Times New Roman"/>
            <w:sz w:val="22"/>
            <w:szCs w:val="22"/>
            <w:rPrChange w:id="9013" w:author="Chen Liao" w:date="2021-03-29T18:57:00Z">
              <w:rPr>
                <w:rFonts w:ascii="Times New Roman" w:eastAsia="Times New Roman" w:hAnsi="Times New Roman" w:cs="Times New Roman"/>
              </w:rPr>
            </w:rPrChange>
          </w:rPr>
          <w:t xml:space="preserve">it is not clear yet </w:t>
        </w:r>
      </w:ins>
      <w:ins w:id="9014" w:author="Chen Liao" w:date="2021-03-24T23:37:00Z">
        <w:r w:rsidR="00906024" w:rsidRPr="002B6EEC">
          <w:rPr>
            <w:rFonts w:ascii="Times New Roman" w:eastAsia="Times New Roman" w:hAnsi="Times New Roman" w:cs="Times New Roman"/>
            <w:sz w:val="22"/>
            <w:szCs w:val="22"/>
            <w:rPrChange w:id="9015" w:author="Chen Liao" w:date="2021-03-29T18:57:00Z">
              <w:rPr>
                <w:shd w:val="clear" w:color="auto" w:fill="FFFFFF"/>
              </w:rPr>
            </w:rPrChange>
          </w:rPr>
          <w:t>whether the</w:t>
        </w:r>
      </w:ins>
      <w:ins w:id="9016" w:author="Chen Liao" w:date="2021-03-24T23:38:00Z">
        <w:r w:rsidR="00906024" w:rsidRPr="002B6EEC">
          <w:rPr>
            <w:rFonts w:ascii="Times New Roman" w:eastAsia="Times New Roman" w:hAnsi="Times New Roman" w:cs="Times New Roman"/>
            <w:sz w:val="22"/>
            <w:szCs w:val="22"/>
            <w:rPrChange w:id="9017" w:author="Chen Liao" w:date="2021-03-29T18:57:00Z">
              <w:rPr>
                <w:shd w:val="clear" w:color="auto" w:fill="FFFFFF"/>
              </w:rPr>
            </w:rPrChange>
          </w:rPr>
          <w:t xml:space="preserve"> </w:t>
        </w:r>
      </w:ins>
      <w:ins w:id="9018" w:author="Chen Liao" w:date="2021-03-28T22:05:00Z">
        <w:r w:rsidR="00177841" w:rsidRPr="002B6EEC">
          <w:rPr>
            <w:rFonts w:ascii="Times New Roman" w:eastAsia="Times New Roman" w:hAnsi="Times New Roman" w:cs="Times New Roman"/>
            <w:sz w:val="22"/>
            <w:szCs w:val="22"/>
            <w:rPrChange w:id="9019" w:author="Chen Liao" w:date="2021-03-29T18:57:00Z">
              <w:rPr>
                <w:rFonts w:ascii="Times New Roman" w:eastAsia="Times New Roman" w:hAnsi="Times New Roman" w:cs="Times New Roman"/>
              </w:rPr>
            </w:rPrChange>
          </w:rPr>
          <w:t>elevated level</w:t>
        </w:r>
      </w:ins>
      <w:ins w:id="9020" w:author="Chen Liao" w:date="2021-03-24T23:37:00Z">
        <w:r w:rsidR="00906024" w:rsidRPr="002B6EEC">
          <w:rPr>
            <w:rFonts w:ascii="Times New Roman" w:eastAsia="Times New Roman" w:hAnsi="Times New Roman" w:cs="Times New Roman"/>
            <w:sz w:val="22"/>
            <w:szCs w:val="22"/>
            <w:rPrChange w:id="9021" w:author="Chen Liao" w:date="2021-03-29T18:57:00Z">
              <w:rPr>
                <w:shd w:val="clear" w:color="auto" w:fill="FFFFFF"/>
              </w:rPr>
            </w:rPrChange>
          </w:rPr>
          <w:t xml:space="preserve"> </w:t>
        </w:r>
      </w:ins>
      <w:ins w:id="9022" w:author="Chen Liao" w:date="2021-03-24T23:38:00Z">
        <w:r w:rsidR="00906024" w:rsidRPr="002B6EEC">
          <w:rPr>
            <w:rFonts w:ascii="Times New Roman" w:eastAsia="Times New Roman" w:hAnsi="Times New Roman" w:cs="Times New Roman"/>
            <w:sz w:val="22"/>
            <w:szCs w:val="22"/>
            <w:rPrChange w:id="9023" w:author="Chen Liao" w:date="2021-03-29T18:57:00Z">
              <w:rPr>
                <w:shd w:val="clear" w:color="auto" w:fill="FFFFFF"/>
              </w:rPr>
            </w:rPrChange>
          </w:rPr>
          <w:t>persists after</w:t>
        </w:r>
        <w:r w:rsidR="00925D7F" w:rsidRPr="002B6EEC">
          <w:rPr>
            <w:rFonts w:ascii="Times New Roman" w:eastAsia="Times New Roman" w:hAnsi="Times New Roman" w:cs="Times New Roman"/>
            <w:sz w:val="22"/>
            <w:szCs w:val="22"/>
            <w:rPrChange w:id="9024" w:author="Chen Liao" w:date="2021-03-29T18:57:00Z">
              <w:rPr>
                <w:shd w:val="clear" w:color="auto" w:fill="FFFFFF"/>
              </w:rPr>
            </w:rPrChange>
          </w:rPr>
          <w:t xml:space="preserve"> </w:t>
        </w:r>
      </w:ins>
      <w:ins w:id="9025" w:author="Chen Liao" w:date="2021-03-26T07:55:00Z">
        <w:r w:rsidR="000F0E33" w:rsidRPr="002B6EEC">
          <w:rPr>
            <w:rFonts w:ascii="Times New Roman" w:eastAsia="Times New Roman" w:hAnsi="Times New Roman" w:cs="Times New Roman"/>
            <w:sz w:val="22"/>
            <w:szCs w:val="22"/>
            <w:rPrChange w:id="9026" w:author="Chen Liao" w:date="2021-03-29T18:57:00Z">
              <w:rPr>
                <w:shd w:val="clear" w:color="auto" w:fill="FFFFFF"/>
              </w:rPr>
            </w:rPrChange>
          </w:rPr>
          <w:t>the</w:t>
        </w:r>
      </w:ins>
      <w:ins w:id="9027" w:author="Chen Liao" w:date="2021-03-24T23:38:00Z">
        <w:r w:rsidR="00906024" w:rsidRPr="002B6EEC">
          <w:rPr>
            <w:rFonts w:ascii="Times New Roman" w:eastAsia="Times New Roman" w:hAnsi="Times New Roman" w:cs="Times New Roman"/>
            <w:sz w:val="22"/>
            <w:szCs w:val="22"/>
            <w:rPrChange w:id="9028" w:author="Chen Liao" w:date="2021-03-29T18:57:00Z">
              <w:rPr>
                <w:shd w:val="clear" w:color="auto" w:fill="FFFFFF"/>
              </w:rPr>
            </w:rPrChange>
          </w:rPr>
          <w:t xml:space="preserve"> intervention</w:t>
        </w:r>
      </w:ins>
      <w:ins w:id="9029" w:author="Chen Liao" w:date="2021-03-26T07:55:00Z">
        <w:r w:rsidR="000F0E33" w:rsidRPr="002B6EEC">
          <w:rPr>
            <w:rFonts w:ascii="Times New Roman" w:eastAsia="Times New Roman" w:hAnsi="Times New Roman" w:cs="Times New Roman"/>
            <w:sz w:val="22"/>
            <w:szCs w:val="22"/>
            <w:rPrChange w:id="9030" w:author="Chen Liao" w:date="2021-03-29T18:57:00Z">
              <w:rPr>
                <w:shd w:val="clear" w:color="auto" w:fill="FFFFFF"/>
              </w:rPr>
            </w:rPrChange>
          </w:rPr>
          <w:t xml:space="preserve"> discontinues</w:t>
        </w:r>
      </w:ins>
      <w:ins w:id="9031" w:author="Chen Liao" w:date="2021-03-24T23:38:00Z">
        <w:r w:rsidR="00906024" w:rsidRPr="002B6EEC">
          <w:rPr>
            <w:rFonts w:ascii="Times New Roman" w:eastAsia="Times New Roman" w:hAnsi="Times New Roman" w:cs="Times New Roman"/>
            <w:sz w:val="22"/>
            <w:szCs w:val="22"/>
            <w:rPrChange w:id="9032" w:author="Chen Liao" w:date="2021-03-29T18:57:00Z">
              <w:rPr>
                <w:shd w:val="clear" w:color="auto" w:fill="FFFFFF"/>
              </w:rPr>
            </w:rPrChange>
          </w:rPr>
          <w:t>.</w:t>
        </w:r>
      </w:ins>
      <w:ins w:id="9033" w:author="Chen Liao" w:date="2021-03-28T20:59:00Z">
        <w:r w:rsidR="00F37826" w:rsidRPr="002B6EEC">
          <w:rPr>
            <w:rFonts w:ascii="Times New Roman" w:eastAsia="Times New Roman" w:hAnsi="Times New Roman" w:cs="Times New Roman"/>
            <w:sz w:val="22"/>
            <w:szCs w:val="22"/>
            <w:rPrChange w:id="9034" w:author="Chen Liao" w:date="2021-03-29T18:57:00Z">
              <w:rPr>
                <w:rFonts w:ascii="Times New Roman" w:eastAsia="Times New Roman" w:hAnsi="Times New Roman" w:cs="Times New Roman"/>
              </w:rPr>
            </w:rPrChange>
          </w:rPr>
          <w:t xml:space="preserve"> </w:t>
        </w:r>
      </w:ins>
      <w:del w:id="9035" w:author="Chen Liao" w:date="2021-03-24T13:08:00Z">
        <w:r w:rsidR="0047742E" w:rsidRPr="002B6EEC" w:rsidDel="00623309">
          <w:rPr>
            <w:rFonts w:ascii="Times New Roman" w:eastAsia="Times New Roman" w:hAnsi="Times New Roman" w:cs="Times New Roman"/>
            <w:sz w:val="22"/>
            <w:szCs w:val="22"/>
            <w:rPrChange w:id="9036" w:author="Chen Liao" w:date="2021-03-29T18:57:00Z">
              <w:rPr>
                <w:color w:val="2A2A2A"/>
                <w:shd w:val="clear" w:color="auto" w:fill="FFFFFF"/>
              </w:rPr>
            </w:rPrChange>
          </w:rPr>
          <w:delText xml:space="preserve">These findings suggested that this observed short-term overshoot and long-term steady-state responses </w:delText>
        </w:r>
        <w:r w:rsidR="0047742E" w:rsidRPr="002B6EEC" w:rsidDel="00623309">
          <w:rPr>
            <w:rFonts w:ascii="Times New Roman" w:eastAsia="Times New Roman" w:hAnsi="Times New Roman" w:cs="Times New Roman"/>
            <w:sz w:val="22"/>
            <w:szCs w:val="22"/>
            <w:rPrChange w:id="9037" w:author="Chen Liao" w:date="2021-03-29T18:57:00Z">
              <w:rPr/>
            </w:rPrChange>
          </w:rPr>
          <w:delText>is widespread</w:delText>
        </w:r>
        <w:r w:rsidR="0047742E" w:rsidRPr="002B6EEC" w:rsidDel="00623309">
          <w:rPr>
            <w:rFonts w:ascii="Times New Roman" w:eastAsia="Times New Roman" w:hAnsi="Times New Roman" w:cs="Times New Roman"/>
            <w:sz w:val="22"/>
            <w:szCs w:val="22"/>
            <w:rPrChange w:id="9038" w:author="Chen Liao" w:date="2021-03-29T18:57:00Z">
              <w:rPr>
                <w:color w:val="2A2A2A"/>
                <w:shd w:val="clear" w:color="auto" w:fill="FFFFFF"/>
              </w:rPr>
            </w:rPrChange>
          </w:rPr>
          <w:delText xml:space="preserve"> and independent of the pre-treatment microbial profile.</w:delText>
        </w:r>
      </w:del>
    </w:p>
    <w:p w14:paraId="2BE4D5CB" w14:textId="59E70F5A" w:rsidR="00C82E31" w:rsidRPr="002B6EEC" w:rsidDel="004B11D5" w:rsidRDefault="0061234B">
      <w:pPr>
        <w:pStyle w:val="paragraph"/>
        <w:jc w:val="both"/>
        <w:rPr>
          <w:del w:id="9039" w:author="Chen Liao" w:date="2021-03-24T23:11:00Z"/>
          <w:rFonts w:ascii="Times New Roman" w:eastAsia="Times New Roman" w:hAnsi="Times New Roman" w:cs="Times New Roman"/>
          <w:sz w:val="22"/>
          <w:szCs w:val="22"/>
          <w:rPrChange w:id="9040" w:author="Chen Liao" w:date="2021-03-29T18:57:00Z">
            <w:rPr>
              <w:del w:id="9041" w:author="Chen Liao" w:date="2021-03-24T23:11:00Z"/>
              <w:rFonts w:ascii="Times New Roman" w:eastAsia="Times New Roman" w:hAnsi="Times New Roman" w:cs="Times New Roman"/>
            </w:rPr>
          </w:rPrChange>
        </w:rPr>
      </w:pPr>
      <w:ins w:id="9042" w:author="Chen Liao" w:date="2021-03-24T13:09:00Z">
        <w:r w:rsidRPr="002B6EEC">
          <w:rPr>
            <w:rFonts w:ascii="Times New Roman" w:eastAsia="Times New Roman" w:hAnsi="Times New Roman" w:cs="Times New Roman"/>
            <w:sz w:val="22"/>
            <w:szCs w:val="22"/>
            <w:rPrChange w:id="9043" w:author="Chen Liao" w:date="2021-03-29T18:57:00Z">
              <w:rPr>
                <w:shd w:val="clear" w:color="auto" w:fill="FFFFFF"/>
              </w:rPr>
            </w:rPrChange>
          </w:rPr>
          <w:t>We envision two possibilit</w:t>
        </w:r>
      </w:ins>
      <w:ins w:id="9044" w:author="Chen Liao" w:date="2021-03-26T07:56:00Z">
        <w:r w:rsidR="000F0E33" w:rsidRPr="002B6EEC">
          <w:rPr>
            <w:rFonts w:ascii="Times New Roman" w:eastAsia="Times New Roman" w:hAnsi="Times New Roman" w:cs="Times New Roman"/>
            <w:sz w:val="22"/>
            <w:szCs w:val="22"/>
            <w:rPrChange w:id="9045" w:author="Chen Liao" w:date="2021-03-29T18:57:00Z">
              <w:rPr>
                <w:rFonts w:ascii="Times New Roman" w:eastAsia="Times New Roman" w:hAnsi="Times New Roman" w:cs="Times New Roman"/>
                <w:shd w:val="clear" w:color="auto" w:fill="FFFFFF"/>
              </w:rPr>
            </w:rPrChange>
          </w:rPr>
          <w:t>ies</w:t>
        </w:r>
      </w:ins>
      <w:ins w:id="9046" w:author="Chen Liao" w:date="2021-03-24T13:09:00Z">
        <w:r w:rsidRPr="002B6EEC">
          <w:rPr>
            <w:rFonts w:ascii="Times New Roman" w:eastAsia="Times New Roman" w:hAnsi="Times New Roman" w:cs="Times New Roman"/>
            <w:sz w:val="22"/>
            <w:szCs w:val="22"/>
            <w:rPrChange w:id="9047" w:author="Chen Liao" w:date="2021-03-29T18:57:00Z">
              <w:rPr>
                <w:shd w:val="clear" w:color="auto" w:fill="FFFFFF"/>
              </w:rPr>
            </w:rPrChange>
          </w:rPr>
          <w:t xml:space="preserve"> </w:t>
        </w:r>
      </w:ins>
      <w:ins w:id="9048" w:author="Chen Liao" w:date="2021-03-28T21:58:00Z">
        <w:r w:rsidR="008E5A41" w:rsidRPr="002B6EEC">
          <w:rPr>
            <w:rFonts w:ascii="Times New Roman" w:eastAsia="Times New Roman" w:hAnsi="Times New Roman" w:cs="Times New Roman"/>
            <w:sz w:val="22"/>
            <w:szCs w:val="22"/>
            <w:rPrChange w:id="9049" w:author="Chen Liao" w:date="2021-03-29T18:57:00Z">
              <w:rPr>
                <w:rFonts w:ascii="Times New Roman" w:eastAsia="Times New Roman" w:hAnsi="Times New Roman" w:cs="Times New Roman"/>
              </w:rPr>
            </w:rPrChange>
          </w:rPr>
          <w:t>that may explain</w:t>
        </w:r>
      </w:ins>
      <w:ins w:id="9050" w:author="Chen Liao" w:date="2021-03-24T13:09:00Z">
        <w:r w:rsidRPr="002B6EEC">
          <w:rPr>
            <w:rFonts w:ascii="Times New Roman" w:eastAsia="Times New Roman" w:hAnsi="Times New Roman" w:cs="Times New Roman"/>
            <w:sz w:val="22"/>
            <w:szCs w:val="22"/>
            <w:rPrChange w:id="9051" w:author="Chen Liao" w:date="2021-03-29T18:57:00Z">
              <w:rPr>
                <w:shd w:val="clear" w:color="auto" w:fill="FFFFFF"/>
              </w:rPr>
            </w:rPrChange>
          </w:rPr>
          <w:t xml:space="preserve"> the </w:t>
        </w:r>
      </w:ins>
      <w:ins w:id="9052" w:author="Chen Liao" w:date="2021-03-28T20:59:00Z">
        <w:r w:rsidR="00F37826" w:rsidRPr="002B6EEC">
          <w:rPr>
            <w:rFonts w:ascii="Times New Roman" w:eastAsia="Times New Roman" w:hAnsi="Times New Roman" w:cs="Times New Roman"/>
            <w:sz w:val="22"/>
            <w:szCs w:val="22"/>
            <w:rPrChange w:id="9053" w:author="Chen Liao" w:date="2021-03-29T18:57:00Z">
              <w:rPr>
                <w:rFonts w:ascii="Times New Roman" w:eastAsia="Times New Roman" w:hAnsi="Times New Roman" w:cs="Times New Roman"/>
              </w:rPr>
            </w:rPrChange>
          </w:rPr>
          <w:t xml:space="preserve">after-peak </w:t>
        </w:r>
      </w:ins>
      <w:ins w:id="9054" w:author="Chen Liao" w:date="2021-03-24T13:09:00Z">
        <w:r w:rsidRPr="002B6EEC">
          <w:rPr>
            <w:rFonts w:ascii="Times New Roman" w:eastAsia="Times New Roman" w:hAnsi="Times New Roman" w:cs="Times New Roman"/>
            <w:sz w:val="22"/>
            <w:szCs w:val="22"/>
            <w:rPrChange w:id="9055" w:author="Chen Liao" w:date="2021-03-29T18:57:00Z">
              <w:rPr>
                <w:shd w:val="clear" w:color="auto" w:fill="FFFFFF"/>
              </w:rPr>
            </w:rPrChange>
          </w:rPr>
          <w:t>decrease</w:t>
        </w:r>
      </w:ins>
      <w:ins w:id="9056" w:author="Chen Liao" w:date="2021-03-28T21:00:00Z">
        <w:r w:rsidR="00351CB6" w:rsidRPr="002B6EEC">
          <w:rPr>
            <w:rFonts w:ascii="Times New Roman" w:eastAsia="Times New Roman" w:hAnsi="Times New Roman" w:cs="Times New Roman"/>
            <w:sz w:val="22"/>
            <w:szCs w:val="22"/>
            <w:rPrChange w:id="9057" w:author="Chen Liao" w:date="2021-03-29T18:57:00Z">
              <w:rPr>
                <w:rFonts w:ascii="Times New Roman" w:eastAsia="Times New Roman" w:hAnsi="Times New Roman" w:cs="Times New Roman"/>
              </w:rPr>
            </w:rPrChange>
          </w:rPr>
          <w:t xml:space="preserve"> of</w:t>
        </w:r>
      </w:ins>
      <w:ins w:id="9058" w:author="Chen Liao" w:date="2021-03-24T23:17:00Z">
        <w:r w:rsidR="00901CEF" w:rsidRPr="002B6EEC">
          <w:rPr>
            <w:rFonts w:ascii="Times New Roman" w:eastAsia="Times New Roman" w:hAnsi="Times New Roman" w:cs="Times New Roman"/>
            <w:sz w:val="22"/>
            <w:szCs w:val="22"/>
            <w:rPrChange w:id="9059" w:author="Chen Liao" w:date="2021-03-29T18:57:00Z">
              <w:rPr>
                <w:shd w:val="clear" w:color="auto" w:fill="FFFFFF"/>
              </w:rPr>
            </w:rPrChange>
          </w:rPr>
          <w:t xml:space="preserve"> </w:t>
        </w:r>
      </w:ins>
      <w:ins w:id="9060" w:author="Chen Liao" w:date="2021-03-24T13:09:00Z">
        <w:r w:rsidRPr="002B6EEC">
          <w:rPr>
            <w:rFonts w:ascii="Times New Roman" w:eastAsia="Times New Roman" w:hAnsi="Times New Roman" w:cs="Times New Roman"/>
            <w:sz w:val="22"/>
            <w:szCs w:val="22"/>
            <w:rPrChange w:id="9061" w:author="Chen Liao" w:date="2021-03-29T18:57:00Z">
              <w:rPr>
                <w:shd w:val="clear" w:color="auto" w:fill="FFFFFF"/>
              </w:rPr>
            </w:rPrChange>
          </w:rPr>
          <w:t xml:space="preserve">SCFA concentration. </w:t>
        </w:r>
      </w:ins>
      <w:ins w:id="9062" w:author="Chen Liao" w:date="2021-03-28T21:57:00Z">
        <w:r w:rsidR="008E5A41" w:rsidRPr="002B6EEC">
          <w:rPr>
            <w:rFonts w:ascii="Times New Roman" w:eastAsia="Times New Roman" w:hAnsi="Times New Roman" w:cs="Times New Roman"/>
            <w:sz w:val="22"/>
            <w:szCs w:val="22"/>
            <w:rPrChange w:id="9063" w:author="Chen Liao" w:date="2021-03-29T18:57:00Z">
              <w:rPr>
                <w:rFonts w:ascii="Times New Roman" w:eastAsia="Times New Roman" w:hAnsi="Times New Roman" w:cs="Times New Roman"/>
              </w:rPr>
            </w:rPrChange>
          </w:rPr>
          <w:t xml:space="preserve">First, </w:t>
        </w:r>
      </w:ins>
      <w:ins w:id="9064" w:author="Chen Liao" w:date="2021-03-28T21:58:00Z">
        <w:r w:rsidR="008E5A41" w:rsidRPr="002B6EEC">
          <w:rPr>
            <w:rFonts w:ascii="Times New Roman" w:eastAsia="Times New Roman" w:hAnsi="Times New Roman" w:cs="Times New Roman"/>
            <w:sz w:val="22"/>
            <w:szCs w:val="22"/>
            <w:rPrChange w:id="9065" w:author="Chen Liao" w:date="2021-03-29T18:57:00Z">
              <w:rPr>
                <w:rFonts w:ascii="Times New Roman" w:eastAsia="Times New Roman" w:hAnsi="Times New Roman" w:cs="Times New Roman"/>
              </w:rPr>
            </w:rPrChange>
          </w:rPr>
          <w:t>s</w:t>
        </w:r>
      </w:ins>
      <w:ins w:id="9066" w:author="Chen Liao" w:date="2021-03-28T21:14:00Z">
        <w:r w:rsidR="009702BD" w:rsidRPr="002B6EEC">
          <w:rPr>
            <w:rFonts w:ascii="Times New Roman" w:eastAsia="Times New Roman" w:hAnsi="Times New Roman" w:cs="Times New Roman"/>
            <w:sz w:val="22"/>
            <w:szCs w:val="22"/>
            <w:rPrChange w:id="9067" w:author="Chen Liao" w:date="2021-03-29T18:57:00Z">
              <w:rPr>
                <w:rFonts w:ascii="Times New Roman" w:eastAsia="Times New Roman" w:hAnsi="Times New Roman" w:cs="Times New Roman"/>
              </w:rPr>
            </w:rPrChange>
          </w:rPr>
          <w:t>ome</w:t>
        </w:r>
      </w:ins>
      <w:ins w:id="9068" w:author="Chen Liao" w:date="2021-03-24T13:09:00Z">
        <w:r w:rsidRPr="002B6EEC">
          <w:rPr>
            <w:rFonts w:ascii="Times New Roman" w:eastAsia="Times New Roman" w:hAnsi="Times New Roman" w:cs="Times New Roman"/>
            <w:sz w:val="22"/>
            <w:szCs w:val="22"/>
            <w:rPrChange w:id="9069" w:author="Chen Liao" w:date="2021-03-29T18:57:00Z">
              <w:rPr>
                <w:shd w:val="clear" w:color="auto" w:fill="FFFFFF"/>
              </w:rPr>
            </w:rPrChange>
          </w:rPr>
          <w:t xml:space="preserve"> bacteria </w:t>
        </w:r>
      </w:ins>
      <w:ins w:id="9070" w:author="Chen Liao" w:date="2021-03-28T21:14:00Z">
        <w:r w:rsidR="009702BD" w:rsidRPr="002B6EEC">
          <w:rPr>
            <w:rFonts w:ascii="Times New Roman" w:eastAsia="Times New Roman" w:hAnsi="Times New Roman" w:cs="Times New Roman"/>
            <w:sz w:val="22"/>
            <w:szCs w:val="22"/>
            <w:rPrChange w:id="9071" w:author="Chen Liao" w:date="2021-03-29T18:57:00Z">
              <w:rPr>
                <w:rFonts w:ascii="Times New Roman" w:eastAsia="Times New Roman" w:hAnsi="Times New Roman" w:cs="Times New Roman"/>
              </w:rPr>
            </w:rPrChange>
          </w:rPr>
          <w:t xml:space="preserve">are known to </w:t>
        </w:r>
        <w:commentRangeStart w:id="9072"/>
        <w:r w:rsidR="009702BD" w:rsidRPr="002B6EEC">
          <w:rPr>
            <w:rFonts w:ascii="Times New Roman" w:eastAsia="Times New Roman" w:hAnsi="Times New Roman" w:cs="Times New Roman"/>
            <w:sz w:val="22"/>
            <w:szCs w:val="22"/>
            <w:rPrChange w:id="9073" w:author="Chen Liao" w:date="2021-03-29T18:57:00Z">
              <w:rPr>
                <w:rFonts w:ascii="Times New Roman" w:eastAsia="Times New Roman" w:hAnsi="Times New Roman" w:cs="Times New Roman"/>
              </w:rPr>
            </w:rPrChange>
          </w:rPr>
          <w:t>consume</w:t>
        </w:r>
      </w:ins>
      <w:ins w:id="9074" w:author="Chen Liao" w:date="2021-03-28T21:01:00Z">
        <w:r w:rsidR="00BD7CCE" w:rsidRPr="002B6EEC">
          <w:rPr>
            <w:rFonts w:ascii="Times New Roman" w:eastAsia="Times New Roman" w:hAnsi="Times New Roman" w:cs="Times New Roman"/>
            <w:sz w:val="22"/>
            <w:szCs w:val="22"/>
            <w:rPrChange w:id="9075" w:author="Chen Liao" w:date="2021-03-29T18:57:00Z">
              <w:rPr>
                <w:rFonts w:ascii="Times New Roman" w:eastAsia="Times New Roman" w:hAnsi="Times New Roman" w:cs="Times New Roman"/>
              </w:rPr>
            </w:rPrChange>
          </w:rPr>
          <w:t xml:space="preserve"> </w:t>
        </w:r>
      </w:ins>
      <w:ins w:id="9076" w:author="Chen Liao" w:date="2021-03-24T13:09:00Z">
        <w:r w:rsidRPr="002B6EEC">
          <w:rPr>
            <w:rFonts w:ascii="Times New Roman" w:eastAsia="Times New Roman" w:hAnsi="Times New Roman" w:cs="Times New Roman"/>
            <w:sz w:val="22"/>
            <w:szCs w:val="22"/>
            <w:rPrChange w:id="9077" w:author="Chen Liao" w:date="2021-03-29T18:57:00Z">
              <w:rPr>
                <w:shd w:val="clear" w:color="auto" w:fill="FFFFFF"/>
              </w:rPr>
            </w:rPrChange>
          </w:rPr>
          <w:t>SCFAs</w:t>
        </w:r>
      </w:ins>
      <w:ins w:id="9078" w:author="Chen Liao" w:date="2021-03-28T21:22:00Z">
        <w:r w:rsidR="0039150B" w:rsidRPr="002B6EEC">
          <w:rPr>
            <w:rFonts w:ascii="Times New Roman" w:eastAsia="Times New Roman" w:hAnsi="Times New Roman" w:cs="Times New Roman"/>
            <w:sz w:val="22"/>
            <w:szCs w:val="22"/>
            <w:rPrChange w:id="9079" w:author="Chen Liao" w:date="2021-03-29T18:57:00Z">
              <w:rPr>
                <w:rFonts w:ascii="Times New Roman" w:eastAsia="Times New Roman" w:hAnsi="Times New Roman" w:cs="Times New Roman"/>
              </w:rPr>
            </w:rPrChange>
          </w:rPr>
          <w:t xml:space="preserve"> </w:t>
        </w:r>
      </w:ins>
      <w:commentRangeEnd w:id="9072"/>
      <w:ins w:id="9080" w:author="Chen Liao" w:date="2021-03-28T21:25:00Z">
        <w:r w:rsidR="00CF0DAC" w:rsidRPr="002B6EEC">
          <w:rPr>
            <w:rStyle w:val="CommentReference"/>
            <w:rFonts w:ascii="Times New Roman" w:eastAsia="Times New Roman" w:hAnsi="Times New Roman" w:cs="Times New Roman"/>
            <w:sz w:val="15"/>
            <w:szCs w:val="15"/>
            <w:rPrChange w:id="9081" w:author="Chen Liao" w:date="2021-03-29T18:57:00Z">
              <w:rPr>
                <w:rStyle w:val="CommentReference"/>
                <w:rFonts w:ascii="Times New Roman" w:eastAsia="Times New Roman" w:hAnsi="Times New Roman" w:cs="Times New Roman"/>
              </w:rPr>
            </w:rPrChange>
          </w:rPr>
          <w:commentReference w:id="9072"/>
        </w:r>
      </w:ins>
      <w:ins w:id="9082" w:author="Chen Liao" w:date="2021-03-28T21:22:00Z">
        <w:r w:rsidR="0039150B" w:rsidRPr="002B6EEC">
          <w:rPr>
            <w:rFonts w:ascii="Times New Roman" w:eastAsia="Times New Roman" w:hAnsi="Times New Roman" w:cs="Times New Roman"/>
            <w:sz w:val="22"/>
            <w:szCs w:val="22"/>
            <w:rPrChange w:id="9083" w:author="Chen Liao" w:date="2021-03-29T18:57:00Z">
              <w:rPr>
                <w:rFonts w:ascii="Times New Roman" w:eastAsia="Times New Roman" w:hAnsi="Times New Roman" w:cs="Times New Roman"/>
              </w:rPr>
            </w:rPrChange>
          </w:rPr>
          <w:t xml:space="preserve">and </w:t>
        </w:r>
      </w:ins>
      <w:ins w:id="9084" w:author="Chen Liao" w:date="2021-03-28T22:08:00Z">
        <w:r w:rsidR="00B46CFF" w:rsidRPr="002B6EEC">
          <w:rPr>
            <w:rFonts w:ascii="Times New Roman" w:eastAsia="Times New Roman" w:hAnsi="Times New Roman" w:cs="Times New Roman"/>
            <w:sz w:val="22"/>
            <w:szCs w:val="22"/>
            <w:rPrChange w:id="9085" w:author="Chen Liao" w:date="2021-03-29T18:57:00Z">
              <w:rPr>
                <w:rFonts w:ascii="Times New Roman" w:eastAsia="Times New Roman" w:hAnsi="Times New Roman" w:cs="Times New Roman"/>
              </w:rPr>
            </w:rPrChange>
          </w:rPr>
          <w:t>a</w:t>
        </w:r>
      </w:ins>
      <w:ins w:id="9086" w:author="Chen Liao" w:date="2021-03-28T21:58:00Z">
        <w:r w:rsidR="008E5A41" w:rsidRPr="002B6EEC">
          <w:rPr>
            <w:rFonts w:ascii="Times New Roman" w:eastAsia="Times New Roman" w:hAnsi="Times New Roman" w:cs="Times New Roman"/>
            <w:sz w:val="22"/>
            <w:szCs w:val="22"/>
            <w:rPrChange w:id="9087" w:author="Chen Liao" w:date="2021-03-29T18:57:00Z">
              <w:rPr>
                <w:rFonts w:ascii="Times New Roman" w:eastAsia="Times New Roman" w:hAnsi="Times New Roman" w:cs="Times New Roman"/>
              </w:rPr>
            </w:rPrChange>
          </w:rPr>
          <w:t xml:space="preserve"> net consu</w:t>
        </w:r>
      </w:ins>
      <w:ins w:id="9088" w:author="Chen Liao" w:date="2021-03-28T21:59:00Z">
        <w:r w:rsidR="008E5A41" w:rsidRPr="002B6EEC">
          <w:rPr>
            <w:rFonts w:ascii="Times New Roman" w:eastAsia="Times New Roman" w:hAnsi="Times New Roman" w:cs="Times New Roman"/>
            <w:sz w:val="22"/>
            <w:szCs w:val="22"/>
            <w:rPrChange w:id="9089" w:author="Chen Liao" w:date="2021-03-29T18:57:00Z">
              <w:rPr>
                <w:rFonts w:ascii="Times New Roman" w:eastAsia="Times New Roman" w:hAnsi="Times New Roman" w:cs="Times New Roman"/>
              </w:rPr>
            </w:rPrChange>
          </w:rPr>
          <w:t xml:space="preserve">mption </w:t>
        </w:r>
        <w:r w:rsidR="008F0870" w:rsidRPr="002B6EEC">
          <w:rPr>
            <w:rFonts w:ascii="Times New Roman" w:eastAsia="Times New Roman" w:hAnsi="Times New Roman" w:cs="Times New Roman"/>
            <w:sz w:val="22"/>
            <w:szCs w:val="22"/>
            <w:rPrChange w:id="9090" w:author="Chen Liao" w:date="2021-03-29T18:57:00Z">
              <w:rPr>
                <w:rFonts w:ascii="Times New Roman" w:eastAsia="Times New Roman" w:hAnsi="Times New Roman" w:cs="Times New Roman"/>
              </w:rPr>
            </w:rPrChange>
          </w:rPr>
          <w:t xml:space="preserve">of SCFAs </w:t>
        </w:r>
      </w:ins>
      <w:ins w:id="9091" w:author="Chen Liao" w:date="2021-03-28T22:08:00Z">
        <w:r w:rsidR="00B46CFF" w:rsidRPr="002B6EEC">
          <w:rPr>
            <w:rFonts w:ascii="Times New Roman" w:eastAsia="Times New Roman" w:hAnsi="Times New Roman" w:cs="Times New Roman"/>
            <w:sz w:val="22"/>
            <w:szCs w:val="22"/>
            <w:rPrChange w:id="9092" w:author="Chen Liao" w:date="2021-03-29T18:57:00Z">
              <w:rPr>
                <w:rFonts w:ascii="Times New Roman" w:eastAsia="Times New Roman" w:hAnsi="Times New Roman" w:cs="Times New Roman"/>
              </w:rPr>
            </w:rPrChange>
          </w:rPr>
          <w:t xml:space="preserve">may occur </w:t>
        </w:r>
      </w:ins>
      <w:ins w:id="9093" w:author="Chen Liao" w:date="2021-03-28T21:59:00Z">
        <w:r w:rsidR="008E5A41" w:rsidRPr="002B6EEC">
          <w:rPr>
            <w:rFonts w:ascii="Times New Roman" w:eastAsia="Times New Roman" w:hAnsi="Times New Roman" w:cs="Times New Roman"/>
            <w:sz w:val="22"/>
            <w:szCs w:val="22"/>
            <w:rPrChange w:id="9094" w:author="Chen Liao" w:date="2021-03-29T18:57:00Z">
              <w:rPr>
                <w:rFonts w:ascii="Times New Roman" w:eastAsia="Times New Roman" w:hAnsi="Times New Roman" w:cs="Times New Roman"/>
              </w:rPr>
            </w:rPrChange>
          </w:rPr>
          <w:t xml:space="preserve">when </w:t>
        </w:r>
      </w:ins>
      <w:ins w:id="9095" w:author="Chen Liao" w:date="2021-03-28T22:07:00Z">
        <w:r w:rsidR="00F76A29" w:rsidRPr="002B6EEC">
          <w:rPr>
            <w:rFonts w:ascii="Times New Roman" w:eastAsia="Times New Roman" w:hAnsi="Times New Roman" w:cs="Times New Roman"/>
            <w:sz w:val="22"/>
            <w:szCs w:val="22"/>
            <w:rPrChange w:id="9096" w:author="Chen Liao" w:date="2021-03-29T18:57:00Z">
              <w:rPr>
                <w:rFonts w:ascii="Times New Roman" w:eastAsia="Times New Roman" w:hAnsi="Times New Roman" w:cs="Times New Roman"/>
              </w:rPr>
            </w:rPrChange>
          </w:rPr>
          <w:t xml:space="preserve">SCFAs </w:t>
        </w:r>
      </w:ins>
      <w:ins w:id="9097" w:author="Chen Liao" w:date="2021-03-28T21:22:00Z">
        <w:r w:rsidR="0039150B" w:rsidRPr="002B6EEC">
          <w:rPr>
            <w:rFonts w:ascii="Times New Roman" w:eastAsia="Times New Roman" w:hAnsi="Times New Roman" w:cs="Times New Roman"/>
            <w:sz w:val="22"/>
            <w:szCs w:val="22"/>
            <w:rPrChange w:id="9098" w:author="Chen Liao" w:date="2021-03-29T18:57:00Z">
              <w:rPr>
                <w:rFonts w:ascii="Times New Roman" w:eastAsia="Times New Roman" w:hAnsi="Times New Roman" w:cs="Times New Roman"/>
              </w:rPr>
            </w:rPrChange>
          </w:rPr>
          <w:t>consumers</w:t>
        </w:r>
      </w:ins>
      <w:ins w:id="9099" w:author="Chen Liao" w:date="2021-03-28T21:23:00Z">
        <w:r w:rsidR="0039150B" w:rsidRPr="002B6EEC">
          <w:rPr>
            <w:rFonts w:ascii="Times New Roman" w:eastAsia="Times New Roman" w:hAnsi="Times New Roman" w:cs="Times New Roman"/>
            <w:sz w:val="22"/>
            <w:szCs w:val="22"/>
            <w:rPrChange w:id="9100" w:author="Chen Liao" w:date="2021-03-29T18:57:00Z">
              <w:rPr>
                <w:rFonts w:ascii="Times New Roman" w:eastAsia="Times New Roman" w:hAnsi="Times New Roman" w:cs="Times New Roman"/>
              </w:rPr>
            </w:rPrChange>
          </w:rPr>
          <w:t xml:space="preserve"> </w:t>
        </w:r>
      </w:ins>
      <w:ins w:id="9101" w:author="Chen Liao" w:date="2021-03-28T21:59:00Z">
        <w:r w:rsidR="008E5A41" w:rsidRPr="002B6EEC">
          <w:rPr>
            <w:rFonts w:ascii="Times New Roman" w:eastAsia="Times New Roman" w:hAnsi="Times New Roman" w:cs="Times New Roman"/>
            <w:sz w:val="22"/>
            <w:szCs w:val="22"/>
            <w:rPrChange w:id="9102" w:author="Chen Liao" w:date="2021-03-29T18:57:00Z">
              <w:rPr>
                <w:rFonts w:ascii="Times New Roman" w:eastAsia="Times New Roman" w:hAnsi="Times New Roman" w:cs="Times New Roman"/>
              </w:rPr>
            </w:rPrChange>
          </w:rPr>
          <w:t xml:space="preserve">dominate </w:t>
        </w:r>
      </w:ins>
      <w:ins w:id="9103" w:author="Chen Liao" w:date="2021-03-28T21:22:00Z">
        <w:r w:rsidR="0039150B" w:rsidRPr="002B6EEC">
          <w:rPr>
            <w:rFonts w:ascii="Times New Roman" w:eastAsia="Times New Roman" w:hAnsi="Times New Roman" w:cs="Times New Roman"/>
            <w:sz w:val="22"/>
            <w:szCs w:val="22"/>
            <w:rPrChange w:id="9104" w:author="Chen Liao" w:date="2021-03-29T18:57:00Z">
              <w:rPr>
                <w:rFonts w:ascii="Times New Roman" w:eastAsia="Times New Roman" w:hAnsi="Times New Roman" w:cs="Times New Roman"/>
              </w:rPr>
            </w:rPrChange>
          </w:rPr>
          <w:t>over produc</w:t>
        </w:r>
      </w:ins>
      <w:ins w:id="9105" w:author="Chen Liao" w:date="2021-03-28T21:23:00Z">
        <w:r w:rsidR="0039150B" w:rsidRPr="002B6EEC">
          <w:rPr>
            <w:rFonts w:ascii="Times New Roman" w:eastAsia="Times New Roman" w:hAnsi="Times New Roman" w:cs="Times New Roman"/>
            <w:sz w:val="22"/>
            <w:szCs w:val="22"/>
            <w:rPrChange w:id="9106" w:author="Chen Liao" w:date="2021-03-29T18:57:00Z">
              <w:rPr>
                <w:rFonts w:ascii="Times New Roman" w:eastAsia="Times New Roman" w:hAnsi="Times New Roman" w:cs="Times New Roman"/>
              </w:rPr>
            </w:rPrChange>
          </w:rPr>
          <w:t>ers</w:t>
        </w:r>
      </w:ins>
      <w:ins w:id="9107" w:author="Chen Liao" w:date="2021-03-24T13:09:00Z">
        <w:r w:rsidRPr="002B6EEC">
          <w:rPr>
            <w:rFonts w:ascii="Times New Roman" w:eastAsia="Times New Roman" w:hAnsi="Times New Roman" w:cs="Times New Roman"/>
            <w:sz w:val="22"/>
            <w:szCs w:val="22"/>
            <w:rPrChange w:id="9108" w:author="Chen Liao" w:date="2021-03-29T18:57:00Z">
              <w:rPr>
                <w:shd w:val="clear" w:color="auto" w:fill="FFFFFF"/>
              </w:rPr>
            </w:rPrChange>
          </w:rPr>
          <w:t>.</w:t>
        </w:r>
      </w:ins>
      <w:ins w:id="9109" w:author="Chen Liao" w:date="2021-03-28T21:18:00Z">
        <w:r w:rsidR="0039150B" w:rsidRPr="002B6EEC">
          <w:rPr>
            <w:rFonts w:ascii="Times New Roman" w:eastAsia="Times New Roman" w:hAnsi="Times New Roman" w:cs="Times New Roman"/>
            <w:sz w:val="22"/>
            <w:szCs w:val="22"/>
            <w:rPrChange w:id="9110" w:author="Chen Liao" w:date="2021-03-29T18:57:00Z">
              <w:rPr>
                <w:rFonts w:ascii="Times New Roman" w:eastAsia="Times New Roman" w:hAnsi="Times New Roman" w:cs="Times New Roman"/>
              </w:rPr>
            </w:rPrChange>
          </w:rPr>
          <w:t xml:space="preserve"> </w:t>
        </w:r>
      </w:ins>
      <w:ins w:id="9111" w:author="Chen Liao" w:date="2021-03-28T22:08:00Z">
        <w:r w:rsidR="00CC4575" w:rsidRPr="002B6EEC">
          <w:rPr>
            <w:rFonts w:ascii="Times New Roman" w:eastAsia="Times New Roman" w:hAnsi="Times New Roman" w:cs="Times New Roman"/>
            <w:sz w:val="22"/>
            <w:szCs w:val="22"/>
            <w:rPrChange w:id="9112" w:author="Chen Liao" w:date="2021-03-29T18:57:00Z">
              <w:rPr>
                <w:rFonts w:ascii="Times New Roman" w:eastAsia="Times New Roman" w:hAnsi="Times New Roman" w:cs="Times New Roman"/>
              </w:rPr>
            </w:rPrChange>
          </w:rPr>
          <w:t>The other</w:t>
        </w:r>
      </w:ins>
      <w:ins w:id="9113" w:author="Chen Liao" w:date="2021-03-28T21:46:00Z">
        <w:r w:rsidR="00120D40" w:rsidRPr="002B6EEC">
          <w:rPr>
            <w:rFonts w:ascii="Times New Roman" w:eastAsia="Times New Roman" w:hAnsi="Times New Roman" w:cs="Times New Roman"/>
            <w:sz w:val="22"/>
            <w:szCs w:val="22"/>
            <w:rPrChange w:id="9114" w:author="Chen Liao" w:date="2021-03-29T18:57:00Z">
              <w:rPr>
                <w:rFonts w:ascii="Times New Roman" w:eastAsia="Times New Roman" w:hAnsi="Times New Roman" w:cs="Times New Roman"/>
              </w:rPr>
            </w:rPrChange>
          </w:rPr>
          <w:t xml:space="preserve"> possibility is</w:t>
        </w:r>
      </w:ins>
      <w:ins w:id="9115" w:author="Chen Liao" w:date="2021-03-28T21:45:00Z">
        <w:r w:rsidR="00120D40" w:rsidRPr="002B6EEC">
          <w:rPr>
            <w:rFonts w:ascii="Times New Roman" w:eastAsia="Times New Roman" w:hAnsi="Times New Roman" w:cs="Times New Roman"/>
            <w:sz w:val="22"/>
            <w:szCs w:val="22"/>
            <w:rPrChange w:id="9116" w:author="Chen Liao" w:date="2021-03-29T18:57:00Z">
              <w:rPr>
                <w:rFonts w:ascii="Times New Roman" w:eastAsia="Times New Roman" w:hAnsi="Times New Roman" w:cs="Times New Roman"/>
              </w:rPr>
            </w:rPrChange>
          </w:rPr>
          <w:t xml:space="preserve"> </w:t>
        </w:r>
      </w:ins>
      <w:ins w:id="9117" w:author="Chen Liao" w:date="2021-03-28T21:44:00Z">
        <w:r w:rsidR="00120D40" w:rsidRPr="002B6EEC">
          <w:rPr>
            <w:rFonts w:ascii="Times New Roman" w:eastAsia="Times New Roman" w:hAnsi="Times New Roman" w:cs="Times New Roman"/>
            <w:sz w:val="22"/>
            <w:szCs w:val="22"/>
            <w:rPrChange w:id="9118" w:author="Chen Liao" w:date="2021-03-29T18:57:00Z">
              <w:rPr>
                <w:rFonts w:ascii="Times New Roman" w:eastAsia="Times New Roman" w:hAnsi="Times New Roman" w:cs="Times New Roman"/>
              </w:rPr>
            </w:rPrChange>
          </w:rPr>
          <w:t xml:space="preserve">increased </w:t>
        </w:r>
      </w:ins>
      <w:ins w:id="9119" w:author="Chen Liao" w:date="2021-03-24T13:11:00Z">
        <w:r w:rsidR="00C82E31" w:rsidRPr="002B6EEC">
          <w:rPr>
            <w:rFonts w:ascii="Times New Roman" w:eastAsia="Times New Roman" w:hAnsi="Times New Roman" w:cs="Times New Roman"/>
            <w:sz w:val="22"/>
            <w:szCs w:val="22"/>
            <w:rPrChange w:id="9120" w:author="Chen Liao" w:date="2021-03-29T18:57:00Z">
              <w:rPr>
                <w:shd w:val="clear" w:color="auto" w:fill="FFFFFF"/>
              </w:rPr>
            </w:rPrChange>
          </w:rPr>
          <w:t>a</w:t>
        </w:r>
      </w:ins>
      <w:ins w:id="9121" w:author="Chen Liao" w:date="2021-03-24T13:09:00Z">
        <w:r w:rsidRPr="002B6EEC">
          <w:rPr>
            <w:rFonts w:ascii="Times New Roman" w:eastAsia="Times New Roman" w:hAnsi="Times New Roman" w:cs="Times New Roman"/>
            <w:sz w:val="22"/>
            <w:szCs w:val="22"/>
            <w:rPrChange w:id="9122" w:author="Chen Liao" w:date="2021-03-29T18:57:00Z">
              <w:rPr>
                <w:shd w:val="clear" w:color="auto" w:fill="FFFFFF"/>
              </w:rPr>
            </w:rPrChange>
          </w:rPr>
          <w:t>bsorption of SCFA</w:t>
        </w:r>
      </w:ins>
      <w:ins w:id="9123" w:author="Chen Liao" w:date="2021-03-28T21:37:00Z">
        <w:r w:rsidR="00120D40" w:rsidRPr="002B6EEC">
          <w:rPr>
            <w:rFonts w:ascii="Times New Roman" w:eastAsia="Times New Roman" w:hAnsi="Times New Roman" w:cs="Times New Roman"/>
            <w:sz w:val="22"/>
            <w:szCs w:val="22"/>
            <w:rPrChange w:id="9124" w:author="Chen Liao" w:date="2021-03-29T18:57:00Z">
              <w:rPr>
                <w:rFonts w:ascii="Times New Roman" w:eastAsia="Times New Roman" w:hAnsi="Times New Roman" w:cs="Times New Roman"/>
              </w:rPr>
            </w:rPrChange>
          </w:rPr>
          <w:t>s</w:t>
        </w:r>
      </w:ins>
      <w:ins w:id="9125" w:author="Chen Liao" w:date="2021-03-24T13:09:00Z">
        <w:r w:rsidRPr="002B6EEC">
          <w:rPr>
            <w:rFonts w:ascii="Times New Roman" w:eastAsia="Times New Roman" w:hAnsi="Times New Roman" w:cs="Times New Roman"/>
            <w:sz w:val="22"/>
            <w:szCs w:val="22"/>
            <w:rPrChange w:id="9126" w:author="Chen Liao" w:date="2021-03-29T18:57:00Z">
              <w:rPr>
                <w:shd w:val="clear" w:color="auto" w:fill="FFFFFF"/>
              </w:rPr>
            </w:rPrChange>
          </w:rPr>
          <w:t xml:space="preserve"> </w:t>
        </w:r>
      </w:ins>
      <w:ins w:id="9127" w:author="Chen Liao" w:date="2021-03-28T21:37:00Z">
        <w:r w:rsidR="00120D40" w:rsidRPr="002B6EEC">
          <w:rPr>
            <w:rFonts w:ascii="Times New Roman" w:eastAsia="Times New Roman" w:hAnsi="Times New Roman" w:cs="Times New Roman"/>
            <w:sz w:val="22"/>
            <w:szCs w:val="22"/>
            <w:rPrChange w:id="9128" w:author="Chen Liao" w:date="2021-03-29T18:57:00Z">
              <w:rPr>
                <w:rFonts w:ascii="Times New Roman" w:eastAsia="Times New Roman" w:hAnsi="Times New Roman" w:cs="Times New Roman"/>
              </w:rPr>
            </w:rPrChange>
          </w:rPr>
          <w:t>by host</w:t>
        </w:r>
      </w:ins>
      <w:ins w:id="9129" w:author="Chen Liao" w:date="2021-03-28T21:43:00Z">
        <w:r w:rsidR="00120D40" w:rsidRPr="002B6EEC">
          <w:rPr>
            <w:rFonts w:ascii="Times New Roman" w:eastAsia="Times New Roman" w:hAnsi="Times New Roman" w:cs="Times New Roman"/>
            <w:sz w:val="22"/>
            <w:szCs w:val="22"/>
            <w:rPrChange w:id="9130" w:author="Chen Liao" w:date="2021-03-29T18:57:00Z">
              <w:rPr>
                <w:rFonts w:ascii="Times New Roman" w:eastAsia="Times New Roman" w:hAnsi="Times New Roman" w:cs="Times New Roman"/>
              </w:rPr>
            </w:rPrChange>
          </w:rPr>
          <w:t xml:space="preserve"> cells</w:t>
        </w:r>
      </w:ins>
      <w:ins w:id="9131" w:author="Chen Liao" w:date="2021-03-28T21:49:00Z">
        <w:r w:rsidR="008D6FD7" w:rsidRPr="002B6EEC">
          <w:rPr>
            <w:rFonts w:ascii="Times New Roman" w:eastAsia="Times New Roman" w:hAnsi="Times New Roman" w:cs="Times New Roman"/>
            <w:sz w:val="22"/>
            <w:szCs w:val="22"/>
            <w:rPrChange w:id="9132" w:author="Chen Liao" w:date="2021-03-29T18:57:00Z">
              <w:rPr>
                <w:rFonts w:ascii="Times New Roman" w:eastAsia="Times New Roman" w:hAnsi="Times New Roman" w:cs="Times New Roman"/>
              </w:rPr>
            </w:rPrChange>
          </w:rPr>
          <w:t>, leaving less produced SCFAs excreted to fece</w:t>
        </w:r>
      </w:ins>
      <w:ins w:id="9133" w:author="Chen Liao" w:date="2021-03-28T21:54:00Z">
        <w:r w:rsidR="004B11D5" w:rsidRPr="002B6EEC">
          <w:rPr>
            <w:rFonts w:ascii="Times New Roman" w:eastAsia="Times New Roman" w:hAnsi="Times New Roman" w:cs="Times New Roman"/>
            <w:sz w:val="22"/>
            <w:szCs w:val="22"/>
            <w:rPrChange w:id="9134" w:author="Chen Liao" w:date="2021-03-29T18:57:00Z">
              <w:rPr>
                <w:rFonts w:ascii="Times New Roman" w:eastAsia="Times New Roman" w:hAnsi="Times New Roman" w:cs="Times New Roman"/>
              </w:rPr>
            </w:rPrChange>
          </w:rPr>
          <w:t xml:space="preserve">s. </w:t>
        </w:r>
      </w:ins>
      <w:commentRangeStart w:id="9135"/>
      <w:ins w:id="9136" w:author="Chen Liao" w:date="2021-03-24T13:09:00Z">
        <w:r w:rsidRPr="002B6EEC">
          <w:rPr>
            <w:rFonts w:ascii="Times New Roman" w:eastAsia="Times New Roman" w:hAnsi="Times New Roman" w:cs="Times New Roman"/>
            <w:sz w:val="22"/>
            <w:szCs w:val="22"/>
            <w:rPrChange w:id="9137" w:author="Chen Liao" w:date="2021-03-29T18:57:00Z">
              <w:rPr>
                <w:shd w:val="clear" w:color="auto" w:fill="FFFFFF"/>
              </w:rPr>
            </w:rPrChange>
          </w:rPr>
          <w:t xml:space="preserve">In healthy individuals, </w:t>
        </w:r>
      </w:ins>
      <w:ins w:id="9138" w:author="Chen Liao" w:date="2021-03-28T21:55:00Z">
        <w:r w:rsidR="004B11D5" w:rsidRPr="002B6EEC">
          <w:rPr>
            <w:rFonts w:ascii="Times New Roman" w:eastAsia="Times New Roman" w:hAnsi="Times New Roman" w:cs="Times New Roman"/>
            <w:sz w:val="22"/>
            <w:szCs w:val="22"/>
            <w:rPrChange w:id="9139" w:author="Chen Liao" w:date="2021-03-29T18:57:00Z">
              <w:rPr>
                <w:rFonts w:ascii="Times New Roman" w:eastAsia="Times New Roman" w:hAnsi="Times New Roman" w:cs="Times New Roman"/>
              </w:rPr>
            </w:rPrChange>
          </w:rPr>
          <w:t xml:space="preserve">the </w:t>
        </w:r>
        <w:proofErr w:type="spellStart"/>
        <w:r w:rsidR="004B11D5" w:rsidRPr="002B6EEC">
          <w:rPr>
            <w:rFonts w:ascii="Times New Roman" w:eastAsia="Times New Roman" w:hAnsi="Times New Roman" w:cs="Times New Roman"/>
            <w:sz w:val="22"/>
            <w:szCs w:val="22"/>
            <w:rPrChange w:id="9140" w:author="Chen Liao" w:date="2021-03-29T18:57:00Z">
              <w:rPr>
                <w:rFonts w:ascii="Times New Roman" w:eastAsia="Times New Roman" w:hAnsi="Times New Roman" w:cs="Times New Roman"/>
              </w:rPr>
            </w:rPrChange>
          </w:rPr>
          <w:t>percetange</w:t>
        </w:r>
        <w:proofErr w:type="spellEnd"/>
        <w:r w:rsidR="004B11D5" w:rsidRPr="002B6EEC">
          <w:rPr>
            <w:rFonts w:ascii="Times New Roman" w:eastAsia="Times New Roman" w:hAnsi="Times New Roman" w:cs="Times New Roman"/>
            <w:sz w:val="22"/>
            <w:szCs w:val="22"/>
            <w:rPrChange w:id="9141" w:author="Chen Liao" w:date="2021-03-29T18:57:00Z">
              <w:rPr>
                <w:rFonts w:ascii="Times New Roman" w:eastAsia="Times New Roman" w:hAnsi="Times New Roman" w:cs="Times New Roman"/>
              </w:rPr>
            </w:rPrChange>
          </w:rPr>
          <w:t xml:space="preserve"> of </w:t>
        </w:r>
      </w:ins>
      <w:proofErr w:type="gramStart"/>
      <w:ins w:id="9142" w:author="Chen Liao" w:date="2021-03-28T21:54:00Z">
        <w:r w:rsidR="004B11D5" w:rsidRPr="002B6EEC">
          <w:rPr>
            <w:rFonts w:ascii="Times New Roman" w:eastAsia="Times New Roman" w:hAnsi="Times New Roman" w:cs="Times New Roman"/>
            <w:sz w:val="22"/>
            <w:szCs w:val="22"/>
            <w:rPrChange w:id="9143" w:author="Chen Liao" w:date="2021-03-29T18:57:00Z">
              <w:rPr>
                <w:rFonts w:ascii="Times New Roman" w:eastAsia="Times New Roman" w:hAnsi="Times New Roman" w:cs="Times New Roman"/>
              </w:rPr>
            </w:rPrChange>
          </w:rPr>
          <w:t>bacteria-</w:t>
        </w:r>
      </w:ins>
      <w:ins w:id="9144" w:author="Chen Liao" w:date="2021-03-28T22:08:00Z">
        <w:r w:rsidR="00502805" w:rsidRPr="002B6EEC">
          <w:rPr>
            <w:rFonts w:ascii="Times New Roman" w:eastAsia="Times New Roman" w:hAnsi="Times New Roman" w:cs="Times New Roman"/>
            <w:sz w:val="22"/>
            <w:szCs w:val="22"/>
            <w:rPrChange w:id="9145" w:author="Chen Liao" w:date="2021-03-29T18:57:00Z">
              <w:rPr>
                <w:rFonts w:ascii="Times New Roman" w:eastAsia="Times New Roman" w:hAnsi="Times New Roman" w:cs="Times New Roman"/>
              </w:rPr>
            </w:rPrChange>
          </w:rPr>
          <w:t>derived</w:t>
        </w:r>
      </w:ins>
      <w:proofErr w:type="gramEnd"/>
      <w:ins w:id="9146" w:author="Chen Liao" w:date="2021-03-28T21:54:00Z">
        <w:r w:rsidR="004B11D5" w:rsidRPr="002B6EEC">
          <w:rPr>
            <w:rFonts w:ascii="Times New Roman" w:eastAsia="Times New Roman" w:hAnsi="Times New Roman" w:cs="Times New Roman"/>
            <w:sz w:val="22"/>
            <w:szCs w:val="22"/>
            <w:rPrChange w:id="9147" w:author="Chen Liao" w:date="2021-03-29T18:57:00Z">
              <w:rPr>
                <w:rFonts w:ascii="Times New Roman" w:eastAsia="Times New Roman" w:hAnsi="Times New Roman" w:cs="Times New Roman"/>
              </w:rPr>
            </w:rPrChange>
          </w:rPr>
          <w:t xml:space="preserve"> </w:t>
        </w:r>
      </w:ins>
      <w:ins w:id="9148" w:author="Chen Liao" w:date="2021-03-24T13:09:00Z">
        <w:r w:rsidRPr="002B6EEC">
          <w:rPr>
            <w:rFonts w:ascii="Times New Roman" w:eastAsia="Times New Roman" w:hAnsi="Times New Roman" w:cs="Times New Roman"/>
            <w:sz w:val="22"/>
            <w:szCs w:val="22"/>
            <w:rPrChange w:id="9149" w:author="Chen Liao" w:date="2021-03-29T18:57:00Z">
              <w:rPr>
                <w:shd w:val="clear" w:color="auto" w:fill="FFFFFF"/>
              </w:rPr>
            </w:rPrChange>
          </w:rPr>
          <w:t>SCFA</w:t>
        </w:r>
      </w:ins>
      <w:ins w:id="9150" w:author="Chen Liao" w:date="2021-03-28T21:55:00Z">
        <w:r w:rsidR="004B11D5" w:rsidRPr="002B6EEC">
          <w:rPr>
            <w:rFonts w:ascii="Times New Roman" w:eastAsia="Times New Roman" w:hAnsi="Times New Roman" w:cs="Times New Roman"/>
            <w:sz w:val="22"/>
            <w:szCs w:val="22"/>
            <w:rPrChange w:id="9151" w:author="Chen Liao" w:date="2021-03-29T18:57:00Z">
              <w:rPr>
                <w:rFonts w:ascii="Times New Roman" w:eastAsia="Times New Roman" w:hAnsi="Times New Roman" w:cs="Times New Roman"/>
              </w:rPr>
            </w:rPrChange>
          </w:rPr>
          <w:t>s</w:t>
        </w:r>
      </w:ins>
      <w:ins w:id="9152" w:author="Chen Liao" w:date="2021-03-24T13:09:00Z">
        <w:r w:rsidRPr="002B6EEC">
          <w:rPr>
            <w:rFonts w:ascii="Times New Roman" w:eastAsia="Times New Roman" w:hAnsi="Times New Roman" w:cs="Times New Roman"/>
            <w:sz w:val="22"/>
            <w:szCs w:val="22"/>
            <w:rPrChange w:id="9153" w:author="Chen Liao" w:date="2021-03-29T18:57:00Z">
              <w:rPr>
                <w:shd w:val="clear" w:color="auto" w:fill="FFFFFF"/>
              </w:rPr>
            </w:rPrChange>
          </w:rPr>
          <w:t xml:space="preserve"> </w:t>
        </w:r>
      </w:ins>
      <w:ins w:id="9154" w:author="Chen Liao" w:date="2021-03-28T21:55:00Z">
        <w:r w:rsidR="004B11D5" w:rsidRPr="002B6EEC">
          <w:rPr>
            <w:rFonts w:ascii="Times New Roman" w:eastAsia="Times New Roman" w:hAnsi="Times New Roman" w:cs="Times New Roman"/>
            <w:sz w:val="22"/>
            <w:szCs w:val="22"/>
            <w:rPrChange w:id="9155" w:author="Chen Liao" w:date="2021-03-29T18:57:00Z">
              <w:rPr>
                <w:rFonts w:ascii="Times New Roman" w:eastAsia="Times New Roman" w:hAnsi="Times New Roman" w:cs="Times New Roman"/>
              </w:rPr>
            </w:rPrChange>
          </w:rPr>
          <w:t>that appear in feces is 5%</w:t>
        </w:r>
        <w:commentRangeEnd w:id="9135"/>
        <w:r w:rsidR="004B11D5" w:rsidRPr="002B6EEC">
          <w:rPr>
            <w:rStyle w:val="CommentReference"/>
            <w:rFonts w:ascii="Times New Roman" w:eastAsia="Times New Roman" w:hAnsi="Times New Roman" w:cs="Times New Roman"/>
            <w:sz w:val="15"/>
            <w:szCs w:val="15"/>
            <w:rPrChange w:id="9156" w:author="Chen Liao" w:date="2021-03-29T18:57:00Z">
              <w:rPr>
                <w:rStyle w:val="CommentReference"/>
                <w:rFonts w:ascii="Times New Roman" w:eastAsia="Times New Roman" w:hAnsi="Times New Roman" w:cs="Times New Roman"/>
              </w:rPr>
            </w:rPrChange>
          </w:rPr>
          <w:commentReference w:id="9135"/>
        </w:r>
        <w:r w:rsidR="004B11D5" w:rsidRPr="002B6EEC">
          <w:rPr>
            <w:rFonts w:ascii="Times New Roman" w:eastAsia="Times New Roman" w:hAnsi="Times New Roman" w:cs="Times New Roman"/>
            <w:sz w:val="22"/>
            <w:szCs w:val="22"/>
            <w:rPrChange w:id="9157" w:author="Chen Liao" w:date="2021-03-29T18:57:00Z">
              <w:rPr>
                <w:rFonts w:ascii="Times New Roman" w:eastAsia="Times New Roman" w:hAnsi="Times New Roman" w:cs="Times New Roman"/>
              </w:rPr>
            </w:rPrChange>
          </w:rPr>
          <w:t xml:space="preserve">. </w:t>
        </w:r>
      </w:ins>
      <w:ins w:id="9158" w:author="Chen Liao" w:date="2021-03-28T21:56:00Z">
        <w:r w:rsidR="006F6418" w:rsidRPr="002B6EEC">
          <w:rPr>
            <w:rFonts w:ascii="Times New Roman" w:eastAsia="Times New Roman" w:hAnsi="Times New Roman" w:cs="Times New Roman"/>
            <w:sz w:val="22"/>
            <w:szCs w:val="22"/>
            <w:rPrChange w:id="9159" w:author="Chen Liao" w:date="2021-03-29T18:57:00Z">
              <w:rPr>
                <w:rFonts w:ascii="Times New Roman" w:eastAsia="Times New Roman" w:hAnsi="Times New Roman" w:cs="Times New Roman"/>
              </w:rPr>
            </w:rPrChange>
          </w:rPr>
          <w:t xml:space="preserve">Considering </w:t>
        </w:r>
      </w:ins>
      <w:ins w:id="9160" w:author="Chen Liao" w:date="2021-03-28T21:59:00Z">
        <w:r w:rsidR="00647A84" w:rsidRPr="002B6EEC">
          <w:rPr>
            <w:rFonts w:ascii="Times New Roman" w:eastAsia="Times New Roman" w:hAnsi="Times New Roman" w:cs="Times New Roman"/>
            <w:sz w:val="22"/>
            <w:szCs w:val="22"/>
            <w:rPrChange w:id="9161" w:author="Chen Liao" w:date="2021-03-29T18:57:00Z">
              <w:rPr>
                <w:rFonts w:ascii="Times New Roman" w:eastAsia="Times New Roman" w:hAnsi="Times New Roman" w:cs="Times New Roman"/>
              </w:rPr>
            </w:rPrChange>
          </w:rPr>
          <w:t xml:space="preserve">the majority of SCFAs are </w:t>
        </w:r>
      </w:ins>
      <w:ins w:id="9162" w:author="Chen Liao" w:date="2021-03-28T22:01:00Z">
        <w:r w:rsidR="00A373F9" w:rsidRPr="002B6EEC">
          <w:rPr>
            <w:rFonts w:ascii="Times New Roman" w:eastAsia="Times New Roman" w:hAnsi="Times New Roman" w:cs="Times New Roman"/>
            <w:sz w:val="22"/>
            <w:szCs w:val="22"/>
            <w:rPrChange w:id="9163" w:author="Chen Liao" w:date="2021-03-29T18:57:00Z">
              <w:rPr>
                <w:rFonts w:ascii="Times New Roman" w:eastAsia="Times New Roman" w:hAnsi="Times New Roman" w:cs="Times New Roman"/>
              </w:rPr>
            </w:rPrChange>
          </w:rPr>
          <w:t>consumed</w:t>
        </w:r>
      </w:ins>
      <w:ins w:id="9164" w:author="Chen Liao" w:date="2021-03-28T21:59:00Z">
        <w:r w:rsidR="00647A84" w:rsidRPr="002B6EEC">
          <w:rPr>
            <w:rFonts w:ascii="Times New Roman" w:eastAsia="Times New Roman" w:hAnsi="Times New Roman" w:cs="Times New Roman"/>
            <w:sz w:val="22"/>
            <w:szCs w:val="22"/>
            <w:rPrChange w:id="9165" w:author="Chen Liao" w:date="2021-03-29T18:57:00Z">
              <w:rPr>
                <w:rFonts w:ascii="Times New Roman" w:eastAsia="Times New Roman" w:hAnsi="Times New Roman" w:cs="Times New Roman"/>
              </w:rPr>
            </w:rPrChange>
          </w:rPr>
          <w:t xml:space="preserve"> by the host, </w:t>
        </w:r>
      </w:ins>
      <w:ins w:id="9166" w:author="Chen Liao" w:date="2021-03-28T22:00:00Z">
        <w:r w:rsidR="00647A84" w:rsidRPr="002B6EEC">
          <w:rPr>
            <w:rFonts w:ascii="Times New Roman" w:eastAsia="Times New Roman" w:hAnsi="Times New Roman" w:cs="Times New Roman"/>
            <w:sz w:val="22"/>
            <w:szCs w:val="22"/>
            <w:rPrChange w:id="9167" w:author="Chen Liao" w:date="2021-03-29T18:57:00Z">
              <w:rPr>
                <w:rFonts w:ascii="Times New Roman" w:eastAsia="Times New Roman" w:hAnsi="Times New Roman" w:cs="Times New Roman"/>
              </w:rPr>
            </w:rPrChange>
          </w:rPr>
          <w:t>it is important to note that fecal SCFA concentration may not reflect their concentration in the in</w:t>
        </w:r>
      </w:ins>
      <w:ins w:id="9168" w:author="Chen Liao" w:date="2021-03-28T22:01:00Z">
        <w:r w:rsidR="00647A84" w:rsidRPr="002B6EEC">
          <w:rPr>
            <w:rFonts w:ascii="Times New Roman" w:eastAsia="Times New Roman" w:hAnsi="Times New Roman" w:cs="Times New Roman"/>
            <w:sz w:val="22"/>
            <w:szCs w:val="22"/>
            <w:rPrChange w:id="9169" w:author="Chen Liao" w:date="2021-03-29T18:57:00Z">
              <w:rPr>
                <w:rFonts w:ascii="Times New Roman" w:eastAsia="Times New Roman" w:hAnsi="Times New Roman" w:cs="Times New Roman"/>
              </w:rPr>
            </w:rPrChange>
          </w:rPr>
          <w:t>testine.</w:t>
        </w:r>
      </w:ins>
    </w:p>
    <w:p w14:paraId="5E6525AF" w14:textId="77777777" w:rsidR="00145465" w:rsidRPr="002B6EEC" w:rsidRDefault="00145465">
      <w:pPr>
        <w:pStyle w:val="paragraph"/>
        <w:jc w:val="both"/>
        <w:rPr>
          <w:ins w:id="9170" w:author="Chen Liao" w:date="2021-03-28T21:47:00Z"/>
          <w:rFonts w:ascii="Times New Roman" w:eastAsia="Times New Roman" w:hAnsi="Times New Roman" w:cs="Times New Roman"/>
          <w:sz w:val="22"/>
          <w:szCs w:val="22"/>
          <w:rPrChange w:id="9171" w:author="Chen Liao" w:date="2021-03-29T18:57:00Z">
            <w:rPr>
              <w:ins w:id="9172" w:author="Chen Liao" w:date="2021-03-28T21:47:00Z"/>
              <w:rFonts w:ascii="Times New Roman" w:eastAsia="Times New Roman" w:hAnsi="Times New Roman" w:cs="Times New Roman"/>
            </w:rPr>
          </w:rPrChange>
        </w:rPr>
      </w:pPr>
    </w:p>
    <w:p w14:paraId="149875F0" w14:textId="6CA24DDC" w:rsidR="009D7CE1" w:rsidRPr="002B6EEC" w:rsidRDefault="009D7CE1" w:rsidP="009D7CE1">
      <w:pPr>
        <w:pStyle w:val="paragraph"/>
        <w:spacing w:before="0" w:beforeAutospacing="0" w:after="0" w:afterAutospacing="0"/>
        <w:jc w:val="both"/>
        <w:rPr>
          <w:ins w:id="9173" w:author="Chen Liao" w:date="2021-03-29T04:38:00Z"/>
          <w:rFonts w:ascii="Times New Roman" w:hAnsi="Times New Roman" w:cs="Times New Roman"/>
          <w:color w:val="242021"/>
          <w:sz w:val="22"/>
          <w:szCs w:val="22"/>
          <w:u w:val="single"/>
          <w:rPrChange w:id="9174" w:author="Chen Liao" w:date="2021-03-29T18:57:00Z">
            <w:rPr>
              <w:ins w:id="9175" w:author="Chen Liao" w:date="2021-03-29T04:38:00Z"/>
              <w:rFonts w:ascii="Times New Roman" w:hAnsi="Times New Roman" w:cs="Times New Roman"/>
              <w:color w:val="242021"/>
              <w:u w:val="single"/>
            </w:rPr>
          </w:rPrChange>
        </w:rPr>
      </w:pPr>
      <w:ins w:id="9176" w:author="Chen Liao" w:date="2021-03-29T04:38:00Z">
        <w:r w:rsidRPr="002B6EEC">
          <w:rPr>
            <w:rFonts w:ascii="Times New Roman" w:hAnsi="Times New Roman" w:cs="Times New Roman"/>
            <w:color w:val="242021"/>
            <w:sz w:val="22"/>
            <w:szCs w:val="22"/>
            <w:u w:val="single"/>
            <w:rPrChange w:id="9177" w:author="Chen Liao" w:date="2021-03-29T18:57:00Z">
              <w:rPr>
                <w:rFonts w:ascii="Times New Roman" w:hAnsi="Times New Roman" w:cs="Times New Roman"/>
                <w:color w:val="242021"/>
                <w:u w:val="single"/>
              </w:rPr>
            </w:rPrChange>
          </w:rPr>
          <w:t xml:space="preserve"># </w:t>
        </w:r>
      </w:ins>
      <w:ins w:id="9178" w:author="Chen Liao" w:date="2021-03-29T04:59:00Z">
        <w:r w:rsidR="006658AD" w:rsidRPr="002B6EEC">
          <w:rPr>
            <w:rFonts w:ascii="Times New Roman" w:hAnsi="Times New Roman" w:cs="Times New Roman"/>
            <w:color w:val="242021"/>
            <w:sz w:val="22"/>
            <w:szCs w:val="22"/>
            <w:u w:val="single"/>
            <w:rPrChange w:id="9179" w:author="Chen Liao" w:date="2021-03-29T18:57:00Z">
              <w:rPr>
                <w:rFonts w:ascii="Times New Roman" w:hAnsi="Times New Roman" w:cs="Times New Roman"/>
                <w:color w:val="242021"/>
                <w:u w:val="single"/>
              </w:rPr>
            </w:rPrChange>
          </w:rPr>
          <w:t>How</w:t>
        </w:r>
      </w:ins>
      <w:ins w:id="9180" w:author="Chen Liao" w:date="2021-03-29T04:38:00Z">
        <w:r w:rsidRPr="002B6EEC">
          <w:rPr>
            <w:rFonts w:ascii="Times New Roman" w:hAnsi="Times New Roman" w:cs="Times New Roman"/>
            <w:color w:val="242021"/>
            <w:sz w:val="22"/>
            <w:szCs w:val="22"/>
            <w:u w:val="single"/>
            <w:rPrChange w:id="9181" w:author="Chen Liao" w:date="2021-03-29T18:57:00Z">
              <w:rPr>
                <w:rFonts w:ascii="Times New Roman" w:hAnsi="Times New Roman" w:cs="Times New Roman"/>
                <w:color w:val="242021"/>
                <w:u w:val="single"/>
              </w:rPr>
            </w:rPrChange>
          </w:rPr>
          <w:t xml:space="preserve"> our </w:t>
        </w:r>
        <w:r w:rsidRPr="002B6EEC">
          <w:rPr>
            <w:rFonts w:ascii="Times New Roman" w:hAnsi="Times New Roman" w:cs="Times New Roman" w:hint="eastAsia"/>
            <w:color w:val="242021"/>
            <w:sz w:val="22"/>
            <w:szCs w:val="22"/>
            <w:u w:val="single"/>
            <w:rPrChange w:id="9182" w:author="Chen Liao" w:date="2021-03-29T18:57:00Z">
              <w:rPr>
                <w:rFonts w:ascii="Times New Roman" w:hAnsi="Times New Roman" w:cs="Times New Roman" w:hint="eastAsia"/>
                <w:color w:val="242021"/>
                <w:u w:val="single"/>
              </w:rPr>
            </w:rPrChange>
          </w:rPr>
          <w:t>inference</w:t>
        </w:r>
        <w:r w:rsidRPr="002B6EEC">
          <w:rPr>
            <w:rFonts w:ascii="Times New Roman" w:hAnsi="Times New Roman" w:cs="Times New Roman"/>
            <w:color w:val="242021"/>
            <w:sz w:val="22"/>
            <w:szCs w:val="22"/>
            <w:u w:val="single"/>
            <w:rPrChange w:id="9183" w:author="Chen Liao" w:date="2021-03-29T18:57:00Z">
              <w:rPr>
                <w:rFonts w:ascii="Times New Roman" w:hAnsi="Times New Roman" w:cs="Times New Roman"/>
                <w:color w:val="242021"/>
                <w:u w:val="single"/>
              </w:rPr>
            </w:rPrChange>
          </w:rPr>
          <w:t xml:space="preserve"> approach helps curb the replicability issue</w:t>
        </w:r>
      </w:ins>
    </w:p>
    <w:p w14:paraId="3C07D4B4" w14:textId="747CD3E3" w:rsidR="009D7CE1" w:rsidRPr="002B6EEC" w:rsidRDefault="002D3468" w:rsidP="009D7CE1">
      <w:pPr>
        <w:jc w:val="both"/>
        <w:rPr>
          <w:ins w:id="9184" w:author="Chen Liao" w:date="2021-03-29T04:38:00Z"/>
          <w:color w:val="242021"/>
          <w:sz w:val="22"/>
          <w:szCs w:val="22"/>
          <w:rPrChange w:id="9185" w:author="Chen Liao" w:date="2021-03-29T18:57:00Z">
            <w:rPr>
              <w:ins w:id="9186" w:author="Chen Liao" w:date="2021-03-29T04:38:00Z"/>
              <w:color w:val="242021"/>
            </w:rPr>
          </w:rPrChange>
        </w:rPr>
      </w:pPr>
      <w:ins w:id="9187" w:author="Chen Liao" w:date="2021-03-29T04:59:00Z">
        <w:r w:rsidRPr="002B6EEC">
          <w:rPr>
            <w:color w:val="242021"/>
            <w:sz w:val="22"/>
            <w:szCs w:val="22"/>
            <w:rPrChange w:id="9188" w:author="Chen Liao" w:date="2021-03-29T18:57:00Z">
              <w:rPr>
                <w:color w:val="242021"/>
              </w:rPr>
            </w:rPrChange>
          </w:rPr>
          <w:t xml:space="preserve">Using public datasets, </w:t>
        </w:r>
        <w:commentRangeStart w:id="9189"/>
        <w:commentRangeEnd w:id="9189"/>
        <w:r w:rsidRPr="002B6EEC">
          <w:rPr>
            <w:rStyle w:val="CommentReference"/>
            <w:sz w:val="15"/>
            <w:szCs w:val="15"/>
            <w:rPrChange w:id="9190" w:author="Chen Liao" w:date="2021-03-29T18:57:00Z">
              <w:rPr>
                <w:rStyle w:val="CommentReference"/>
              </w:rPr>
            </w:rPrChange>
          </w:rPr>
          <w:commentReference w:id="9189"/>
        </w:r>
        <w:r w:rsidRPr="002B6EEC">
          <w:rPr>
            <w:color w:val="242021"/>
            <w:sz w:val="22"/>
            <w:szCs w:val="22"/>
            <w:rPrChange w:id="9191" w:author="Chen Liao" w:date="2021-03-29T18:57:00Z">
              <w:rPr>
                <w:color w:val="242021"/>
              </w:rPr>
            </w:rPrChange>
          </w:rPr>
          <w:t>w</w:t>
        </w:r>
      </w:ins>
      <w:ins w:id="9192" w:author="Chen Liao" w:date="2021-03-29T04:45:00Z">
        <w:r w:rsidR="002832FE" w:rsidRPr="002B6EEC">
          <w:rPr>
            <w:color w:val="242021"/>
            <w:sz w:val="22"/>
            <w:szCs w:val="22"/>
            <w:rPrChange w:id="9193" w:author="Chen Liao" w:date="2021-03-29T18:57:00Z">
              <w:rPr>
                <w:color w:val="242021"/>
              </w:rPr>
            </w:rPrChange>
          </w:rPr>
          <w:t xml:space="preserve">e demonstrate </w:t>
        </w:r>
      </w:ins>
      <w:ins w:id="9194" w:author="Chen Liao" w:date="2021-03-29T04:48:00Z">
        <w:r w:rsidR="00A34C7F" w:rsidRPr="002B6EEC">
          <w:rPr>
            <w:color w:val="242021"/>
            <w:sz w:val="22"/>
            <w:szCs w:val="22"/>
            <w:rPrChange w:id="9195" w:author="Chen Liao" w:date="2021-03-29T18:57:00Z">
              <w:rPr>
                <w:color w:val="242021"/>
              </w:rPr>
            </w:rPrChange>
          </w:rPr>
          <w:t xml:space="preserve">that </w:t>
        </w:r>
      </w:ins>
      <w:ins w:id="9196" w:author="Chen Liao" w:date="2021-03-29T04:45:00Z">
        <w:r w:rsidR="002832FE" w:rsidRPr="002B6EEC">
          <w:rPr>
            <w:color w:val="242021"/>
            <w:sz w:val="22"/>
            <w:szCs w:val="22"/>
            <w:rPrChange w:id="9197" w:author="Chen Liao" w:date="2021-03-29T18:57:00Z">
              <w:rPr>
                <w:color w:val="242021"/>
              </w:rPr>
            </w:rPrChange>
          </w:rPr>
          <w:t xml:space="preserve">our </w:t>
        </w:r>
      </w:ins>
      <w:ins w:id="9198" w:author="Chen Liao" w:date="2021-03-29T04:49:00Z">
        <w:r w:rsidR="002161C6" w:rsidRPr="002B6EEC">
          <w:rPr>
            <w:color w:val="242021"/>
            <w:sz w:val="22"/>
            <w:szCs w:val="22"/>
            <w:rPrChange w:id="9199" w:author="Chen Liao" w:date="2021-03-29T18:57:00Z">
              <w:rPr>
                <w:color w:val="242021"/>
              </w:rPr>
            </w:rPrChange>
          </w:rPr>
          <w:t>approach for inferring dietary fiber responders</w:t>
        </w:r>
      </w:ins>
      <w:ins w:id="9200" w:author="Chen Liao" w:date="2021-03-29T04:45:00Z">
        <w:r w:rsidR="002832FE" w:rsidRPr="002B6EEC">
          <w:rPr>
            <w:color w:val="242021"/>
            <w:sz w:val="22"/>
            <w:szCs w:val="22"/>
            <w:rPrChange w:id="9201" w:author="Chen Liao" w:date="2021-03-29T18:57:00Z">
              <w:rPr>
                <w:color w:val="242021"/>
              </w:rPr>
            </w:rPrChange>
          </w:rPr>
          <w:t xml:space="preserve"> helps tackle replicability </w:t>
        </w:r>
      </w:ins>
      <w:ins w:id="9202" w:author="Chen Liao" w:date="2021-03-29T04:46:00Z">
        <w:r w:rsidR="002832FE" w:rsidRPr="002B6EEC">
          <w:rPr>
            <w:color w:val="242021"/>
            <w:sz w:val="22"/>
            <w:szCs w:val="22"/>
            <w:rPrChange w:id="9203" w:author="Chen Liao" w:date="2021-03-29T18:57:00Z">
              <w:rPr>
                <w:color w:val="242021"/>
              </w:rPr>
            </w:rPrChange>
          </w:rPr>
          <w:t>issue in microbiome sci</w:t>
        </w:r>
      </w:ins>
      <w:ins w:id="9204" w:author="Chen Liao" w:date="2021-03-29T04:47:00Z">
        <w:r w:rsidR="00813BDC" w:rsidRPr="002B6EEC">
          <w:rPr>
            <w:color w:val="242021"/>
            <w:sz w:val="22"/>
            <w:szCs w:val="22"/>
            <w:rPrChange w:id="9205" w:author="Chen Liao" w:date="2021-03-29T18:57:00Z">
              <w:rPr>
                <w:color w:val="242021"/>
              </w:rPr>
            </w:rPrChange>
          </w:rPr>
          <w:t>e</w:t>
        </w:r>
      </w:ins>
      <w:ins w:id="9206" w:author="Chen Liao" w:date="2021-03-29T04:46:00Z">
        <w:r w:rsidR="002832FE" w:rsidRPr="002B6EEC">
          <w:rPr>
            <w:color w:val="242021"/>
            <w:sz w:val="22"/>
            <w:szCs w:val="22"/>
            <w:rPrChange w:id="9207" w:author="Chen Liao" w:date="2021-03-29T18:57:00Z">
              <w:rPr>
                <w:color w:val="242021"/>
              </w:rPr>
            </w:rPrChange>
          </w:rPr>
          <w:t>n</w:t>
        </w:r>
      </w:ins>
      <w:ins w:id="9208" w:author="Chen Liao" w:date="2021-03-29T04:47:00Z">
        <w:r w:rsidR="00813BDC" w:rsidRPr="002B6EEC">
          <w:rPr>
            <w:color w:val="242021"/>
            <w:sz w:val="22"/>
            <w:szCs w:val="22"/>
            <w:rPrChange w:id="9209" w:author="Chen Liao" w:date="2021-03-29T18:57:00Z">
              <w:rPr>
                <w:color w:val="242021"/>
              </w:rPr>
            </w:rPrChange>
          </w:rPr>
          <w:t>c</w:t>
        </w:r>
      </w:ins>
      <w:ins w:id="9210" w:author="Chen Liao" w:date="2021-03-29T04:46:00Z">
        <w:r w:rsidR="002832FE" w:rsidRPr="002B6EEC">
          <w:rPr>
            <w:color w:val="242021"/>
            <w:sz w:val="22"/>
            <w:szCs w:val="22"/>
            <w:rPrChange w:id="9211" w:author="Chen Liao" w:date="2021-03-29T18:57:00Z">
              <w:rPr>
                <w:color w:val="242021"/>
              </w:rPr>
            </w:rPrChange>
          </w:rPr>
          <w:t>e.</w:t>
        </w:r>
      </w:ins>
      <w:ins w:id="9212" w:author="Chen Liao" w:date="2021-03-29T04:48:00Z">
        <w:r w:rsidR="00134E9E" w:rsidRPr="002B6EEC">
          <w:rPr>
            <w:color w:val="242021"/>
            <w:sz w:val="22"/>
            <w:szCs w:val="22"/>
            <w:rPrChange w:id="9213" w:author="Chen Liao" w:date="2021-03-29T18:57:00Z">
              <w:rPr>
                <w:color w:val="242021"/>
              </w:rPr>
            </w:rPrChange>
          </w:rPr>
          <w:t xml:space="preserve"> </w:t>
        </w:r>
      </w:ins>
      <w:ins w:id="9214" w:author="Chen Liao" w:date="2021-03-29T04:46:00Z">
        <w:r w:rsidR="00857618" w:rsidRPr="002B6EEC">
          <w:rPr>
            <w:color w:val="242021"/>
            <w:sz w:val="22"/>
            <w:szCs w:val="22"/>
            <w:rPrChange w:id="9215" w:author="Chen Liao" w:date="2021-03-29T18:57:00Z">
              <w:rPr>
                <w:color w:val="242021"/>
              </w:rPr>
            </w:rPrChange>
          </w:rPr>
          <w:t xml:space="preserve">The </w:t>
        </w:r>
      </w:ins>
      <w:ins w:id="9216" w:author="Chen Liao" w:date="2021-03-29T04:38:00Z">
        <w:r w:rsidR="009D7CE1" w:rsidRPr="002B6EEC">
          <w:rPr>
            <w:color w:val="242021"/>
            <w:sz w:val="22"/>
            <w:szCs w:val="22"/>
            <w:rPrChange w:id="9217" w:author="Chen Liao" w:date="2021-03-29T18:57:00Z">
              <w:rPr>
                <w:color w:val="242021"/>
              </w:rPr>
            </w:rPrChange>
          </w:rPr>
          <w:t xml:space="preserve">structure of </w:t>
        </w:r>
        <w:proofErr w:type="spellStart"/>
        <w:r w:rsidR="009D7CE1" w:rsidRPr="002B6EEC">
          <w:rPr>
            <w:color w:val="242021"/>
            <w:sz w:val="22"/>
            <w:szCs w:val="22"/>
            <w:rPrChange w:id="9218" w:author="Chen Liao" w:date="2021-03-29T18:57:00Z">
              <w:rPr>
                <w:color w:val="242021"/>
              </w:rPr>
            </w:rPrChange>
          </w:rPr>
          <w:t>gLV</w:t>
        </w:r>
        <w:proofErr w:type="spellEnd"/>
        <w:r w:rsidR="009D7CE1" w:rsidRPr="002B6EEC">
          <w:rPr>
            <w:color w:val="242021"/>
            <w:sz w:val="22"/>
            <w:szCs w:val="22"/>
            <w:rPrChange w:id="9219" w:author="Chen Liao" w:date="2021-03-29T18:57:00Z">
              <w:rPr>
                <w:color w:val="242021"/>
              </w:rPr>
            </w:rPrChange>
          </w:rPr>
          <w:t xml:space="preserve"> allows for modeling bacterial interactions as </w:t>
        </w:r>
        <w:proofErr w:type="spellStart"/>
        <w:r w:rsidR="009D7CE1" w:rsidRPr="002B6EEC">
          <w:rPr>
            <w:color w:val="242021"/>
            <w:sz w:val="22"/>
            <w:szCs w:val="22"/>
            <w:rPrChange w:id="9220" w:author="Chen Liao" w:date="2021-03-29T18:57:00Z">
              <w:rPr>
                <w:color w:val="242021"/>
              </w:rPr>
            </w:rPrChange>
          </w:rPr>
          <w:t>covariants</w:t>
        </w:r>
        <w:proofErr w:type="spellEnd"/>
        <w:r w:rsidR="009D7CE1" w:rsidRPr="002B6EEC">
          <w:rPr>
            <w:color w:val="242021"/>
            <w:sz w:val="22"/>
            <w:szCs w:val="22"/>
            <w:rPrChange w:id="9221" w:author="Chen Liao" w:date="2021-03-29T18:57:00Z">
              <w:rPr>
                <w:color w:val="242021"/>
              </w:rPr>
            </w:rPrChange>
          </w:rPr>
          <w:t xml:space="preserve"> and accounting for confounding variables reduces the risk of producing biased estimates of indirect effects. </w:t>
        </w:r>
      </w:ins>
      <w:ins w:id="9222" w:author="Chen Liao" w:date="2021-03-29T04:39:00Z">
        <w:r w:rsidR="007A7B36" w:rsidRPr="002B6EEC">
          <w:rPr>
            <w:color w:val="242021"/>
            <w:sz w:val="22"/>
            <w:szCs w:val="22"/>
            <w:rPrChange w:id="9223" w:author="Chen Liao" w:date="2021-03-29T18:57:00Z">
              <w:rPr>
                <w:color w:val="242021"/>
              </w:rPr>
            </w:rPrChange>
          </w:rPr>
          <w:t xml:space="preserve">Controlling for confounding variables is highly important for </w:t>
        </w:r>
      </w:ins>
      <w:ins w:id="9224" w:author="Chen Liao" w:date="2021-03-29T04:40:00Z">
        <w:r w:rsidR="007A7B36" w:rsidRPr="002B6EEC">
          <w:rPr>
            <w:color w:val="242021"/>
            <w:sz w:val="22"/>
            <w:szCs w:val="22"/>
            <w:rPrChange w:id="9225" w:author="Chen Liao" w:date="2021-03-29T18:57:00Z">
              <w:rPr>
                <w:color w:val="242021"/>
              </w:rPr>
            </w:rPrChange>
          </w:rPr>
          <w:t xml:space="preserve">replicability </w:t>
        </w:r>
      </w:ins>
      <w:ins w:id="9226" w:author="Chen Liao" w:date="2021-03-29T04:44:00Z">
        <w:r w:rsidR="0070546F" w:rsidRPr="002B6EEC">
          <w:rPr>
            <w:color w:val="242021"/>
            <w:sz w:val="22"/>
            <w:szCs w:val="22"/>
            <w:rPrChange w:id="9227" w:author="Chen Liao" w:date="2021-03-29T18:57:00Z">
              <w:rPr>
                <w:color w:val="242021"/>
              </w:rPr>
            </w:rPrChange>
          </w:rPr>
          <w:t xml:space="preserve">between </w:t>
        </w:r>
      </w:ins>
      <w:ins w:id="9228" w:author="Chen Liao" w:date="2021-03-29T05:00:00Z">
        <w:r w:rsidR="00811D64" w:rsidRPr="002B6EEC">
          <w:rPr>
            <w:color w:val="242021"/>
            <w:sz w:val="22"/>
            <w:szCs w:val="22"/>
            <w:rPrChange w:id="9229" w:author="Chen Liao" w:date="2021-03-29T18:57:00Z">
              <w:rPr>
                <w:color w:val="242021"/>
              </w:rPr>
            </w:rPrChange>
          </w:rPr>
          <w:t xml:space="preserve">results from </w:t>
        </w:r>
      </w:ins>
      <w:ins w:id="9230" w:author="Chen Liao" w:date="2021-03-29T04:44:00Z">
        <w:r w:rsidR="0070546F" w:rsidRPr="002B6EEC">
          <w:rPr>
            <w:color w:val="242021"/>
            <w:sz w:val="22"/>
            <w:szCs w:val="22"/>
            <w:rPrChange w:id="9231" w:author="Chen Liao" w:date="2021-03-29T18:57:00Z">
              <w:rPr>
                <w:color w:val="242021"/>
              </w:rPr>
            </w:rPrChange>
          </w:rPr>
          <w:t xml:space="preserve">similar </w:t>
        </w:r>
      </w:ins>
      <w:ins w:id="9232" w:author="Chen Liao" w:date="2021-03-29T05:01:00Z">
        <w:r w:rsidR="00DE4261" w:rsidRPr="002B6EEC">
          <w:rPr>
            <w:color w:val="242021"/>
            <w:sz w:val="22"/>
            <w:szCs w:val="22"/>
            <w:rPrChange w:id="9233" w:author="Chen Liao" w:date="2021-03-29T18:57:00Z">
              <w:rPr>
                <w:color w:val="242021"/>
              </w:rPr>
            </w:rPrChange>
          </w:rPr>
          <w:t xml:space="preserve">microbiome </w:t>
        </w:r>
      </w:ins>
      <w:ins w:id="9234" w:author="Chen Liao" w:date="2021-03-29T04:44:00Z">
        <w:r w:rsidR="0070546F" w:rsidRPr="002B6EEC">
          <w:rPr>
            <w:color w:val="242021"/>
            <w:sz w:val="22"/>
            <w:szCs w:val="22"/>
            <w:rPrChange w:id="9235" w:author="Chen Liao" w:date="2021-03-29T18:57:00Z">
              <w:rPr>
                <w:color w:val="242021"/>
              </w:rPr>
            </w:rPrChange>
          </w:rPr>
          <w:t>studies</w:t>
        </w:r>
      </w:ins>
      <w:ins w:id="9236" w:author="Chen Liao" w:date="2021-03-29T04:41:00Z">
        <w:r w:rsidR="007A7B36" w:rsidRPr="002B6EEC">
          <w:rPr>
            <w:color w:val="242021"/>
            <w:sz w:val="22"/>
            <w:szCs w:val="22"/>
            <w:rPrChange w:id="9237" w:author="Chen Liao" w:date="2021-03-29T18:57:00Z">
              <w:rPr>
                <w:color w:val="242021"/>
              </w:rPr>
            </w:rPrChange>
          </w:rPr>
          <w:t xml:space="preserve">, as the </w:t>
        </w:r>
        <w:commentRangeStart w:id="9238"/>
        <w:r w:rsidR="007A7B36" w:rsidRPr="002B6EEC">
          <w:rPr>
            <w:color w:val="242021"/>
            <w:sz w:val="22"/>
            <w:szCs w:val="22"/>
            <w:rPrChange w:id="9239" w:author="Chen Liao" w:date="2021-03-29T18:57:00Z">
              <w:rPr>
                <w:color w:val="242021"/>
              </w:rPr>
            </w:rPrChange>
          </w:rPr>
          <w:t xml:space="preserve">underlying mechanisms driving microbiota </w:t>
        </w:r>
      </w:ins>
      <w:ins w:id="9240" w:author="Chen Liao" w:date="2021-03-29T04:42:00Z">
        <w:r w:rsidR="007A7B36" w:rsidRPr="002B6EEC">
          <w:rPr>
            <w:color w:val="242021"/>
            <w:sz w:val="22"/>
            <w:szCs w:val="22"/>
            <w:rPrChange w:id="9241" w:author="Chen Liao" w:date="2021-03-29T18:57:00Z">
              <w:rPr>
                <w:color w:val="242021"/>
              </w:rPr>
            </w:rPrChange>
          </w:rPr>
          <w:t>dynamics is to a great extent shared</w:t>
        </w:r>
        <w:commentRangeEnd w:id="9238"/>
        <w:r w:rsidR="007A7B36" w:rsidRPr="002B6EEC">
          <w:rPr>
            <w:rStyle w:val="CommentReference"/>
            <w:sz w:val="15"/>
            <w:szCs w:val="15"/>
            <w:rPrChange w:id="9242" w:author="Chen Liao" w:date="2021-03-29T18:57:00Z">
              <w:rPr>
                <w:rStyle w:val="CommentReference"/>
              </w:rPr>
            </w:rPrChange>
          </w:rPr>
          <w:commentReference w:id="9238"/>
        </w:r>
      </w:ins>
      <w:ins w:id="9243" w:author="Chen Liao" w:date="2021-03-29T05:01:00Z">
        <w:r w:rsidR="009C2724" w:rsidRPr="002B6EEC">
          <w:rPr>
            <w:color w:val="242021"/>
            <w:sz w:val="22"/>
            <w:szCs w:val="22"/>
            <w:rPrChange w:id="9244" w:author="Chen Liao" w:date="2021-03-29T18:57:00Z">
              <w:rPr>
                <w:color w:val="242021"/>
              </w:rPr>
            </w:rPrChange>
          </w:rPr>
          <w:t xml:space="preserve"> and </w:t>
        </w:r>
      </w:ins>
      <w:ins w:id="9245" w:author="Chen Liao" w:date="2021-03-29T05:02:00Z">
        <w:r w:rsidR="000166CE" w:rsidRPr="002B6EEC">
          <w:rPr>
            <w:color w:val="242021"/>
            <w:sz w:val="22"/>
            <w:szCs w:val="22"/>
            <w:rPrChange w:id="9246" w:author="Chen Liao" w:date="2021-03-29T18:57:00Z">
              <w:rPr>
                <w:color w:val="242021"/>
              </w:rPr>
            </w:rPrChange>
          </w:rPr>
          <w:t>should</w:t>
        </w:r>
        <w:r w:rsidR="009C2724" w:rsidRPr="002B6EEC">
          <w:rPr>
            <w:color w:val="242021"/>
            <w:sz w:val="22"/>
            <w:szCs w:val="22"/>
            <w:rPrChange w:id="9247" w:author="Chen Liao" w:date="2021-03-29T18:57:00Z">
              <w:rPr>
                <w:color w:val="242021"/>
              </w:rPr>
            </w:rPrChange>
          </w:rPr>
          <w:t xml:space="preserve"> </w:t>
        </w:r>
      </w:ins>
      <w:ins w:id="9248" w:author="Chen Liao" w:date="2021-03-29T05:03:00Z">
        <w:r w:rsidR="000166CE" w:rsidRPr="002B6EEC">
          <w:rPr>
            <w:color w:val="242021"/>
            <w:sz w:val="22"/>
            <w:szCs w:val="22"/>
            <w:rPrChange w:id="9249" w:author="Chen Liao" w:date="2021-03-29T18:57:00Z">
              <w:rPr>
                <w:color w:val="242021"/>
              </w:rPr>
            </w:rPrChange>
          </w:rPr>
          <w:t>play</w:t>
        </w:r>
      </w:ins>
      <w:ins w:id="9250" w:author="Chen Liao" w:date="2021-03-29T05:02:00Z">
        <w:r w:rsidR="009C2724" w:rsidRPr="002B6EEC">
          <w:rPr>
            <w:color w:val="242021"/>
            <w:sz w:val="22"/>
            <w:szCs w:val="22"/>
            <w:rPrChange w:id="9251" w:author="Chen Liao" w:date="2021-03-29T18:57:00Z">
              <w:rPr>
                <w:color w:val="242021"/>
              </w:rPr>
            </w:rPrChange>
          </w:rPr>
          <w:t xml:space="preserve"> consisten</w:t>
        </w:r>
      </w:ins>
      <w:ins w:id="9252" w:author="Chen Liao" w:date="2021-03-29T05:03:00Z">
        <w:r w:rsidR="000166CE" w:rsidRPr="002B6EEC">
          <w:rPr>
            <w:color w:val="242021"/>
            <w:sz w:val="22"/>
            <w:szCs w:val="22"/>
            <w:rPrChange w:id="9253" w:author="Chen Liao" w:date="2021-03-29T18:57:00Z">
              <w:rPr>
                <w:color w:val="242021"/>
              </w:rPr>
            </w:rPrChange>
          </w:rPr>
          <w:t>t</w:t>
        </w:r>
      </w:ins>
      <w:ins w:id="9254" w:author="Chen Liao" w:date="2021-03-29T05:04:00Z">
        <w:r w:rsidR="000166CE" w:rsidRPr="002B6EEC">
          <w:rPr>
            <w:color w:val="242021"/>
            <w:sz w:val="22"/>
            <w:szCs w:val="22"/>
            <w:rPrChange w:id="9255" w:author="Chen Liao" w:date="2021-03-29T18:57:00Z">
              <w:rPr>
                <w:color w:val="242021"/>
              </w:rPr>
            </w:rPrChange>
          </w:rPr>
          <w:t xml:space="preserve"> roles. </w:t>
        </w:r>
      </w:ins>
      <w:ins w:id="9256" w:author="Chen Liao" w:date="2021-03-29T04:43:00Z">
        <w:r w:rsidR="0070546F" w:rsidRPr="002B6EEC">
          <w:rPr>
            <w:color w:val="242021"/>
            <w:sz w:val="22"/>
            <w:szCs w:val="22"/>
            <w:rPrChange w:id="9257" w:author="Chen Liao" w:date="2021-03-29T18:57:00Z">
              <w:rPr>
                <w:color w:val="242021"/>
              </w:rPr>
            </w:rPrChange>
          </w:rPr>
          <w:t>In fact, a</w:t>
        </w:r>
      </w:ins>
      <w:ins w:id="9258" w:author="Chen Liao" w:date="2021-03-29T04:38:00Z">
        <w:r w:rsidR="009D7CE1" w:rsidRPr="002B6EEC">
          <w:rPr>
            <w:color w:val="242021"/>
            <w:sz w:val="22"/>
            <w:szCs w:val="22"/>
            <w:rPrChange w:id="9259" w:author="Chen Liao" w:date="2021-03-29T18:57:00Z">
              <w:rPr>
                <w:color w:val="242021"/>
              </w:rPr>
            </w:rPrChange>
          </w:rPr>
          <w:t xml:space="preserve">ny scientific field that heavily relies on complex statistical </w:t>
        </w:r>
        <w:proofErr w:type="spellStart"/>
        <w:r w:rsidR="009D7CE1" w:rsidRPr="002B6EEC">
          <w:rPr>
            <w:color w:val="242021"/>
            <w:sz w:val="22"/>
            <w:szCs w:val="22"/>
            <w:rPrChange w:id="9260" w:author="Chen Liao" w:date="2021-03-29T18:57:00Z">
              <w:rPr>
                <w:color w:val="242021"/>
              </w:rPr>
            </w:rPrChange>
          </w:rPr>
          <w:t>anlaysis</w:t>
        </w:r>
        <w:proofErr w:type="spellEnd"/>
        <w:r w:rsidR="009D7CE1" w:rsidRPr="002B6EEC">
          <w:rPr>
            <w:color w:val="242021"/>
            <w:sz w:val="22"/>
            <w:szCs w:val="22"/>
            <w:rPrChange w:id="9261" w:author="Chen Liao" w:date="2021-03-29T18:57:00Z">
              <w:rPr>
                <w:color w:val="242021"/>
              </w:rPr>
            </w:rPrChange>
          </w:rPr>
          <w:t xml:space="preserve"> of large datasets may encounter </w:t>
        </w:r>
        <w:proofErr w:type="spellStart"/>
        <w:r w:rsidR="009D7CE1" w:rsidRPr="002B6EEC">
          <w:rPr>
            <w:color w:val="242021"/>
            <w:sz w:val="22"/>
            <w:szCs w:val="22"/>
            <w:rPrChange w:id="9262" w:author="Chen Liao" w:date="2021-03-29T18:57:00Z">
              <w:rPr>
                <w:color w:val="242021"/>
              </w:rPr>
            </w:rPrChange>
          </w:rPr>
          <w:t>chanllenges</w:t>
        </w:r>
        <w:proofErr w:type="spellEnd"/>
        <w:r w:rsidR="009D7CE1" w:rsidRPr="002B6EEC">
          <w:rPr>
            <w:color w:val="242021"/>
            <w:sz w:val="22"/>
            <w:szCs w:val="22"/>
            <w:rPrChange w:id="9263" w:author="Chen Liao" w:date="2021-03-29T18:57:00Z">
              <w:rPr>
                <w:color w:val="242021"/>
              </w:rPr>
            </w:rPrChange>
          </w:rPr>
          <w:t xml:space="preserve"> in replicability. Remarkably, our inference </w:t>
        </w:r>
        <w:r w:rsidR="009D7CE1" w:rsidRPr="002B6EEC">
          <w:rPr>
            <w:color w:val="242021"/>
            <w:sz w:val="22"/>
            <w:szCs w:val="22"/>
            <w:rPrChange w:id="9264" w:author="Chen Liao" w:date="2021-03-29T18:57:00Z">
              <w:rPr>
                <w:color w:val="242021"/>
              </w:rPr>
            </w:rPrChange>
          </w:rPr>
          <w:lastRenderedPageBreak/>
          <w:t xml:space="preserve">approach applied to different mouse or human gut microbiome data produced highly </w:t>
        </w:r>
      </w:ins>
      <w:ins w:id="9265" w:author="Chen Liao" w:date="2021-03-29T04:49:00Z">
        <w:r w:rsidR="008559FA" w:rsidRPr="002B6EEC">
          <w:rPr>
            <w:color w:val="242021"/>
            <w:sz w:val="22"/>
            <w:szCs w:val="22"/>
            <w:rPrChange w:id="9266" w:author="Chen Liao" w:date="2021-03-29T18:57:00Z">
              <w:rPr>
                <w:color w:val="242021"/>
              </w:rPr>
            </w:rPrChange>
          </w:rPr>
          <w:t>compatible</w:t>
        </w:r>
      </w:ins>
      <w:ins w:id="9267" w:author="Chen Liao" w:date="2021-03-29T04:38:00Z">
        <w:r w:rsidR="009D7CE1" w:rsidRPr="002B6EEC">
          <w:rPr>
            <w:color w:val="242021"/>
            <w:sz w:val="22"/>
            <w:szCs w:val="22"/>
            <w:rPrChange w:id="9268" w:author="Chen Liao" w:date="2021-03-29T18:57:00Z">
              <w:rPr>
                <w:color w:val="242021"/>
              </w:rPr>
            </w:rPrChange>
          </w:rPr>
          <w:t xml:space="preserve"> results regarding inulin responders. In the mouse gut, both </w:t>
        </w:r>
      </w:ins>
      <w:ins w:id="9269" w:author="Chen Liao" w:date="2021-03-29T04:56:00Z">
        <w:r w:rsidR="009512FC" w:rsidRPr="002B6EEC">
          <w:rPr>
            <w:color w:val="242021"/>
            <w:sz w:val="22"/>
            <w:szCs w:val="22"/>
            <w:rPrChange w:id="9270" w:author="Chen Liao" w:date="2021-03-29T18:57:00Z">
              <w:rPr>
                <w:color w:val="242021"/>
              </w:rPr>
            </w:rPrChange>
          </w:rPr>
          <w:t>our</w:t>
        </w:r>
      </w:ins>
      <w:ins w:id="9271" w:author="Chen Liao" w:date="2021-03-29T04:38:00Z">
        <w:r w:rsidR="009D7CE1" w:rsidRPr="002B6EEC">
          <w:rPr>
            <w:color w:val="242021"/>
            <w:sz w:val="22"/>
            <w:szCs w:val="22"/>
            <w:rPrChange w:id="9272" w:author="Chen Liao" w:date="2021-03-29T18:57:00Z">
              <w:rPr>
                <w:color w:val="242021"/>
              </w:rPr>
            </w:rPrChange>
          </w:rPr>
          <w:t xml:space="preserve"> data</w:t>
        </w:r>
      </w:ins>
      <w:ins w:id="9273" w:author="Chen Liao" w:date="2021-03-29T04:54:00Z">
        <w:r w:rsidR="009512FC" w:rsidRPr="002B6EEC">
          <w:rPr>
            <w:color w:val="242021"/>
            <w:sz w:val="22"/>
            <w:szCs w:val="22"/>
            <w:rPrChange w:id="9274" w:author="Chen Liao" w:date="2021-03-29T18:57:00Z">
              <w:rPr>
                <w:color w:val="242021"/>
              </w:rPr>
            </w:rPrChange>
          </w:rPr>
          <w:t xml:space="preserve"> and</w:t>
        </w:r>
      </w:ins>
      <w:ins w:id="9275" w:author="Chen Liao" w:date="2021-03-29T04:52:00Z">
        <w:r w:rsidR="009512FC" w:rsidRPr="002B6EEC">
          <w:rPr>
            <w:color w:val="242021"/>
            <w:sz w:val="22"/>
            <w:szCs w:val="22"/>
            <w:rPrChange w:id="9276" w:author="Chen Liao" w:date="2021-03-29T18:57:00Z">
              <w:rPr>
                <w:color w:val="242021"/>
              </w:rPr>
            </w:rPrChange>
          </w:rPr>
          <w:t xml:space="preserve"> </w:t>
        </w:r>
      </w:ins>
      <w:ins w:id="9277" w:author="Chen Liao" w:date="2021-03-29T04:38:00Z">
        <w:r w:rsidR="009D7CE1" w:rsidRPr="002B6EEC">
          <w:rPr>
            <w:color w:val="242021"/>
            <w:sz w:val="22"/>
            <w:szCs w:val="22"/>
            <w:rPrChange w:id="9278" w:author="Chen Liao" w:date="2021-03-29T18:57:00Z">
              <w:rPr>
                <w:color w:val="242021"/>
              </w:rPr>
            </w:rPrChange>
          </w:rPr>
          <w:t xml:space="preserve">data from </w:t>
        </w:r>
        <w:commentRangeStart w:id="9279"/>
        <w:proofErr w:type="spellStart"/>
        <w:r w:rsidR="009D7CE1" w:rsidRPr="002B6EEC">
          <w:rPr>
            <w:color w:val="242021"/>
            <w:sz w:val="22"/>
            <w:szCs w:val="22"/>
            <w:rPrChange w:id="9280" w:author="Chen Liao" w:date="2021-03-29T18:57:00Z">
              <w:rPr>
                <w:color w:val="242021"/>
              </w:rPr>
            </w:rPrChange>
          </w:rPr>
          <w:t>Chi</w:t>
        </w:r>
      </w:ins>
      <w:ins w:id="9281" w:author="Chen Liao" w:date="2021-03-29T04:51:00Z">
        <w:r w:rsidR="005163BC" w:rsidRPr="002B6EEC">
          <w:rPr>
            <w:color w:val="242021"/>
            <w:sz w:val="22"/>
            <w:szCs w:val="22"/>
            <w:rPrChange w:id="9282" w:author="Chen Liao" w:date="2021-03-29T18:57:00Z">
              <w:rPr>
                <w:color w:val="242021"/>
              </w:rPr>
            </w:rPrChange>
          </w:rPr>
          <w:t>ji</w:t>
        </w:r>
      </w:ins>
      <w:ins w:id="9283" w:author="Chen Liao" w:date="2021-03-29T04:38:00Z">
        <w:r w:rsidR="009D7CE1" w:rsidRPr="002B6EEC">
          <w:rPr>
            <w:color w:val="242021"/>
            <w:sz w:val="22"/>
            <w:szCs w:val="22"/>
            <w:rPrChange w:id="9284" w:author="Chen Liao" w:date="2021-03-29T18:57:00Z">
              <w:rPr>
                <w:color w:val="242021"/>
              </w:rPr>
            </w:rPrChange>
          </w:rPr>
          <w:t>iwa</w:t>
        </w:r>
        <w:proofErr w:type="spellEnd"/>
        <w:r w:rsidR="009D7CE1" w:rsidRPr="002B6EEC">
          <w:rPr>
            <w:color w:val="242021"/>
            <w:sz w:val="22"/>
            <w:szCs w:val="22"/>
            <w:rPrChange w:id="9285" w:author="Chen Liao" w:date="2021-03-29T18:57:00Z">
              <w:rPr>
                <w:color w:val="242021"/>
              </w:rPr>
            </w:rPrChange>
          </w:rPr>
          <w:t xml:space="preserve"> et</w:t>
        </w:r>
      </w:ins>
      <w:ins w:id="9286" w:author="Chen Liao" w:date="2021-03-29T04:50:00Z">
        <w:r w:rsidR="005163BC" w:rsidRPr="002B6EEC">
          <w:rPr>
            <w:color w:val="242021"/>
            <w:sz w:val="22"/>
            <w:szCs w:val="22"/>
            <w:rPrChange w:id="9287" w:author="Chen Liao" w:date="2021-03-29T18:57:00Z">
              <w:rPr>
                <w:color w:val="242021"/>
              </w:rPr>
            </w:rPrChange>
          </w:rPr>
          <w:t xml:space="preserve"> </w:t>
        </w:r>
      </w:ins>
      <w:ins w:id="9288" w:author="Chen Liao" w:date="2021-03-29T04:38:00Z">
        <w:r w:rsidR="009D7CE1" w:rsidRPr="002B6EEC">
          <w:rPr>
            <w:color w:val="242021"/>
            <w:sz w:val="22"/>
            <w:szCs w:val="22"/>
            <w:rPrChange w:id="9289" w:author="Chen Liao" w:date="2021-03-29T18:57:00Z">
              <w:rPr>
                <w:color w:val="242021"/>
              </w:rPr>
            </w:rPrChange>
          </w:rPr>
          <w:t>al</w:t>
        </w:r>
      </w:ins>
      <w:commentRangeEnd w:id="9279"/>
      <w:ins w:id="9290" w:author="Chen Liao" w:date="2021-03-29T04:49:00Z">
        <w:r w:rsidR="005163BC" w:rsidRPr="002B6EEC">
          <w:rPr>
            <w:color w:val="242021"/>
            <w:sz w:val="22"/>
            <w:szCs w:val="22"/>
            <w:rPrChange w:id="9291" w:author="Chen Liao" w:date="2021-03-29T18:57:00Z">
              <w:rPr>
                <w:color w:val="242021"/>
              </w:rPr>
            </w:rPrChange>
          </w:rPr>
          <w:t>.</w:t>
        </w:r>
        <w:r w:rsidR="005163BC" w:rsidRPr="002B6EEC">
          <w:rPr>
            <w:rStyle w:val="CommentReference"/>
            <w:sz w:val="15"/>
            <w:szCs w:val="15"/>
            <w:rPrChange w:id="9292" w:author="Chen Liao" w:date="2021-03-29T18:57:00Z">
              <w:rPr>
                <w:rStyle w:val="CommentReference"/>
              </w:rPr>
            </w:rPrChange>
          </w:rPr>
          <w:commentReference w:id="9279"/>
        </w:r>
      </w:ins>
      <w:ins w:id="9293" w:author="Chen Liao" w:date="2021-03-29T04:54:00Z">
        <w:r w:rsidR="009512FC" w:rsidRPr="002B6EEC">
          <w:rPr>
            <w:color w:val="242021"/>
            <w:sz w:val="22"/>
            <w:szCs w:val="22"/>
            <w:rPrChange w:id="9294" w:author="Chen Liao" w:date="2021-03-29T18:57:00Z">
              <w:rPr>
                <w:color w:val="242021"/>
              </w:rPr>
            </w:rPrChange>
          </w:rPr>
          <w:t xml:space="preserve"> </w:t>
        </w:r>
      </w:ins>
      <w:ins w:id="9295" w:author="Chen Liao" w:date="2021-03-29T04:38:00Z">
        <w:r w:rsidR="009D7CE1" w:rsidRPr="002B6EEC">
          <w:rPr>
            <w:color w:val="242021"/>
            <w:sz w:val="22"/>
            <w:szCs w:val="22"/>
            <w:rPrChange w:id="9296" w:author="Chen Liao" w:date="2021-03-29T18:57:00Z">
              <w:rPr>
                <w:color w:val="242021"/>
              </w:rPr>
            </w:rPrChange>
          </w:rPr>
          <w:t>agree that the strongest inulin responder</w:t>
        </w:r>
      </w:ins>
      <w:ins w:id="9297" w:author="Chen Liao" w:date="2021-03-29T04:56:00Z">
        <w:r w:rsidR="009512FC" w:rsidRPr="002B6EEC">
          <w:rPr>
            <w:color w:val="242021"/>
            <w:sz w:val="22"/>
            <w:szCs w:val="22"/>
            <w:rPrChange w:id="9298" w:author="Chen Liao" w:date="2021-03-29T18:57:00Z">
              <w:rPr>
                <w:color w:val="242021"/>
              </w:rPr>
            </w:rPrChange>
          </w:rPr>
          <w:t xml:space="preserve"> is Bacteroides </w:t>
        </w:r>
        <w:proofErr w:type="spellStart"/>
        <w:r w:rsidR="009512FC" w:rsidRPr="002B6EEC">
          <w:rPr>
            <w:color w:val="242021"/>
            <w:sz w:val="22"/>
            <w:szCs w:val="22"/>
            <w:rPrChange w:id="9299" w:author="Chen Liao" w:date="2021-03-29T18:57:00Z">
              <w:rPr>
                <w:color w:val="242021"/>
              </w:rPr>
            </w:rPrChange>
          </w:rPr>
          <w:t>acidifaciens</w:t>
        </w:r>
        <w:proofErr w:type="spellEnd"/>
        <w:r w:rsidR="009512FC" w:rsidRPr="002B6EEC">
          <w:rPr>
            <w:color w:val="242021"/>
            <w:sz w:val="22"/>
            <w:szCs w:val="22"/>
            <w:rPrChange w:id="9300" w:author="Chen Liao" w:date="2021-03-29T18:57:00Z">
              <w:rPr>
                <w:color w:val="242021"/>
              </w:rPr>
            </w:rPrChange>
          </w:rPr>
          <w:t xml:space="preserve">, which was also </w:t>
        </w:r>
      </w:ins>
      <w:ins w:id="9301" w:author="Chen Liao" w:date="2021-03-29T04:57:00Z">
        <w:r w:rsidR="004F1AFC" w:rsidRPr="002B6EEC">
          <w:rPr>
            <w:color w:val="242021"/>
            <w:sz w:val="22"/>
            <w:szCs w:val="22"/>
            <w:rPrChange w:id="9302" w:author="Chen Liao" w:date="2021-03-29T18:57:00Z">
              <w:rPr>
                <w:color w:val="242021"/>
              </w:rPr>
            </w:rPrChange>
          </w:rPr>
          <w:t>reported</w:t>
        </w:r>
      </w:ins>
      <w:ins w:id="9303" w:author="Chen Liao" w:date="2021-03-29T04:56:00Z">
        <w:r w:rsidR="009512FC" w:rsidRPr="002B6EEC">
          <w:rPr>
            <w:color w:val="242021"/>
            <w:sz w:val="22"/>
            <w:szCs w:val="22"/>
            <w:rPrChange w:id="9304" w:author="Chen Liao" w:date="2021-03-29T18:57:00Z">
              <w:rPr>
                <w:color w:val="242021"/>
              </w:rPr>
            </w:rPrChange>
          </w:rPr>
          <w:t xml:space="preserve"> </w:t>
        </w:r>
      </w:ins>
      <w:ins w:id="9305" w:author="Chen Liao" w:date="2021-03-29T04:57:00Z">
        <w:r w:rsidR="00BC4E10" w:rsidRPr="002B6EEC">
          <w:rPr>
            <w:color w:val="242021"/>
            <w:sz w:val="22"/>
            <w:szCs w:val="22"/>
            <w:rPrChange w:id="9306" w:author="Chen Liao" w:date="2021-03-29T18:57:00Z">
              <w:rPr>
                <w:color w:val="242021"/>
              </w:rPr>
            </w:rPrChange>
          </w:rPr>
          <w:t>by</w:t>
        </w:r>
      </w:ins>
      <w:ins w:id="9307" w:author="Chen Liao" w:date="2021-03-29T04:54:00Z">
        <w:r w:rsidR="009512FC" w:rsidRPr="002B6EEC">
          <w:rPr>
            <w:color w:val="242021"/>
            <w:sz w:val="22"/>
            <w:szCs w:val="22"/>
            <w:rPrChange w:id="9308" w:author="Chen Liao" w:date="2021-03-29T18:57:00Z">
              <w:rPr>
                <w:color w:val="242021"/>
              </w:rPr>
            </w:rPrChange>
          </w:rPr>
          <w:t xml:space="preserve"> </w:t>
        </w:r>
      </w:ins>
      <w:commentRangeStart w:id="9309"/>
      <w:ins w:id="9310" w:author="Chen Liao" w:date="2021-03-29T04:55:00Z">
        <w:r w:rsidR="009512FC" w:rsidRPr="002B6EEC">
          <w:rPr>
            <w:color w:val="242021"/>
            <w:sz w:val="22"/>
            <w:szCs w:val="22"/>
            <w:rPrChange w:id="9311" w:author="Chen Liao" w:date="2021-03-29T18:57:00Z">
              <w:rPr>
                <w:color w:val="242021"/>
              </w:rPr>
            </w:rPrChange>
          </w:rPr>
          <w:t xml:space="preserve">a third study </w:t>
        </w:r>
      </w:ins>
      <w:commentRangeEnd w:id="9309"/>
      <w:ins w:id="9312" w:author="Chen Liao" w:date="2021-03-29T04:57:00Z">
        <w:r w:rsidR="00BD1FA3" w:rsidRPr="002B6EEC">
          <w:rPr>
            <w:rStyle w:val="CommentReference"/>
            <w:sz w:val="15"/>
            <w:szCs w:val="15"/>
            <w:rPrChange w:id="9313" w:author="Chen Liao" w:date="2021-03-29T18:57:00Z">
              <w:rPr>
                <w:rStyle w:val="CommentReference"/>
              </w:rPr>
            </w:rPrChange>
          </w:rPr>
          <w:commentReference w:id="9309"/>
        </w:r>
      </w:ins>
      <w:ins w:id="9314" w:author="Chen Liao" w:date="2021-03-29T04:55:00Z">
        <w:r w:rsidR="009512FC" w:rsidRPr="002B6EEC">
          <w:rPr>
            <w:color w:val="242021"/>
            <w:sz w:val="22"/>
            <w:szCs w:val="22"/>
            <w:rPrChange w:id="9315" w:author="Chen Liao" w:date="2021-03-29T18:57:00Z">
              <w:rPr>
                <w:color w:val="242021"/>
              </w:rPr>
            </w:rPrChange>
          </w:rPr>
          <w:t>that treat</w:t>
        </w:r>
      </w:ins>
      <w:ins w:id="9316" w:author="Chen Liao" w:date="2021-03-29T04:57:00Z">
        <w:r w:rsidR="0063754D" w:rsidRPr="002B6EEC">
          <w:rPr>
            <w:color w:val="242021"/>
            <w:sz w:val="22"/>
            <w:szCs w:val="22"/>
            <w:rPrChange w:id="9317" w:author="Chen Liao" w:date="2021-03-29T18:57:00Z">
              <w:rPr>
                <w:color w:val="242021"/>
              </w:rPr>
            </w:rPrChange>
          </w:rPr>
          <w:t>ed</w:t>
        </w:r>
      </w:ins>
      <w:ins w:id="9318" w:author="Chen Liao" w:date="2021-03-29T04:55:00Z">
        <w:r w:rsidR="009512FC" w:rsidRPr="002B6EEC">
          <w:rPr>
            <w:color w:val="242021"/>
            <w:sz w:val="22"/>
            <w:szCs w:val="22"/>
            <w:rPrChange w:id="9319" w:author="Chen Liao" w:date="2021-03-29T18:57:00Z">
              <w:rPr>
                <w:color w:val="242021"/>
              </w:rPr>
            </w:rPrChange>
          </w:rPr>
          <w:t xml:space="preserve"> mice with inulin (data not </w:t>
        </w:r>
        <w:proofErr w:type="spellStart"/>
        <w:r w:rsidR="009512FC" w:rsidRPr="002B6EEC">
          <w:rPr>
            <w:color w:val="242021"/>
            <w:sz w:val="22"/>
            <w:szCs w:val="22"/>
            <w:rPrChange w:id="9320" w:author="Chen Liao" w:date="2021-03-29T18:57:00Z">
              <w:rPr>
                <w:color w:val="242021"/>
              </w:rPr>
            </w:rPrChange>
          </w:rPr>
          <w:t>reanalzyed</w:t>
        </w:r>
        <w:proofErr w:type="spellEnd"/>
        <w:r w:rsidR="009512FC" w:rsidRPr="002B6EEC">
          <w:rPr>
            <w:color w:val="242021"/>
            <w:sz w:val="22"/>
            <w:szCs w:val="22"/>
            <w:rPrChange w:id="9321" w:author="Chen Liao" w:date="2021-03-29T18:57:00Z">
              <w:rPr>
                <w:color w:val="242021"/>
              </w:rPr>
            </w:rPrChange>
          </w:rPr>
          <w:t>)</w:t>
        </w:r>
      </w:ins>
      <w:ins w:id="9322" w:author="Chen Liao" w:date="2021-03-29T04:56:00Z">
        <w:r w:rsidR="009512FC" w:rsidRPr="002B6EEC">
          <w:rPr>
            <w:color w:val="242021"/>
            <w:sz w:val="22"/>
            <w:szCs w:val="22"/>
            <w:rPrChange w:id="9323" w:author="Chen Liao" w:date="2021-03-29T18:57:00Z">
              <w:rPr>
                <w:color w:val="242021"/>
              </w:rPr>
            </w:rPrChange>
          </w:rPr>
          <w:t>.</w:t>
        </w:r>
      </w:ins>
      <w:ins w:id="9324" w:author="Chen Liao" w:date="2021-03-29T04:57:00Z">
        <w:r w:rsidR="00F5440A" w:rsidRPr="002B6EEC">
          <w:rPr>
            <w:color w:val="242021"/>
            <w:sz w:val="22"/>
            <w:szCs w:val="22"/>
            <w:rPrChange w:id="9325" w:author="Chen Liao" w:date="2021-03-29T18:57:00Z">
              <w:rPr>
                <w:color w:val="242021"/>
              </w:rPr>
            </w:rPrChange>
          </w:rPr>
          <w:t xml:space="preserve"> </w:t>
        </w:r>
        <w:r w:rsidR="005C71DC" w:rsidRPr="002B6EEC">
          <w:rPr>
            <w:color w:val="242021"/>
            <w:sz w:val="22"/>
            <w:szCs w:val="22"/>
            <w:rPrChange w:id="9326" w:author="Chen Liao" w:date="2021-03-29T18:57:00Z">
              <w:rPr>
                <w:color w:val="242021"/>
              </w:rPr>
            </w:rPrChange>
          </w:rPr>
          <w:t>On the other hand, r</w:t>
        </w:r>
      </w:ins>
      <w:ins w:id="9327" w:author="Chen Liao" w:date="2021-03-29T04:38:00Z">
        <w:r w:rsidR="009D7CE1" w:rsidRPr="002B6EEC">
          <w:rPr>
            <w:color w:val="242021"/>
            <w:sz w:val="22"/>
            <w:szCs w:val="22"/>
            <w:rPrChange w:id="9328" w:author="Chen Liao" w:date="2021-03-29T18:57:00Z">
              <w:rPr>
                <w:color w:val="242021"/>
              </w:rPr>
            </w:rPrChange>
          </w:rPr>
          <w:t xml:space="preserve">eanalysis of five human </w:t>
        </w:r>
      </w:ins>
      <w:ins w:id="9329" w:author="Chen Liao" w:date="2021-03-29T04:58:00Z">
        <w:r w:rsidR="0006011F" w:rsidRPr="002B6EEC">
          <w:rPr>
            <w:color w:val="242021"/>
            <w:sz w:val="22"/>
            <w:szCs w:val="22"/>
            <w:rPrChange w:id="9330" w:author="Chen Liao" w:date="2021-03-29T18:57:00Z">
              <w:rPr>
                <w:color w:val="242021"/>
              </w:rPr>
            </w:rPrChange>
          </w:rPr>
          <w:t>datasets</w:t>
        </w:r>
      </w:ins>
      <w:ins w:id="9331" w:author="Chen Liao" w:date="2021-03-29T04:38:00Z">
        <w:r w:rsidR="009D7CE1" w:rsidRPr="002B6EEC">
          <w:rPr>
            <w:color w:val="242021"/>
            <w:sz w:val="22"/>
            <w:szCs w:val="22"/>
            <w:rPrChange w:id="9332" w:author="Chen Liao" w:date="2021-03-29T18:57:00Z">
              <w:rPr>
                <w:color w:val="242021"/>
              </w:rPr>
            </w:rPrChange>
          </w:rPr>
          <w:t xml:space="preserve"> that all administered inulin revealed that Bifidobacterium (in </w:t>
        </w:r>
      </w:ins>
      <w:ins w:id="9333" w:author="Chen Liao" w:date="2021-03-29T05:04:00Z">
        <w:r w:rsidR="00737A56" w:rsidRPr="002B6EEC">
          <w:rPr>
            <w:color w:val="242021"/>
            <w:sz w:val="22"/>
            <w:szCs w:val="22"/>
            <w:rPrChange w:id="9334" w:author="Chen Liao" w:date="2021-03-29T18:57:00Z">
              <w:rPr>
                <w:color w:val="242021"/>
              </w:rPr>
            </w:rPrChange>
          </w:rPr>
          <w:t>four</w:t>
        </w:r>
      </w:ins>
      <w:ins w:id="9335" w:author="Chen Liao" w:date="2021-03-29T04:38:00Z">
        <w:r w:rsidR="009D7CE1" w:rsidRPr="002B6EEC">
          <w:rPr>
            <w:color w:val="242021"/>
            <w:sz w:val="22"/>
            <w:szCs w:val="22"/>
            <w:rPrChange w:id="9336" w:author="Chen Liao" w:date="2021-03-29T18:57:00Z">
              <w:rPr>
                <w:color w:val="242021"/>
              </w:rPr>
            </w:rPrChange>
          </w:rPr>
          <w:t xml:space="preserve"> studies) and </w:t>
        </w:r>
        <w:proofErr w:type="spellStart"/>
        <w:r w:rsidR="009D7CE1" w:rsidRPr="002B6EEC">
          <w:rPr>
            <w:color w:val="242021"/>
            <w:sz w:val="22"/>
            <w:szCs w:val="22"/>
            <w:rPrChange w:id="9337" w:author="Chen Liao" w:date="2021-03-29T18:57:00Z">
              <w:rPr>
                <w:color w:val="242021"/>
              </w:rPr>
            </w:rPrChange>
          </w:rPr>
          <w:t>Anaerostipes</w:t>
        </w:r>
        <w:proofErr w:type="spellEnd"/>
        <w:r w:rsidR="009D7CE1" w:rsidRPr="002B6EEC">
          <w:rPr>
            <w:color w:val="242021"/>
            <w:sz w:val="22"/>
            <w:szCs w:val="22"/>
            <w:rPrChange w:id="9338" w:author="Chen Liao" w:date="2021-03-29T18:57:00Z">
              <w:rPr>
                <w:color w:val="242021"/>
              </w:rPr>
            </w:rPrChange>
          </w:rPr>
          <w:t xml:space="preserve"> (in </w:t>
        </w:r>
      </w:ins>
      <w:ins w:id="9339" w:author="Chen Liao" w:date="2021-03-29T05:04:00Z">
        <w:r w:rsidR="00737A56" w:rsidRPr="002B6EEC">
          <w:rPr>
            <w:color w:val="242021"/>
            <w:sz w:val="22"/>
            <w:szCs w:val="22"/>
            <w:rPrChange w:id="9340" w:author="Chen Liao" w:date="2021-03-29T18:57:00Z">
              <w:rPr>
                <w:color w:val="242021"/>
              </w:rPr>
            </w:rPrChange>
          </w:rPr>
          <w:t xml:space="preserve">five </w:t>
        </w:r>
      </w:ins>
      <w:ins w:id="9341" w:author="Chen Liao" w:date="2021-03-29T04:38:00Z">
        <w:r w:rsidR="009D7CE1" w:rsidRPr="002B6EEC">
          <w:rPr>
            <w:color w:val="242021"/>
            <w:sz w:val="22"/>
            <w:szCs w:val="22"/>
            <w:rPrChange w:id="9342" w:author="Chen Liao" w:date="2021-03-29T18:57:00Z">
              <w:rPr>
                <w:color w:val="242021"/>
              </w:rPr>
            </w:rPrChange>
          </w:rPr>
          <w:t xml:space="preserve">studies) </w:t>
        </w:r>
        <w:proofErr w:type="spellStart"/>
        <w:r w:rsidR="009D7CE1" w:rsidRPr="002B6EEC">
          <w:rPr>
            <w:color w:val="242021"/>
            <w:sz w:val="22"/>
            <w:szCs w:val="22"/>
            <w:rPrChange w:id="9343" w:author="Chen Liao" w:date="2021-03-29T18:57:00Z">
              <w:rPr>
                <w:color w:val="242021"/>
              </w:rPr>
            </w:rPrChange>
          </w:rPr>
          <w:t>exihibit</w:t>
        </w:r>
        <w:proofErr w:type="spellEnd"/>
        <w:r w:rsidR="009D7CE1" w:rsidRPr="002B6EEC">
          <w:rPr>
            <w:color w:val="242021"/>
            <w:sz w:val="22"/>
            <w:szCs w:val="22"/>
            <w:rPrChange w:id="9344" w:author="Chen Liao" w:date="2021-03-29T18:57:00Z">
              <w:rPr>
                <w:color w:val="242021"/>
              </w:rPr>
            </w:rPrChange>
          </w:rPr>
          <w:t xml:space="preserve"> significant responses to inulin, despite the huge </w:t>
        </w:r>
        <w:r w:rsidR="009D7CE1" w:rsidRPr="002B6EEC">
          <w:rPr>
            <w:rFonts w:hint="eastAsia"/>
            <w:color w:val="242021"/>
            <w:sz w:val="22"/>
            <w:szCs w:val="22"/>
            <w:rPrChange w:id="9345" w:author="Chen Liao" w:date="2021-03-29T18:57:00Z">
              <w:rPr>
                <w:rFonts w:hint="eastAsia"/>
                <w:color w:val="242021"/>
              </w:rPr>
            </w:rPrChange>
          </w:rPr>
          <w:t>d</w:t>
        </w:r>
        <w:r w:rsidR="009D7CE1" w:rsidRPr="002B6EEC">
          <w:rPr>
            <w:color w:val="242021"/>
            <w:sz w:val="22"/>
            <w:szCs w:val="22"/>
            <w:rPrChange w:id="9346" w:author="Chen Liao" w:date="2021-03-29T18:57:00Z">
              <w:rPr>
                <w:color w:val="242021"/>
              </w:rPr>
            </w:rPrChange>
          </w:rPr>
          <w:t>ifferences in the pretreatment microbiota composition among human subjects in these studies (</w:t>
        </w:r>
        <w:r w:rsidR="009D7CE1" w:rsidRPr="002B6EEC">
          <w:rPr>
            <w:color w:val="242021"/>
            <w:sz w:val="22"/>
            <w:szCs w:val="22"/>
            <w:highlight w:val="yellow"/>
            <w:rPrChange w:id="9347" w:author="Chen Liao" w:date="2021-03-29T18:57:00Z">
              <w:rPr>
                <w:color w:val="242021"/>
                <w:highlight w:val="yellow"/>
              </w:rPr>
            </w:rPrChange>
          </w:rPr>
          <w:t>Fig. SX</w:t>
        </w:r>
        <w:r w:rsidR="009D7CE1" w:rsidRPr="002B6EEC">
          <w:rPr>
            <w:color w:val="242021"/>
            <w:sz w:val="22"/>
            <w:szCs w:val="22"/>
            <w:rPrChange w:id="9348" w:author="Chen Liao" w:date="2021-03-29T18:57:00Z">
              <w:rPr>
                <w:color w:val="242021"/>
              </w:rPr>
            </w:rPrChange>
          </w:rPr>
          <w:t>).</w:t>
        </w:r>
      </w:ins>
    </w:p>
    <w:p w14:paraId="6FA2D8C5" w14:textId="77777777" w:rsidR="00F939D1" w:rsidRPr="002B6EEC" w:rsidRDefault="00425EFB" w:rsidP="00F939D1">
      <w:pPr>
        <w:pStyle w:val="paragraph"/>
        <w:jc w:val="both"/>
        <w:rPr>
          <w:ins w:id="9349" w:author="Chen Liao" w:date="2021-03-29T04:24:00Z"/>
          <w:rFonts w:ascii="Times New Roman" w:eastAsia="Times New Roman" w:hAnsi="Times New Roman" w:cs="Times New Roman"/>
          <w:sz w:val="22"/>
          <w:szCs w:val="22"/>
          <w:u w:val="single"/>
          <w:rPrChange w:id="9350" w:author="Chen Liao" w:date="2021-03-29T18:57:00Z">
            <w:rPr>
              <w:ins w:id="9351" w:author="Chen Liao" w:date="2021-03-29T04:24:00Z"/>
              <w:rFonts w:ascii="Times New Roman" w:eastAsia="Times New Roman" w:hAnsi="Times New Roman" w:cs="Times New Roman"/>
              <w:u w:val="single"/>
            </w:rPr>
          </w:rPrChange>
        </w:rPr>
      </w:pPr>
      <w:ins w:id="9352" w:author="Chen Liao" w:date="2021-03-28T03:40:00Z">
        <w:r w:rsidRPr="002B6EEC">
          <w:rPr>
            <w:rFonts w:ascii="Times New Roman" w:eastAsia="Times New Roman" w:hAnsi="Times New Roman" w:cs="Times New Roman"/>
            <w:sz w:val="22"/>
            <w:szCs w:val="22"/>
            <w:u w:val="single"/>
            <w:rPrChange w:id="9353" w:author="Chen Liao" w:date="2021-03-29T18:57:00Z">
              <w:rPr>
                <w:shd w:val="clear" w:color="auto" w:fill="FFFFFF"/>
              </w:rPr>
            </w:rPrChange>
          </w:rPr>
          <w:t xml:space="preserve"># Can we predict microbiota responses from baseline </w:t>
        </w:r>
      </w:ins>
      <w:ins w:id="9354" w:author="Chen Liao" w:date="2021-03-29T03:44:00Z">
        <w:r w:rsidR="00DE7164" w:rsidRPr="002B6EEC">
          <w:rPr>
            <w:rFonts w:ascii="Times New Roman" w:eastAsia="Times New Roman" w:hAnsi="Times New Roman" w:cs="Times New Roman"/>
            <w:sz w:val="22"/>
            <w:szCs w:val="22"/>
            <w:u w:val="single"/>
            <w:rPrChange w:id="9355" w:author="Chen Liao" w:date="2021-03-29T18:57:00Z">
              <w:rPr>
                <w:rFonts w:ascii="Times New Roman" w:eastAsia="Times New Roman" w:hAnsi="Times New Roman" w:cs="Times New Roman"/>
                <w:u w:val="single"/>
              </w:rPr>
            </w:rPrChange>
          </w:rPr>
          <w:t xml:space="preserve">abundance of </w:t>
        </w:r>
      </w:ins>
      <w:ins w:id="9356" w:author="Chen Liao" w:date="2021-03-28T03:40:00Z">
        <w:r w:rsidRPr="002B6EEC">
          <w:rPr>
            <w:rFonts w:ascii="Times New Roman" w:eastAsia="Times New Roman" w:hAnsi="Times New Roman" w:cs="Times New Roman"/>
            <w:sz w:val="22"/>
            <w:szCs w:val="22"/>
            <w:u w:val="single"/>
            <w:rPrChange w:id="9357" w:author="Chen Liao" w:date="2021-03-29T18:57:00Z">
              <w:rPr>
                <w:shd w:val="clear" w:color="auto" w:fill="FFFFFF"/>
              </w:rPr>
            </w:rPrChange>
          </w:rPr>
          <w:t>responders?</w:t>
        </w:r>
      </w:ins>
    </w:p>
    <w:p w14:paraId="1E533D04" w14:textId="143928E8" w:rsidR="00A42337" w:rsidRPr="002B6EEC" w:rsidRDefault="00F939D1" w:rsidP="005047EE">
      <w:pPr>
        <w:jc w:val="both"/>
        <w:rPr>
          <w:ins w:id="9358" w:author="Chen Liao" w:date="2021-03-29T05:31:00Z"/>
          <w:sz w:val="22"/>
          <w:szCs w:val="22"/>
          <w:rPrChange w:id="9359" w:author="Chen Liao" w:date="2021-03-29T18:57:00Z">
            <w:rPr>
              <w:ins w:id="9360" w:author="Chen Liao" w:date="2021-03-29T05:31:00Z"/>
            </w:rPr>
          </w:rPrChange>
        </w:rPr>
      </w:pPr>
      <w:ins w:id="9361" w:author="Chen Liao" w:date="2021-03-29T04:24:00Z">
        <w:r w:rsidRPr="002B6EEC">
          <w:rPr>
            <w:sz w:val="22"/>
            <w:szCs w:val="22"/>
            <w:rPrChange w:id="9362" w:author="Chen Liao" w:date="2021-03-29T18:57:00Z">
              <w:rPr/>
            </w:rPrChange>
          </w:rPr>
          <w:t xml:space="preserve">By combining </w:t>
        </w:r>
        <w:proofErr w:type="spellStart"/>
        <w:r w:rsidRPr="002B6EEC">
          <w:rPr>
            <w:sz w:val="22"/>
            <w:szCs w:val="22"/>
            <w:rPrChange w:id="9363" w:author="Chen Liao" w:date="2021-03-29T18:57:00Z">
              <w:rPr/>
            </w:rPrChange>
          </w:rPr>
          <w:t>gLV</w:t>
        </w:r>
        <w:proofErr w:type="spellEnd"/>
        <w:r w:rsidRPr="002B6EEC">
          <w:rPr>
            <w:sz w:val="22"/>
            <w:szCs w:val="22"/>
            <w:rPrChange w:id="9364" w:author="Chen Liao" w:date="2021-03-29T18:57:00Z">
              <w:rPr/>
            </w:rPrChange>
          </w:rPr>
          <w:t xml:space="preserve"> model and Bayesian regression, we identified multiple inulin </w:t>
        </w:r>
      </w:ins>
      <w:ins w:id="9365" w:author="Chen Liao" w:date="2021-03-29T05:14:00Z">
        <w:r w:rsidR="00F72C37" w:rsidRPr="002B6EEC">
          <w:rPr>
            <w:sz w:val="22"/>
            <w:szCs w:val="22"/>
            <w:rPrChange w:id="9366" w:author="Chen Liao" w:date="2021-03-29T18:57:00Z">
              <w:rPr/>
            </w:rPrChange>
          </w:rPr>
          <w:t xml:space="preserve">and resistant starch </w:t>
        </w:r>
      </w:ins>
      <w:ins w:id="9367" w:author="Chen Liao" w:date="2021-03-29T04:24:00Z">
        <w:r w:rsidRPr="002B6EEC">
          <w:rPr>
            <w:sz w:val="22"/>
            <w:szCs w:val="22"/>
            <w:rPrChange w:id="9368" w:author="Chen Liao" w:date="2021-03-29T18:57:00Z">
              <w:rPr/>
            </w:rPrChange>
          </w:rPr>
          <w:t xml:space="preserve">responders from the complex microbial community of the murine intestine, which we believe play critical roles in </w:t>
        </w:r>
      </w:ins>
      <w:ins w:id="9369" w:author="Chen Liao" w:date="2021-03-29T04:25:00Z">
        <w:r w:rsidR="00EC6941" w:rsidRPr="002B6EEC">
          <w:rPr>
            <w:sz w:val="22"/>
            <w:szCs w:val="22"/>
            <w:rPrChange w:id="9370" w:author="Chen Liao" w:date="2021-03-29T18:57:00Z">
              <w:rPr/>
            </w:rPrChange>
          </w:rPr>
          <w:t xml:space="preserve">bridging the variability in baseline microbiota </w:t>
        </w:r>
      </w:ins>
      <w:ins w:id="9371" w:author="Chen Liao" w:date="2021-03-29T04:26:00Z">
        <w:r w:rsidR="00EC6941" w:rsidRPr="002B6EEC">
          <w:rPr>
            <w:sz w:val="22"/>
            <w:szCs w:val="22"/>
            <w:rPrChange w:id="9372" w:author="Chen Liao" w:date="2021-03-29T18:57:00Z">
              <w:rPr/>
            </w:rPrChange>
          </w:rPr>
          <w:t>to the variability in microbiota responses</w:t>
        </w:r>
      </w:ins>
      <w:ins w:id="9373" w:author="Chen Liao" w:date="2021-03-29T04:24:00Z">
        <w:r w:rsidRPr="002B6EEC">
          <w:rPr>
            <w:sz w:val="22"/>
            <w:szCs w:val="22"/>
            <w:rPrChange w:id="9374" w:author="Chen Liao" w:date="2021-03-29T18:57:00Z">
              <w:rPr/>
            </w:rPrChange>
          </w:rPr>
          <w:t xml:space="preserve">. </w:t>
        </w:r>
        <w:r w:rsidR="00EC6941" w:rsidRPr="002B6EEC">
          <w:rPr>
            <w:sz w:val="22"/>
            <w:szCs w:val="22"/>
            <w:rPrChange w:id="9375" w:author="Chen Liao" w:date="2021-03-29T18:57:00Z">
              <w:rPr/>
            </w:rPrChange>
          </w:rPr>
          <w:t>Then</w:t>
        </w:r>
      </w:ins>
      <w:ins w:id="9376" w:author="Chen Liao" w:date="2021-03-29T04:25:00Z">
        <w:r w:rsidR="00EC6941" w:rsidRPr="002B6EEC">
          <w:rPr>
            <w:sz w:val="22"/>
            <w:szCs w:val="22"/>
            <w:rPrChange w:id="9377" w:author="Chen Liao" w:date="2021-03-29T18:57:00Z">
              <w:rPr/>
            </w:rPrChange>
          </w:rPr>
          <w:t>, it comes a question: Can we predict microbiota responses sim</w:t>
        </w:r>
      </w:ins>
      <w:ins w:id="9378" w:author="Chen Liao" w:date="2021-03-29T04:26:00Z">
        <w:r w:rsidR="004957EF" w:rsidRPr="002B6EEC">
          <w:rPr>
            <w:sz w:val="22"/>
            <w:szCs w:val="22"/>
            <w:rPrChange w:id="9379" w:author="Chen Liao" w:date="2021-03-29T18:57:00Z">
              <w:rPr/>
            </w:rPrChange>
          </w:rPr>
          <w:t xml:space="preserve">ply from the relative abundance of </w:t>
        </w:r>
      </w:ins>
      <w:ins w:id="9380" w:author="Chen Liao" w:date="2021-03-29T05:15:00Z">
        <w:r w:rsidR="00F72C37" w:rsidRPr="002B6EEC">
          <w:rPr>
            <w:sz w:val="22"/>
            <w:szCs w:val="22"/>
            <w:rPrChange w:id="9381" w:author="Chen Liao" w:date="2021-03-29T18:57:00Z">
              <w:rPr/>
            </w:rPrChange>
          </w:rPr>
          <w:t>the</w:t>
        </w:r>
      </w:ins>
      <w:ins w:id="9382" w:author="Chen Liao" w:date="2021-03-29T05:16:00Z">
        <w:r w:rsidR="00F72C37" w:rsidRPr="002B6EEC">
          <w:rPr>
            <w:sz w:val="22"/>
            <w:szCs w:val="22"/>
            <w:rPrChange w:id="9383" w:author="Chen Liao" w:date="2021-03-29T18:57:00Z">
              <w:rPr/>
            </w:rPrChange>
          </w:rPr>
          <w:t>se</w:t>
        </w:r>
      </w:ins>
      <w:ins w:id="9384" w:author="Chen Liao" w:date="2021-03-29T04:26:00Z">
        <w:r w:rsidR="004957EF" w:rsidRPr="002B6EEC">
          <w:rPr>
            <w:sz w:val="22"/>
            <w:szCs w:val="22"/>
            <w:rPrChange w:id="9385" w:author="Chen Liao" w:date="2021-03-29T18:57:00Z">
              <w:rPr/>
            </w:rPrChange>
          </w:rPr>
          <w:t xml:space="preserve"> responders in the baseline community? </w:t>
        </w:r>
      </w:ins>
      <w:ins w:id="9386" w:author="Chen Liao" w:date="2021-03-29T04:27:00Z">
        <w:r w:rsidR="00A42337" w:rsidRPr="002B6EEC">
          <w:rPr>
            <w:sz w:val="22"/>
            <w:szCs w:val="22"/>
            <w:rPrChange w:id="9387" w:author="Chen Liao" w:date="2021-03-29T18:57:00Z">
              <w:rPr/>
            </w:rPrChange>
          </w:rPr>
          <w:t xml:space="preserve">To answer this question, we </w:t>
        </w:r>
      </w:ins>
      <w:ins w:id="9388" w:author="Chen Liao" w:date="2021-03-29T04:28:00Z">
        <w:r w:rsidR="00A42337" w:rsidRPr="002B6EEC">
          <w:rPr>
            <w:sz w:val="22"/>
            <w:szCs w:val="22"/>
            <w:rPrChange w:id="9389" w:author="Chen Liao" w:date="2021-03-29T18:57:00Z">
              <w:rPr/>
            </w:rPrChange>
          </w:rPr>
          <w:t xml:space="preserve">first </w:t>
        </w:r>
      </w:ins>
      <w:ins w:id="9390" w:author="Chen Liao" w:date="2021-03-29T04:27:00Z">
        <w:r w:rsidR="00A42337" w:rsidRPr="002B6EEC">
          <w:rPr>
            <w:sz w:val="22"/>
            <w:szCs w:val="22"/>
            <w:rPrChange w:id="9391" w:author="Chen Liao" w:date="2021-03-29T18:57:00Z">
              <w:rPr/>
            </w:rPrChange>
          </w:rPr>
          <w:t>tested the statistical a</w:t>
        </w:r>
      </w:ins>
      <w:ins w:id="9392" w:author="Chen Liao" w:date="2021-03-29T04:28:00Z">
        <w:r w:rsidR="00A42337" w:rsidRPr="002B6EEC">
          <w:rPr>
            <w:sz w:val="22"/>
            <w:szCs w:val="22"/>
            <w:rPrChange w:id="9393" w:author="Chen Liao" w:date="2021-03-29T18:57:00Z">
              <w:rPr/>
            </w:rPrChange>
          </w:rPr>
          <w:t xml:space="preserve">ssociation between baseline relative abundance of each individual responder </w:t>
        </w:r>
      </w:ins>
      <w:ins w:id="9394" w:author="Chen Liao" w:date="2021-03-29T04:29:00Z">
        <w:r w:rsidR="00A42337" w:rsidRPr="002B6EEC">
          <w:rPr>
            <w:sz w:val="22"/>
            <w:szCs w:val="22"/>
            <w:rPrChange w:id="9395" w:author="Chen Liao" w:date="2021-03-29T18:57:00Z">
              <w:rPr/>
            </w:rPrChange>
          </w:rPr>
          <w:t xml:space="preserve">and accumulated </w:t>
        </w:r>
      </w:ins>
      <w:ins w:id="9396" w:author="Chen Liao" w:date="2021-03-29T04:28:00Z">
        <w:r w:rsidR="00A42337" w:rsidRPr="002B6EEC">
          <w:rPr>
            <w:sz w:val="22"/>
            <w:szCs w:val="22"/>
            <w:rPrChange w:id="9397" w:author="Chen Liao" w:date="2021-03-29T18:57:00Z">
              <w:rPr/>
            </w:rPrChange>
          </w:rPr>
          <w:t>bacterial density</w:t>
        </w:r>
      </w:ins>
      <w:ins w:id="9398" w:author="Chen Liao" w:date="2021-03-29T04:29:00Z">
        <w:r w:rsidR="00A42337" w:rsidRPr="002B6EEC">
          <w:rPr>
            <w:sz w:val="22"/>
            <w:szCs w:val="22"/>
            <w:rPrChange w:id="9399" w:author="Chen Liao" w:date="2021-03-29T18:57:00Z">
              <w:rPr/>
            </w:rPrChange>
          </w:rPr>
          <w:t xml:space="preserve"> (area under the curve)</w:t>
        </w:r>
      </w:ins>
      <w:ins w:id="9400" w:author="Chen Liao" w:date="2021-03-29T05:05:00Z">
        <w:r w:rsidR="002C3263" w:rsidRPr="002B6EEC">
          <w:rPr>
            <w:sz w:val="22"/>
            <w:szCs w:val="22"/>
            <w:rPrChange w:id="9401" w:author="Chen Liao" w:date="2021-03-29T18:57:00Z">
              <w:rPr/>
            </w:rPrChange>
          </w:rPr>
          <w:t xml:space="preserve"> as a proxy for microbiota response</w:t>
        </w:r>
      </w:ins>
      <w:ins w:id="9402" w:author="Chen Liao" w:date="2021-03-29T04:28:00Z">
        <w:r w:rsidR="00A42337" w:rsidRPr="002B6EEC">
          <w:rPr>
            <w:sz w:val="22"/>
            <w:szCs w:val="22"/>
            <w:rPrChange w:id="9403" w:author="Chen Liao" w:date="2021-03-29T18:57:00Z">
              <w:rPr/>
            </w:rPrChange>
          </w:rPr>
          <w:t xml:space="preserve">. </w:t>
        </w:r>
      </w:ins>
      <w:ins w:id="9404" w:author="Chen Liao" w:date="2021-03-29T04:31:00Z">
        <w:r w:rsidR="00F862E2" w:rsidRPr="002B6EEC">
          <w:rPr>
            <w:sz w:val="22"/>
            <w:szCs w:val="22"/>
            <w:rPrChange w:id="9405" w:author="Chen Liao" w:date="2021-03-29T18:57:00Z">
              <w:rPr/>
            </w:rPrChange>
          </w:rPr>
          <w:t>N</w:t>
        </w:r>
      </w:ins>
      <w:ins w:id="9406" w:author="Chen Liao" w:date="2021-03-29T04:30:00Z">
        <w:r w:rsidR="00F862E2" w:rsidRPr="002B6EEC">
          <w:rPr>
            <w:sz w:val="22"/>
            <w:szCs w:val="22"/>
            <w:rPrChange w:id="9407" w:author="Chen Liao" w:date="2021-03-29T18:57:00Z">
              <w:rPr/>
            </w:rPrChange>
          </w:rPr>
          <w:t xml:space="preserve">ot all inulin responders are equally predictive and </w:t>
        </w:r>
      </w:ins>
      <w:ins w:id="9408" w:author="Chen Liao" w:date="2021-03-29T04:31:00Z">
        <w:r w:rsidR="00F862E2" w:rsidRPr="002B6EEC">
          <w:rPr>
            <w:sz w:val="22"/>
            <w:szCs w:val="22"/>
            <w:rPrChange w:id="9409" w:author="Chen Liao" w:date="2021-03-29T18:57:00Z">
              <w:rPr/>
            </w:rPrChange>
          </w:rPr>
          <w:t xml:space="preserve">positive correlations were only found in Bacteroides </w:t>
        </w:r>
        <w:proofErr w:type="spellStart"/>
        <w:r w:rsidR="00F862E2" w:rsidRPr="002B6EEC">
          <w:rPr>
            <w:sz w:val="22"/>
            <w:szCs w:val="22"/>
            <w:rPrChange w:id="9410" w:author="Chen Liao" w:date="2021-03-29T18:57:00Z">
              <w:rPr/>
            </w:rPrChange>
          </w:rPr>
          <w:t>acidifaciens</w:t>
        </w:r>
        <w:proofErr w:type="spellEnd"/>
        <w:r w:rsidR="00F862E2" w:rsidRPr="002B6EEC">
          <w:rPr>
            <w:sz w:val="22"/>
            <w:szCs w:val="22"/>
            <w:rPrChange w:id="9411" w:author="Chen Liao" w:date="2021-03-29T18:57:00Z">
              <w:rPr/>
            </w:rPrChange>
          </w:rPr>
          <w:t xml:space="preserve"> and </w:t>
        </w:r>
        <w:proofErr w:type="spellStart"/>
        <w:r w:rsidR="00F862E2" w:rsidRPr="002B6EEC">
          <w:rPr>
            <w:sz w:val="22"/>
            <w:szCs w:val="22"/>
            <w:rPrChange w:id="9412" w:author="Chen Liao" w:date="2021-03-29T18:57:00Z">
              <w:rPr/>
            </w:rPrChange>
          </w:rPr>
          <w:t>Muribaculace</w:t>
        </w:r>
      </w:ins>
      <w:proofErr w:type="spellEnd"/>
      <w:ins w:id="9413" w:author="Chen Liao" w:date="2021-03-29T04:32:00Z">
        <w:r w:rsidR="00F862E2" w:rsidRPr="002B6EEC">
          <w:rPr>
            <w:sz w:val="22"/>
            <w:szCs w:val="22"/>
            <w:rPrChange w:id="9414" w:author="Chen Liao" w:date="2021-03-29T18:57:00Z">
              <w:rPr/>
            </w:rPrChange>
          </w:rPr>
          <w:t xml:space="preserve"> (</w:t>
        </w:r>
        <w:r w:rsidR="00F862E2" w:rsidRPr="002B6EEC">
          <w:rPr>
            <w:sz w:val="22"/>
            <w:szCs w:val="22"/>
            <w:highlight w:val="yellow"/>
            <w:rPrChange w:id="9415" w:author="Chen Liao" w:date="2021-03-29T18:57:00Z">
              <w:rPr/>
            </w:rPrChange>
          </w:rPr>
          <w:t>Fig. SX</w:t>
        </w:r>
      </w:ins>
      <w:ins w:id="9416" w:author="Chen Liao" w:date="2021-03-29T05:30:00Z">
        <w:r w:rsidR="005047EE" w:rsidRPr="002B6EEC">
          <w:rPr>
            <w:sz w:val="22"/>
            <w:szCs w:val="22"/>
            <w:highlight w:val="yellow"/>
            <w:rPrChange w:id="9417" w:author="Chen Liao" w:date="2021-03-29T18:57:00Z">
              <w:rPr/>
            </w:rPrChange>
          </w:rPr>
          <w:t>A</w:t>
        </w:r>
      </w:ins>
      <w:ins w:id="9418" w:author="Chen Liao" w:date="2021-03-29T04:32:00Z">
        <w:r w:rsidR="00F862E2" w:rsidRPr="002B6EEC">
          <w:rPr>
            <w:sz w:val="22"/>
            <w:szCs w:val="22"/>
            <w:rPrChange w:id="9419" w:author="Chen Liao" w:date="2021-03-29T18:57:00Z">
              <w:rPr/>
            </w:rPrChange>
          </w:rPr>
          <w:t>)</w:t>
        </w:r>
      </w:ins>
      <w:ins w:id="9420" w:author="Chen Liao" w:date="2021-03-29T04:31:00Z">
        <w:r w:rsidR="00F862E2" w:rsidRPr="002B6EEC">
          <w:rPr>
            <w:sz w:val="22"/>
            <w:szCs w:val="22"/>
            <w:rPrChange w:id="9421" w:author="Chen Liao" w:date="2021-03-29T18:57:00Z">
              <w:rPr/>
            </w:rPrChange>
          </w:rPr>
          <w:t xml:space="preserve">. The negative associations of the other </w:t>
        </w:r>
      </w:ins>
      <w:ins w:id="9422" w:author="Chen Liao" w:date="2021-03-29T04:32:00Z">
        <w:r w:rsidR="00F862E2" w:rsidRPr="002B6EEC">
          <w:rPr>
            <w:sz w:val="22"/>
            <w:szCs w:val="22"/>
            <w:rPrChange w:id="9423" w:author="Chen Liao" w:date="2021-03-29T18:57:00Z">
              <w:rPr/>
            </w:rPrChange>
          </w:rPr>
          <w:t xml:space="preserve">three </w:t>
        </w:r>
      </w:ins>
      <w:ins w:id="9424" w:author="Chen Liao" w:date="2021-03-29T05:25:00Z">
        <w:r w:rsidR="00444FF5" w:rsidRPr="002B6EEC">
          <w:rPr>
            <w:sz w:val="22"/>
            <w:szCs w:val="22"/>
            <w:rPrChange w:id="9425" w:author="Chen Liao" w:date="2021-03-29T18:57:00Z">
              <w:rPr/>
            </w:rPrChange>
          </w:rPr>
          <w:t>responders</w:t>
        </w:r>
      </w:ins>
      <w:ins w:id="9426" w:author="Chen Liao" w:date="2021-03-29T05:17:00Z">
        <w:r w:rsidR="00444FF5" w:rsidRPr="002B6EEC">
          <w:rPr>
            <w:sz w:val="22"/>
            <w:szCs w:val="22"/>
            <w:rPrChange w:id="9427" w:author="Chen Liao" w:date="2021-03-29T18:57:00Z">
              <w:rPr/>
            </w:rPrChange>
          </w:rPr>
          <w:t xml:space="preserve"> </w:t>
        </w:r>
      </w:ins>
      <w:ins w:id="9428" w:author="Chen Liao" w:date="2021-03-29T05:22:00Z">
        <w:r w:rsidR="00444FF5" w:rsidRPr="002B6EEC">
          <w:rPr>
            <w:sz w:val="22"/>
            <w:szCs w:val="22"/>
            <w:rPrChange w:id="9429" w:author="Chen Liao" w:date="2021-03-29T18:57:00Z">
              <w:rPr/>
            </w:rPrChange>
          </w:rPr>
          <w:t>do not necessarily contradict the</w:t>
        </w:r>
      </w:ins>
      <w:ins w:id="9430" w:author="Chen Liao" w:date="2021-03-29T05:26:00Z">
        <w:r w:rsidR="00444FF5" w:rsidRPr="002B6EEC">
          <w:rPr>
            <w:sz w:val="22"/>
            <w:szCs w:val="22"/>
            <w:rPrChange w:id="9431" w:author="Chen Liao" w:date="2021-03-29T18:57:00Z">
              <w:rPr/>
            </w:rPrChange>
          </w:rPr>
          <w:t>ir</w:t>
        </w:r>
      </w:ins>
      <w:ins w:id="9432" w:author="Chen Liao" w:date="2021-03-29T05:22:00Z">
        <w:r w:rsidR="00444FF5" w:rsidRPr="002B6EEC">
          <w:rPr>
            <w:sz w:val="22"/>
            <w:szCs w:val="22"/>
            <w:rPrChange w:id="9433" w:author="Chen Liao" w:date="2021-03-29T18:57:00Z">
              <w:rPr/>
            </w:rPrChange>
          </w:rPr>
          <w:t xml:space="preserve"> identi</w:t>
        </w:r>
      </w:ins>
      <w:ins w:id="9434" w:author="Chen Liao" w:date="2021-03-29T05:24:00Z">
        <w:r w:rsidR="00444FF5" w:rsidRPr="002B6EEC">
          <w:rPr>
            <w:sz w:val="22"/>
            <w:szCs w:val="22"/>
            <w:rPrChange w:id="9435" w:author="Chen Liao" w:date="2021-03-29T18:57:00Z">
              <w:rPr/>
            </w:rPrChange>
          </w:rPr>
          <w:t>t</w:t>
        </w:r>
      </w:ins>
      <w:ins w:id="9436" w:author="Chen Liao" w:date="2021-03-29T05:22:00Z">
        <w:r w:rsidR="00444FF5" w:rsidRPr="002B6EEC">
          <w:rPr>
            <w:sz w:val="22"/>
            <w:szCs w:val="22"/>
            <w:rPrChange w:id="9437" w:author="Chen Liao" w:date="2021-03-29T18:57:00Z">
              <w:rPr/>
            </w:rPrChange>
          </w:rPr>
          <w:t xml:space="preserve">y of </w:t>
        </w:r>
      </w:ins>
      <w:ins w:id="9438" w:author="Chen Liao" w:date="2021-03-29T05:26:00Z">
        <w:r w:rsidR="00444FF5" w:rsidRPr="002B6EEC">
          <w:rPr>
            <w:sz w:val="22"/>
            <w:szCs w:val="22"/>
            <w:rPrChange w:id="9439" w:author="Chen Liao" w:date="2021-03-29T18:57:00Z">
              <w:rPr/>
            </w:rPrChange>
          </w:rPr>
          <w:t>being</w:t>
        </w:r>
      </w:ins>
      <w:ins w:id="9440" w:author="Chen Liao" w:date="2021-03-29T05:25:00Z">
        <w:r w:rsidR="00444FF5" w:rsidRPr="002B6EEC">
          <w:rPr>
            <w:sz w:val="22"/>
            <w:szCs w:val="22"/>
            <w:rPrChange w:id="9441" w:author="Chen Liao" w:date="2021-03-29T18:57:00Z">
              <w:rPr/>
            </w:rPrChange>
          </w:rPr>
          <w:t xml:space="preserve"> </w:t>
        </w:r>
      </w:ins>
      <w:ins w:id="9442" w:author="Chen Liao" w:date="2021-03-29T05:22:00Z">
        <w:r w:rsidR="00444FF5" w:rsidRPr="002B6EEC">
          <w:rPr>
            <w:sz w:val="22"/>
            <w:szCs w:val="22"/>
            <w:rPrChange w:id="9443" w:author="Chen Liao" w:date="2021-03-29T18:57:00Z">
              <w:rPr/>
            </w:rPrChange>
          </w:rPr>
          <w:t>responde</w:t>
        </w:r>
      </w:ins>
      <w:ins w:id="9444" w:author="Chen Liao" w:date="2021-03-29T05:23:00Z">
        <w:r w:rsidR="00444FF5" w:rsidRPr="002B6EEC">
          <w:rPr>
            <w:sz w:val="22"/>
            <w:szCs w:val="22"/>
            <w:rPrChange w:id="9445" w:author="Chen Liao" w:date="2021-03-29T18:57:00Z">
              <w:rPr/>
            </w:rPrChange>
          </w:rPr>
          <w:t xml:space="preserve">rs </w:t>
        </w:r>
      </w:ins>
      <w:ins w:id="9446" w:author="Chen Liao" w:date="2021-03-29T05:25:00Z">
        <w:r w:rsidR="00444FF5" w:rsidRPr="002B6EEC">
          <w:rPr>
            <w:sz w:val="22"/>
            <w:szCs w:val="22"/>
            <w:rPrChange w:id="9447" w:author="Chen Liao" w:date="2021-03-29T18:57:00Z">
              <w:rPr/>
            </w:rPrChange>
          </w:rPr>
          <w:t xml:space="preserve">because </w:t>
        </w:r>
      </w:ins>
      <w:ins w:id="9448" w:author="Chen Liao" w:date="2021-03-29T05:23:00Z">
        <w:r w:rsidR="00444FF5" w:rsidRPr="002B6EEC">
          <w:rPr>
            <w:sz w:val="22"/>
            <w:szCs w:val="22"/>
            <w:rPrChange w:id="9449" w:author="Chen Liao" w:date="2021-03-29T18:57:00Z">
              <w:rPr/>
            </w:rPrChange>
          </w:rPr>
          <w:t xml:space="preserve">different approaches </w:t>
        </w:r>
      </w:ins>
      <w:ins w:id="9450" w:author="Chen Liao" w:date="2021-03-29T05:26:00Z">
        <w:r w:rsidR="00562F50" w:rsidRPr="002B6EEC">
          <w:rPr>
            <w:sz w:val="22"/>
            <w:szCs w:val="22"/>
            <w:rPrChange w:id="9451" w:author="Chen Liao" w:date="2021-03-29T18:57:00Z">
              <w:rPr/>
            </w:rPrChange>
          </w:rPr>
          <w:t>and data</w:t>
        </w:r>
      </w:ins>
      <w:ins w:id="9452" w:author="Chen Liao" w:date="2021-03-29T05:27:00Z">
        <w:r w:rsidR="00562F50" w:rsidRPr="002B6EEC">
          <w:rPr>
            <w:sz w:val="22"/>
            <w:szCs w:val="22"/>
            <w:rPrChange w:id="9453" w:author="Chen Liao" w:date="2021-03-29T18:57:00Z">
              <w:rPr/>
            </w:rPrChange>
          </w:rPr>
          <w:t xml:space="preserve"> </w:t>
        </w:r>
        <w:r w:rsidR="005047EE" w:rsidRPr="002B6EEC">
          <w:rPr>
            <w:sz w:val="22"/>
            <w:szCs w:val="22"/>
            <w:rPrChange w:id="9454" w:author="Chen Liao" w:date="2021-03-29T18:57:00Z">
              <w:rPr/>
            </w:rPrChange>
          </w:rPr>
          <w:t>are</w:t>
        </w:r>
        <w:r w:rsidR="00562F50" w:rsidRPr="002B6EEC">
          <w:rPr>
            <w:sz w:val="22"/>
            <w:szCs w:val="22"/>
            <w:rPrChange w:id="9455" w:author="Chen Liao" w:date="2021-03-29T18:57:00Z">
              <w:rPr/>
            </w:rPrChange>
          </w:rPr>
          <w:t xml:space="preserve"> involved. </w:t>
        </w:r>
      </w:ins>
      <w:ins w:id="9456" w:author="Chen Liao" w:date="2021-03-29T05:22:00Z">
        <w:r w:rsidR="00444FF5" w:rsidRPr="002B6EEC">
          <w:rPr>
            <w:sz w:val="22"/>
            <w:szCs w:val="22"/>
            <w:rPrChange w:id="9457" w:author="Chen Liao" w:date="2021-03-29T18:57:00Z">
              <w:rPr/>
            </w:rPrChange>
          </w:rPr>
          <w:t xml:space="preserve"> </w:t>
        </w:r>
      </w:ins>
      <w:ins w:id="9458" w:author="Chen Liao" w:date="2021-03-29T04:33:00Z">
        <w:r w:rsidR="00F862E2" w:rsidRPr="002B6EEC">
          <w:rPr>
            <w:sz w:val="22"/>
            <w:szCs w:val="22"/>
            <w:rPrChange w:id="9459" w:author="Chen Liao" w:date="2021-03-29T18:57:00Z">
              <w:rPr/>
            </w:rPrChange>
          </w:rPr>
          <w:t xml:space="preserve">By combining the two </w:t>
        </w:r>
      </w:ins>
      <w:ins w:id="9460" w:author="Chen Liao" w:date="2021-03-29T04:34:00Z">
        <w:r w:rsidR="00F862E2" w:rsidRPr="002B6EEC">
          <w:rPr>
            <w:sz w:val="22"/>
            <w:szCs w:val="22"/>
            <w:rPrChange w:id="9461" w:author="Chen Liao" w:date="2021-03-29T18:57:00Z">
              <w:rPr/>
            </w:rPrChange>
          </w:rPr>
          <w:t xml:space="preserve">responders, their total relative abundance can explain 75% of the variability </w:t>
        </w:r>
      </w:ins>
      <w:ins w:id="9462" w:author="Chen Liao" w:date="2021-03-29T04:35:00Z">
        <w:r w:rsidR="00F862E2" w:rsidRPr="002B6EEC">
          <w:rPr>
            <w:sz w:val="22"/>
            <w:szCs w:val="22"/>
            <w:rPrChange w:id="9463" w:author="Chen Liao" w:date="2021-03-29T18:57:00Z">
              <w:rPr/>
            </w:rPrChange>
          </w:rPr>
          <w:t>(Pearson correlation)</w:t>
        </w:r>
      </w:ins>
      <w:ins w:id="9464" w:author="Chen Liao" w:date="2021-03-29T05:27:00Z">
        <w:r w:rsidR="005047EE" w:rsidRPr="002B6EEC">
          <w:rPr>
            <w:sz w:val="22"/>
            <w:szCs w:val="22"/>
            <w:rPrChange w:id="9465" w:author="Chen Liao" w:date="2021-03-29T18:57:00Z">
              <w:rPr/>
            </w:rPrChange>
          </w:rPr>
          <w:t xml:space="preserve"> in microbiota response</w:t>
        </w:r>
      </w:ins>
      <w:ins w:id="9466" w:author="Chen Liao" w:date="2021-03-29T04:34:00Z">
        <w:r w:rsidR="00F862E2" w:rsidRPr="002B6EEC">
          <w:rPr>
            <w:sz w:val="22"/>
            <w:szCs w:val="22"/>
            <w:rPrChange w:id="9467" w:author="Chen Liao" w:date="2021-03-29T18:57:00Z">
              <w:rPr/>
            </w:rPrChange>
          </w:rPr>
          <w:t>.</w:t>
        </w:r>
      </w:ins>
      <w:ins w:id="9468" w:author="Chen Liao" w:date="2021-03-29T05:27:00Z">
        <w:r w:rsidR="005047EE" w:rsidRPr="002B6EEC">
          <w:rPr>
            <w:sz w:val="22"/>
            <w:szCs w:val="22"/>
            <w:rPrChange w:id="9469" w:author="Chen Liao" w:date="2021-03-29T18:57:00Z">
              <w:rPr/>
            </w:rPrChange>
          </w:rPr>
          <w:t xml:space="preserve"> </w:t>
        </w:r>
        <w:proofErr w:type="spellStart"/>
        <w:r w:rsidR="005047EE" w:rsidRPr="002B6EEC">
          <w:rPr>
            <w:sz w:val="22"/>
            <w:szCs w:val="22"/>
            <w:rPrChange w:id="9470" w:author="Chen Liao" w:date="2021-03-29T18:57:00Z">
              <w:rPr/>
            </w:rPrChange>
          </w:rPr>
          <w:t>Simiarly</w:t>
        </w:r>
        <w:proofErr w:type="spellEnd"/>
        <w:r w:rsidR="005047EE" w:rsidRPr="002B6EEC">
          <w:rPr>
            <w:sz w:val="22"/>
            <w:szCs w:val="22"/>
            <w:rPrChange w:id="9471" w:author="Chen Liao" w:date="2021-03-29T18:57:00Z">
              <w:rPr/>
            </w:rPrChange>
          </w:rPr>
          <w:t xml:space="preserve">, the </w:t>
        </w:r>
      </w:ins>
      <w:ins w:id="9472" w:author="Chen Liao" w:date="2021-03-29T05:29:00Z">
        <w:r w:rsidR="005047EE" w:rsidRPr="002B6EEC">
          <w:rPr>
            <w:sz w:val="22"/>
            <w:szCs w:val="22"/>
            <w:rPrChange w:id="9473" w:author="Chen Liao" w:date="2021-03-29T18:57:00Z">
              <w:rPr/>
            </w:rPrChange>
          </w:rPr>
          <w:t>total r</w:t>
        </w:r>
      </w:ins>
      <w:ins w:id="9474" w:author="Chen Liao" w:date="2021-03-29T05:30:00Z">
        <w:r w:rsidR="005047EE" w:rsidRPr="002B6EEC">
          <w:rPr>
            <w:sz w:val="22"/>
            <w:szCs w:val="22"/>
            <w:rPrChange w:id="9475" w:author="Chen Liao" w:date="2021-03-29T18:57:00Z">
              <w:rPr/>
            </w:rPrChange>
          </w:rPr>
          <w:t>elative abundance of</w:t>
        </w:r>
      </w:ins>
      <w:ins w:id="9476" w:author="Chen Liao" w:date="2021-03-29T05:28:00Z">
        <w:r w:rsidR="005047EE" w:rsidRPr="002B6EEC">
          <w:rPr>
            <w:sz w:val="22"/>
            <w:szCs w:val="22"/>
            <w:rPrChange w:id="9477" w:author="Chen Liao" w:date="2021-03-29T18:57:00Z">
              <w:rPr/>
            </w:rPrChange>
          </w:rPr>
          <w:t xml:space="preserve"> </w:t>
        </w:r>
        <w:proofErr w:type="spellStart"/>
        <w:r w:rsidR="005047EE" w:rsidRPr="002B6EEC">
          <w:rPr>
            <w:sz w:val="22"/>
            <w:szCs w:val="22"/>
            <w:rPrChange w:id="9478" w:author="Chen Liao" w:date="2021-03-29T18:57:00Z">
              <w:rPr/>
            </w:rPrChange>
          </w:rPr>
          <w:t>Muribaculaceae</w:t>
        </w:r>
        <w:proofErr w:type="spellEnd"/>
        <w:r w:rsidR="005047EE" w:rsidRPr="002B6EEC">
          <w:rPr>
            <w:sz w:val="22"/>
            <w:szCs w:val="22"/>
            <w:rPrChange w:id="9479" w:author="Chen Liao" w:date="2021-03-29T18:57:00Z">
              <w:rPr/>
            </w:rPrChange>
          </w:rPr>
          <w:t xml:space="preserve"> and </w:t>
        </w:r>
        <w:proofErr w:type="spellStart"/>
        <w:r w:rsidR="005047EE" w:rsidRPr="002B6EEC">
          <w:rPr>
            <w:sz w:val="22"/>
            <w:szCs w:val="22"/>
            <w:rPrChange w:id="9480" w:author="Chen Liao" w:date="2021-03-29T18:57:00Z">
              <w:rPr>
                <w:rFonts w:ascii="Helvetica Neue" w:hAnsi="Helvetica Neue"/>
                <w:color w:val="000000"/>
                <w:sz w:val="18"/>
                <w:szCs w:val="18"/>
                <w:shd w:val="clear" w:color="auto" w:fill="F5F5F5"/>
              </w:rPr>
            </w:rPrChange>
          </w:rPr>
          <w:t>Desulfovibrionaceae</w:t>
        </w:r>
      </w:ins>
      <w:proofErr w:type="spellEnd"/>
      <w:ins w:id="9481" w:author="Chen Liao" w:date="2021-03-29T05:29:00Z">
        <w:r w:rsidR="005047EE" w:rsidRPr="002B6EEC">
          <w:rPr>
            <w:sz w:val="22"/>
            <w:szCs w:val="22"/>
            <w:rPrChange w:id="9482" w:author="Chen Liao" w:date="2021-03-29T18:57:00Z">
              <w:rPr/>
            </w:rPrChange>
          </w:rPr>
          <w:t xml:space="preserve"> </w:t>
        </w:r>
      </w:ins>
      <w:ins w:id="9483" w:author="Chen Liao" w:date="2021-03-29T05:30:00Z">
        <w:r w:rsidR="005047EE" w:rsidRPr="002B6EEC">
          <w:rPr>
            <w:sz w:val="22"/>
            <w:szCs w:val="22"/>
            <w:rPrChange w:id="9484" w:author="Chen Liao" w:date="2021-03-29T18:57:00Z">
              <w:rPr/>
            </w:rPrChange>
          </w:rPr>
          <w:t>in the baseline community explains 86% of heterogeneity in microbiota response induced by resistant s</w:t>
        </w:r>
      </w:ins>
      <w:ins w:id="9485" w:author="Chen Liao" w:date="2021-03-29T05:31:00Z">
        <w:r w:rsidR="005047EE" w:rsidRPr="002B6EEC">
          <w:rPr>
            <w:sz w:val="22"/>
            <w:szCs w:val="22"/>
            <w:rPrChange w:id="9486" w:author="Chen Liao" w:date="2021-03-29T18:57:00Z">
              <w:rPr/>
            </w:rPrChange>
          </w:rPr>
          <w:t>tarch (</w:t>
        </w:r>
        <w:r w:rsidR="005047EE" w:rsidRPr="002B6EEC">
          <w:rPr>
            <w:sz w:val="22"/>
            <w:szCs w:val="22"/>
            <w:highlight w:val="yellow"/>
            <w:rPrChange w:id="9487" w:author="Chen Liao" w:date="2021-03-29T18:57:00Z">
              <w:rPr/>
            </w:rPrChange>
          </w:rPr>
          <w:t>Fig. SXB</w:t>
        </w:r>
        <w:r w:rsidR="005047EE" w:rsidRPr="002B6EEC">
          <w:rPr>
            <w:sz w:val="22"/>
            <w:szCs w:val="22"/>
            <w:rPrChange w:id="9488" w:author="Chen Liao" w:date="2021-03-29T18:57:00Z">
              <w:rPr/>
            </w:rPrChange>
          </w:rPr>
          <w:t xml:space="preserve">). </w:t>
        </w:r>
      </w:ins>
      <w:ins w:id="9489" w:author="Chen Liao" w:date="2021-03-29T04:35:00Z">
        <w:r w:rsidR="00F862E2" w:rsidRPr="002B6EEC">
          <w:rPr>
            <w:sz w:val="22"/>
            <w:szCs w:val="22"/>
            <w:rPrChange w:id="9490" w:author="Chen Liao" w:date="2021-03-29T18:57:00Z">
              <w:rPr/>
            </w:rPrChange>
          </w:rPr>
          <w:t xml:space="preserve">Although not perfect, our </w:t>
        </w:r>
      </w:ins>
      <w:ins w:id="9491" w:author="Chen Liao" w:date="2021-03-29T05:31:00Z">
        <w:r w:rsidR="005047EE" w:rsidRPr="002B6EEC">
          <w:rPr>
            <w:sz w:val="22"/>
            <w:szCs w:val="22"/>
            <w:rPrChange w:id="9492" w:author="Chen Liao" w:date="2021-03-29T18:57:00Z">
              <w:rPr/>
            </w:rPrChange>
          </w:rPr>
          <w:t>study</w:t>
        </w:r>
      </w:ins>
      <w:ins w:id="9493" w:author="Chen Liao" w:date="2021-03-29T04:35:00Z">
        <w:r w:rsidR="00F862E2" w:rsidRPr="002B6EEC">
          <w:rPr>
            <w:sz w:val="22"/>
            <w:szCs w:val="22"/>
            <w:rPrChange w:id="9494" w:author="Chen Liao" w:date="2021-03-29T18:57:00Z">
              <w:rPr/>
            </w:rPrChange>
          </w:rPr>
          <w:t xml:space="preserve"> </w:t>
        </w:r>
      </w:ins>
      <w:ins w:id="9495" w:author="Chen Liao" w:date="2021-03-29T04:36:00Z">
        <w:r w:rsidR="00F862E2" w:rsidRPr="002B6EEC">
          <w:rPr>
            <w:sz w:val="22"/>
            <w:szCs w:val="22"/>
            <w:rPrChange w:id="9496" w:author="Chen Liao" w:date="2021-03-29T18:57:00Z">
              <w:rPr/>
            </w:rPrChange>
          </w:rPr>
          <w:t xml:space="preserve">provides </w:t>
        </w:r>
        <w:proofErr w:type="spellStart"/>
        <w:r w:rsidR="00F862E2" w:rsidRPr="002B6EEC">
          <w:rPr>
            <w:sz w:val="22"/>
            <w:szCs w:val="22"/>
            <w:rPrChange w:id="9497" w:author="Chen Liao" w:date="2021-03-29T18:57:00Z">
              <w:rPr/>
            </w:rPrChange>
          </w:rPr>
          <w:t>guidance</w:t>
        </w:r>
      </w:ins>
      <w:ins w:id="9498" w:author="Chen Liao" w:date="2021-03-29T05:31:00Z">
        <w:r w:rsidR="005047EE" w:rsidRPr="002B6EEC">
          <w:rPr>
            <w:sz w:val="22"/>
            <w:szCs w:val="22"/>
            <w:rPrChange w:id="9499" w:author="Chen Liao" w:date="2021-03-29T18:57:00Z">
              <w:rPr/>
            </w:rPrChange>
          </w:rPr>
          <w:t>s</w:t>
        </w:r>
      </w:ins>
      <w:proofErr w:type="spellEnd"/>
      <w:ins w:id="9500" w:author="Chen Liao" w:date="2021-03-29T04:36:00Z">
        <w:r w:rsidR="00F862E2" w:rsidRPr="002B6EEC">
          <w:rPr>
            <w:sz w:val="22"/>
            <w:szCs w:val="22"/>
            <w:rPrChange w:id="9501" w:author="Chen Liao" w:date="2021-03-29T18:57:00Z">
              <w:rPr/>
            </w:rPrChange>
          </w:rPr>
          <w:t xml:space="preserve"> on how to develop predictive metrics</w:t>
        </w:r>
      </w:ins>
      <w:ins w:id="9502" w:author="Chen Liao" w:date="2021-03-29T04:38:00Z">
        <w:r w:rsidR="00F862E2" w:rsidRPr="002B6EEC">
          <w:rPr>
            <w:sz w:val="22"/>
            <w:szCs w:val="22"/>
            <w:rPrChange w:id="9503" w:author="Chen Liao" w:date="2021-03-29T18:57:00Z">
              <w:rPr/>
            </w:rPrChange>
          </w:rPr>
          <w:t xml:space="preserve"> of microbiota response under dietary fiber intervention.</w:t>
        </w:r>
      </w:ins>
    </w:p>
    <w:p w14:paraId="35F3D677" w14:textId="53F05E38" w:rsidR="00C30874" w:rsidRPr="002B6EEC" w:rsidDel="0028317E" w:rsidRDefault="00635113" w:rsidP="00B76665">
      <w:pPr>
        <w:jc w:val="both"/>
        <w:rPr>
          <w:del w:id="9504" w:author="Chen Liao" w:date="2021-03-29T05:34:00Z"/>
          <w:sz w:val="22"/>
          <w:szCs w:val="22"/>
          <w:shd w:val="clear" w:color="auto" w:fill="FFFFFF"/>
          <w:rPrChange w:id="9505" w:author="Chen Liao" w:date="2021-03-29T18:57:00Z">
            <w:rPr>
              <w:del w:id="9506" w:author="Chen Liao" w:date="2021-03-29T05:34:00Z"/>
              <w:shd w:val="clear" w:color="auto" w:fill="FFFFFF"/>
            </w:rPr>
          </w:rPrChange>
        </w:rPr>
      </w:pPr>
      <w:moveFromRangeStart w:id="9507" w:author="Chen Liao" w:date="2021-03-24T23:12:00Z" w:name="move67519989"/>
      <w:moveFrom w:id="9508" w:author="Chen Liao" w:date="2021-03-24T23:12:00Z">
        <w:del w:id="9509" w:author="Chen Liao" w:date="2021-03-29T05:34:00Z">
          <w:r w:rsidRPr="002B6EEC" w:rsidDel="0028317E">
            <w:rPr>
              <w:sz w:val="22"/>
              <w:szCs w:val="22"/>
              <w:shd w:val="clear" w:color="auto" w:fill="FFFFFF"/>
              <w:rPrChange w:id="9510" w:author="Chen Liao" w:date="2021-03-29T18:57:00Z">
                <w:rPr>
                  <w:shd w:val="clear" w:color="auto" w:fill="FFFFFF"/>
                </w:rPr>
              </w:rPrChange>
            </w:rPr>
            <w:delText xml:space="preserve">Dietary fiber has </w:delText>
          </w:r>
          <w:r w:rsidR="00FB0DCA" w:rsidRPr="002B6EEC" w:rsidDel="0028317E">
            <w:rPr>
              <w:sz w:val="22"/>
              <w:szCs w:val="22"/>
              <w:shd w:val="clear" w:color="auto" w:fill="FFFFFF"/>
              <w:rPrChange w:id="9511" w:author="Chen Liao" w:date="2021-03-29T18:57:00Z">
                <w:rPr>
                  <w:shd w:val="clear" w:color="auto" w:fill="FFFFFF"/>
                </w:rPr>
              </w:rPrChange>
            </w:rPr>
            <w:delText>been recently proposed</w:delText>
          </w:r>
          <w:r w:rsidR="00FB0DCA" w:rsidRPr="002B6EEC" w:rsidDel="0028317E">
            <w:rPr>
              <w:sz w:val="22"/>
              <w:szCs w:val="22"/>
              <w:shd w:val="clear" w:color="auto" w:fill="FFFFFF"/>
              <w:rPrChange w:id="9512" w:author="Chen Liao" w:date="2021-03-29T18:57:00Z">
                <w:rPr>
                  <w:color w:val="2A2A2A"/>
                  <w:shd w:val="clear" w:color="auto" w:fill="FFFFFF"/>
                </w:rPr>
              </w:rPrChange>
            </w:rPr>
            <w:delText xml:space="preserve"> </w:delText>
          </w:r>
          <w:r w:rsidR="00A0250C" w:rsidRPr="002B6EEC" w:rsidDel="0028317E">
            <w:rPr>
              <w:sz w:val="22"/>
              <w:szCs w:val="22"/>
              <w:shd w:val="clear" w:color="auto" w:fill="FFFFFF"/>
              <w:rPrChange w:id="9513" w:author="Chen Liao" w:date="2021-03-29T18:57:00Z">
                <w:rPr>
                  <w:color w:val="000000"/>
                  <w:shd w:val="clear" w:color="auto" w:fill="FFFFFF"/>
                </w:rPr>
              </w:rPrChange>
            </w:rPr>
            <w:delText>could shift the microbiota to a different stable state</w:delText>
          </w:r>
          <w:r w:rsidR="00991901" w:rsidRPr="002B6EEC" w:rsidDel="0028317E">
            <w:rPr>
              <w:sz w:val="22"/>
              <w:szCs w:val="22"/>
              <w:shd w:val="clear" w:color="auto" w:fill="FFFFFF"/>
              <w:rPrChange w:id="9514" w:author="Chen Liao" w:date="2021-03-29T18:57:00Z">
                <w:rPr>
                  <w:color w:val="000000"/>
                  <w:shd w:val="clear" w:color="auto" w:fill="FFFFFF"/>
                </w:rPr>
              </w:rPrChange>
            </w:rPr>
            <w:delText>,</w:delText>
          </w:r>
          <w:r w:rsidR="00A0250C" w:rsidRPr="002B6EEC" w:rsidDel="0028317E">
            <w:rPr>
              <w:sz w:val="22"/>
              <w:szCs w:val="22"/>
              <w:shd w:val="clear" w:color="auto" w:fill="FFFFFF"/>
              <w:rPrChange w:id="9515" w:author="Chen Liao" w:date="2021-03-29T18:57:00Z">
                <w:rPr>
                  <w:color w:val="000000"/>
                  <w:shd w:val="clear" w:color="auto" w:fill="FFFFFF"/>
                </w:rPr>
              </w:rPrChange>
            </w:rPr>
            <w:delText xml:space="preserve"> which may </w:delText>
          </w:r>
          <w:r w:rsidR="00CF575F" w:rsidRPr="002B6EEC" w:rsidDel="0028317E">
            <w:rPr>
              <w:sz w:val="22"/>
              <w:szCs w:val="22"/>
              <w:shd w:val="clear" w:color="auto" w:fill="FFFFFF"/>
              <w:rPrChange w:id="9516" w:author="Chen Liao" w:date="2021-03-29T18:57:00Z">
                <w:rPr>
                  <w:color w:val="000000"/>
                  <w:shd w:val="clear" w:color="auto" w:fill="FFFFFF"/>
                </w:rPr>
              </w:rPrChange>
            </w:rPr>
            <w:delText>serve as</w:delText>
          </w:r>
          <w:r w:rsidR="00A0250C" w:rsidRPr="002B6EEC" w:rsidDel="0028317E">
            <w:rPr>
              <w:sz w:val="22"/>
              <w:szCs w:val="22"/>
              <w:shd w:val="clear" w:color="auto" w:fill="FFFFFF"/>
              <w:rPrChange w:id="9517" w:author="Chen Liao" w:date="2021-03-29T18:57:00Z">
                <w:rPr>
                  <w:color w:val="000000"/>
                  <w:shd w:val="clear" w:color="auto" w:fill="FFFFFF"/>
                </w:rPr>
              </w:rPrChange>
            </w:rPr>
            <w:delText xml:space="preserve"> a </w:delText>
          </w:r>
          <w:r w:rsidR="00A915FE" w:rsidRPr="002B6EEC" w:rsidDel="0028317E">
            <w:rPr>
              <w:sz w:val="22"/>
              <w:szCs w:val="22"/>
              <w:shd w:val="clear" w:color="auto" w:fill="FFFFFF"/>
              <w:rPrChange w:id="9518" w:author="Chen Liao" w:date="2021-03-29T18:57:00Z">
                <w:rPr>
                  <w:color w:val="2A2A2A"/>
                  <w:shd w:val="clear" w:color="auto" w:fill="FFFFFF"/>
                </w:rPr>
              </w:rPrChange>
            </w:rPr>
            <w:delText xml:space="preserve">promising strategy </w:delText>
          </w:r>
          <w:r w:rsidR="00E864A2" w:rsidRPr="002B6EEC" w:rsidDel="0028317E">
            <w:rPr>
              <w:sz w:val="22"/>
              <w:szCs w:val="22"/>
              <w:shd w:val="clear" w:color="auto" w:fill="FFFFFF"/>
              <w:rPrChange w:id="9519" w:author="Chen Liao" w:date="2021-03-29T18:57:00Z">
                <w:rPr>
                  <w:color w:val="2A2A2A"/>
                  <w:shd w:val="clear" w:color="auto" w:fill="FFFFFF"/>
                </w:rPr>
              </w:rPrChange>
            </w:rPr>
            <w:delText xml:space="preserve">to </w:delText>
          </w:r>
          <w:r w:rsidR="00A0250C" w:rsidRPr="002B6EEC" w:rsidDel="0028317E">
            <w:rPr>
              <w:sz w:val="22"/>
              <w:szCs w:val="22"/>
              <w:shd w:val="clear" w:color="auto" w:fill="FFFFFF"/>
              <w:rPrChange w:id="9520" w:author="Chen Liao" w:date="2021-03-29T18:57:00Z">
                <w:rPr>
                  <w:color w:val="2A2A2A"/>
                  <w:shd w:val="clear" w:color="auto" w:fill="FFFFFF"/>
                </w:rPr>
              </w:rPrChange>
            </w:rPr>
            <w:delText xml:space="preserve">promote host health </w:delText>
          </w:r>
          <w:r w:rsidR="00E9418A" w:rsidRPr="002B6EEC" w:rsidDel="0028317E">
            <w:rPr>
              <w:sz w:val="22"/>
              <w:szCs w:val="22"/>
              <w:shd w:val="clear" w:color="auto" w:fill="FFFFFF"/>
              <w:rPrChange w:id="9521" w:author="Chen Liao" w:date="2021-03-29T18:57:00Z">
                <w:rPr>
                  <w:color w:val="2A2A2A"/>
                  <w:shd w:val="clear" w:color="auto" w:fill="FFFFFF"/>
                </w:rPr>
              </w:rPrChange>
            </w:rPr>
            <w:fldChar w:fldCharType="begin"/>
          </w:r>
          <w:r w:rsidR="00E9418A" w:rsidRPr="002B6EEC" w:rsidDel="0028317E">
            <w:rPr>
              <w:sz w:val="22"/>
              <w:szCs w:val="22"/>
              <w:shd w:val="clear" w:color="auto" w:fill="FFFFFF"/>
              <w:rPrChange w:id="9522" w:author="Chen Liao" w:date="2021-03-29T18:57:00Z">
                <w:rPr>
                  <w:color w:val="2A2A2A"/>
                  <w:shd w:val="clear" w:color="auto" w:fill="FFFFFF"/>
                </w:rPr>
              </w:rPrChange>
            </w:rPr>
            <w:delInstrText xml:space="preserve"> ADDIN NE.Ref.{925BC680-4974-4978-B662-AABC5F745BBD}</w:delInstrText>
          </w:r>
          <w:r w:rsidR="00E9418A" w:rsidRPr="002B6EEC" w:rsidDel="0028317E">
            <w:rPr>
              <w:sz w:val="22"/>
              <w:szCs w:val="22"/>
              <w:shd w:val="clear" w:color="auto" w:fill="FFFFFF"/>
              <w:rPrChange w:id="9523" w:author="Chen Liao" w:date="2021-03-29T18:57:00Z">
                <w:rPr>
                  <w:color w:val="2A2A2A"/>
                  <w:shd w:val="clear" w:color="auto" w:fill="FFFFFF"/>
                </w:rPr>
              </w:rPrChange>
            </w:rPr>
            <w:fldChar w:fldCharType="separate"/>
          </w:r>
          <w:r w:rsidR="00ED3422" w:rsidRPr="002B6EEC" w:rsidDel="0028317E">
            <w:rPr>
              <w:sz w:val="22"/>
              <w:szCs w:val="22"/>
              <w:shd w:val="clear" w:color="auto" w:fill="FFFFFF"/>
              <w:rPrChange w:id="9524" w:author="Chen Liao" w:date="2021-03-29T18:57:00Z">
                <w:rPr>
                  <w:color w:val="080000"/>
                </w:rPr>
              </w:rPrChange>
            </w:rPr>
            <w:delText>[31]</w:delText>
          </w:r>
          <w:r w:rsidR="00E9418A" w:rsidRPr="002B6EEC" w:rsidDel="0028317E">
            <w:rPr>
              <w:sz w:val="22"/>
              <w:szCs w:val="22"/>
              <w:shd w:val="clear" w:color="auto" w:fill="FFFFFF"/>
              <w:rPrChange w:id="9525" w:author="Chen Liao" w:date="2021-03-29T18:57:00Z">
                <w:rPr>
                  <w:color w:val="2A2A2A"/>
                  <w:shd w:val="clear" w:color="auto" w:fill="FFFFFF"/>
                </w:rPr>
              </w:rPrChange>
            </w:rPr>
            <w:fldChar w:fldCharType="end"/>
          </w:r>
          <w:r w:rsidR="00E9418A" w:rsidRPr="002B6EEC" w:rsidDel="0028317E">
            <w:rPr>
              <w:sz w:val="22"/>
              <w:szCs w:val="22"/>
              <w:shd w:val="clear" w:color="auto" w:fill="FFFFFF"/>
              <w:rPrChange w:id="9526" w:author="Chen Liao" w:date="2021-03-29T18:57:00Z">
                <w:rPr>
                  <w:color w:val="2A2A2A"/>
                  <w:shd w:val="clear" w:color="auto" w:fill="FFFFFF"/>
                </w:rPr>
              </w:rPrChange>
            </w:rPr>
            <w:delText xml:space="preserve">. </w:delText>
          </w:r>
          <w:r w:rsidR="00AA1AA7" w:rsidRPr="002B6EEC" w:rsidDel="0028317E">
            <w:rPr>
              <w:sz w:val="22"/>
              <w:szCs w:val="22"/>
              <w:shd w:val="clear" w:color="auto" w:fill="FFFFFF"/>
              <w:rPrChange w:id="9527" w:author="Chen Liao" w:date="2021-03-29T18:57:00Z">
                <w:rPr>
                  <w:color w:val="2A2A2A"/>
                  <w:shd w:val="clear" w:color="auto" w:fill="FFFFFF"/>
                </w:rPr>
              </w:rPrChange>
            </w:rPr>
            <w:delText xml:space="preserve">Here, we found that </w:delText>
          </w:r>
          <w:r w:rsidR="006A4972" w:rsidRPr="002B6EEC" w:rsidDel="0028317E">
            <w:rPr>
              <w:sz w:val="22"/>
              <w:szCs w:val="22"/>
              <w:shd w:val="clear" w:color="auto" w:fill="FFFFFF"/>
              <w:rPrChange w:id="9528" w:author="Chen Liao" w:date="2021-03-29T18:57:00Z">
                <w:rPr>
                  <w:color w:val="2A2A2A"/>
                  <w:shd w:val="clear" w:color="auto" w:fill="FFFFFF"/>
                </w:rPr>
              </w:rPrChange>
            </w:rPr>
            <w:delText xml:space="preserve">whether </w:delText>
          </w:r>
          <w:r w:rsidR="001873DF" w:rsidRPr="002B6EEC" w:rsidDel="0028317E">
            <w:rPr>
              <w:sz w:val="22"/>
              <w:szCs w:val="22"/>
              <w:shd w:val="clear" w:color="auto" w:fill="FFFFFF"/>
              <w:rPrChange w:id="9529" w:author="Chen Liao" w:date="2021-03-29T18:57:00Z">
                <w:rPr>
                  <w:color w:val="2A2A2A"/>
                  <w:shd w:val="clear" w:color="auto" w:fill="FFFFFF"/>
                </w:rPr>
              </w:rPrChange>
            </w:rPr>
            <w:delText xml:space="preserve">or not </w:delText>
          </w:r>
          <w:r w:rsidR="006A4972" w:rsidRPr="002B6EEC" w:rsidDel="0028317E">
            <w:rPr>
              <w:sz w:val="22"/>
              <w:szCs w:val="22"/>
              <w:shd w:val="clear" w:color="auto" w:fill="FFFFFF"/>
              <w:rPrChange w:id="9530" w:author="Chen Liao" w:date="2021-03-29T18:57:00Z">
                <w:rPr>
                  <w:color w:val="2A2A2A"/>
                  <w:shd w:val="clear" w:color="auto" w:fill="FFFFFF"/>
                </w:rPr>
              </w:rPrChange>
            </w:rPr>
            <w:delText xml:space="preserve">the gut microbiota could be </w:delText>
          </w:r>
          <w:r w:rsidR="00C06106" w:rsidRPr="002B6EEC" w:rsidDel="0028317E">
            <w:rPr>
              <w:sz w:val="22"/>
              <w:szCs w:val="22"/>
              <w:shd w:val="clear" w:color="auto" w:fill="FFFFFF"/>
              <w:rPrChange w:id="9531" w:author="Chen Liao" w:date="2021-03-29T18:57:00Z">
                <w:rPr>
                  <w:color w:val="2A2A2A"/>
                  <w:shd w:val="clear" w:color="auto" w:fill="FFFFFF"/>
                </w:rPr>
              </w:rPrChange>
            </w:rPr>
            <w:delText xml:space="preserve">successfully </w:delText>
          </w:r>
          <w:r w:rsidR="006A4972" w:rsidRPr="002B6EEC" w:rsidDel="0028317E">
            <w:rPr>
              <w:sz w:val="22"/>
              <w:szCs w:val="22"/>
              <w:shd w:val="clear" w:color="auto" w:fill="FFFFFF"/>
              <w:rPrChange w:id="9532" w:author="Chen Liao" w:date="2021-03-29T18:57:00Z">
                <w:rPr>
                  <w:color w:val="2A2A2A"/>
                  <w:shd w:val="clear" w:color="auto" w:fill="FFFFFF"/>
                </w:rPr>
              </w:rPrChange>
            </w:rPr>
            <w:delText>induced to a new steady state was baseline-dependent.</w:delText>
          </w:r>
          <w:r w:rsidR="00193812" w:rsidRPr="002B6EEC" w:rsidDel="0028317E">
            <w:rPr>
              <w:sz w:val="22"/>
              <w:szCs w:val="22"/>
              <w:shd w:val="clear" w:color="auto" w:fill="FFFFFF"/>
              <w:rPrChange w:id="9533" w:author="Chen Liao" w:date="2021-03-29T18:57:00Z">
                <w:rPr>
                  <w:color w:val="2A2A2A"/>
                  <w:shd w:val="clear" w:color="auto" w:fill="FFFFFF"/>
                </w:rPr>
              </w:rPrChange>
            </w:rPr>
            <w:delText xml:space="preserve"> </w:delText>
          </w:r>
          <w:r w:rsidR="000C620A" w:rsidRPr="002B6EEC" w:rsidDel="0028317E">
            <w:rPr>
              <w:sz w:val="22"/>
              <w:szCs w:val="22"/>
              <w:shd w:val="clear" w:color="auto" w:fill="FFFFFF"/>
              <w:rPrChange w:id="9534" w:author="Chen Liao" w:date="2021-03-29T18:57:00Z">
                <w:rPr>
                  <w:color w:val="2A2A2A"/>
                  <w:shd w:val="clear" w:color="auto" w:fill="FFFFFF"/>
                </w:rPr>
              </w:rPrChange>
            </w:rPr>
            <w:delText>As</w:delText>
          </w:r>
          <w:r w:rsidR="00193812" w:rsidRPr="002B6EEC" w:rsidDel="0028317E">
            <w:rPr>
              <w:sz w:val="22"/>
              <w:szCs w:val="22"/>
              <w:shd w:val="clear" w:color="auto" w:fill="FFFFFF"/>
              <w:rPrChange w:id="9535" w:author="Chen Liao" w:date="2021-03-29T18:57:00Z">
                <w:rPr>
                  <w:color w:val="2A2A2A"/>
                  <w:shd w:val="clear" w:color="auto" w:fill="FFFFFF"/>
                </w:rPr>
              </w:rPrChange>
            </w:rPr>
            <w:delText xml:space="preserve"> </w:delText>
          </w:r>
          <w:r w:rsidR="00494F23" w:rsidRPr="002B6EEC" w:rsidDel="0028317E">
            <w:rPr>
              <w:sz w:val="22"/>
              <w:szCs w:val="22"/>
              <w:shd w:val="clear" w:color="auto" w:fill="FFFFFF"/>
              <w:rPrChange w:id="9536" w:author="Chen Liao" w:date="2021-03-29T18:57:00Z">
                <w:rPr>
                  <w:color w:val="2A2A2A"/>
                  <w:shd w:val="clear" w:color="auto" w:fill="FFFFFF"/>
                </w:rPr>
              </w:rPrChange>
            </w:rPr>
            <w:delText xml:space="preserve">the published dataset </w:delText>
          </w:r>
          <w:r w:rsidR="00494F23" w:rsidRPr="002B6EEC" w:rsidDel="0028317E">
            <w:rPr>
              <w:sz w:val="22"/>
              <w:szCs w:val="22"/>
              <w:shd w:val="clear" w:color="auto" w:fill="FFFFFF"/>
              <w:rPrChange w:id="9537" w:author="Chen Liao" w:date="2021-03-29T18:57:00Z">
                <w:rPr>
                  <w:color w:val="2A2A2A"/>
                  <w:shd w:val="clear" w:color="auto" w:fill="FFFFFF"/>
                </w:rPr>
              </w:rPrChange>
            </w:rPr>
            <w:fldChar w:fldCharType="begin"/>
          </w:r>
          <w:r w:rsidR="00494F23" w:rsidRPr="002B6EEC" w:rsidDel="0028317E">
            <w:rPr>
              <w:sz w:val="22"/>
              <w:szCs w:val="22"/>
              <w:shd w:val="clear" w:color="auto" w:fill="FFFFFF"/>
              <w:rPrChange w:id="9538" w:author="Chen Liao" w:date="2021-03-29T18:57:00Z">
                <w:rPr>
                  <w:color w:val="2A2A2A"/>
                  <w:shd w:val="clear" w:color="auto" w:fill="FFFFFF"/>
                </w:rPr>
              </w:rPrChange>
            </w:rPr>
            <w:delInstrText xml:space="preserve"> ADDIN NE.Ref.{B9052BBE-D4C1-4717-B59A-A704BC176ABE}</w:delInstrText>
          </w:r>
          <w:r w:rsidR="00494F23" w:rsidRPr="002B6EEC" w:rsidDel="0028317E">
            <w:rPr>
              <w:sz w:val="22"/>
              <w:szCs w:val="22"/>
              <w:shd w:val="clear" w:color="auto" w:fill="FFFFFF"/>
              <w:rPrChange w:id="9539" w:author="Chen Liao" w:date="2021-03-29T18:57:00Z">
                <w:rPr>
                  <w:color w:val="2A2A2A"/>
                  <w:shd w:val="clear" w:color="auto" w:fill="FFFFFF"/>
                </w:rPr>
              </w:rPrChange>
            </w:rPr>
            <w:fldChar w:fldCharType="separate"/>
          </w:r>
          <w:r w:rsidR="00ED3422" w:rsidRPr="002B6EEC" w:rsidDel="0028317E">
            <w:rPr>
              <w:sz w:val="22"/>
              <w:szCs w:val="22"/>
              <w:shd w:val="clear" w:color="auto" w:fill="FFFFFF"/>
              <w:rPrChange w:id="9540" w:author="Chen Liao" w:date="2021-03-29T18:57:00Z">
                <w:rPr>
                  <w:color w:val="080000"/>
                </w:rPr>
              </w:rPrChange>
            </w:rPr>
            <w:delText>[22]</w:delText>
          </w:r>
          <w:r w:rsidR="00494F23" w:rsidRPr="002B6EEC" w:rsidDel="0028317E">
            <w:rPr>
              <w:sz w:val="22"/>
              <w:szCs w:val="22"/>
              <w:shd w:val="clear" w:color="auto" w:fill="FFFFFF"/>
              <w:rPrChange w:id="9541" w:author="Chen Liao" w:date="2021-03-29T18:57:00Z">
                <w:rPr>
                  <w:color w:val="2A2A2A"/>
                  <w:shd w:val="clear" w:color="auto" w:fill="FFFFFF"/>
                </w:rPr>
              </w:rPrChange>
            </w:rPr>
            <w:fldChar w:fldCharType="end"/>
          </w:r>
          <w:r w:rsidR="00494F23" w:rsidRPr="002B6EEC" w:rsidDel="0028317E">
            <w:rPr>
              <w:sz w:val="22"/>
              <w:szCs w:val="22"/>
              <w:shd w:val="clear" w:color="auto" w:fill="FFFFFF"/>
              <w:rPrChange w:id="9542" w:author="Chen Liao" w:date="2021-03-29T18:57:00Z">
                <w:rPr>
                  <w:color w:val="2A2A2A"/>
                  <w:shd w:val="clear" w:color="auto" w:fill="FFFFFF"/>
                </w:rPr>
              </w:rPrChange>
            </w:rPr>
            <w:delText xml:space="preserve">, </w:delText>
          </w:r>
          <w:r w:rsidR="00193812" w:rsidRPr="002B6EEC" w:rsidDel="0028317E">
            <w:rPr>
              <w:sz w:val="22"/>
              <w:szCs w:val="22"/>
              <w:shd w:val="clear" w:color="auto" w:fill="FFFFFF"/>
              <w:rPrChange w:id="9543" w:author="Chen Liao" w:date="2021-03-29T18:57:00Z">
                <w:rPr>
                  <w:color w:val="2A2A2A"/>
                  <w:shd w:val="clear" w:color="auto" w:fill="FFFFFF"/>
                </w:rPr>
              </w:rPrChange>
            </w:rPr>
            <w:delText>mice from Beijing, Hunan, and Shanghai</w:delText>
          </w:r>
          <w:r w:rsidR="007F6E8F" w:rsidRPr="002B6EEC" w:rsidDel="0028317E">
            <w:rPr>
              <w:sz w:val="22"/>
              <w:szCs w:val="22"/>
              <w:shd w:val="clear" w:color="auto" w:fill="FFFFFF"/>
              <w:rPrChange w:id="9544" w:author="Chen Liao" w:date="2021-03-29T18:57:00Z">
                <w:rPr>
                  <w:color w:val="2A2A2A"/>
                  <w:shd w:val="clear" w:color="auto" w:fill="FFFFFF"/>
                </w:rPr>
              </w:rPrChange>
            </w:rPr>
            <w:delText xml:space="preserve"> achieved to a new stable state</w:delText>
          </w:r>
          <w:r w:rsidR="00376178" w:rsidRPr="002B6EEC" w:rsidDel="0028317E">
            <w:rPr>
              <w:sz w:val="22"/>
              <w:szCs w:val="22"/>
              <w:shd w:val="clear" w:color="auto" w:fill="FFFFFF"/>
              <w:rPrChange w:id="9545" w:author="Chen Liao" w:date="2021-03-29T18:57:00Z">
                <w:rPr>
                  <w:color w:val="2A2A2A"/>
                  <w:shd w:val="clear" w:color="auto" w:fill="FFFFFF"/>
                </w:rPr>
              </w:rPrChange>
            </w:rPr>
            <w:delText>,</w:delText>
          </w:r>
          <w:r w:rsidR="007F6E8F" w:rsidRPr="002B6EEC" w:rsidDel="0028317E">
            <w:rPr>
              <w:sz w:val="22"/>
              <w:szCs w:val="22"/>
              <w:shd w:val="clear" w:color="auto" w:fill="FFFFFF"/>
              <w:rPrChange w:id="9546" w:author="Chen Liao" w:date="2021-03-29T18:57:00Z">
                <w:rPr>
                  <w:color w:val="2A2A2A"/>
                  <w:shd w:val="clear" w:color="auto" w:fill="FFFFFF"/>
                </w:rPr>
              </w:rPrChange>
            </w:rPr>
            <w:delText xml:space="preserve"> while m</w:delText>
          </w:r>
          <w:r w:rsidR="00E85891" w:rsidRPr="002B6EEC" w:rsidDel="0028317E">
            <w:rPr>
              <w:sz w:val="22"/>
              <w:szCs w:val="22"/>
              <w:shd w:val="clear" w:color="auto" w:fill="FFFFFF"/>
              <w:rPrChange w:id="9547" w:author="Chen Liao" w:date="2021-03-29T18:57:00Z">
                <w:rPr>
                  <w:color w:val="2A2A2A"/>
                  <w:shd w:val="clear" w:color="auto" w:fill="FFFFFF"/>
                </w:rPr>
              </w:rPrChange>
            </w:rPr>
            <w:delText xml:space="preserve">ice in Guangdong </w:delText>
          </w:r>
          <w:r w:rsidR="00C06106" w:rsidRPr="002B6EEC" w:rsidDel="0028317E">
            <w:rPr>
              <w:sz w:val="22"/>
              <w:szCs w:val="22"/>
              <w:shd w:val="clear" w:color="auto" w:fill="FFFFFF"/>
              <w:rPrChange w:id="9548" w:author="Chen Liao" w:date="2021-03-29T18:57:00Z">
                <w:rPr>
                  <w:rFonts w:ascii="TimesNewRomanPSMT" w:hAnsi="TimesNewRomanPSMT"/>
                  <w:color w:val="000000"/>
                  <w:szCs w:val="21"/>
                </w:rPr>
              </w:rPrChange>
            </w:rPr>
            <w:delText>returned</w:delText>
          </w:r>
          <w:r w:rsidR="008000BA" w:rsidRPr="002B6EEC" w:rsidDel="0028317E">
            <w:rPr>
              <w:sz w:val="22"/>
              <w:szCs w:val="22"/>
              <w:shd w:val="clear" w:color="auto" w:fill="FFFFFF"/>
              <w:rPrChange w:id="9549" w:author="Chen Liao" w:date="2021-03-29T18:57:00Z">
                <w:rPr>
                  <w:rFonts w:ascii="TimesNewRomanPSMT" w:hAnsi="TimesNewRomanPSMT"/>
                  <w:color w:val="000000"/>
                  <w:szCs w:val="21"/>
                </w:rPr>
              </w:rPrChange>
            </w:rPr>
            <w:delText xml:space="preserve"> near</w:delText>
          </w:r>
          <w:r w:rsidR="00C06106" w:rsidRPr="002B6EEC" w:rsidDel="0028317E">
            <w:rPr>
              <w:sz w:val="22"/>
              <w:szCs w:val="22"/>
              <w:shd w:val="clear" w:color="auto" w:fill="FFFFFF"/>
              <w:rPrChange w:id="9550" w:author="Chen Liao" w:date="2021-03-29T18:57:00Z">
                <w:rPr>
                  <w:rFonts w:ascii="TimesNewRomanPSMT" w:hAnsi="TimesNewRomanPSMT"/>
                  <w:color w:val="000000"/>
                  <w:szCs w:val="21"/>
                </w:rPr>
              </w:rPrChange>
            </w:rPr>
            <w:delText xml:space="preserve"> its original initial state</w:delText>
          </w:r>
          <w:r w:rsidR="008000BA" w:rsidRPr="002B6EEC" w:rsidDel="0028317E">
            <w:rPr>
              <w:sz w:val="22"/>
              <w:szCs w:val="22"/>
              <w:shd w:val="clear" w:color="auto" w:fill="FFFFFF"/>
              <w:rPrChange w:id="9551" w:author="Chen Liao" w:date="2021-03-29T18:57:00Z">
                <w:rPr>
                  <w:rFonts w:ascii="TimesNewRomanPSMT" w:hAnsi="TimesNewRomanPSMT"/>
                  <w:color w:val="000000"/>
                  <w:szCs w:val="21"/>
                </w:rPr>
              </w:rPrChange>
            </w:rPr>
            <w:delText xml:space="preserve">. </w:delText>
          </w:r>
          <w:r w:rsidR="00F23BDA" w:rsidRPr="002B6EEC" w:rsidDel="0028317E">
            <w:rPr>
              <w:sz w:val="22"/>
              <w:szCs w:val="22"/>
              <w:shd w:val="clear" w:color="auto" w:fill="FFFFFF"/>
              <w:rPrChange w:id="9552" w:author="Chen Liao" w:date="2021-03-29T18:57:00Z">
                <w:rPr>
                  <w:rFonts w:ascii="TimesNewRomanPSMT" w:hAnsi="TimesNewRomanPSMT"/>
                  <w:color w:val="000000"/>
                  <w:szCs w:val="21"/>
                </w:rPr>
              </w:rPrChange>
            </w:rPr>
            <w:delText xml:space="preserve">This </w:delText>
          </w:r>
          <w:r w:rsidR="00F23BDA" w:rsidRPr="002B6EEC" w:rsidDel="0028317E">
            <w:rPr>
              <w:sz w:val="22"/>
              <w:szCs w:val="22"/>
              <w:shd w:val="clear" w:color="auto" w:fill="FFFFFF"/>
              <w:rPrChange w:id="9553" w:author="Chen Liao" w:date="2021-03-29T18:57:00Z">
                <w:rPr>
                  <w:color w:val="2A2A2A"/>
                  <w:shd w:val="clear" w:color="auto" w:fill="FFFFFF"/>
                </w:rPr>
              </w:rPrChange>
            </w:rPr>
            <w:delText>return t</w:delText>
          </w:r>
          <w:r w:rsidR="00F23BDA" w:rsidRPr="002B6EEC" w:rsidDel="0028317E">
            <w:rPr>
              <w:sz w:val="22"/>
              <w:szCs w:val="22"/>
              <w:shd w:val="clear" w:color="auto" w:fill="FFFFFF"/>
              <w:rPrChange w:id="9554" w:author="Chen Liao" w:date="2021-03-29T18:57:00Z">
                <w:rPr>
                  <w:shd w:val="clear" w:color="auto" w:fill="FFFFFF"/>
                </w:rPr>
              </w:rPrChange>
            </w:rPr>
            <w:delText>rend reflects that</w:delText>
          </w:r>
          <w:r w:rsidR="006343DB" w:rsidRPr="002B6EEC" w:rsidDel="0028317E">
            <w:rPr>
              <w:sz w:val="22"/>
              <w:szCs w:val="22"/>
              <w:shd w:val="clear" w:color="auto" w:fill="FFFFFF"/>
              <w:rPrChange w:id="9555" w:author="Chen Liao" w:date="2021-03-29T18:57:00Z">
                <w:rPr>
                  <w:color w:val="2A2A2A"/>
                  <w:shd w:val="clear" w:color="auto" w:fill="FFFFFF"/>
                </w:rPr>
              </w:rPrChange>
            </w:rPr>
            <w:delText xml:space="preserve"> </w:delText>
          </w:r>
          <w:r w:rsidR="00242869" w:rsidRPr="002B6EEC" w:rsidDel="0028317E">
            <w:rPr>
              <w:sz w:val="22"/>
              <w:szCs w:val="22"/>
              <w:shd w:val="clear" w:color="auto" w:fill="FFFFFF"/>
              <w:rPrChange w:id="9556" w:author="Chen Liao" w:date="2021-03-29T18:57:00Z">
                <w:rPr>
                  <w:color w:val="2A2A2A"/>
                  <w:shd w:val="clear" w:color="auto" w:fill="FFFFFF"/>
                </w:rPr>
              </w:rPrChange>
            </w:rPr>
            <w:delText xml:space="preserve">the gut microbiome of </w:delText>
          </w:r>
          <w:r w:rsidR="006343DB" w:rsidRPr="002B6EEC" w:rsidDel="0028317E">
            <w:rPr>
              <w:sz w:val="22"/>
              <w:szCs w:val="22"/>
              <w:shd w:val="clear" w:color="auto" w:fill="FFFFFF"/>
              <w:rPrChange w:id="9557" w:author="Chen Liao" w:date="2021-03-29T18:57:00Z">
                <w:rPr>
                  <w:color w:val="2A2A2A"/>
                  <w:shd w:val="clear" w:color="auto" w:fill="FFFFFF"/>
                </w:rPr>
              </w:rPrChange>
            </w:rPr>
            <w:delText xml:space="preserve">Guangdong mice may </w:delText>
          </w:r>
          <w:r w:rsidR="00242869" w:rsidRPr="002B6EEC" w:rsidDel="0028317E">
            <w:rPr>
              <w:sz w:val="22"/>
              <w:szCs w:val="22"/>
              <w:shd w:val="clear" w:color="auto" w:fill="FFFFFF"/>
              <w:rPrChange w:id="9558" w:author="Chen Liao" w:date="2021-03-29T18:57:00Z">
                <w:rPr>
                  <w:color w:val="2A2A2A"/>
                  <w:shd w:val="clear" w:color="auto" w:fill="FFFFFF"/>
                </w:rPr>
              </w:rPrChange>
            </w:rPr>
            <w:delText>harbor high</w:delText>
          </w:r>
          <w:r w:rsidR="006D21C1" w:rsidRPr="002B6EEC" w:rsidDel="0028317E">
            <w:rPr>
              <w:sz w:val="22"/>
              <w:szCs w:val="22"/>
              <w:shd w:val="clear" w:color="auto" w:fill="FFFFFF"/>
              <w:rPrChange w:id="9559" w:author="Chen Liao" w:date="2021-03-29T18:57:00Z">
                <w:rPr>
                  <w:color w:val="2A2A2A"/>
                  <w:shd w:val="clear" w:color="auto" w:fill="FFFFFF"/>
                </w:rPr>
              </w:rPrChange>
            </w:rPr>
            <w:delText>er</w:delText>
          </w:r>
          <w:r w:rsidR="00242869" w:rsidRPr="002B6EEC" w:rsidDel="0028317E">
            <w:rPr>
              <w:sz w:val="22"/>
              <w:szCs w:val="22"/>
              <w:shd w:val="clear" w:color="auto" w:fill="FFFFFF"/>
              <w:rPrChange w:id="9560" w:author="Chen Liao" w:date="2021-03-29T18:57:00Z">
                <w:rPr>
                  <w:color w:val="2A2A2A"/>
                  <w:shd w:val="clear" w:color="auto" w:fill="FFFFFF"/>
                </w:rPr>
              </w:rPrChange>
            </w:rPr>
            <w:delText xml:space="preserve"> resilience that </w:delText>
          </w:r>
          <w:r w:rsidR="008E3166" w:rsidRPr="002B6EEC" w:rsidDel="0028317E">
            <w:rPr>
              <w:sz w:val="22"/>
              <w:szCs w:val="22"/>
              <w:shd w:val="clear" w:color="auto" w:fill="FFFFFF"/>
              <w:rPrChange w:id="9561" w:author="Chen Liao" w:date="2021-03-29T18:57:00Z">
                <w:rPr>
                  <w:shd w:val="clear" w:color="auto" w:fill="FFFFFF"/>
                </w:rPr>
              </w:rPrChange>
            </w:rPr>
            <w:delText>resilient to temporal changes by dietary fiber, meaning that homeostatic reactions restore the original community composition, as recently shown in the ca</w:delText>
          </w:r>
          <w:r w:rsidR="008E3166" w:rsidRPr="002B6EEC" w:rsidDel="0028317E">
            <w:rPr>
              <w:sz w:val="22"/>
              <w:szCs w:val="22"/>
              <w:shd w:val="clear" w:color="auto" w:fill="FFFFFF"/>
              <w:rPrChange w:id="9562" w:author="Chen Liao" w:date="2021-03-29T18:57:00Z">
                <w:rPr>
                  <w:color w:val="2A2A2A"/>
                  <w:shd w:val="clear" w:color="auto" w:fill="FFFFFF"/>
                </w:rPr>
              </w:rPrChange>
            </w:rPr>
            <w:delText xml:space="preserve">se of bread and other dietary </w:delText>
          </w:r>
          <w:r w:rsidR="008E3166" w:rsidRPr="002B6EEC" w:rsidDel="0028317E">
            <w:rPr>
              <w:sz w:val="22"/>
              <w:szCs w:val="22"/>
              <w:shd w:val="clear" w:color="auto" w:fill="FFFFFF"/>
              <w:rPrChange w:id="9563" w:author="Chen Liao" w:date="2021-03-29T18:57:00Z">
                <w:rPr>
                  <w:shd w:val="clear" w:color="auto" w:fill="FFFFFF"/>
                </w:rPr>
              </w:rPrChange>
            </w:rPr>
            <w:delText>regimes</w:delText>
          </w:r>
          <w:r w:rsidR="008E3166" w:rsidRPr="002B6EEC" w:rsidDel="0028317E">
            <w:rPr>
              <w:sz w:val="22"/>
              <w:szCs w:val="22"/>
              <w:shd w:val="clear" w:color="auto" w:fill="FFFFFF"/>
              <w:rPrChange w:id="9564" w:author="Chen Liao" w:date="2021-03-29T18:57:00Z">
                <w:rPr>
                  <w:color w:val="2A2A2A"/>
                  <w:shd w:val="clear" w:color="auto" w:fill="FFFFFF"/>
                </w:rPr>
              </w:rPrChange>
            </w:rPr>
            <w:delText xml:space="preserve"> </w:delText>
          </w:r>
          <w:r w:rsidR="008E3166" w:rsidRPr="002B6EEC" w:rsidDel="0028317E">
            <w:rPr>
              <w:sz w:val="22"/>
              <w:szCs w:val="22"/>
              <w:shd w:val="clear" w:color="auto" w:fill="FFFFFF"/>
              <w:rPrChange w:id="9565" w:author="Chen Liao" w:date="2021-03-29T18:57:00Z">
                <w:rPr>
                  <w:color w:val="2A2A2A"/>
                  <w:shd w:val="clear" w:color="auto" w:fill="FFFFFF"/>
                </w:rPr>
              </w:rPrChange>
            </w:rPr>
            <w:fldChar w:fldCharType="begin"/>
          </w:r>
          <w:r w:rsidR="008E3166" w:rsidRPr="002B6EEC" w:rsidDel="0028317E">
            <w:rPr>
              <w:sz w:val="22"/>
              <w:szCs w:val="22"/>
              <w:shd w:val="clear" w:color="auto" w:fill="FFFFFF"/>
              <w:rPrChange w:id="9566" w:author="Chen Liao" w:date="2021-03-29T18:57:00Z">
                <w:rPr>
                  <w:color w:val="2A2A2A"/>
                  <w:shd w:val="clear" w:color="auto" w:fill="FFFFFF"/>
                </w:rPr>
              </w:rPrChange>
            </w:rPr>
            <w:delInstrText xml:space="preserve"> ADDIN NE.Ref.{626A6A79-54E9-40DE-981E-CACE1A6B0AD2}</w:delInstrText>
          </w:r>
          <w:r w:rsidR="008E3166" w:rsidRPr="002B6EEC" w:rsidDel="0028317E">
            <w:rPr>
              <w:sz w:val="22"/>
              <w:szCs w:val="22"/>
              <w:shd w:val="clear" w:color="auto" w:fill="FFFFFF"/>
              <w:rPrChange w:id="9567" w:author="Chen Liao" w:date="2021-03-29T18:57:00Z">
                <w:rPr>
                  <w:color w:val="2A2A2A"/>
                  <w:shd w:val="clear" w:color="auto" w:fill="FFFFFF"/>
                </w:rPr>
              </w:rPrChange>
            </w:rPr>
            <w:fldChar w:fldCharType="separate"/>
          </w:r>
          <w:r w:rsidR="00ED3422" w:rsidRPr="002B6EEC" w:rsidDel="0028317E">
            <w:rPr>
              <w:sz w:val="22"/>
              <w:szCs w:val="22"/>
              <w:shd w:val="clear" w:color="auto" w:fill="FFFFFF"/>
              <w:rPrChange w:id="9568" w:author="Chen Liao" w:date="2021-03-29T18:57:00Z">
                <w:rPr>
                  <w:color w:val="080000"/>
                </w:rPr>
              </w:rPrChange>
            </w:rPr>
            <w:delText>[32, 33]</w:delText>
          </w:r>
          <w:r w:rsidR="008E3166" w:rsidRPr="002B6EEC" w:rsidDel="0028317E">
            <w:rPr>
              <w:sz w:val="22"/>
              <w:szCs w:val="22"/>
              <w:shd w:val="clear" w:color="auto" w:fill="FFFFFF"/>
              <w:rPrChange w:id="9569" w:author="Chen Liao" w:date="2021-03-29T18:57:00Z">
                <w:rPr>
                  <w:color w:val="2A2A2A"/>
                  <w:shd w:val="clear" w:color="auto" w:fill="FFFFFF"/>
                </w:rPr>
              </w:rPrChange>
            </w:rPr>
            <w:fldChar w:fldCharType="end"/>
          </w:r>
          <w:r w:rsidR="008E3166" w:rsidRPr="002B6EEC" w:rsidDel="0028317E">
            <w:rPr>
              <w:sz w:val="22"/>
              <w:szCs w:val="22"/>
              <w:shd w:val="clear" w:color="auto" w:fill="FFFFFF"/>
              <w:rPrChange w:id="9570" w:author="Chen Liao" w:date="2021-03-29T18:57:00Z">
                <w:rPr>
                  <w:color w:val="2A2A2A"/>
                  <w:shd w:val="clear" w:color="auto" w:fill="FFFFFF"/>
                </w:rPr>
              </w:rPrChange>
            </w:rPr>
            <w:delText>.</w:delText>
          </w:r>
        </w:del>
      </w:moveFrom>
    </w:p>
    <w:p w14:paraId="475B7484" w14:textId="7233277F" w:rsidR="0028317E" w:rsidRPr="002B6EEC" w:rsidRDefault="0028317E" w:rsidP="00B76665">
      <w:pPr>
        <w:jc w:val="both"/>
        <w:rPr>
          <w:ins w:id="9571" w:author="Chen Liao" w:date="2021-03-29T05:34:00Z"/>
          <w:sz w:val="22"/>
          <w:szCs w:val="22"/>
          <w:shd w:val="clear" w:color="auto" w:fill="FFFFFF"/>
          <w:rPrChange w:id="9572" w:author="Chen Liao" w:date="2021-03-29T18:57:00Z">
            <w:rPr>
              <w:ins w:id="9573" w:author="Chen Liao" w:date="2021-03-29T05:34:00Z"/>
              <w:shd w:val="clear" w:color="auto" w:fill="FFFFFF"/>
            </w:rPr>
          </w:rPrChange>
        </w:rPr>
      </w:pPr>
    </w:p>
    <w:p w14:paraId="2F7F1DE9" w14:textId="77777777" w:rsidR="0028317E" w:rsidRPr="002B6EEC" w:rsidRDefault="0028317E">
      <w:pPr>
        <w:pStyle w:val="paragraph"/>
        <w:jc w:val="both"/>
        <w:rPr>
          <w:ins w:id="9574" w:author="Chen Liao" w:date="2021-03-29T05:34:00Z"/>
          <w:moveFrom w:id="9575" w:author="Chen Liao" w:date="2021-03-24T23:12:00Z"/>
          <w:sz w:val="22"/>
          <w:szCs w:val="22"/>
          <w:shd w:val="clear" w:color="auto" w:fill="FFFFFF"/>
          <w:rPrChange w:id="9576" w:author="Chen Liao" w:date="2021-03-29T18:57:00Z">
            <w:rPr>
              <w:ins w:id="9577" w:author="Chen Liao" w:date="2021-03-29T05:34:00Z"/>
              <w:moveFrom w:id="9578" w:author="Chen Liao" w:date="2021-03-24T23:12:00Z"/>
              <w:color w:val="2A2A2A"/>
              <w:shd w:val="clear" w:color="auto" w:fill="FFFFFF"/>
            </w:rPr>
          </w:rPrChange>
        </w:rPr>
        <w:pPrChange w:id="9579" w:author="Chen Liao" w:date="2021-03-26T07:39:00Z">
          <w:pPr>
            <w:jc w:val="both"/>
          </w:pPr>
        </w:pPrChange>
      </w:pPr>
    </w:p>
    <w:moveFromRangeEnd w:id="9507"/>
    <w:p w14:paraId="0C290D4D" w14:textId="293E5698" w:rsidR="009A32EF" w:rsidRPr="002B6EEC" w:rsidDel="00C82E31" w:rsidRDefault="009A32EF">
      <w:pPr>
        <w:pStyle w:val="paragraph"/>
        <w:jc w:val="both"/>
        <w:rPr>
          <w:del w:id="9580" w:author="Chen Liao" w:date="2021-03-24T13:11:00Z"/>
          <w:sz w:val="22"/>
          <w:szCs w:val="22"/>
          <w:shd w:val="clear" w:color="auto" w:fill="FFFFFF"/>
          <w:rPrChange w:id="9581" w:author="Chen Liao" w:date="2021-03-29T18:57:00Z">
            <w:rPr>
              <w:del w:id="9582" w:author="Chen Liao" w:date="2021-03-24T13:11:00Z"/>
              <w:shd w:val="clear" w:color="auto" w:fill="FFFFFF"/>
            </w:rPr>
          </w:rPrChange>
        </w:rPr>
        <w:pPrChange w:id="9583" w:author="Chen Liao" w:date="2021-03-26T07:39:00Z">
          <w:pPr>
            <w:jc w:val="both"/>
          </w:pPr>
        </w:pPrChange>
      </w:pPr>
    </w:p>
    <w:p w14:paraId="0B25A4F5" w14:textId="2F53E177" w:rsidR="00B439D9" w:rsidRPr="002B6EEC" w:rsidDel="000C21DB" w:rsidRDefault="00B439D9">
      <w:pPr>
        <w:pStyle w:val="paragraph"/>
        <w:jc w:val="both"/>
        <w:rPr>
          <w:del w:id="9584" w:author="Chen Liao" w:date="2021-03-29T03:44:00Z"/>
          <w:sz w:val="22"/>
          <w:szCs w:val="22"/>
          <w:shd w:val="clear" w:color="auto" w:fill="FFFFFF"/>
          <w:rPrChange w:id="9585" w:author="Chen Liao" w:date="2021-03-29T18:57:00Z">
            <w:rPr>
              <w:del w:id="9586" w:author="Chen Liao" w:date="2021-03-29T03:44:00Z"/>
              <w:color w:val="2A2A2A"/>
              <w:shd w:val="clear" w:color="auto" w:fill="FFFFFF"/>
            </w:rPr>
          </w:rPrChange>
        </w:rPr>
        <w:pPrChange w:id="9587" w:author="Chen Liao" w:date="2021-03-26T07:39:00Z">
          <w:pPr>
            <w:jc w:val="both"/>
          </w:pPr>
        </w:pPrChange>
      </w:pPr>
    </w:p>
    <w:p w14:paraId="2A2A384F" w14:textId="6C873DF5" w:rsidR="00AF658B" w:rsidRPr="002B6EEC" w:rsidDel="009F5552" w:rsidRDefault="00B439D9" w:rsidP="00235E3B">
      <w:pPr>
        <w:jc w:val="both"/>
        <w:rPr>
          <w:del w:id="9588" w:author="Chen Liao" w:date="2021-03-24T15:12:00Z"/>
          <w:sz w:val="22"/>
          <w:szCs w:val="22"/>
          <w:rPrChange w:id="9589" w:author="Chen Liao" w:date="2021-03-29T18:57:00Z">
            <w:rPr>
              <w:del w:id="9590" w:author="Chen Liao" w:date="2021-03-24T15:12:00Z"/>
              <w:b/>
              <w:bCs/>
            </w:rPr>
          </w:rPrChange>
        </w:rPr>
      </w:pPr>
      <w:del w:id="9591" w:author="Chen Liao" w:date="2021-03-24T13:11:00Z">
        <w:r w:rsidRPr="002B6EEC" w:rsidDel="00C82E31">
          <w:rPr>
            <w:sz w:val="22"/>
            <w:szCs w:val="22"/>
            <w:u w:val="single"/>
            <w:rPrChange w:id="9592" w:author="Chen Liao" w:date="2021-03-29T18:57:00Z">
              <w:rPr>
                <w:b/>
                <w:bCs/>
                <w:sz w:val="21"/>
                <w:szCs w:val="21"/>
              </w:rPr>
            </w:rPrChange>
          </w:rPr>
          <w:delText>Responders</w:delText>
        </w:r>
      </w:del>
    </w:p>
    <w:p w14:paraId="6E4B1D02" w14:textId="18082376" w:rsidR="00EC3689" w:rsidRPr="002B6EEC" w:rsidDel="009D7CE1" w:rsidRDefault="00B439D9" w:rsidP="00235E3B">
      <w:pPr>
        <w:jc w:val="both"/>
        <w:rPr>
          <w:del w:id="9593" w:author="Chen Liao" w:date="2021-03-29T04:38:00Z"/>
          <w:sz w:val="22"/>
          <w:szCs w:val="22"/>
          <w:rPrChange w:id="9594" w:author="Chen Liao" w:date="2021-03-29T18:57:00Z">
            <w:rPr>
              <w:del w:id="9595" w:author="Chen Liao" w:date="2021-03-29T04:38:00Z"/>
            </w:rPr>
          </w:rPrChange>
        </w:rPr>
      </w:pPr>
      <w:del w:id="9596" w:author="Chen Liao" w:date="2021-03-24T15:12:00Z">
        <w:r w:rsidRPr="002B6EEC" w:rsidDel="00EC7452">
          <w:rPr>
            <w:sz w:val="22"/>
            <w:szCs w:val="22"/>
            <w:rPrChange w:id="9597" w:author="Chen Liao" w:date="2021-03-29T18:57:00Z">
              <w:rPr/>
            </w:rPrChange>
          </w:rPr>
          <w:delText>Using glv model, we identified multiple inulin-responders in the complex microbiome community of the host intestine, which we believe play critical roles in the complex process of fiber degradation and metabolism.</w:delText>
        </w:r>
        <w:r w:rsidR="005E04BA" w:rsidRPr="002B6EEC" w:rsidDel="00EC7452">
          <w:rPr>
            <w:sz w:val="22"/>
            <w:szCs w:val="22"/>
            <w:rPrChange w:id="9598" w:author="Chen Liao" w:date="2021-03-29T18:57:00Z">
              <w:rPr/>
            </w:rPrChange>
          </w:rPr>
          <w:delText xml:space="preserve"> </w:delText>
        </w:r>
      </w:del>
    </w:p>
    <w:p w14:paraId="51F18243" w14:textId="056A4040" w:rsidR="000F362D" w:rsidRPr="002B6EEC" w:rsidDel="00D260DD" w:rsidRDefault="00DC5675" w:rsidP="00B76665">
      <w:pPr>
        <w:jc w:val="both"/>
        <w:rPr>
          <w:del w:id="9599" w:author="Chen Liao" w:date="2021-03-24T22:47:00Z"/>
          <w:color w:val="2A2A2A"/>
          <w:sz w:val="22"/>
          <w:szCs w:val="22"/>
          <w:shd w:val="clear" w:color="auto" w:fill="FFFFFF"/>
          <w:rPrChange w:id="9600" w:author="Chen Liao" w:date="2021-03-29T18:57:00Z">
            <w:rPr>
              <w:del w:id="9601" w:author="Chen Liao" w:date="2021-03-24T22:47:00Z"/>
              <w:color w:val="2A2A2A"/>
              <w:shd w:val="clear" w:color="auto" w:fill="FFFFFF"/>
            </w:rPr>
          </w:rPrChange>
        </w:rPr>
      </w:pPr>
      <w:moveToRangeStart w:id="9602" w:author="Chen Liao" w:date="2021-03-22T11:32:00Z" w:name="move67305185"/>
      <w:moveTo w:id="9603" w:author="Chen Liao" w:date="2021-03-22T11:32:00Z">
        <w:del w:id="9604" w:author="Chen Liao" w:date="2021-03-24T22:34:00Z">
          <w:r w:rsidRPr="002B6EEC" w:rsidDel="00653ECE">
            <w:rPr>
              <w:color w:val="2A2A2A"/>
              <w:sz w:val="22"/>
              <w:szCs w:val="22"/>
              <w:shd w:val="clear" w:color="auto" w:fill="FFFFFF"/>
              <w:rPrChange w:id="9605" w:author="Chen Liao" w:date="2021-03-29T18:57:00Z">
                <w:rPr>
                  <w:color w:val="2A2A2A"/>
                  <w:shd w:val="clear" w:color="auto" w:fill="FFFFFF"/>
                </w:rPr>
              </w:rPrChange>
            </w:rPr>
            <w:delText xml:space="preserve">To further access the application of our model, we reanalyzed data from four published studies where the experimental design had repeated sampling after inulin intervention. Notably, despite of significantly different pre-intervention gut microbiota among studies, two inulin responders, </w:delText>
          </w:r>
          <w:r w:rsidRPr="002B6EEC" w:rsidDel="00653ECE">
            <w:rPr>
              <w:i/>
              <w:iCs/>
              <w:color w:val="2A2A2A"/>
              <w:sz w:val="22"/>
              <w:szCs w:val="22"/>
              <w:shd w:val="clear" w:color="auto" w:fill="FFFFFF"/>
              <w:rPrChange w:id="9606" w:author="Chen Liao" w:date="2021-03-29T18:57:00Z">
                <w:rPr>
                  <w:i/>
                  <w:iCs/>
                  <w:color w:val="2A2A2A"/>
                  <w:shd w:val="clear" w:color="auto" w:fill="FFFFFF"/>
                </w:rPr>
              </w:rPrChange>
            </w:rPr>
            <w:delText>Bifidobacterium</w:delText>
          </w:r>
          <w:r w:rsidRPr="002B6EEC" w:rsidDel="00653ECE">
            <w:rPr>
              <w:color w:val="2A2A2A"/>
              <w:sz w:val="22"/>
              <w:szCs w:val="22"/>
              <w:shd w:val="clear" w:color="auto" w:fill="FFFFFF"/>
              <w:rPrChange w:id="9607" w:author="Chen Liao" w:date="2021-03-29T18:57:00Z">
                <w:rPr>
                  <w:color w:val="2A2A2A"/>
                  <w:shd w:val="clear" w:color="auto" w:fill="FFFFFF"/>
                </w:rPr>
              </w:rPrChange>
            </w:rPr>
            <w:delText xml:space="preserve"> and </w:delText>
          </w:r>
          <w:r w:rsidRPr="002B6EEC" w:rsidDel="00653ECE">
            <w:rPr>
              <w:i/>
              <w:iCs/>
              <w:color w:val="2A2A2A"/>
              <w:sz w:val="22"/>
              <w:szCs w:val="22"/>
              <w:shd w:val="clear" w:color="auto" w:fill="FFFFFF"/>
              <w:rPrChange w:id="9608" w:author="Chen Liao" w:date="2021-03-29T18:57:00Z">
                <w:rPr>
                  <w:i/>
                  <w:iCs/>
                  <w:color w:val="2A2A2A"/>
                  <w:shd w:val="clear" w:color="auto" w:fill="FFFFFF"/>
                </w:rPr>
              </w:rPrChange>
            </w:rPr>
            <w:delText>Anaerostipes</w:delText>
          </w:r>
          <w:r w:rsidRPr="002B6EEC" w:rsidDel="00653ECE">
            <w:rPr>
              <w:color w:val="2A2A2A"/>
              <w:sz w:val="22"/>
              <w:szCs w:val="22"/>
              <w:shd w:val="clear" w:color="auto" w:fill="FFFFFF"/>
              <w:rPrChange w:id="9609" w:author="Chen Liao" w:date="2021-03-29T18:57:00Z">
                <w:rPr>
                  <w:color w:val="2A2A2A"/>
                  <w:shd w:val="clear" w:color="auto" w:fill="FFFFFF"/>
                </w:rPr>
              </w:rPrChange>
            </w:rPr>
            <w:delText>, were consistently identified. Hence, c</w:delText>
          </w:r>
        </w:del>
        <w:del w:id="9610" w:author="Chen Liao" w:date="2021-03-24T22:47:00Z">
          <w:r w:rsidRPr="002B6EEC" w:rsidDel="001A4223">
            <w:rPr>
              <w:color w:val="2A2A2A"/>
              <w:sz w:val="22"/>
              <w:szCs w:val="22"/>
              <w:shd w:val="clear" w:color="auto" w:fill="FFFFFF"/>
              <w:rPrChange w:id="9611" w:author="Chen Liao" w:date="2021-03-29T18:57:00Z">
                <w:rPr>
                  <w:color w:val="2A2A2A"/>
                  <w:shd w:val="clear" w:color="auto" w:fill="FFFFFF"/>
                </w:rPr>
              </w:rPrChange>
            </w:rPr>
            <w:delText xml:space="preserve">onsistent with a recent review that focus on the impact of inulin on human gut microbiome </w:delText>
          </w:r>
          <w:r w:rsidRPr="002B6EEC" w:rsidDel="001A4223">
            <w:rPr>
              <w:color w:val="2A2A2A"/>
              <w:sz w:val="22"/>
              <w:szCs w:val="22"/>
              <w:shd w:val="clear" w:color="auto" w:fill="FFFFFF"/>
              <w:rPrChange w:id="9612" w:author="Chen Liao" w:date="2021-03-29T18:57:00Z">
                <w:rPr>
                  <w:color w:val="2A2A2A"/>
                  <w:shd w:val="clear" w:color="auto" w:fill="FFFFFF"/>
                </w:rPr>
              </w:rPrChange>
            </w:rPr>
            <w:fldChar w:fldCharType="begin"/>
          </w:r>
          <w:r w:rsidRPr="002B6EEC" w:rsidDel="001A4223">
            <w:rPr>
              <w:color w:val="2A2A2A"/>
              <w:sz w:val="22"/>
              <w:szCs w:val="22"/>
              <w:shd w:val="clear" w:color="auto" w:fill="FFFFFF"/>
              <w:rPrChange w:id="9613" w:author="Chen Liao" w:date="2021-03-29T18:57:00Z">
                <w:rPr>
                  <w:color w:val="2A2A2A"/>
                  <w:shd w:val="clear" w:color="auto" w:fill="FFFFFF"/>
                </w:rPr>
              </w:rPrChange>
            </w:rPr>
            <w:delInstrText xml:space="preserve"> ADDIN NE.Ref.{2D2DEDB8-3F3C-446A-B06D-0C6B99A764F5}</w:delInstrText>
          </w:r>
          <w:r w:rsidRPr="002B6EEC" w:rsidDel="001A4223">
            <w:rPr>
              <w:color w:val="2A2A2A"/>
              <w:sz w:val="22"/>
              <w:szCs w:val="22"/>
              <w:shd w:val="clear" w:color="auto" w:fill="FFFFFF"/>
              <w:rPrChange w:id="9614" w:author="Chen Liao" w:date="2021-03-29T18:57:00Z">
                <w:rPr>
                  <w:color w:val="2A2A2A"/>
                  <w:shd w:val="clear" w:color="auto" w:fill="FFFFFF"/>
                </w:rPr>
              </w:rPrChange>
            </w:rPr>
            <w:fldChar w:fldCharType="separate"/>
          </w:r>
          <w:r w:rsidRPr="002B6EEC" w:rsidDel="001A4223">
            <w:rPr>
              <w:color w:val="080000"/>
              <w:sz w:val="22"/>
              <w:szCs w:val="22"/>
              <w:rPrChange w:id="9615" w:author="Chen Liao" w:date="2021-03-29T18:57:00Z">
                <w:rPr>
                  <w:color w:val="080000"/>
                </w:rPr>
              </w:rPrChange>
            </w:rPr>
            <w:delText>[37]</w:delText>
          </w:r>
          <w:r w:rsidRPr="002B6EEC" w:rsidDel="001A4223">
            <w:rPr>
              <w:color w:val="2A2A2A"/>
              <w:sz w:val="22"/>
              <w:szCs w:val="22"/>
              <w:shd w:val="clear" w:color="auto" w:fill="FFFFFF"/>
              <w:rPrChange w:id="9616" w:author="Chen Liao" w:date="2021-03-29T18:57:00Z">
                <w:rPr>
                  <w:color w:val="2A2A2A"/>
                  <w:shd w:val="clear" w:color="auto" w:fill="FFFFFF"/>
                </w:rPr>
              </w:rPrChange>
            </w:rPr>
            <w:fldChar w:fldCharType="end"/>
          </w:r>
          <w:r w:rsidRPr="002B6EEC" w:rsidDel="001A4223">
            <w:rPr>
              <w:color w:val="2A2A2A"/>
              <w:sz w:val="22"/>
              <w:szCs w:val="22"/>
              <w:shd w:val="clear" w:color="auto" w:fill="FFFFFF"/>
              <w:rPrChange w:id="9617" w:author="Chen Liao" w:date="2021-03-29T18:57:00Z">
                <w:rPr>
                  <w:color w:val="2A2A2A"/>
                  <w:shd w:val="clear" w:color="auto" w:fill="FFFFFF"/>
                </w:rPr>
              </w:rPrChange>
            </w:rPr>
            <w:delText xml:space="preserve">, our model further confirms the bifidogenic nature of inulin, which has been attributed to the ability of genus to efficiently take up and intracellularly degrade larger inulin. Additionally, </w:delText>
          </w:r>
          <w:r w:rsidRPr="002B6EEC" w:rsidDel="001A4223">
            <w:rPr>
              <w:color w:val="2A2A2A"/>
              <w:sz w:val="22"/>
              <w:szCs w:val="22"/>
              <w:shd w:val="clear" w:color="auto" w:fill="FFFFFF"/>
              <w:rPrChange w:id="9618" w:author="Chen Liao" w:date="2021-03-29T18:57:00Z">
                <w:rPr>
                  <w:i/>
                  <w:iCs/>
                  <w:color w:val="2A2A2A"/>
                  <w:shd w:val="clear" w:color="auto" w:fill="FFFFFF"/>
                </w:rPr>
              </w:rPrChange>
            </w:rPr>
            <w:delText>Anaerostipes</w:delText>
          </w:r>
          <w:r w:rsidRPr="002B6EEC" w:rsidDel="001A4223">
            <w:rPr>
              <w:color w:val="2A2A2A"/>
              <w:sz w:val="22"/>
              <w:szCs w:val="22"/>
              <w:shd w:val="clear" w:color="auto" w:fill="FFFFFF"/>
              <w:rPrChange w:id="9619" w:author="Chen Liao" w:date="2021-03-29T18:57:00Z">
                <w:rPr>
                  <w:color w:val="2A2A2A"/>
                  <w:shd w:val="clear" w:color="auto" w:fill="FFFFFF"/>
                </w:rPr>
              </w:rPrChange>
            </w:rPr>
            <w:delText xml:space="preserve"> is a butyrate-producing genus comprising both inulin degraders </w:delText>
          </w:r>
          <w:r w:rsidRPr="002B6EEC" w:rsidDel="001A4223">
            <w:rPr>
              <w:color w:val="2A2A2A"/>
              <w:sz w:val="22"/>
              <w:szCs w:val="22"/>
              <w:shd w:val="clear" w:color="auto" w:fill="FFFFFF"/>
              <w:rPrChange w:id="9620" w:author="Chen Liao" w:date="2021-03-29T18:57:00Z">
                <w:rPr>
                  <w:color w:val="2A2A2A"/>
                  <w:shd w:val="clear" w:color="auto" w:fill="FFFFFF"/>
                </w:rPr>
              </w:rPrChange>
            </w:rPr>
            <w:fldChar w:fldCharType="begin"/>
          </w:r>
          <w:r w:rsidRPr="002B6EEC" w:rsidDel="001A4223">
            <w:rPr>
              <w:color w:val="2A2A2A"/>
              <w:sz w:val="22"/>
              <w:szCs w:val="22"/>
              <w:shd w:val="clear" w:color="auto" w:fill="FFFFFF"/>
              <w:rPrChange w:id="9621" w:author="Chen Liao" w:date="2021-03-29T18:57:00Z">
                <w:rPr>
                  <w:color w:val="2A2A2A"/>
                  <w:shd w:val="clear" w:color="auto" w:fill="FFFFFF"/>
                </w:rPr>
              </w:rPrChange>
            </w:rPr>
            <w:delInstrText xml:space="preserve"> ADDIN NE.Ref.{C51A214A-5FA8-4DBE-95F7-BB3B381A3B7C}</w:delInstrText>
          </w:r>
          <w:r w:rsidRPr="002B6EEC" w:rsidDel="001A4223">
            <w:rPr>
              <w:color w:val="2A2A2A"/>
              <w:sz w:val="22"/>
              <w:szCs w:val="22"/>
              <w:shd w:val="clear" w:color="auto" w:fill="FFFFFF"/>
              <w:rPrChange w:id="9622" w:author="Chen Liao" w:date="2021-03-29T18:57:00Z">
                <w:rPr>
                  <w:color w:val="2A2A2A"/>
                  <w:shd w:val="clear" w:color="auto" w:fill="FFFFFF"/>
                </w:rPr>
              </w:rPrChange>
            </w:rPr>
            <w:fldChar w:fldCharType="separate"/>
          </w:r>
          <w:r w:rsidRPr="002B6EEC" w:rsidDel="001A4223">
            <w:rPr>
              <w:color w:val="080000"/>
              <w:sz w:val="22"/>
              <w:szCs w:val="22"/>
              <w:rPrChange w:id="9623" w:author="Chen Liao" w:date="2021-03-29T18:57:00Z">
                <w:rPr>
                  <w:color w:val="080000"/>
                </w:rPr>
              </w:rPrChange>
            </w:rPr>
            <w:delText>[38]</w:delText>
          </w:r>
          <w:r w:rsidRPr="002B6EEC" w:rsidDel="001A4223">
            <w:rPr>
              <w:color w:val="2A2A2A"/>
              <w:sz w:val="22"/>
              <w:szCs w:val="22"/>
              <w:shd w:val="clear" w:color="auto" w:fill="FFFFFF"/>
              <w:rPrChange w:id="9624" w:author="Chen Liao" w:date="2021-03-29T18:57:00Z">
                <w:rPr>
                  <w:color w:val="2A2A2A"/>
                  <w:shd w:val="clear" w:color="auto" w:fill="FFFFFF"/>
                </w:rPr>
              </w:rPrChange>
            </w:rPr>
            <w:fldChar w:fldCharType="end"/>
          </w:r>
          <w:r w:rsidRPr="002B6EEC" w:rsidDel="001A4223">
            <w:rPr>
              <w:color w:val="2A2A2A"/>
              <w:sz w:val="22"/>
              <w:szCs w:val="22"/>
              <w:shd w:val="clear" w:color="auto" w:fill="FFFFFF"/>
              <w:rPrChange w:id="9625" w:author="Chen Liao" w:date="2021-03-29T18:57:00Z">
                <w:rPr>
                  <w:color w:val="2A2A2A"/>
                  <w:shd w:val="clear" w:color="auto" w:fill="FFFFFF"/>
                </w:rPr>
              </w:rPrChange>
            </w:rPr>
            <w:delText xml:space="preserve"> and species capable of cross-feeding on both monosaccharides and fermentation products </w:delText>
          </w:r>
        </w:del>
        <w:del w:id="9626" w:author="Chen Liao" w:date="2021-03-24T22:37:00Z">
          <w:r w:rsidRPr="002B6EEC" w:rsidDel="000F362D">
            <w:rPr>
              <w:color w:val="2A2A2A"/>
              <w:sz w:val="22"/>
              <w:szCs w:val="22"/>
              <w:shd w:val="clear" w:color="auto" w:fill="FFFFFF"/>
              <w:rPrChange w:id="9627" w:author="Chen Liao" w:date="2021-03-29T18:57:00Z">
                <w:rPr>
                  <w:color w:val="2A2A2A"/>
                  <w:shd w:val="clear" w:color="auto" w:fill="FFFFFF"/>
                </w:rPr>
              </w:rPrChange>
            </w:rPr>
            <w:delText xml:space="preserve">resulting </w:delText>
          </w:r>
        </w:del>
        <w:del w:id="9628" w:author="Chen Liao" w:date="2021-03-24T22:47:00Z">
          <w:r w:rsidRPr="002B6EEC" w:rsidDel="001A4223">
            <w:rPr>
              <w:color w:val="2A2A2A"/>
              <w:sz w:val="22"/>
              <w:szCs w:val="22"/>
              <w:shd w:val="clear" w:color="auto" w:fill="FFFFFF"/>
              <w:rPrChange w:id="9629" w:author="Chen Liao" w:date="2021-03-29T18:57:00Z">
                <w:rPr>
                  <w:color w:val="2A2A2A"/>
                  <w:shd w:val="clear" w:color="auto" w:fill="FFFFFF"/>
                </w:rPr>
              </w:rPrChange>
            </w:rPr>
            <w:delText>from primary inulin d</w:delText>
          </w:r>
        </w:del>
        <w:del w:id="9630" w:author="Chen Liao" w:date="2021-03-24T22:37:00Z">
          <w:r w:rsidRPr="002B6EEC" w:rsidDel="000F362D">
            <w:rPr>
              <w:color w:val="2A2A2A"/>
              <w:sz w:val="22"/>
              <w:szCs w:val="22"/>
              <w:shd w:val="clear" w:color="auto" w:fill="FFFFFF"/>
              <w:rPrChange w:id="9631" w:author="Chen Liao" w:date="2021-03-29T18:57:00Z">
                <w:rPr>
                  <w:color w:val="2A2A2A"/>
                  <w:shd w:val="clear" w:color="auto" w:fill="FFFFFF"/>
                </w:rPr>
              </w:rPrChange>
            </w:rPr>
            <w:delText>egradation by</w:delText>
          </w:r>
        </w:del>
        <w:del w:id="9632" w:author="Chen Liao" w:date="2021-03-24T22:47:00Z">
          <w:r w:rsidRPr="002B6EEC" w:rsidDel="001A4223">
            <w:rPr>
              <w:color w:val="2A2A2A"/>
              <w:sz w:val="22"/>
              <w:szCs w:val="22"/>
              <w:shd w:val="clear" w:color="auto" w:fill="FFFFFF"/>
              <w:rPrChange w:id="9633" w:author="Chen Liao" w:date="2021-03-29T18:57:00Z">
                <w:rPr>
                  <w:color w:val="2A2A2A"/>
                  <w:shd w:val="clear" w:color="auto" w:fill="FFFFFF"/>
                </w:rPr>
              </w:rPrChange>
            </w:rPr>
            <w:delText xml:space="preserve"> </w:delText>
          </w:r>
          <w:r w:rsidRPr="002B6EEC" w:rsidDel="001A4223">
            <w:rPr>
              <w:color w:val="2A2A2A"/>
              <w:sz w:val="22"/>
              <w:szCs w:val="22"/>
              <w:shd w:val="clear" w:color="auto" w:fill="FFFFFF"/>
              <w:rPrChange w:id="9634" w:author="Chen Liao" w:date="2021-03-29T18:57:00Z">
                <w:rPr>
                  <w:i/>
                  <w:iCs/>
                  <w:color w:val="2A2A2A"/>
                  <w:shd w:val="clear" w:color="auto" w:fill="FFFFFF"/>
                </w:rPr>
              </w:rPrChange>
            </w:rPr>
            <w:delText>Bifidobacterium</w:delText>
          </w:r>
          <w:r w:rsidRPr="002B6EEC" w:rsidDel="001A4223">
            <w:rPr>
              <w:color w:val="2A2A2A"/>
              <w:sz w:val="22"/>
              <w:szCs w:val="22"/>
              <w:shd w:val="clear" w:color="auto" w:fill="FFFFFF"/>
              <w:rPrChange w:id="9635" w:author="Chen Liao" w:date="2021-03-29T18:57:00Z">
                <w:rPr>
                  <w:color w:val="2A2A2A"/>
                  <w:shd w:val="clear" w:color="auto" w:fill="FFFFFF"/>
                </w:rPr>
              </w:rPrChange>
            </w:rPr>
            <w:delText xml:space="preserve"> </w:delText>
          </w:r>
          <w:r w:rsidRPr="002B6EEC" w:rsidDel="001A4223">
            <w:rPr>
              <w:color w:val="2A2A2A"/>
              <w:sz w:val="22"/>
              <w:szCs w:val="22"/>
              <w:shd w:val="clear" w:color="auto" w:fill="FFFFFF"/>
              <w:rPrChange w:id="9636" w:author="Chen Liao" w:date="2021-03-29T18:57:00Z">
                <w:rPr>
                  <w:color w:val="2A2A2A"/>
                  <w:shd w:val="clear" w:color="auto" w:fill="FFFFFF"/>
                </w:rPr>
              </w:rPrChange>
            </w:rPr>
            <w:fldChar w:fldCharType="begin"/>
          </w:r>
          <w:r w:rsidRPr="002B6EEC" w:rsidDel="001A4223">
            <w:rPr>
              <w:color w:val="2A2A2A"/>
              <w:sz w:val="22"/>
              <w:szCs w:val="22"/>
              <w:shd w:val="clear" w:color="auto" w:fill="FFFFFF"/>
              <w:rPrChange w:id="9637" w:author="Chen Liao" w:date="2021-03-29T18:57:00Z">
                <w:rPr>
                  <w:color w:val="2A2A2A"/>
                  <w:shd w:val="clear" w:color="auto" w:fill="FFFFFF"/>
                </w:rPr>
              </w:rPrChange>
            </w:rPr>
            <w:delInstrText xml:space="preserve"> ADDIN NE.Ref.{7F9F6AEC-820F-425F-AFC4-FF1044FDB798}</w:delInstrText>
          </w:r>
          <w:r w:rsidRPr="002B6EEC" w:rsidDel="001A4223">
            <w:rPr>
              <w:color w:val="2A2A2A"/>
              <w:sz w:val="22"/>
              <w:szCs w:val="22"/>
              <w:shd w:val="clear" w:color="auto" w:fill="FFFFFF"/>
              <w:rPrChange w:id="9638" w:author="Chen Liao" w:date="2021-03-29T18:57:00Z">
                <w:rPr>
                  <w:color w:val="2A2A2A"/>
                  <w:shd w:val="clear" w:color="auto" w:fill="FFFFFF"/>
                </w:rPr>
              </w:rPrChange>
            </w:rPr>
            <w:fldChar w:fldCharType="separate"/>
          </w:r>
          <w:r w:rsidRPr="002B6EEC" w:rsidDel="001A4223">
            <w:rPr>
              <w:color w:val="080000"/>
              <w:sz w:val="22"/>
              <w:szCs w:val="22"/>
              <w:rPrChange w:id="9639" w:author="Chen Liao" w:date="2021-03-29T18:57:00Z">
                <w:rPr>
                  <w:color w:val="080000"/>
                </w:rPr>
              </w:rPrChange>
            </w:rPr>
            <w:delText>[12]</w:delText>
          </w:r>
          <w:r w:rsidRPr="002B6EEC" w:rsidDel="001A4223">
            <w:rPr>
              <w:color w:val="2A2A2A"/>
              <w:sz w:val="22"/>
              <w:szCs w:val="22"/>
              <w:shd w:val="clear" w:color="auto" w:fill="FFFFFF"/>
              <w:rPrChange w:id="9640" w:author="Chen Liao" w:date="2021-03-29T18:57:00Z">
                <w:rPr>
                  <w:color w:val="2A2A2A"/>
                  <w:shd w:val="clear" w:color="auto" w:fill="FFFFFF"/>
                </w:rPr>
              </w:rPrChange>
            </w:rPr>
            <w:fldChar w:fldCharType="end"/>
          </w:r>
          <w:r w:rsidRPr="002B6EEC" w:rsidDel="001A4223">
            <w:rPr>
              <w:color w:val="2A2A2A"/>
              <w:sz w:val="22"/>
              <w:szCs w:val="22"/>
              <w:shd w:val="clear" w:color="auto" w:fill="FFFFFF"/>
              <w:rPrChange w:id="9641" w:author="Chen Liao" w:date="2021-03-29T18:57:00Z">
                <w:rPr>
                  <w:color w:val="2A2A2A"/>
                  <w:shd w:val="clear" w:color="auto" w:fill="FFFFFF"/>
                </w:rPr>
              </w:rPrChange>
            </w:rPr>
            <w:delText>.</w:delText>
          </w:r>
        </w:del>
        <w:del w:id="9642" w:author="Chen Liao" w:date="2021-03-24T22:36:00Z">
          <w:r w:rsidRPr="002B6EEC" w:rsidDel="000F362D">
            <w:rPr>
              <w:color w:val="2A2A2A"/>
              <w:sz w:val="22"/>
              <w:szCs w:val="22"/>
              <w:shd w:val="clear" w:color="auto" w:fill="FFFFFF"/>
              <w:rPrChange w:id="9643" w:author="Chen Liao" w:date="2021-03-29T18:57:00Z">
                <w:rPr>
                  <w:color w:val="2A2A2A"/>
                  <w:shd w:val="clear" w:color="auto" w:fill="FFFFFF"/>
                </w:rPr>
              </w:rPrChange>
            </w:rPr>
            <w:delText xml:space="preserve"> By contrast, another three inulin responders that previously associated with polysaccharide-degrading, </w:delText>
          </w:r>
          <w:r w:rsidRPr="002B6EEC" w:rsidDel="000F362D">
            <w:rPr>
              <w:i/>
              <w:iCs/>
              <w:color w:val="2A2A2A"/>
              <w:sz w:val="22"/>
              <w:szCs w:val="22"/>
              <w:shd w:val="clear" w:color="auto" w:fill="FFFFFF"/>
              <w:rPrChange w:id="9644" w:author="Chen Liao" w:date="2021-03-29T18:57:00Z">
                <w:rPr>
                  <w:i/>
                  <w:iCs/>
                  <w:color w:val="2A2A2A"/>
                  <w:shd w:val="clear" w:color="auto" w:fill="FFFFFF"/>
                </w:rPr>
              </w:rPrChange>
            </w:rPr>
            <w:delText>Faecalibacterium</w:delText>
          </w:r>
          <w:r w:rsidRPr="002B6EEC" w:rsidDel="000F362D">
            <w:rPr>
              <w:color w:val="2A2A2A"/>
              <w:sz w:val="22"/>
              <w:szCs w:val="22"/>
              <w:shd w:val="clear" w:color="auto" w:fill="FFFFFF"/>
              <w:rPrChange w:id="9645" w:author="Chen Liao" w:date="2021-03-29T18:57:00Z">
                <w:rPr>
                  <w:color w:val="2A2A2A"/>
                  <w:shd w:val="clear" w:color="auto" w:fill="FFFFFF"/>
                </w:rPr>
              </w:rPrChange>
            </w:rPr>
            <w:delText xml:space="preserve">, </w:delText>
          </w:r>
          <w:r w:rsidRPr="002B6EEC" w:rsidDel="000F362D">
            <w:rPr>
              <w:i/>
              <w:iCs/>
              <w:color w:val="2A2A2A"/>
              <w:sz w:val="22"/>
              <w:szCs w:val="22"/>
              <w:shd w:val="clear" w:color="auto" w:fill="FFFFFF"/>
              <w:rPrChange w:id="9646" w:author="Chen Liao" w:date="2021-03-29T18:57:00Z">
                <w:rPr>
                  <w:i/>
                  <w:iCs/>
                  <w:color w:val="2A2A2A"/>
                  <w:shd w:val="clear" w:color="auto" w:fill="FFFFFF"/>
                </w:rPr>
              </w:rPrChange>
            </w:rPr>
            <w:delText>Prevotella</w:delText>
          </w:r>
          <w:r w:rsidRPr="002B6EEC" w:rsidDel="000F362D">
            <w:rPr>
              <w:color w:val="2A2A2A"/>
              <w:sz w:val="22"/>
              <w:szCs w:val="22"/>
              <w:shd w:val="clear" w:color="auto" w:fill="FFFFFF"/>
              <w:rPrChange w:id="9647" w:author="Chen Liao" w:date="2021-03-29T18:57:00Z">
                <w:rPr>
                  <w:color w:val="2A2A2A"/>
                  <w:shd w:val="clear" w:color="auto" w:fill="FFFFFF"/>
                </w:rPr>
              </w:rPrChange>
            </w:rPr>
            <w:delText xml:space="preserve">, and </w:delText>
          </w:r>
          <w:r w:rsidRPr="002B6EEC" w:rsidDel="000F362D">
            <w:rPr>
              <w:i/>
              <w:iCs/>
              <w:color w:val="131413"/>
              <w:sz w:val="22"/>
              <w:szCs w:val="22"/>
              <w:rPrChange w:id="9648" w:author="Chen Liao" w:date="2021-03-29T18:57:00Z">
                <w:rPr>
                  <w:i/>
                  <w:iCs/>
                  <w:color w:val="131413"/>
                </w:rPr>
              </w:rPrChange>
            </w:rPr>
            <w:delText>Lachnospiraceae</w:delText>
          </w:r>
          <w:r w:rsidRPr="002B6EEC" w:rsidDel="000F362D">
            <w:rPr>
              <w:color w:val="131413"/>
              <w:sz w:val="22"/>
              <w:szCs w:val="22"/>
              <w:rPrChange w:id="9649" w:author="Chen Liao" w:date="2021-03-29T18:57:00Z">
                <w:rPr>
                  <w:color w:val="131413"/>
                </w:rPr>
              </w:rPrChange>
            </w:rPr>
            <w:delText xml:space="preserve">, were individually identified, indicating that the enrichment and responses of these three bacteria might depends on the gut microbial community structure. </w:delText>
          </w:r>
        </w:del>
        <w:del w:id="9650" w:author="Chen Liao" w:date="2021-03-24T22:35:00Z">
          <w:r w:rsidRPr="002B6EEC" w:rsidDel="000F362D">
            <w:rPr>
              <w:color w:val="2A2A2A"/>
              <w:sz w:val="22"/>
              <w:szCs w:val="22"/>
              <w:shd w:val="clear" w:color="auto" w:fill="FFFFFF"/>
              <w:rPrChange w:id="9651" w:author="Chen Liao" w:date="2021-03-29T18:57:00Z">
                <w:rPr>
                  <w:color w:val="2A2A2A"/>
                  <w:shd w:val="clear" w:color="auto" w:fill="FFFFFF"/>
                </w:rPr>
              </w:rPrChange>
            </w:rPr>
            <w:delText>Collectively, coupling the working model</w:delText>
          </w:r>
          <w:r w:rsidRPr="002B6EEC" w:rsidDel="000F362D">
            <w:rPr>
              <w:sz w:val="22"/>
              <w:szCs w:val="22"/>
              <w:rPrChange w:id="9652" w:author="Chen Liao" w:date="2021-03-29T18:57:00Z">
                <w:rPr/>
              </w:rPrChange>
            </w:rPr>
            <w:delText xml:space="preserve"> with inulin responders identified by our method, we could provide a good explanation for the individualized responses in gut microbial structure and SCFA metabolism after the inulin intervention.</w:delText>
          </w:r>
        </w:del>
      </w:moveTo>
    </w:p>
    <w:p w14:paraId="287FDCF6" w14:textId="791E246A" w:rsidR="00DC5675" w:rsidRPr="002B6EEC" w:rsidDel="00F4351C" w:rsidRDefault="00DC5675" w:rsidP="00B76665">
      <w:pPr>
        <w:jc w:val="both"/>
        <w:rPr>
          <w:del w:id="9653" w:author="Chen Liao" w:date="2021-03-24T22:48:00Z"/>
          <w:color w:val="2A2A2A"/>
          <w:sz w:val="22"/>
          <w:szCs w:val="22"/>
          <w:shd w:val="clear" w:color="auto" w:fill="FFFFFF"/>
          <w:rPrChange w:id="9654" w:author="Chen Liao" w:date="2021-03-29T18:57:00Z">
            <w:rPr>
              <w:del w:id="9655" w:author="Chen Liao" w:date="2021-03-24T22:48:00Z"/>
              <w:color w:val="2A2A2A"/>
              <w:shd w:val="clear" w:color="auto" w:fill="FFFFFF"/>
            </w:rPr>
          </w:rPrChange>
        </w:rPr>
      </w:pPr>
    </w:p>
    <w:p w14:paraId="4C4C9FE9" w14:textId="329BE2B4" w:rsidR="00DC5675" w:rsidRPr="002B6EEC" w:rsidDel="005A3616" w:rsidRDefault="00DC5675">
      <w:pPr>
        <w:jc w:val="both"/>
        <w:rPr>
          <w:del w:id="9656" w:author="Chen Liao" w:date="2021-03-24T22:48:00Z"/>
          <w:moveTo w:id="9657" w:author="Chen Liao" w:date="2021-03-22T11:32:00Z"/>
          <w:color w:val="2A2A2A"/>
          <w:sz w:val="22"/>
          <w:szCs w:val="22"/>
          <w:shd w:val="clear" w:color="auto" w:fill="FFFFFF"/>
          <w:rPrChange w:id="9658" w:author="Chen Liao" w:date="2021-03-29T18:57:00Z">
            <w:rPr>
              <w:del w:id="9659" w:author="Chen Liao" w:date="2021-03-24T22:48:00Z"/>
              <w:moveTo w:id="9660" w:author="Chen Liao" w:date="2021-03-22T11:32:00Z"/>
              <w:color w:val="2A2A2A"/>
              <w:shd w:val="clear" w:color="auto" w:fill="FFFFFF"/>
            </w:rPr>
          </w:rPrChange>
        </w:rPr>
      </w:pPr>
      <w:moveTo w:id="9661" w:author="Chen Liao" w:date="2021-03-22T11:32:00Z">
        <w:del w:id="9662" w:author="Chen Liao" w:date="2021-03-24T22:48:00Z">
          <w:r w:rsidRPr="002B6EEC" w:rsidDel="005A3616">
            <w:rPr>
              <w:color w:val="2A2A2A"/>
              <w:sz w:val="22"/>
              <w:szCs w:val="22"/>
              <w:shd w:val="clear" w:color="auto" w:fill="FFFFFF"/>
              <w:rPrChange w:id="9663" w:author="Chen Liao" w:date="2021-03-29T18:57:00Z">
                <w:rPr>
                  <w:color w:val="2A2A2A"/>
                  <w:shd w:val="clear" w:color="auto" w:fill="FFFFFF"/>
                </w:rPr>
              </w:rPrChange>
            </w:rPr>
            <w:delText xml:space="preserve">Contrast to previous study [Creswell, R., et al., High-resolution temporal profiling of the human gut microbiome reveals consistent and cascading alterations in response to dietary glycans. Genome Medicine, 2020. 12(1)], only </w:delText>
          </w:r>
          <w:r w:rsidRPr="002B6EEC" w:rsidDel="005A3616">
            <w:rPr>
              <w:i/>
              <w:iCs/>
              <w:color w:val="2A2A2A"/>
              <w:sz w:val="22"/>
              <w:szCs w:val="22"/>
              <w:shd w:val="clear" w:color="auto" w:fill="FFFFFF"/>
              <w:rPrChange w:id="9664" w:author="Chen Liao" w:date="2021-03-29T18:57:00Z">
                <w:rPr>
                  <w:i/>
                  <w:iCs/>
                  <w:color w:val="2A2A2A"/>
                  <w:shd w:val="clear" w:color="auto" w:fill="FFFFFF"/>
                </w:rPr>
              </w:rPrChange>
            </w:rPr>
            <w:delText>Anaerostipes</w:delText>
          </w:r>
          <w:r w:rsidRPr="002B6EEC" w:rsidDel="005A3616">
            <w:rPr>
              <w:color w:val="2A2A2A"/>
              <w:sz w:val="22"/>
              <w:szCs w:val="22"/>
              <w:shd w:val="clear" w:color="auto" w:fill="FFFFFF"/>
              <w:rPrChange w:id="9665" w:author="Chen Liao" w:date="2021-03-29T18:57:00Z">
                <w:rPr>
                  <w:color w:val="2A2A2A"/>
                  <w:shd w:val="clear" w:color="auto" w:fill="FFFFFF"/>
                </w:rPr>
              </w:rPrChange>
            </w:rPr>
            <w:delText xml:space="preserve"> was identified as responder by our GLV model.</w:delText>
          </w:r>
        </w:del>
      </w:moveTo>
    </w:p>
    <w:p w14:paraId="329F7F9E" w14:textId="2DAF2368" w:rsidR="00DC5675" w:rsidRPr="002B6EEC" w:rsidDel="00F4351C" w:rsidRDefault="00DC5675">
      <w:pPr>
        <w:jc w:val="both"/>
        <w:rPr>
          <w:del w:id="9666" w:author="Chen Liao" w:date="2021-03-24T22:58:00Z"/>
          <w:moveTo w:id="9667" w:author="Chen Liao" w:date="2021-03-22T11:32:00Z"/>
          <w:color w:val="2A2A2A"/>
          <w:sz w:val="22"/>
          <w:szCs w:val="22"/>
          <w:shd w:val="clear" w:color="auto" w:fill="FFFFFF"/>
          <w:rPrChange w:id="9668" w:author="Chen Liao" w:date="2021-03-29T18:57:00Z">
            <w:rPr>
              <w:del w:id="9669" w:author="Chen Liao" w:date="2021-03-24T22:58:00Z"/>
              <w:moveTo w:id="9670" w:author="Chen Liao" w:date="2021-03-22T11:32:00Z"/>
              <w:color w:val="2A2A2A"/>
              <w:shd w:val="clear" w:color="auto" w:fill="FFFFFF"/>
            </w:rPr>
          </w:rPrChange>
        </w:rPr>
      </w:pPr>
    </w:p>
    <w:moveToRangeEnd w:id="9602"/>
    <w:p w14:paraId="5B41C4A4" w14:textId="2BEF9F4D" w:rsidR="00B439D9" w:rsidRPr="002B6EEC" w:rsidDel="001C298C" w:rsidRDefault="00B439D9">
      <w:pPr>
        <w:jc w:val="both"/>
        <w:rPr>
          <w:del w:id="9671" w:author="Chen Liao" w:date="2021-03-24T08:11:00Z"/>
          <w:sz w:val="22"/>
          <w:szCs w:val="22"/>
          <w:rPrChange w:id="9672" w:author="Chen Liao" w:date="2021-03-29T18:57:00Z">
            <w:rPr>
              <w:del w:id="9673" w:author="Chen Liao" w:date="2021-03-24T08:11:00Z"/>
            </w:rPr>
          </w:rPrChange>
        </w:rPr>
      </w:pPr>
    </w:p>
    <w:p w14:paraId="2039E3E6" w14:textId="25F5E9C2" w:rsidR="00741AF5" w:rsidRPr="002B6EEC" w:rsidDel="00F4351C" w:rsidRDefault="00741AF5">
      <w:pPr>
        <w:jc w:val="both"/>
        <w:rPr>
          <w:del w:id="9674" w:author="Chen Liao" w:date="2021-03-24T22:58:00Z"/>
          <w:moveFrom w:id="9675" w:author="Chen Liao" w:date="2021-03-22T11:32:00Z"/>
          <w:sz w:val="22"/>
          <w:szCs w:val="22"/>
          <w:rPrChange w:id="9676" w:author="Chen Liao" w:date="2021-03-29T18:57:00Z">
            <w:rPr>
              <w:del w:id="9677" w:author="Chen Liao" w:date="2021-03-24T22:58:00Z"/>
              <w:moveFrom w:id="9678" w:author="Chen Liao" w:date="2021-03-22T11:32:00Z"/>
            </w:rPr>
          </w:rPrChange>
        </w:rPr>
      </w:pPr>
      <w:del w:id="9679" w:author="Chen Liao" w:date="2021-03-24T22:53:00Z">
        <w:r w:rsidRPr="002B6EEC" w:rsidDel="00652568">
          <w:rPr>
            <w:sz w:val="22"/>
            <w:szCs w:val="22"/>
            <w:rPrChange w:id="9680" w:author="Chen Liao" w:date="2021-03-29T18:57:00Z">
              <w:rPr/>
            </w:rPrChange>
          </w:rPr>
          <w:delText xml:space="preserve">One intriguing observation in Shanghai mice was that the abundance of identified inulin responder, </w:delText>
        </w:r>
        <w:r w:rsidRPr="002B6EEC" w:rsidDel="00652568">
          <w:rPr>
            <w:i/>
            <w:iCs/>
            <w:sz w:val="22"/>
            <w:szCs w:val="22"/>
            <w:rPrChange w:id="9681" w:author="Chen Liao" w:date="2021-03-29T18:57:00Z">
              <w:rPr>
                <w:i/>
                <w:iCs/>
              </w:rPr>
            </w:rPrChange>
          </w:rPr>
          <w:delText xml:space="preserve">Muribaculaceae </w:delText>
        </w:r>
        <w:r w:rsidRPr="002B6EEC" w:rsidDel="00652568">
          <w:rPr>
            <w:sz w:val="22"/>
            <w:szCs w:val="22"/>
            <w:rPrChange w:id="9682" w:author="Chen Liao" w:date="2021-03-29T18:57:00Z">
              <w:rPr/>
            </w:rPrChange>
          </w:rPr>
          <w:delText>and</w:delText>
        </w:r>
        <w:r w:rsidRPr="002B6EEC" w:rsidDel="00652568">
          <w:rPr>
            <w:i/>
            <w:iCs/>
            <w:sz w:val="22"/>
            <w:szCs w:val="22"/>
            <w:rPrChange w:id="9683" w:author="Chen Liao" w:date="2021-03-29T18:57:00Z">
              <w:rPr>
                <w:i/>
                <w:iCs/>
              </w:rPr>
            </w:rPrChange>
          </w:rPr>
          <w:delText xml:space="preserve"> B. acidifaciens</w:delText>
        </w:r>
        <w:r w:rsidRPr="002B6EEC" w:rsidDel="00652568">
          <w:rPr>
            <w:sz w:val="22"/>
            <w:szCs w:val="22"/>
            <w:rPrChange w:id="9684" w:author="Chen Liao" w:date="2021-03-29T18:57:00Z">
              <w:rPr/>
            </w:rPrChange>
          </w:rPr>
          <w:delText xml:space="preserve">, did not increase as in other vendors until day 13, after when the gut microbiome bloom and caught up to a higher density level similar with the other vendors. Also, a gradually elevation in propionate production was observed after the enrichment of inulin responders. </w:delText>
        </w:r>
      </w:del>
      <w:del w:id="9685" w:author="Chen Liao" w:date="2021-03-24T22:58:00Z">
        <w:r w:rsidRPr="002B6EEC" w:rsidDel="00F4351C">
          <w:rPr>
            <w:sz w:val="22"/>
            <w:szCs w:val="22"/>
            <w:rPrChange w:id="9686" w:author="Chen Liao" w:date="2021-03-29T18:57:00Z">
              <w:rPr/>
            </w:rPrChange>
          </w:rPr>
          <w:delText xml:space="preserve">Together, these observations suggest that the degradation of inulin involves bacterial cross-feeding, where </w:delText>
        </w:r>
        <w:r w:rsidRPr="002B6EEC" w:rsidDel="00F4351C">
          <w:rPr>
            <w:i/>
            <w:iCs/>
            <w:sz w:val="22"/>
            <w:szCs w:val="22"/>
            <w:rPrChange w:id="9687" w:author="Chen Liao" w:date="2021-03-29T18:57:00Z">
              <w:rPr>
                <w:i/>
                <w:iCs/>
              </w:rPr>
            </w:rPrChange>
          </w:rPr>
          <w:delText xml:space="preserve">Muribaculaceae </w:delText>
        </w:r>
        <w:r w:rsidRPr="002B6EEC" w:rsidDel="00F4351C">
          <w:rPr>
            <w:sz w:val="22"/>
            <w:szCs w:val="22"/>
            <w:rPrChange w:id="9688" w:author="Chen Liao" w:date="2021-03-29T18:57:00Z">
              <w:rPr/>
            </w:rPrChange>
          </w:rPr>
          <w:delText>and</w:delText>
        </w:r>
        <w:r w:rsidRPr="002B6EEC" w:rsidDel="00F4351C">
          <w:rPr>
            <w:i/>
            <w:iCs/>
            <w:sz w:val="22"/>
            <w:szCs w:val="22"/>
            <w:rPrChange w:id="9689" w:author="Chen Liao" w:date="2021-03-29T18:57:00Z">
              <w:rPr>
                <w:i/>
                <w:iCs/>
              </w:rPr>
            </w:rPrChange>
          </w:rPr>
          <w:delText xml:space="preserve"> B. acidifaciens</w:delText>
        </w:r>
        <w:r w:rsidRPr="002B6EEC" w:rsidDel="00F4351C">
          <w:rPr>
            <w:sz w:val="22"/>
            <w:szCs w:val="22"/>
            <w:rPrChange w:id="9690" w:author="Chen Liao" w:date="2021-03-29T18:57:00Z">
              <w:rPr/>
            </w:rPrChange>
          </w:rPr>
          <w:delText xml:space="preserve"> are critical microbes that responsible for the primary degradation of inulin. This suggestion was further supported by a recent study showing that </w:delText>
        </w:r>
        <w:r w:rsidRPr="002B6EEC" w:rsidDel="00F4351C">
          <w:rPr>
            <w:i/>
            <w:iCs/>
            <w:color w:val="131413"/>
            <w:sz w:val="22"/>
            <w:szCs w:val="22"/>
            <w:rPrChange w:id="9691" w:author="Chen Liao" w:date="2021-03-29T18:57:00Z">
              <w:rPr>
                <w:i/>
                <w:iCs/>
                <w:color w:val="131413"/>
              </w:rPr>
            </w:rPrChange>
          </w:rPr>
          <w:delText>Bacteroides-acidifaciens</w:delText>
        </w:r>
        <w:r w:rsidRPr="002B6EEC" w:rsidDel="00F4351C">
          <w:rPr>
            <w:color w:val="131413"/>
            <w:sz w:val="22"/>
            <w:szCs w:val="22"/>
            <w:rPrChange w:id="9692" w:author="Chen Liao" w:date="2021-03-29T18:57:00Z">
              <w:rPr>
                <w:color w:val="131413"/>
              </w:rPr>
            </w:rPrChange>
          </w:rPr>
          <w:delText xml:space="preserve"> is a species involves in inulin’s degradation </w:delText>
        </w:r>
        <w:r w:rsidRPr="002B6EEC" w:rsidDel="00F4351C">
          <w:rPr>
            <w:color w:val="131413"/>
            <w:sz w:val="22"/>
            <w:szCs w:val="22"/>
            <w:rPrChange w:id="9693" w:author="Chen Liao" w:date="2021-03-29T18:57:00Z">
              <w:rPr>
                <w:color w:val="131413"/>
              </w:rPr>
            </w:rPrChange>
          </w:rPr>
          <w:fldChar w:fldCharType="begin"/>
        </w:r>
        <w:r w:rsidRPr="002B6EEC" w:rsidDel="00F4351C">
          <w:rPr>
            <w:color w:val="131413"/>
            <w:sz w:val="22"/>
            <w:szCs w:val="22"/>
            <w:rPrChange w:id="9694" w:author="Chen Liao" w:date="2021-03-29T18:57:00Z">
              <w:rPr>
                <w:color w:val="131413"/>
              </w:rPr>
            </w:rPrChange>
          </w:rPr>
          <w:delInstrText xml:space="preserve"> ADDIN NE.Ref.{46F0A0DF-EB4A-42D4-BAB2-82310F505066}</w:delInstrText>
        </w:r>
        <w:r w:rsidRPr="002B6EEC" w:rsidDel="00F4351C">
          <w:rPr>
            <w:color w:val="131413"/>
            <w:sz w:val="22"/>
            <w:szCs w:val="22"/>
            <w:rPrChange w:id="9695" w:author="Chen Liao" w:date="2021-03-29T18:57:00Z">
              <w:rPr>
                <w:color w:val="131413"/>
              </w:rPr>
            </w:rPrChange>
          </w:rPr>
          <w:fldChar w:fldCharType="separate"/>
        </w:r>
        <w:r w:rsidR="00ED3422" w:rsidRPr="002B6EEC" w:rsidDel="00F4351C">
          <w:rPr>
            <w:color w:val="080000"/>
            <w:sz w:val="22"/>
            <w:szCs w:val="22"/>
            <w:rPrChange w:id="9696" w:author="Chen Liao" w:date="2021-03-29T18:57:00Z">
              <w:rPr>
                <w:color w:val="080000"/>
              </w:rPr>
            </w:rPrChange>
          </w:rPr>
          <w:delText>[32, 33]</w:delText>
        </w:r>
        <w:r w:rsidRPr="002B6EEC" w:rsidDel="00F4351C">
          <w:rPr>
            <w:color w:val="131413"/>
            <w:sz w:val="22"/>
            <w:szCs w:val="22"/>
            <w:rPrChange w:id="9697" w:author="Chen Liao" w:date="2021-03-29T18:57:00Z">
              <w:rPr>
                <w:color w:val="131413"/>
              </w:rPr>
            </w:rPrChange>
          </w:rPr>
          <w:fldChar w:fldCharType="end"/>
        </w:r>
        <w:r w:rsidRPr="002B6EEC" w:rsidDel="00F4351C">
          <w:rPr>
            <w:color w:val="131413"/>
            <w:sz w:val="22"/>
            <w:szCs w:val="22"/>
            <w:rPrChange w:id="9698" w:author="Chen Liao" w:date="2021-03-29T18:57:00Z">
              <w:rPr>
                <w:color w:val="131413"/>
              </w:rPr>
            </w:rPrChange>
          </w:rPr>
          <w:delText xml:space="preserve">. </w:delText>
        </w:r>
        <w:r w:rsidRPr="002B6EEC" w:rsidDel="00F4351C">
          <w:rPr>
            <w:sz w:val="22"/>
            <w:szCs w:val="22"/>
            <w:rPrChange w:id="9699" w:author="Chen Liao" w:date="2021-03-29T18:57:00Z">
              <w:rPr/>
            </w:rPrChange>
          </w:rPr>
          <w:delText xml:space="preserve">The other inulin responder identified here, </w:delText>
        </w:r>
        <w:r w:rsidRPr="002B6EEC" w:rsidDel="00F4351C">
          <w:rPr>
            <w:i/>
            <w:iCs/>
            <w:sz w:val="22"/>
            <w:szCs w:val="22"/>
            <w:rPrChange w:id="9700" w:author="Chen Liao" w:date="2021-03-29T18:57:00Z">
              <w:rPr>
                <w:i/>
                <w:iCs/>
              </w:rPr>
            </w:rPrChange>
          </w:rPr>
          <w:delText>Muribaculaceae</w:delText>
        </w:r>
        <w:r w:rsidRPr="002B6EEC" w:rsidDel="00F4351C">
          <w:rPr>
            <w:sz w:val="22"/>
            <w:szCs w:val="22"/>
            <w:rPrChange w:id="9701" w:author="Chen Liao" w:date="2021-03-29T18:57:00Z">
              <w:rPr/>
            </w:rPrChange>
          </w:rPr>
          <w:delText xml:space="preserve">, for which the name family S24-7 was used before, was previously reported to be enriched by inulin </w:delText>
        </w:r>
        <w:r w:rsidRPr="002B6EEC" w:rsidDel="00F4351C">
          <w:rPr>
            <w:sz w:val="22"/>
            <w:szCs w:val="22"/>
            <w:rPrChange w:id="9702" w:author="Chen Liao" w:date="2021-03-29T18:57:00Z">
              <w:rPr/>
            </w:rPrChange>
          </w:rPr>
          <w:fldChar w:fldCharType="begin"/>
        </w:r>
        <w:r w:rsidRPr="002B6EEC" w:rsidDel="00F4351C">
          <w:rPr>
            <w:sz w:val="22"/>
            <w:szCs w:val="22"/>
            <w:rPrChange w:id="9703" w:author="Chen Liao" w:date="2021-03-29T18:57:00Z">
              <w:rPr/>
            </w:rPrChange>
          </w:rPr>
          <w:delInstrText xml:space="preserve"> ADDIN NE.Ref.{B088ADBC-3139-4E8E-962D-46B580F3CD7A}</w:delInstrText>
        </w:r>
        <w:r w:rsidRPr="002B6EEC" w:rsidDel="00F4351C">
          <w:rPr>
            <w:sz w:val="22"/>
            <w:szCs w:val="22"/>
            <w:rPrChange w:id="9704" w:author="Chen Liao" w:date="2021-03-29T18:57:00Z">
              <w:rPr/>
            </w:rPrChange>
          </w:rPr>
          <w:fldChar w:fldCharType="separate"/>
        </w:r>
        <w:r w:rsidR="00ED3422" w:rsidRPr="002B6EEC" w:rsidDel="00F4351C">
          <w:rPr>
            <w:color w:val="080000"/>
            <w:sz w:val="22"/>
            <w:szCs w:val="22"/>
            <w:rPrChange w:id="9705" w:author="Chen Liao" w:date="2021-03-29T18:57:00Z">
              <w:rPr>
                <w:color w:val="080000"/>
              </w:rPr>
            </w:rPrChange>
          </w:rPr>
          <w:delText>[34, 35]</w:delText>
        </w:r>
        <w:r w:rsidRPr="002B6EEC" w:rsidDel="00F4351C">
          <w:rPr>
            <w:sz w:val="22"/>
            <w:szCs w:val="22"/>
            <w:rPrChange w:id="9706" w:author="Chen Liao" w:date="2021-03-29T18:57:00Z">
              <w:rPr/>
            </w:rPrChange>
          </w:rPr>
          <w:fldChar w:fldCharType="end"/>
        </w:r>
        <w:r w:rsidRPr="002B6EEC" w:rsidDel="00F4351C">
          <w:rPr>
            <w:sz w:val="22"/>
            <w:szCs w:val="22"/>
            <w:rPrChange w:id="9707" w:author="Chen Liao" w:date="2021-03-29T18:57:00Z">
              <w:rPr/>
            </w:rPrChange>
          </w:rPr>
          <w:delText xml:space="preserve">, and this family was versatile with respect to complex carbohydrate </w:delText>
        </w:r>
      </w:del>
      <w:del w:id="9708" w:author="Chen Liao" w:date="2021-03-24T22:56:00Z">
        <w:r w:rsidRPr="002B6EEC" w:rsidDel="00652568">
          <w:rPr>
            <w:sz w:val="22"/>
            <w:szCs w:val="22"/>
            <w:rPrChange w:id="9709" w:author="Chen Liao" w:date="2021-03-29T18:57:00Z">
              <w:rPr/>
            </w:rPrChange>
          </w:rPr>
          <w:delText xml:space="preserve">degradation </w:delText>
        </w:r>
        <w:r w:rsidRPr="002B6EEC" w:rsidDel="00652568">
          <w:rPr>
            <w:sz w:val="22"/>
            <w:szCs w:val="22"/>
            <w:rPrChange w:id="9710" w:author="Chen Liao" w:date="2021-03-29T18:57:00Z">
              <w:rPr/>
            </w:rPrChange>
          </w:rPr>
          <w:fldChar w:fldCharType="begin"/>
        </w:r>
        <w:r w:rsidRPr="002B6EEC" w:rsidDel="00652568">
          <w:rPr>
            <w:sz w:val="22"/>
            <w:szCs w:val="22"/>
            <w:rPrChange w:id="9711" w:author="Chen Liao" w:date="2021-03-29T18:57:00Z">
              <w:rPr/>
            </w:rPrChange>
          </w:rPr>
          <w:delInstrText xml:space="preserve"> ADDIN NE.Ref.{BD3C8309-C6BA-4C97-B2E8-5C9C35ACE610}</w:delInstrText>
        </w:r>
        <w:r w:rsidRPr="002B6EEC" w:rsidDel="00652568">
          <w:rPr>
            <w:sz w:val="22"/>
            <w:szCs w:val="22"/>
            <w:rPrChange w:id="9712" w:author="Chen Liao" w:date="2021-03-29T18:57:00Z">
              <w:rPr/>
            </w:rPrChange>
          </w:rPr>
          <w:fldChar w:fldCharType="separate"/>
        </w:r>
        <w:r w:rsidR="00ED3422" w:rsidRPr="002B6EEC" w:rsidDel="00652568">
          <w:rPr>
            <w:color w:val="080000"/>
            <w:sz w:val="22"/>
            <w:szCs w:val="22"/>
            <w:rPrChange w:id="9713" w:author="Chen Liao" w:date="2021-03-29T18:57:00Z">
              <w:rPr>
                <w:color w:val="080000"/>
              </w:rPr>
            </w:rPrChange>
          </w:rPr>
          <w:delText>[36]</w:delText>
        </w:r>
        <w:r w:rsidRPr="002B6EEC" w:rsidDel="00652568">
          <w:rPr>
            <w:sz w:val="22"/>
            <w:szCs w:val="22"/>
            <w:rPrChange w:id="9714" w:author="Chen Liao" w:date="2021-03-29T18:57:00Z">
              <w:rPr/>
            </w:rPrChange>
          </w:rPr>
          <w:fldChar w:fldCharType="end"/>
        </w:r>
        <w:r w:rsidRPr="002B6EEC" w:rsidDel="00652568">
          <w:rPr>
            <w:sz w:val="22"/>
            <w:szCs w:val="22"/>
            <w:rPrChange w:id="9715" w:author="Chen Liao" w:date="2021-03-29T18:57:00Z">
              <w:rPr/>
            </w:rPrChange>
          </w:rPr>
          <w:delText xml:space="preserve">. </w:delText>
        </w:r>
      </w:del>
      <w:del w:id="9716" w:author="Chen Liao" w:date="2021-03-24T22:58:00Z">
        <w:r w:rsidRPr="002B6EEC" w:rsidDel="00F4351C">
          <w:rPr>
            <w:sz w:val="22"/>
            <w:szCs w:val="22"/>
            <w:rPrChange w:id="9717" w:author="Chen Liao" w:date="2021-03-29T18:57:00Z">
              <w:rPr/>
            </w:rPrChange>
          </w:rPr>
          <w:delText xml:space="preserve">In ecological terms, the release of </w:delText>
        </w:r>
        <w:r w:rsidRPr="002B6EEC" w:rsidDel="00F4351C">
          <w:rPr>
            <w:color w:val="000000"/>
            <w:sz w:val="22"/>
            <w:szCs w:val="22"/>
            <w:rPrChange w:id="9718" w:author="Chen Liao" w:date="2021-03-29T18:57:00Z">
              <w:rPr>
                <w:rFonts w:ascii="AdvMelior-R" w:hAnsi="AdvMelior-R"/>
                <w:color w:val="000000"/>
              </w:rPr>
            </w:rPrChange>
          </w:rPr>
          <w:delText>oligosaccharides</w:delText>
        </w:r>
        <w:r w:rsidRPr="002B6EEC" w:rsidDel="00F4351C">
          <w:rPr>
            <w:sz w:val="22"/>
            <w:szCs w:val="22"/>
            <w:rPrChange w:id="9719" w:author="Chen Liao" w:date="2021-03-29T18:57:00Z">
              <w:rPr/>
            </w:rPrChange>
          </w:rPr>
          <w:delText xml:space="preserve"> from inulin in the mouse colon depends on the enrichment of </w:delText>
        </w:r>
        <w:r w:rsidRPr="002B6EEC" w:rsidDel="00F4351C">
          <w:rPr>
            <w:i/>
            <w:iCs/>
            <w:sz w:val="22"/>
            <w:szCs w:val="22"/>
            <w:rPrChange w:id="9720" w:author="Chen Liao" w:date="2021-03-29T18:57:00Z">
              <w:rPr>
                <w:i/>
                <w:iCs/>
              </w:rPr>
            </w:rPrChange>
          </w:rPr>
          <w:delText xml:space="preserve">Muribaculaceae </w:delText>
        </w:r>
        <w:r w:rsidRPr="002B6EEC" w:rsidDel="00F4351C">
          <w:rPr>
            <w:sz w:val="22"/>
            <w:szCs w:val="22"/>
            <w:rPrChange w:id="9721" w:author="Chen Liao" w:date="2021-03-29T18:57:00Z">
              <w:rPr/>
            </w:rPrChange>
          </w:rPr>
          <w:delText>or</w:delText>
        </w:r>
        <w:r w:rsidRPr="002B6EEC" w:rsidDel="00F4351C">
          <w:rPr>
            <w:i/>
            <w:iCs/>
            <w:sz w:val="22"/>
            <w:szCs w:val="22"/>
            <w:rPrChange w:id="9722" w:author="Chen Liao" w:date="2021-03-29T18:57:00Z">
              <w:rPr>
                <w:i/>
                <w:iCs/>
              </w:rPr>
            </w:rPrChange>
          </w:rPr>
          <w:delText xml:space="preserve"> B. acidifaciens</w:delText>
        </w:r>
        <w:r w:rsidRPr="002B6EEC" w:rsidDel="00F4351C">
          <w:rPr>
            <w:sz w:val="22"/>
            <w:szCs w:val="22"/>
            <w:rPrChange w:id="9723" w:author="Chen Liao" w:date="2021-03-29T18:57:00Z">
              <w:rPr/>
            </w:rPrChange>
          </w:rPr>
          <w:delText xml:space="preserve"> within the microbial community. V</w:delText>
        </w:r>
        <w:r w:rsidRPr="002B6EEC" w:rsidDel="00F4351C">
          <w:rPr>
            <w:color w:val="2A2A2A"/>
            <w:sz w:val="22"/>
            <w:szCs w:val="22"/>
            <w:shd w:val="clear" w:color="auto" w:fill="FFFFFF"/>
            <w:rPrChange w:id="9724" w:author="Chen Liao" w:date="2021-03-29T18:57:00Z">
              <w:rPr>
                <w:color w:val="2A2A2A"/>
                <w:shd w:val="clear" w:color="auto" w:fill="FFFFFF"/>
              </w:rPr>
            </w:rPrChange>
          </w:rPr>
          <w:delText xml:space="preserve">arious enrichment of these specific degraders among individuals after dietary fiber supplementation leads to different </w:delText>
        </w:r>
        <w:r w:rsidRPr="002B6EEC" w:rsidDel="00F4351C">
          <w:rPr>
            <w:sz w:val="22"/>
            <w:szCs w:val="22"/>
            <w:rPrChange w:id="9725" w:author="Chen Liao" w:date="2021-03-29T18:57:00Z">
              <w:rPr/>
            </w:rPrChange>
          </w:rPr>
          <w:delText xml:space="preserve">amounts of products of degradation that available for growth of bacteria such as SCFA producers, and consequently </w:delText>
        </w:r>
        <w:r w:rsidRPr="002B6EEC" w:rsidDel="00F4351C">
          <w:rPr>
            <w:color w:val="2A2A2A"/>
            <w:sz w:val="22"/>
            <w:szCs w:val="22"/>
            <w:shd w:val="clear" w:color="auto" w:fill="FFFFFF"/>
            <w:rPrChange w:id="9726" w:author="Chen Liao" w:date="2021-03-29T18:57:00Z">
              <w:rPr>
                <w:color w:val="2A2A2A"/>
                <w:shd w:val="clear" w:color="auto" w:fill="FFFFFF"/>
              </w:rPr>
            </w:rPrChange>
          </w:rPr>
          <w:delText xml:space="preserve">induce personalized microbial responses and SCFA production </w:delText>
        </w:r>
        <w:r w:rsidRPr="002B6EEC" w:rsidDel="00F4351C">
          <w:rPr>
            <w:color w:val="2A2A2A"/>
            <w:sz w:val="22"/>
            <w:szCs w:val="22"/>
            <w:shd w:val="clear" w:color="auto" w:fill="FFFFFF"/>
            <w:rPrChange w:id="9727" w:author="Chen Liao" w:date="2021-03-29T18:57:00Z">
              <w:rPr>
                <w:color w:val="2A2A2A"/>
                <w:shd w:val="clear" w:color="auto" w:fill="FFFFFF"/>
              </w:rPr>
            </w:rPrChange>
          </w:rPr>
          <w:fldChar w:fldCharType="begin"/>
        </w:r>
        <w:r w:rsidRPr="002B6EEC" w:rsidDel="00F4351C">
          <w:rPr>
            <w:color w:val="2A2A2A"/>
            <w:sz w:val="22"/>
            <w:szCs w:val="22"/>
            <w:shd w:val="clear" w:color="auto" w:fill="FFFFFF"/>
            <w:rPrChange w:id="9728" w:author="Chen Liao" w:date="2021-03-29T18:57:00Z">
              <w:rPr>
                <w:color w:val="2A2A2A"/>
                <w:shd w:val="clear" w:color="auto" w:fill="FFFFFF"/>
              </w:rPr>
            </w:rPrChange>
          </w:rPr>
          <w:delInstrText xml:space="preserve"> ADDIN NE.Ref.{5212F7E1-84CD-4B6A-831E-A57A3571B6E6}</w:delInstrText>
        </w:r>
        <w:r w:rsidRPr="002B6EEC" w:rsidDel="00F4351C">
          <w:rPr>
            <w:color w:val="2A2A2A"/>
            <w:sz w:val="22"/>
            <w:szCs w:val="22"/>
            <w:shd w:val="clear" w:color="auto" w:fill="FFFFFF"/>
            <w:rPrChange w:id="9729" w:author="Chen Liao" w:date="2021-03-29T18:57:00Z">
              <w:rPr>
                <w:color w:val="2A2A2A"/>
                <w:shd w:val="clear" w:color="auto" w:fill="FFFFFF"/>
              </w:rPr>
            </w:rPrChange>
          </w:rPr>
          <w:fldChar w:fldCharType="separate"/>
        </w:r>
        <w:r w:rsidR="00ED3422" w:rsidRPr="002B6EEC" w:rsidDel="00F4351C">
          <w:rPr>
            <w:color w:val="080000"/>
            <w:sz w:val="22"/>
            <w:szCs w:val="22"/>
            <w:rPrChange w:id="9730" w:author="Chen Liao" w:date="2021-03-29T18:57:00Z">
              <w:rPr>
                <w:color w:val="080000"/>
              </w:rPr>
            </w:rPrChange>
          </w:rPr>
          <w:delText>[17]</w:delText>
        </w:r>
        <w:r w:rsidRPr="002B6EEC" w:rsidDel="00F4351C">
          <w:rPr>
            <w:color w:val="2A2A2A"/>
            <w:sz w:val="22"/>
            <w:szCs w:val="22"/>
            <w:shd w:val="clear" w:color="auto" w:fill="FFFFFF"/>
            <w:rPrChange w:id="9731" w:author="Chen Liao" w:date="2021-03-29T18:57:00Z">
              <w:rPr>
                <w:color w:val="2A2A2A"/>
                <w:shd w:val="clear" w:color="auto" w:fill="FFFFFF"/>
              </w:rPr>
            </w:rPrChange>
          </w:rPr>
          <w:fldChar w:fldCharType="end"/>
        </w:r>
        <w:r w:rsidRPr="002B6EEC" w:rsidDel="00F4351C">
          <w:rPr>
            <w:color w:val="2A2A2A"/>
            <w:sz w:val="22"/>
            <w:szCs w:val="22"/>
            <w:shd w:val="clear" w:color="auto" w:fill="FFFFFF"/>
            <w:rPrChange w:id="9732" w:author="Chen Liao" w:date="2021-03-29T18:57:00Z">
              <w:rPr>
                <w:color w:val="2A2A2A"/>
                <w:shd w:val="clear" w:color="auto" w:fill="FFFFFF"/>
              </w:rPr>
            </w:rPrChange>
          </w:rPr>
          <w:delText xml:space="preserve">. </w:delText>
        </w:r>
      </w:del>
      <w:moveFromRangeStart w:id="9733" w:author="Chen Liao" w:date="2021-03-22T11:32:00Z" w:name="move67305185"/>
      <w:moveFrom w:id="9734" w:author="Chen Liao" w:date="2021-03-22T11:32:00Z">
        <w:del w:id="9735" w:author="Chen Liao" w:date="2021-03-24T22:58:00Z">
          <w:r w:rsidRPr="002B6EEC" w:rsidDel="00F4351C">
            <w:rPr>
              <w:color w:val="2A2A2A"/>
              <w:sz w:val="22"/>
              <w:szCs w:val="22"/>
              <w:shd w:val="clear" w:color="auto" w:fill="FFFFFF"/>
              <w:rPrChange w:id="9736" w:author="Chen Liao" w:date="2021-03-29T18:57:00Z">
                <w:rPr>
                  <w:color w:val="2A2A2A"/>
                  <w:shd w:val="clear" w:color="auto" w:fill="FFFFFF"/>
                </w:rPr>
              </w:rPrChange>
            </w:rPr>
            <w:delText xml:space="preserve">To further access the application of our model, we reanalyzed data from four published studies where the experimental design had repeated sampling after inulin intervention. Notably, despite of significantly different pre-intervention gut microbiota among studies, two inulin responders, </w:delText>
          </w:r>
          <w:r w:rsidRPr="002B6EEC" w:rsidDel="00F4351C">
            <w:rPr>
              <w:i/>
              <w:iCs/>
              <w:color w:val="2A2A2A"/>
              <w:sz w:val="22"/>
              <w:szCs w:val="22"/>
              <w:shd w:val="clear" w:color="auto" w:fill="FFFFFF"/>
              <w:rPrChange w:id="9737" w:author="Chen Liao" w:date="2021-03-29T18:57:00Z">
                <w:rPr>
                  <w:i/>
                  <w:iCs/>
                  <w:color w:val="2A2A2A"/>
                  <w:shd w:val="clear" w:color="auto" w:fill="FFFFFF"/>
                </w:rPr>
              </w:rPrChange>
            </w:rPr>
            <w:delText>Bifidobacterium</w:delText>
          </w:r>
          <w:r w:rsidRPr="002B6EEC" w:rsidDel="00F4351C">
            <w:rPr>
              <w:color w:val="2A2A2A"/>
              <w:sz w:val="22"/>
              <w:szCs w:val="22"/>
              <w:shd w:val="clear" w:color="auto" w:fill="FFFFFF"/>
              <w:rPrChange w:id="9738" w:author="Chen Liao" w:date="2021-03-29T18:57:00Z">
                <w:rPr>
                  <w:color w:val="2A2A2A"/>
                  <w:shd w:val="clear" w:color="auto" w:fill="FFFFFF"/>
                </w:rPr>
              </w:rPrChange>
            </w:rPr>
            <w:delText xml:space="preserve"> and </w:delText>
          </w:r>
          <w:bookmarkStart w:id="9739" w:name="_Hlk66204371"/>
          <w:r w:rsidRPr="002B6EEC" w:rsidDel="00F4351C">
            <w:rPr>
              <w:i/>
              <w:iCs/>
              <w:color w:val="2A2A2A"/>
              <w:sz w:val="22"/>
              <w:szCs w:val="22"/>
              <w:shd w:val="clear" w:color="auto" w:fill="FFFFFF"/>
              <w:rPrChange w:id="9740" w:author="Chen Liao" w:date="2021-03-29T18:57:00Z">
                <w:rPr>
                  <w:i/>
                  <w:iCs/>
                  <w:color w:val="2A2A2A"/>
                  <w:shd w:val="clear" w:color="auto" w:fill="FFFFFF"/>
                </w:rPr>
              </w:rPrChange>
            </w:rPr>
            <w:delText>Anaerostipes</w:delText>
          </w:r>
          <w:bookmarkEnd w:id="9739"/>
          <w:r w:rsidRPr="002B6EEC" w:rsidDel="00F4351C">
            <w:rPr>
              <w:color w:val="2A2A2A"/>
              <w:sz w:val="22"/>
              <w:szCs w:val="22"/>
              <w:shd w:val="clear" w:color="auto" w:fill="FFFFFF"/>
              <w:rPrChange w:id="9741" w:author="Chen Liao" w:date="2021-03-29T18:57:00Z">
                <w:rPr>
                  <w:color w:val="2A2A2A"/>
                  <w:shd w:val="clear" w:color="auto" w:fill="FFFFFF"/>
                </w:rPr>
              </w:rPrChange>
            </w:rPr>
            <w:delText xml:space="preserve">, were consistently identified. Hence, consistent with a recent review that focus on the impact of inulin on human gut microbiome </w:delText>
          </w:r>
          <w:r w:rsidRPr="002B6EEC" w:rsidDel="00F4351C">
            <w:rPr>
              <w:color w:val="2A2A2A"/>
              <w:sz w:val="22"/>
              <w:szCs w:val="22"/>
              <w:shd w:val="clear" w:color="auto" w:fill="FFFFFF"/>
              <w:rPrChange w:id="9742" w:author="Chen Liao" w:date="2021-03-29T18:57:00Z">
                <w:rPr>
                  <w:color w:val="2A2A2A"/>
                  <w:shd w:val="clear" w:color="auto" w:fill="FFFFFF"/>
                </w:rPr>
              </w:rPrChange>
            </w:rPr>
            <w:fldChar w:fldCharType="begin"/>
          </w:r>
          <w:r w:rsidRPr="002B6EEC" w:rsidDel="00F4351C">
            <w:rPr>
              <w:color w:val="2A2A2A"/>
              <w:sz w:val="22"/>
              <w:szCs w:val="22"/>
              <w:shd w:val="clear" w:color="auto" w:fill="FFFFFF"/>
              <w:rPrChange w:id="9743" w:author="Chen Liao" w:date="2021-03-29T18:57:00Z">
                <w:rPr>
                  <w:color w:val="2A2A2A"/>
                  <w:shd w:val="clear" w:color="auto" w:fill="FFFFFF"/>
                </w:rPr>
              </w:rPrChange>
            </w:rPr>
            <w:delInstrText xml:space="preserve"> ADDIN NE.Ref.{2D2DEDB8-3F3C-446A-B06D-0C6B99A764F5}</w:delInstrText>
          </w:r>
          <w:r w:rsidRPr="002B6EEC" w:rsidDel="00F4351C">
            <w:rPr>
              <w:color w:val="2A2A2A"/>
              <w:sz w:val="22"/>
              <w:szCs w:val="22"/>
              <w:shd w:val="clear" w:color="auto" w:fill="FFFFFF"/>
              <w:rPrChange w:id="9744" w:author="Chen Liao" w:date="2021-03-29T18:57:00Z">
                <w:rPr>
                  <w:color w:val="2A2A2A"/>
                  <w:shd w:val="clear" w:color="auto" w:fill="FFFFFF"/>
                </w:rPr>
              </w:rPrChange>
            </w:rPr>
            <w:fldChar w:fldCharType="separate"/>
          </w:r>
          <w:r w:rsidR="00ED3422" w:rsidRPr="002B6EEC" w:rsidDel="00F4351C">
            <w:rPr>
              <w:color w:val="080000"/>
              <w:sz w:val="22"/>
              <w:szCs w:val="22"/>
              <w:rPrChange w:id="9745" w:author="Chen Liao" w:date="2021-03-29T18:57:00Z">
                <w:rPr>
                  <w:color w:val="080000"/>
                </w:rPr>
              </w:rPrChange>
            </w:rPr>
            <w:delText>[37]</w:delText>
          </w:r>
          <w:r w:rsidRPr="002B6EEC" w:rsidDel="00F4351C">
            <w:rPr>
              <w:color w:val="2A2A2A"/>
              <w:sz w:val="22"/>
              <w:szCs w:val="22"/>
              <w:shd w:val="clear" w:color="auto" w:fill="FFFFFF"/>
              <w:rPrChange w:id="9746" w:author="Chen Liao" w:date="2021-03-29T18:57:00Z">
                <w:rPr>
                  <w:color w:val="2A2A2A"/>
                  <w:shd w:val="clear" w:color="auto" w:fill="FFFFFF"/>
                </w:rPr>
              </w:rPrChange>
            </w:rPr>
            <w:fldChar w:fldCharType="end"/>
          </w:r>
          <w:r w:rsidRPr="002B6EEC" w:rsidDel="00F4351C">
            <w:rPr>
              <w:color w:val="2A2A2A"/>
              <w:sz w:val="22"/>
              <w:szCs w:val="22"/>
              <w:shd w:val="clear" w:color="auto" w:fill="FFFFFF"/>
              <w:rPrChange w:id="9747" w:author="Chen Liao" w:date="2021-03-29T18:57:00Z">
                <w:rPr>
                  <w:color w:val="2A2A2A"/>
                  <w:shd w:val="clear" w:color="auto" w:fill="FFFFFF"/>
                </w:rPr>
              </w:rPrChange>
            </w:rPr>
            <w:delText xml:space="preserve">, our model further confirms the bifidogenic nature of inulin, which has been attributed to the ability of genus to efficiently take up and intracellularly degrade larger inulin. Additionally, </w:delText>
          </w:r>
          <w:r w:rsidRPr="002B6EEC" w:rsidDel="00F4351C">
            <w:rPr>
              <w:i/>
              <w:iCs/>
              <w:color w:val="2A2A2A"/>
              <w:sz w:val="22"/>
              <w:szCs w:val="22"/>
              <w:shd w:val="clear" w:color="auto" w:fill="FFFFFF"/>
              <w:rPrChange w:id="9748" w:author="Chen Liao" w:date="2021-03-29T18:57:00Z">
                <w:rPr>
                  <w:i/>
                  <w:iCs/>
                  <w:color w:val="2A2A2A"/>
                  <w:shd w:val="clear" w:color="auto" w:fill="FFFFFF"/>
                </w:rPr>
              </w:rPrChange>
            </w:rPr>
            <w:delText>Anaerostipes</w:delText>
          </w:r>
          <w:r w:rsidRPr="002B6EEC" w:rsidDel="00F4351C">
            <w:rPr>
              <w:color w:val="2A2A2A"/>
              <w:sz w:val="22"/>
              <w:szCs w:val="22"/>
              <w:shd w:val="clear" w:color="auto" w:fill="FFFFFF"/>
              <w:rPrChange w:id="9749" w:author="Chen Liao" w:date="2021-03-29T18:57:00Z">
                <w:rPr>
                  <w:color w:val="2A2A2A"/>
                  <w:shd w:val="clear" w:color="auto" w:fill="FFFFFF"/>
                </w:rPr>
              </w:rPrChange>
            </w:rPr>
            <w:delText xml:space="preserve"> is a butyrate-producing genus comprising both inulin degraders </w:delText>
          </w:r>
          <w:r w:rsidRPr="002B6EEC" w:rsidDel="00F4351C">
            <w:rPr>
              <w:color w:val="2A2A2A"/>
              <w:sz w:val="22"/>
              <w:szCs w:val="22"/>
              <w:shd w:val="clear" w:color="auto" w:fill="FFFFFF"/>
              <w:rPrChange w:id="9750" w:author="Chen Liao" w:date="2021-03-29T18:57:00Z">
                <w:rPr>
                  <w:color w:val="2A2A2A"/>
                  <w:shd w:val="clear" w:color="auto" w:fill="FFFFFF"/>
                </w:rPr>
              </w:rPrChange>
            </w:rPr>
            <w:fldChar w:fldCharType="begin"/>
          </w:r>
          <w:r w:rsidRPr="002B6EEC" w:rsidDel="00F4351C">
            <w:rPr>
              <w:color w:val="2A2A2A"/>
              <w:sz w:val="22"/>
              <w:szCs w:val="22"/>
              <w:shd w:val="clear" w:color="auto" w:fill="FFFFFF"/>
              <w:rPrChange w:id="9751" w:author="Chen Liao" w:date="2021-03-29T18:57:00Z">
                <w:rPr>
                  <w:color w:val="2A2A2A"/>
                  <w:shd w:val="clear" w:color="auto" w:fill="FFFFFF"/>
                </w:rPr>
              </w:rPrChange>
            </w:rPr>
            <w:delInstrText xml:space="preserve"> ADDIN NE.Ref.{C51A214A-5FA8-4DBE-95F7-BB3B381A3B7C}</w:delInstrText>
          </w:r>
          <w:r w:rsidRPr="002B6EEC" w:rsidDel="00F4351C">
            <w:rPr>
              <w:color w:val="2A2A2A"/>
              <w:sz w:val="22"/>
              <w:szCs w:val="22"/>
              <w:shd w:val="clear" w:color="auto" w:fill="FFFFFF"/>
              <w:rPrChange w:id="9752" w:author="Chen Liao" w:date="2021-03-29T18:57:00Z">
                <w:rPr>
                  <w:color w:val="2A2A2A"/>
                  <w:shd w:val="clear" w:color="auto" w:fill="FFFFFF"/>
                </w:rPr>
              </w:rPrChange>
            </w:rPr>
            <w:fldChar w:fldCharType="separate"/>
          </w:r>
          <w:r w:rsidR="00ED3422" w:rsidRPr="002B6EEC" w:rsidDel="00F4351C">
            <w:rPr>
              <w:color w:val="080000"/>
              <w:sz w:val="22"/>
              <w:szCs w:val="22"/>
              <w:rPrChange w:id="9753" w:author="Chen Liao" w:date="2021-03-29T18:57:00Z">
                <w:rPr>
                  <w:color w:val="080000"/>
                </w:rPr>
              </w:rPrChange>
            </w:rPr>
            <w:delText>[38]</w:delText>
          </w:r>
          <w:r w:rsidRPr="002B6EEC" w:rsidDel="00F4351C">
            <w:rPr>
              <w:color w:val="2A2A2A"/>
              <w:sz w:val="22"/>
              <w:szCs w:val="22"/>
              <w:shd w:val="clear" w:color="auto" w:fill="FFFFFF"/>
              <w:rPrChange w:id="9754" w:author="Chen Liao" w:date="2021-03-29T18:57:00Z">
                <w:rPr>
                  <w:color w:val="2A2A2A"/>
                  <w:shd w:val="clear" w:color="auto" w:fill="FFFFFF"/>
                </w:rPr>
              </w:rPrChange>
            </w:rPr>
            <w:fldChar w:fldCharType="end"/>
          </w:r>
          <w:r w:rsidRPr="002B6EEC" w:rsidDel="00F4351C">
            <w:rPr>
              <w:color w:val="2A2A2A"/>
              <w:sz w:val="22"/>
              <w:szCs w:val="22"/>
              <w:shd w:val="clear" w:color="auto" w:fill="FFFFFF"/>
              <w:rPrChange w:id="9755" w:author="Chen Liao" w:date="2021-03-29T18:57:00Z">
                <w:rPr>
                  <w:color w:val="2A2A2A"/>
                  <w:shd w:val="clear" w:color="auto" w:fill="FFFFFF"/>
                </w:rPr>
              </w:rPrChange>
            </w:rPr>
            <w:delText xml:space="preserve"> and species capable of cross-feeding on both monosaccharides and fermentation products resulting from primary inulin degradation by </w:delText>
          </w:r>
          <w:r w:rsidRPr="002B6EEC" w:rsidDel="00F4351C">
            <w:rPr>
              <w:i/>
              <w:iCs/>
              <w:color w:val="2A2A2A"/>
              <w:sz w:val="22"/>
              <w:szCs w:val="22"/>
              <w:shd w:val="clear" w:color="auto" w:fill="FFFFFF"/>
              <w:rPrChange w:id="9756" w:author="Chen Liao" w:date="2021-03-29T18:57:00Z">
                <w:rPr>
                  <w:i/>
                  <w:iCs/>
                  <w:color w:val="2A2A2A"/>
                  <w:shd w:val="clear" w:color="auto" w:fill="FFFFFF"/>
                </w:rPr>
              </w:rPrChange>
            </w:rPr>
            <w:delText>Bifidobacterium</w:delText>
          </w:r>
          <w:r w:rsidRPr="002B6EEC" w:rsidDel="00F4351C">
            <w:rPr>
              <w:color w:val="2A2A2A"/>
              <w:sz w:val="22"/>
              <w:szCs w:val="22"/>
              <w:shd w:val="clear" w:color="auto" w:fill="FFFFFF"/>
              <w:rPrChange w:id="9757" w:author="Chen Liao" w:date="2021-03-29T18:57:00Z">
                <w:rPr>
                  <w:color w:val="2A2A2A"/>
                  <w:shd w:val="clear" w:color="auto" w:fill="FFFFFF"/>
                </w:rPr>
              </w:rPrChange>
            </w:rPr>
            <w:delText xml:space="preserve"> </w:delText>
          </w:r>
          <w:r w:rsidRPr="002B6EEC" w:rsidDel="00F4351C">
            <w:rPr>
              <w:color w:val="2A2A2A"/>
              <w:sz w:val="22"/>
              <w:szCs w:val="22"/>
              <w:shd w:val="clear" w:color="auto" w:fill="FFFFFF"/>
              <w:rPrChange w:id="9758" w:author="Chen Liao" w:date="2021-03-29T18:57:00Z">
                <w:rPr>
                  <w:color w:val="2A2A2A"/>
                  <w:shd w:val="clear" w:color="auto" w:fill="FFFFFF"/>
                </w:rPr>
              </w:rPrChange>
            </w:rPr>
            <w:fldChar w:fldCharType="begin"/>
          </w:r>
          <w:r w:rsidRPr="002B6EEC" w:rsidDel="00F4351C">
            <w:rPr>
              <w:color w:val="2A2A2A"/>
              <w:sz w:val="22"/>
              <w:szCs w:val="22"/>
              <w:shd w:val="clear" w:color="auto" w:fill="FFFFFF"/>
              <w:rPrChange w:id="9759" w:author="Chen Liao" w:date="2021-03-29T18:57:00Z">
                <w:rPr>
                  <w:color w:val="2A2A2A"/>
                  <w:shd w:val="clear" w:color="auto" w:fill="FFFFFF"/>
                </w:rPr>
              </w:rPrChange>
            </w:rPr>
            <w:delInstrText xml:space="preserve"> ADDIN NE.Ref.{7F9F6AEC-820F-425F-AFC4-FF1044FDB798}</w:delInstrText>
          </w:r>
          <w:r w:rsidRPr="002B6EEC" w:rsidDel="00F4351C">
            <w:rPr>
              <w:color w:val="2A2A2A"/>
              <w:sz w:val="22"/>
              <w:szCs w:val="22"/>
              <w:shd w:val="clear" w:color="auto" w:fill="FFFFFF"/>
              <w:rPrChange w:id="9760" w:author="Chen Liao" w:date="2021-03-29T18:57:00Z">
                <w:rPr>
                  <w:color w:val="2A2A2A"/>
                  <w:shd w:val="clear" w:color="auto" w:fill="FFFFFF"/>
                </w:rPr>
              </w:rPrChange>
            </w:rPr>
            <w:fldChar w:fldCharType="separate"/>
          </w:r>
          <w:r w:rsidR="00ED3422" w:rsidRPr="002B6EEC" w:rsidDel="00F4351C">
            <w:rPr>
              <w:color w:val="080000"/>
              <w:sz w:val="22"/>
              <w:szCs w:val="22"/>
              <w:rPrChange w:id="9761" w:author="Chen Liao" w:date="2021-03-29T18:57:00Z">
                <w:rPr>
                  <w:color w:val="080000"/>
                </w:rPr>
              </w:rPrChange>
            </w:rPr>
            <w:delText>[12]</w:delText>
          </w:r>
          <w:r w:rsidRPr="002B6EEC" w:rsidDel="00F4351C">
            <w:rPr>
              <w:color w:val="2A2A2A"/>
              <w:sz w:val="22"/>
              <w:szCs w:val="22"/>
              <w:shd w:val="clear" w:color="auto" w:fill="FFFFFF"/>
              <w:rPrChange w:id="9762" w:author="Chen Liao" w:date="2021-03-29T18:57:00Z">
                <w:rPr>
                  <w:color w:val="2A2A2A"/>
                  <w:shd w:val="clear" w:color="auto" w:fill="FFFFFF"/>
                </w:rPr>
              </w:rPrChange>
            </w:rPr>
            <w:fldChar w:fldCharType="end"/>
          </w:r>
          <w:r w:rsidRPr="002B6EEC" w:rsidDel="00F4351C">
            <w:rPr>
              <w:color w:val="2A2A2A"/>
              <w:sz w:val="22"/>
              <w:szCs w:val="22"/>
              <w:shd w:val="clear" w:color="auto" w:fill="FFFFFF"/>
              <w:rPrChange w:id="9763" w:author="Chen Liao" w:date="2021-03-29T18:57:00Z">
                <w:rPr>
                  <w:color w:val="2A2A2A"/>
                  <w:shd w:val="clear" w:color="auto" w:fill="FFFFFF"/>
                </w:rPr>
              </w:rPrChange>
            </w:rPr>
            <w:delText xml:space="preserve">. By contrast, another three inulin responders that previously associated with polysaccharide-degrading, </w:delText>
          </w:r>
          <w:r w:rsidRPr="002B6EEC" w:rsidDel="00F4351C">
            <w:rPr>
              <w:i/>
              <w:iCs/>
              <w:color w:val="2A2A2A"/>
              <w:sz w:val="22"/>
              <w:szCs w:val="22"/>
              <w:shd w:val="clear" w:color="auto" w:fill="FFFFFF"/>
              <w:rPrChange w:id="9764" w:author="Chen Liao" w:date="2021-03-29T18:57:00Z">
                <w:rPr>
                  <w:i/>
                  <w:iCs/>
                  <w:color w:val="2A2A2A"/>
                  <w:shd w:val="clear" w:color="auto" w:fill="FFFFFF"/>
                </w:rPr>
              </w:rPrChange>
            </w:rPr>
            <w:delText>Faecalibacterium</w:delText>
          </w:r>
          <w:r w:rsidRPr="002B6EEC" w:rsidDel="00F4351C">
            <w:rPr>
              <w:color w:val="2A2A2A"/>
              <w:sz w:val="22"/>
              <w:szCs w:val="22"/>
              <w:shd w:val="clear" w:color="auto" w:fill="FFFFFF"/>
              <w:rPrChange w:id="9765" w:author="Chen Liao" w:date="2021-03-29T18:57:00Z">
                <w:rPr>
                  <w:color w:val="2A2A2A"/>
                  <w:shd w:val="clear" w:color="auto" w:fill="FFFFFF"/>
                </w:rPr>
              </w:rPrChange>
            </w:rPr>
            <w:delText xml:space="preserve">, </w:delText>
          </w:r>
          <w:r w:rsidRPr="002B6EEC" w:rsidDel="00F4351C">
            <w:rPr>
              <w:i/>
              <w:iCs/>
              <w:color w:val="2A2A2A"/>
              <w:sz w:val="22"/>
              <w:szCs w:val="22"/>
              <w:shd w:val="clear" w:color="auto" w:fill="FFFFFF"/>
              <w:rPrChange w:id="9766" w:author="Chen Liao" w:date="2021-03-29T18:57:00Z">
                <w:rPr>
                  <w:i/>
                  <w:iCs/>
                  <w:color w:val="2A2A2A"/>
                  <w:shd w:val="clear" w:color="auto" w:fill="FFFFFF"/>
                </w:rPr>
              </w:rPrChange>
            </w:rPr>
            <w:delText>Prevotella</w:delText>
          </w:r>
          <w:r w:rsidRPr="002B6EEC" w:rsidDel="00F4351C">
            <w:rPr>
              <w:color w:val="2A2A2A"/>
              <w:sz w:val="22"/>
              <w:szCs w:val="22"/>
              <w:shd w:val="clear" w:color="auto" w:fill="FFFFFF"/>
              <w:rPrChange w:id="9767" w:author="Chen Liao" w:date="2021-03-29T18:57:00Z">
                <w:rPr>
                  <w:color w:val="2A2A2A"/>
                  <w:shd w:val="clear" w:color="auto" w:fill="FFFFFF"/>
                </w:rPr>
              </w:rPrChange>
            </w:rPr>
            <w:delText xml:space="preserve">, and </w:delText>
          </w:r>
          <w:r w:rsidRPr="002B6EEC" w:rsidDel="00F4351C">
            <w:rPr>
              <w:i/>
              <w:iCs/>
              <w:color w:val="131413"/>
              <w:sz w:val="22"/>
              <w:szCs w:val="22"/>
              <w:rPrChange w:id="9768" w:author="Chen Liao" w:date="2021-03-29T18:57:00Z">
                <w:rPr>
                  <w:i/>
                  <w:iCs/>
                  <w:color w:val="131413"/>
                </w:rPr>
              </w:rPrChange>
            </w:rPr>
            <w:delText>Lachnospiraceae</w:delText>
          </w:r>
          <w:r w:rsidRPr="002B6EEC" w:rsidDel="00F4351C">
            <w:rPr>
              <w:color w:val="131413"/>
              <w:sz w:val="22"/>
              <w:szCs w:val="22"/>
              <w:rPrChange w:id="9769" w:author="Chen Liao" w:date="2021-03-29T18:57:00Z">
                <w:rPr>
                  <w:color w:val="131413"/>
                </w:rPr>
              </w:rPrChange>
            </w:rPr>
            <w:delText xml:space="preserve">, were individually identified, indicating that the enrichment and responses of these three bacteria might depends on the gut microbial community structure. </w:delText>
          </w:r>
          <w:r w:rsidRPr="002B6EEC" w:rsidDel="00F4351C">
            <w:rPr>
              <w:color w:val="2A2A2A"/>
              <w:sz w:val="22"/>
              <w:szCs w:val="22"/>
              <w:shd w:val="clear" w:color="auto" w:fill="FFFFFF"/>
              <w:rPrChange w:id="9770" w:author="Chen Liao" w:date="2021-03-29T18:57:00Z">
                <w:rPr>
                  <w:color w:val="2A2A2A"/>
                  <w:shd w:val="clear" w:color="auto" w:fill="FFFFFF"/>
                </w:rPr>
              </w:rPrChange>
            </w:rPr>
            <w:delText>Collectively, coupling the working model</w:delText>
          </w:r>
          <w:r w:rsidRPr="002B6EEC" w:rsidDel="00F4351C">
            <w:rPr>
              <w:sz w:val="22"/>
              <w:szCs w:val="22"/>
              <w:rPrChange w:id="9771" w:author="Chen Liao" w:date="2021-03-29T18:57:00Z">
                <w:rPr/>
              </w:rPrChange>
            </w:rPr>
            <w:delText xml:space="preserve"> with inulin responders identified by our method, we could provide a good explanation for the individualized responses in gut microbial structure and SCFA metabolism after the inulin intervention.</w:delText>
          </w:r>
        </w:del>
      </w:moveFrom>
    </w:p>
    <w:p w14:paraId="4225D81B" w14:textId="66157A63" w:rsidR="00741AF5" w:rsidRPr="002B6EEC" w:rsidDel="00F4351C" w:rsidRDefault="00741AF5">
      <w:pPr>
        <w:jc w:val="both"/>
        <w:rPr>
          <w:del w:id="9772" w:author="Chen Liao" w:date="2021-03-24T22:58:00Z"/>
          <w:moveFrom w:id="9773" w:author="Chen Liao" w:date="2021-03-22T11:32:00Z"/>
          <w:sz w:val="22"/>
          <w:szCs w:val="22"/>
          <w:rPrChange w:id="9774" w:author="Chen Liao" w:date="2021-03-29T18:57:00Z">
            <w:rPr>
              <w:del w:id="9775" w:author="Chen Liao" w:date="2021-03-24T22:58:00Z"/>
              <w:moveFrom w:id="9776" w:author="Chen Liao" w:date="2021-03-22T11:32:00Z"/>
            </w:rPr>
          </w:rPrChange>
        </w:rPr>
      </w:pPr>
    </w:p>
    <w:p w14:paraId="3725F53B" w14:textId="5FDF7FA2" w:rsidR="00B439D9" w:rsidRPr="002B6EEC" w:rsidDel="00F4351C" w:rsidRDefault="001E4A3D">
      <w:pPr>
        <w:jc w:val="both"/>
        <w:rPr>
          <w:del w:id="9777" w:author="Chen Liao" w:date="2021-03-24T22:58:00Z"/>
          <w:moveFrom w:id="9778" w:author="Chen Liao" w:date="2021-03-22T11:32:00Z"/>
          <w:color w:val="2A2A2A"/>
          <w:sz w:val="22"/>
          <w:szCs w:val="22"/>
          <w:shd w:val="clear" w:color="auto" w:fill="FFFFFF"/>
          <w:rPrChange w:id="9779" w:author="Chen Liao" w:date="2021-03-29T18:57:00Z">
            <w:rPr>
              <w:del w:id="9780" w:author="Chen Liao" w:date="2021-03-24T22:58:00Z"/>
              <w:moveFrom w:id="9781" w:author="Chen Liao" w:date="2021-03-22T11:32:00Z"/>
              <w:color w:val="2A2A2A"/>
              <w:shd w:val="clear" w:color="auto" w:fill="FFFFFF"/>
            </w:rPr>
          </w:rPrChange>
        </w:rPr>
      </w:pPr>
      <w:moveFrom w:id="9782" w:author="Chen Liao" w:date="2021-03-22T11:32:00Z">
        <w:del w:id="9783" w:author="Chen Liao" w:date="2021-03-24T22:58:00Z">
          <w:r w:rsidRPr="002B6EEC" w:rsidDel="00F4351C">
            <w:rPr>
              <w:color w:val="2A2A2A"/>
              <w:sz w:val="22"/>
              <w:szCs w:val="22"/>
              <w:shd w:val="clear" w:color="auto" w:fill="FFFFFF"/>
              <w:rPrChange w:id="9784" w:author="Chen Liao" w:date="2021-03-29T18:57:00Z">
                <w:rPr>
                  <w:color w:val="2A2A2A"/>
                  <w:shd w:val="clear" w:color="auto" w:fill="FFFFFF"/>
                </w:rPr>
              </w:rPrChange>
            </w:rPr>
            <w:delText>C</w:delText>
          </w:r>
          <w:r w:rsidR="007667DA" w:rsidRPr="002B6EEC" w:rsidDel="00F4351C">
            <w:rPr>
              <w:color w:val="2A2A2A"/>
              <w:sz w:val="22"/>
              <w:szCs w:val="22"/>
              <w:shd w:val="clear" w:color="auto" w:fill="FFFFFF"/>
              <w:rPrChange w:id="9785" w:author="Chen Liao" w:date="2021-03-29T18:57:00Z">
                <w:rPr>
                  <w:color w:val="2A2A2A"/>
                  <w:shd w:val="clear" w:color="auto" w:fill="FFFFFF"/>
                </w:rPr>
              </w:rPrChange>
            </w:rPr>
            <w:delText>ontrast to previous study</w:delText>
          </w:r>
          <w:r w:rsidR="00507787" w:rsidRPr="002B6EEC" w:rsidDel="00F4351C">
            <w:rPr>
              <w:color w:val="2A2A2A"/>
              <w:sz w:val="22"/>
              <w:szCs w:val="22"/>
              <w:shd w:val="clear" w:color="auto" w:fill="FFFFFF"/>
              <w:rPrChange w:id="9786" w:author="Chen Liao" w:date="2021-03-29T18:57:00Z">
                <w:rPr>
                  <w:color w:val="2A2A2A"/>
                  <w:shd w:val="clear" w:color="auto" w:fill="FFFFFF"/>
                </w:rPr>
              </w:rPrChange>
            </w:rPr>
            <w:delText xml:space="preserve"> [</w:delText>
          </w:r>
          <w:r w:rsidR="00507787" w:rsidRPr="002B6EEC" w:rsidDel="00F4351C">
            <w:rPr>
              <w:color w:val="2A2A2A"/>
              <w:sz w:val="22"/>
              <w:szCs w:val="22"/>
              <w:shd w:val="clear" w:color="auto" w:fill="FFFFFF"/>
              <w:rPrChange w:id="9787" w:author="Chen Liao" w:date="2021-03-29T18:57:00Z">
                <w:rPr>
                  <w:color w:val="2A2A2A"/>
                  <w:sz w:val="21"/>
                  <w:szCs w:val="18"/>
                  <w:shd w:val="clear" w:color="auto" w:fill="FFFFFF"/>
                </w:rPr>
              </w:rPrChange>
            </w:rPr>
            <w:delText>Creswell, R., et al., High-resolution temporal profiling of the human gut microbiome reveals consistent and cascading alterations in response to dietary glycans. Genome Medicine, 2020. 12(1)</w:delText>
          </w:r>
          <w:r w:rsidR="00507787" w:rsidRPr="002B6EEC" w:rsidDel="00F4351C">
            <w:rPr>
              <w:color w:val="2A2A2A"/>
              <w:sz w:val="22"/>
              <w:szCs w:val="22"/>
              <w:shd w:val="clear" w:color="auto" w:fill="FFFFFF"/>
              <w:rPrChange w:id="9788" w:author="Chen Liao" w:date="2021-03-29T18:57:00Z">
                <w:rPr>
                  <w:color w:val="2A2A2A"/>
                  <w:shd w:val="clear" w:color="auto" w:fill="FFFFFF"/>
                </w:rPr>
              </w:rPrChange>
            </w:rPr>
            <w:delText>]</w:delText>
          </w:r>
          <w:r w:rsidR="007667DA" w:rsidRPr="002B6EEC" w:rsidDel="00F4351C">
            <w:rPr>
              <w:color w:val="2A2A2A"/>
              <w:sz w:val="22"/>
              <w:szCs w:val="22"/>
              <w:shd w:val="clear" w:color="auto" w:fill="FFFFFF"/>
              <w:rPrChange w:id="9789" w:author="Chen Liao" w:date="2021-03-29T18:57:00Z">
                <w:rPr>
                  <w:color w:val="2A2A2A"/>
                  <w:shd w:val="clear" w:color="auto" w:fill="FFFFFF"/>
                </w:rPr>
              </w:rPrChange>
            </w:rPr>
            <w:delText>,</w:delText>
          </w:r>
          <w:r w:rsidR="00507787" w:rsidRPr="002B6EEC" w:rsidDel="00F4351C">
            <w:rPr>
              <w:color w:val="2A2A2A"/>
              <w:sz w:val="22"/>
              <w:szCs w:val="22"/>
              <w:shd w:val="clear" w:color="auto" w:fill="FFFFFF"/>
              <w:rPrChange w:id="9790" w:author="Chen Liao" w:date="2021-03-29T18:57:00Z">
                <w:rPr>
                  <w:color w:val="2A2A2A"/>
                  <w:shd w:val="clear" w:color="auto" w:fill="FFFFFF"/>
                </w:rPr>
              </w:rPrChange>
            </w:rPr>
            <w:delText xml:space="preserve"> </w:delText>
          </w:r>
          <w:r w:rsidR="009B1C72" w:rsidRPr="002B6EEC" w:rsidDel="00F4351C">
            <w:rPr>
              <w:color w:val="2A2A2A"/>
              <w:sz w:val="22"/>
              <w:szCs w:val="22"/>
              <w:shd w:val="clear" w:color="auto" w:fill="FFFFFF"/>
              <w:rPrChange w:id="9791" w:author="Chen Liao" w:date="2021-03-29T18:57:00Z">
                <w:rPr>
                  <w:color w:val="2A2A2A"/>
                  <w:shd w:val="clear" w:color="auto" w:fill="FFFFFF"/>
                </w:rPr>
              </w:rPrChange>
            </w:rPr>
            <w:delText xml:space="preserve">only </w:delText>
          </w:r>
          <w:r w:rsidR="009B1C72" w:rsidRPr="002B6EEC" w:rsidDel="00F4351C">
            <w:rPr>
              <w:i/>
              <w:iCs/>
              <w:color w:val="2A2A2A"/>
              <w:sz w:val="22"/>
              <w:szCs w:val="22"/>
              <w:shd w:val="clear" w:color="auto" w:fill="FFFFFF"/>
              <w:rPrChange w:id="9792" w:author="Chen Liao" w:date="2021-03-29T18:57:00Z">
                <w:rPr>
                  <w:i/>
                  <w:iCs/>
                  <w:color w:val="2A2A2A"/>
                  <w:shd w:val="clear" w:color="auto" w:fill="FFFFFF"/>
                </w:rPr>
              </w:rPrChange>
            </w:rPr>
            <w:delText>Anaerostipes</w:delText>
          </w:r>
          <w:r w:rsidR="009B1C72" w:rsidRPr="002B6EEC" w:rsidDel="00F4351C">
            <w:rPr>
              <w:color w:val="2A2A2A"/>
              <w:sz w:val="22"/>
              <w:szCs w:val="22"/>
              <w:shd w:val="clear" w:color="auto" w:fill="FFFFFF"/>
              <w:rPrChange w:id="9793" w:author="Chen Liao" w:date="2021-03-29T18:57:00Z">
                <w:rPr>
                  <w:color w:val="2A2A2A"/>
                  <w:shd w:val="clear" w:color="auto" w:fill="FFFFFF"/>
                </w:rPr>
              </w:rPrChange>
            </w:rPr>
            <w:delText xml:space="preserve"> was identified as responder by our GLV model.</w:delText>
          </w:r>
        </w:del>
      </w:moveFrom>
    </w:p>
    <w:moveFromRangeEnd w:id="9733"/>
    <w:p w14:paraId="6457B58F" w14:textId="1C306676" w:rsidR="00082560" w:rsidRPr="002B6EEC" w:rsidDel="00F4351C" w:rsidRDefault="00082560">
      <w:pPr>
        <w:jc w:val="both"/>
        <w:rPr>
          <w:del w:id="9794" w:author="Chen Liao" w:date="2021-03-24T22:58:00Z"/>
          <w:color w:val="2A2A2A"/>
          <w:sz w:val="22"/>
          <w:szCs w:val="22"/>
          <w:shd w:val="clear" w:color="auto" w:fill="FFFFFF"/>
          <w:rPrChange w:id="9795" w:author="Chen Liao" w:date="2021-03-29T18:57:00Z">
            <w:rPr>
              <w:del w:id="9796" w:author="Chen Liao" w:date="2021-03-24T22:58:00Z"/>
              <w:color w:val="2A2A2A"/>
              <w:shd w:val="clear" w:color="auto" w:fill="FFFFFF"/>
            </w:rPr>
          </w:rPrChange>
        </w:rPr>
      </w:pPr>
    </w:p>
    <w:p w14:paraId="324DA770" w14:textId="681D38FE" w:rsidR="00082560" w:rsidRPr="002B6EEC" w:rsidDel="001C298C" w:rsidRDefault="00082560">
      <w:pPr>
        <w:jc w:val="both"/>
        <w:rPr>
          <w:del w:id="9797" w:author="Chen Liao" w:date="2021-03-24T08:11:00Z"/>
          <w:color w:val="2A2A2A"/>
          <w:sz w:val="22"/>
          <w:szCs w:val="22"/>
          <w:shd w:val="clear" w:color="auto" w:fill="FFFFFF"/>
          <w:rPrChange w:id="9798" w:author="Chen Liao" w:date="2021-03-29T18:57:00Z">
            <w:rPr>
              <w:del w:id="9799" w:author="Chen Liao" w:date="2021-03-24T08:11:00Z"/>
              <w:color w:val="2A2A2A"/>
              <w:shd w:val="clear" w:color="auto" w:fill="FFFFFF"/>
            </w:rPr>
          </w:rPrChange>
        </w:rPr>
      </w:pPr>
    </w:p>
    <w:p w14:paraId="442444AF" w14:textId="3E6BCEAF" w:rsidR="00B439D9" w:rsidRPr="002B6EEC" w:rsidDel="001C298C" w:rsidRDefault="00B439D9">
      <w:pPr>
        <w:jc w:val="both"/>
        <w:rPr>
          <w:del w:id="9800" w:author="Chen Liao" w:date="2021-03-24T08:11:00Z"/>
          <w:color w:val="2A2A2A"/>
          <w:sz w:val="22"/>
          <w:szCs w:val="22"/>
          <w:shd w:val="clear" w:color="auto" w:fill="FFFFFF"/>
          <w:rPrChange w:id="9801" w:author="Chen Liao" w:date="2021-03-29T18:57:00Z">
            <w:rPr>
              <w:del w:id="9802" w:author="Chen Liao" w:date="2021-03-24T08:11:00Z"/>
              <w:color w:val="2A2A2A"/>
              <w:shd w:val="clear" w:color="auto" w:fill="FFFFFF"/>
            </w:rPr>
          </w:rPrChange>
        </w:rPr>
      </w:pPr>
    </w:p>
    <w:p w14:paraId="48E4D2A3" w14:textId="1A704F90" w:rsidR="00B439D9" w:rsidRPr="002B6EEC" w:rsidDel="0040312F" w:rsidRDefault="00B439D9">
      <w:pPr>
        <w:jc w:val="both"/>
        <w:rPr>
          <w:del w:id="9803" w:author="Chen Liao" w:date="2021-03-24T14:30:00Z"/>
          <w:color w:val="2A2A2A"/>
          <w:sz w:val="22"/>
          <w:szCs w:val="22"/>
          <w:shd w:val="clear" w:color="auto" w:fill="FFFFFF"/>
          <w:rPrChange w:id="9804" w:author="Chen Liao" w:date="2021-03-29T18:57:00Z">
            <w:rPr>
              <w:del w:id="9805" w:author="Chen Liao" w:date="2021-03-24T14:30:00Z"/>
              <w:color w:val="2A2A2A"/>
              <w:shd w:val="clear" w:color="auto" w:fill="FFFFFF"/>
            </w:rPr>
          </w:rPrChange>
        </w:rPr>
      </w:pPr>
    </w:p>
    <w:p w14:paraId="3AA507C3" w14:textId="2E7F8CE4" w:rsidR="00A83394" w:rsidRPr="002B6EEC" w:rsidDel="0040312F" w:rsidRDefault="00A83394">
      <w:pPr>
        <w:jc w:val="both"/>
        <w:rPr>
          <w:del w:id="9806" w:author="Chen Liao" w:date="2021-03-24T14:30:00Z"/>
          <w:b/>
          <w:bCs/>
          <w:sz w:val="22"/>
          <w:szCs w:val="22"/>
          <w:rPrChange w:id="9807" w:author="Chen Liao" w:date="2021-03-29T18:57:00Z">
            <w:rPr>
              <w:del w:id="9808" w:author="Chen Liao" w:date="2021-03-24T14:30:00Z"/>
              <w:b/>
              <w:bCs/>
            </w:rPr>
          </w:rPrChange>
        </w:rPr>
      </w:pPr>
      <w:del w:id="9809" w:author="Chen Liao" w:date="2021-03-24T14:30:00Z">
        <w:r w:rsidRPr="002B6EEC" w:rsidDel="0040312F">
          <w:rPr>
            <w:b/>
            <w:bCs/>
            <w:sz w:val="22"/>
            <w:szCs w:val="22"/>
            <w:rPrChange w:id="9810" w:author="Chen Liao" w:date="2021-03-29T18:57:00Z">
              <w:rPr>
                <w:b/>
                <w:bCs/>
              </w:rPr>
            </w:rPrChange>
          </w:rPr>
          <w:delText>Visualization of individualized responses</w:delText>
        </w:r>
      </w:del>
    </w:p>
    <w:p w14:paraId="68279F2D" w14:textId="5F2DF8EC" w:rsidR="00A83394" w:rsidRPr="002B6EEC" w:rsidDel="0040312F" w:rsidRDefault="00A83394">
      <w:pPr>
        <w:jc w:val="both"/>
        <w:rPr>
          <w:del w:id="9811" w:author="Chen Liao" w:date="2021-03-24T14:30:00Z"/>
          <w:sz w:val="22"/>
          <w:szCs w:val="22"/>
          <w:rPrChange w:id="9812" w:author="Chen Liao" w:date="2021-03-29T18:57:00Z">
            <w:rPr>
              <w:del w:id="9813" w:author="Chen Liao" w:date="2021-03-24T14:30:00Z"/>
            </w:rPr>
          </w:rPrChange>
        </w:rPr>
      </w:pPr>
      <w:del w:id="9814" w:author="Chen Liao" w:date="2021-03-24T14:30:00Z">
        <w:r w:rsidRPr="002B6EEC" w:rsidDel="0040312F">
          <w:rPr>
            <w:sz w:val="22"/>
            <w:szCs w:val="22"/>
            <w:rPrChange w:id="9815" w:author="Chen Liao" w:date="2021-03-29T18:57:00Z">
              <w:rPr/>
            </w:rPrChange>
          </w:rPr>
          <w:delText>We introduced a descending dimension method for visualizing the individualized dynamic responses of gut microbiome to dietary fiber intervention and employed the distribution-free algorithm PERMANOVA to determine the significant.</w:delText>
        </w:r>
      </w:del>
    </w:p>
    <w:p w14:paraId="53126B4C" w14:textId="574D0C62" w:rsidR="00A83394" w:rsidRPr="002B6EEC" w:rsidDel="005A3616" w:rsidRDefault="00A83394" w:rsidP="00B76665">
      <w:pPr>
        <w:jc w:val="both"/>
        <w:rPr>
          <w:del w:id="9816" w:author="Chen Liao" w:date="2021-03-24T22:49:00Z"/>
          <w:b/>
          <w:bCs/>
          <w:sz w:val="22"/>
          <w:szCs w:val="22"/>
          <w:rPrChange w:id="9817" w:author="Chen Liao" w:date="2021-03-29T18:57:00Z">
            <w:rPr>
              <w:del w:id="9818" w:author="Chen Liao" w:date="2021-03-24T22:49:00Z"/>
              <w:b/>
              <w:bCs/>
            </w:rPr>
          </w:rPrChange>
        </w:rPr>
      </w:pPr>
    </w:p>
    <w:p w14:paraId="04AB164F" w14:textId="21924D61" w:rsidR="00A83394" w:rsidRPr="002B6EEC" w:rsidDel="007F4D6B" w:rsidRDefault="00A83394">
      <w:pPr>
        <w:jc w:val="both"/>
        <w:rPr>
          <w:del w:id="9819" w:author="Chen Liao" w:date="2021-03-24T15:03:00Z"/>
          <w:sz w:val="22"/>
          <w:szCs w:val="22"/>
          <w:rPrChange w:id="9820" w:author="Chen Liao" w:date="2021-03-29T18:57:00Z">
            <w:rPr>
              <w:del w:id="9821" w:author="Chen Liao" w:date="2021-03-24T15:03:00Z"/>
            </w:rPr>
          </w:rPrChange>
        </w:rPr>
      </w:pPr>
      <w:del w:id="9822" w:author="Chen Liao" w:date="2021-03-24T15:03:00Z">
        <w:r w:rsidRPr="002B6EEC" w:rsidDel="007F4D6B">
          <w:rPr>
            <w:sz w:val="22"/>
            <w:szCs w:val="22"/>
            <w:rPrChange w:id="9823" w:author="Chen Liao" w:date="2021-03-29T18:57:00Z">
              <w:rPr/>
            </w:rPrChange>
          </w:rPr>
          <w:delText xml:space="preserve">Though universal microbial </w:delText>
        </w:r>
        <w:r w:rsidR="00BA16A1" w:rsidRPr="002B6EEC" w:rsidDel="007F4D6B">
          <w:rPr>
            <w:sz w:val="22"/>
            <w:szCs w:val="22"/>
            <w:rPrChange w:id="9824" w:author="Chen Liao" w:date="2021-03-29T18:57:00Z">
              <w:rPr/>
            </w:rPrChange>
          </w:rPr>
          <w:delText>dynamic</w:delText>
        </w:r>
        <w:r w:rsidRPr="002B6EEC" w:rsidDel="007F4D6B">
          <w:rPr>
            <w:sz w:val="22"/>
            <w:szCs w:val="22"/>
            <w:rPrChange w:id="9825" w:author="Chen Liao" w:date="2021-03-29T18:57:00Z">
              <w:rPr/>
            </w:rPrChange>
          </w:rPr>
          <w:delText xml:space="preserve"> response</w:delText>
        </w:r>
        <w:r w:rsidR="00BA16A1" w:rsidRPr="002B6EEC" w:rsidDel="007F4D6B">
          <w:rPr>
            <w:sz w:val="22"/>
            <w:szCs w:val="22"/>
            <w:rPrChange w:id="9826" w:author="Chen Liao" w:date="2021-03-29T18:57:00Z">
              <w:rPr/>
            </w:rPrChange>
          </w:rPr>
          <w:delText>s</w:delText>
        </w:r>
        <w:r w:rsidRPr="002B6EEC" w:rsidDel="007F4D6B">
          <w:rPr>
            <w:sz w:val="22"/>
            <w:szCs w:val="22"/>
            <w:rPrChange w:id="9827" w:author="Chen Liao" w:date="2021-03-29T18:57:00Z">
              <w:rPr/>
            </w:rPrChange>
          </w:rPr>
          <w:delText xml:space="preserve"> to inulin intervention among four vendors were observed, the magnitudes and rate of these responses were, however, vendor-specific, especially for Shanghai. In contrast to the response peak of other three vendors that occurred within a week, notable delayed response peaks in both microbial structure and SCFA production were observed in Shanghai mice. </w:delText>
        </w:r>
      </w:del>
    </w:p>
    <w:p w14:paraId="7A6DDF21" w14:textId="2FDBDCF0" w:rsidR="00A83394" w:rsidRPr="002B6EEC" w:rsidDel="005A3616" w:rsidRDefault="00A83394">
      <w:pPr>
        <w:jc w:val="both"/>
        <w:rPr>
          <w:del w:id="9828" w:author="Chen Liao" w:date="2021-03-24T22:49:00Z"/>
          <w:sz w:val="22"/>
          <w:szCs w:val="22"/>
          <w:rPrChange w:id="9829" w:author="Chen Liao" w:date="2021-03-29T18:57:00Z">
            <w:rPr>
              <w:del w:id="9830" w:author="Chen Liao" w:date="2021-03-24T22:49:00Z"/>
              <w:sz w:val="21"/>
              <w:szCs w:val="21"/>
            </w:rPr>
          </w:rPrChange>
        </w:rPr>
      </w:pPr>
    </w:p>
    <w:p w14:paraId="79BF74FF" w14:textId="3233BB15" w:rsidR="00943344" w:rsidRPr="002B6EEC" w:rsidDel="0071224F" w:rsidRDefault="00943344">
      <w:pPr>
        <w:jc w:val="both"/>
        <w:rPr>
          <w:del w:id="9831" w:author="Chen Liao" w:date="2021-03-24T14:21:00Z"/>
          <w:sz w:val="22"/>
          <w:szCs w:val="22"/>
          <w:rPrChange w:id="9832" w:author="Chen Liao" w:date="2021-03-29T18:57:00Z">
            <w:rPr>
              <w:del w:id="9833" w:author="Chen Liao" w:date="2021-03-24T14:21:00Z"/>
              <w:sz w:val="21"/>
              <w:szCs w:val="21"/>
            </w:rPr>
          </w:rPrChange>
        </w:rPr>
      </w:pPr>
    </w:p>
    <w:p w14:paraId="6F9C2F38" w14:textId="6AF803C0" w:rsidR="00EE3D35" w:rsidRPr="002B6EEC" w:rsidDel="0071224F" w:rsidRDefault="007A3AD9">
      <w:pPr>
        <w:jc w:val="both"/>
        <w:rPr>
          <w:del w:id="9834" w:author="Chen Liao" w:date="2021-03-24T14:21:00Z"/>
          <w:b/>
          <w:bCs/>
          <w:sz w:val="22"/>
          <w:szCs w:val="22"/>
          <w:rPrChange w:id="9835" w:author="Chen Liao" w:date="2021-03-29T18:57:00Z">
            <w:rPr>
              <w:del w:id="9836" w:author="Chen Liao" w:date="2021-03-24T14:21:00Z"/>
              <w:b/>
              <w:bCs/>
            </w:rPr>
          </w:rPrChange>
        </w:rPr>
      </w:pPr>
      <w:del w:id="9837" w:author="Chen Liao" w:date="2021-03-24T14:21:00Z">
        <w:r w:rsidRPr="002B6EEC" w:rsidDel="0071224F">
          <w:rPr>
            <w:b/>
            <w:bCs/>
            <w:sz w:val="22"/>
            <w:szCs w:val="22"/>
            <w:rPrChange w:id="9838" w:author="Chen Liao" w:date="2021-03-29T18:57:00Z">
              <w:rPr>
                <w:b/>
                <w:bCs/>
              </w:rPr>
            </w:rPrChange>
          </w:rPr>
          <w:delText>Prediction of SCFAs</w:delText>
        </w:r>
      </w:del>
    </w:p>
    <w:p w14:paraId="5BA05762" w14:textId="22A86216" w:rsidR="0071224F" w:rsidRPr="002B6EEC" w:rsidRDefault="00BE26BE" w:rsidP="00B76665">
      <w:pPr>
        <w:jc w:val="both"/>
        <w:rPr>
          <w:ins w:id="9839" w:author="Chen Liao" w:date="2021-03-27T07:34:00Z"/>
          <w:sz w:val="22"/>
          <w:szCs w:val="22"/>
          <w:u w:val="single"/>
          <w:rPrChange w:id="9840" w:author="Chen Liao" w:date="2021-03-29T18:57:00Z">
            <w:rPr>
              <w:ins w:id="9841" w:author="Chen Liao" w:date="2021-03-27T07:34:00Z"/>
              <w:u w:val="single"/>
            </w:rPr>
          </w:rPrChange>
        </w:rPr>
      </w:pPr>
      <w:del w:id="9842" w:author="Chen Liao" w:date="2021-03-24T14:22:00Z">
        <w:r w:rsidRPr="002B6EEC" w:rsidDel="0071224F">
          <w:rPr>
            <w:sz w:val="22"/>
            <w:szCs w:val="22"/>
            <w:rPrChange w:id="9843" w:author="Chen Liao" w:date="2021-03-29T18:57:00Z">
              <w:rPr/>
            </w:rPrChange>
          </w:rPr>
          <w:delText xml:space="preserve">We assumed that </w:delText>
        </w:r>
        <w:r w:rsidR="00672A4A" w:rsidRPr="002B6EEC" w:rsidDel="0071224F">
          <w:rPr>
            <w:sz w:val="22"/>
            <w:szCs w:val="22"/>
            <w:rPrChange w:id="9844" w:author="Chen Liao" w:date="2021-03-29T18:57:00Z">
              <w:rPr/>
            </w:rPrChange>
          </w:rPr>
          <w:delText xml:space="preserve">there was no vendor-specific </w:delText>
        </w:r>
        <w:r w:rsidR="00A42D11" w:rsidRPr="002B6EEC" w:rsidDel="0071224F">
          <w:rPr>
            <w:sz w:val="22"/>
            <w:szCs w:val="22"/>
            <w:rPrChange w:id="9845" w:author="Chen Liao" w:date="2021-03-29T18:57:00Z">
              <w:rPr/>
            </w:rPrChange>
          </w:rPr>
          <w:delText>productivity of microbiota, therefore t</w:delText>
        </w:r>
        <w:r w:rsidR="00A563D8" w:rsidRPr="002B6EEC" w:rsidDel="0071224F">
          <w:rPr>
            <w:sz w:val="22"/>
            <w:szCs w:val="22"/>
            <w:rPrChange w:id="9846" w:author="Chen Liao" w:date="2021-03-29T18:57:00Z">
              <w:rPr/>
            </w:rPrChange>
          </w:rPr>
          <w:delText>he microbiome-SCFA data of four vendors were analyzed together</w:delText>
        </w:r>
        <w:r w:rsidR="00A35BBE" w:rsidRPr="002B6EEC" w:rsidDel="0071224F">
          <w:rPr>
            <w:sz w:val="22"/>
            <w:szCs w:val="22"/>
            <w:rPrChange w:id="9847" w:author="Chen Liao" w:date="2021-03-29T18:57:00Z">
              <w:rPr/>
            </w:rPrChange>
          </w:rPr>
          <w:delText xml:space="preserve">, which might be </w:delText>
        </w:r>
        <w:r w:rsidR="002A2763" w:rsidRPr="002B6EEC" w:rsidDel="0071224F">
          <w:rPr>
            <w:sz w:val="22"/>
            <w:szCs w:val="22"/>
            <w:rPrChange w:id="9848" w:author="Chen Liao" w:date="2021-03-29T18:57:00Z">
              <w:rPr/>
            </w:rPrChange>
          </w:rPr>
          <w:delText>one</w:delText>
        </w:r>
        <w:r w:rsidR="00A35BBE" w:rsidRPr="002B6EEC" w:rsidDel="0071224F">
          <w:rPr>
            <w:sz w:val="22"/>
            <w:szCs w:val="22"/>
            <w:rPrChange w:id="9849" w:author="Chen Liao" w:date="2021-03-29T18:57:00Z">
              <w:rPr/>
            </w:rPrChange>
          </w:rPr>
          <w:delText xml:space="preserve"> reason that contribute to the poor prediction result.</w:delText>
        </w:r>
      </w:del>
      <w:ins w:id="9850" w:author="Chen Liao" w:date="2021-03-24T14:21:00Z">
        <w:r w:rsidR="0071224F" w:rsidRPr="002B6EEC">
          <w:rPr>
            <w:sz w:val="22"/>
            <w:szCs w:val="22"/>
            <w:u w:val="single"/>
            <w:rPrChange w:id="9851" w:author="Chen Liao" w:date="2021-03-29T18:57:00Z">
              <w:rPr/>
            </w:rPrChange>
          </w:rPr>
          <w:t xml:space="preserve"># </w:t>
        </w:r>
      </w:ins>
      <w:ins w:id="9852" w:author="Chen Liao" w:date="2021-03-25T18:32:00Z">
        <w:r w:rsidR="00030F79" w:rsidRPr="002B6EEC">
          <w:rPr>
            <w:sz w:val="22"/>
            <w:szCs w:val="22"/>
            <w:u w:val="single"/>
            <w:rPrChange w:id="9853" w:author="Chen Liao" w:date="2021-03-29T18:57:00Z">
              <w:rPr>
                <w:u w:val="single"/>
              </w:rPr>
            </w:rPrChange>
          </w:rPr>
          <w:t xml:space="preserve">Discuss the </w:t>
        </w:r>
      </w:ins>
      <w:ins w:id="9854" w:author="Chen Liao" w:date="2021-03-29T06:20:00Z">
        <w:r w:rsidR="00517203" w:rsidRPr="002B6EEC">
          <w:rPr>
            <w:sz w:val="22"/>
            <w:szCs w:val="22"/>
            <w:u w:val="single"/>
            <w:rPrChange w:id="9855" w:author="Chen Liao" w:date="2021-03-29T18:57:00Z">
              <w:rPr>
                <w:u w:val="single"/>
              </w:rPr>
            </w:rPrChange>
          </w:rPr>
          <w:t>major</w:t>
        </w:r>
        <w:r w:rsidR="00DD238F" w:rsidRPr="002B6EEC">
          <w:rPr>
            <w:sz w:val="22"/>
            <w:szCs w:val="22"/>
            <w:u w:val="single"/>
            <w:rPrChange w:id="9856" w:author="Chen Liao" w:date="2021-03-29T18:57:00Z">
              <w:rPr>
                <w:u w:val="single"/>
              </w:rPr>
            </w:rPrChange>
          </w:rPr>
          <w:t xml:space="preserve"> reason for the</w:t>
        </w:r>
        <w:r w:rsidR="00517203" w:rsidRPr="002B6EEC">
          <w:rPr>
            <w:sz w:val="22"/>
            <w:szCs w:val="22"/>
            <w:u w:val="single"/>
            <w:rPrChange w:id="9857" w:author="Chen Liao" w:date="2021-03-29T18:57:00Z">
              <w:rPr>
                <w:u w:val="single"/>
              </w:rPr>
            </w:rPrChange>
          </w:rPr>
          <w:t xml:space="preserve"> </w:t>
        </w:r>
      </w:ins>
      <w:ins w:id="9858" w:author="Chen Liao" w:date="2021-03-25T18:33:00Z">
        <w:r w:rsidR="00030F79" w:rsidRPr="002B6EEC">
          <w:rPr>
            <w:sz w:val="22"/>
            <w:szCs w:val="22"/>
            <w:u w:val="single"/>
            <w:rPrChange w:id="9859" w:author="Chen Liao" w:date="2021-03-29T18:57:00Z">
              <w:rPr>
                <w:u w:val="single"/>
              </w:rPr>
            </w:rPrChange>
          </w:rPr>
          <w:t>failure of</w:t>
        </w:r>
      </w:ins>
      <w:ins w:id="9860" w:author="Chen Liao" w:date="2021-03-24T14:21:00Z">
        <w:r w:rsidR="0071224F" w:rsidRPr="002B6EEC">
          <w:rPr>
            <w:sz w:val="22"/>
            <w:szCs w:val="22"/>
            <w:u w:val="single"/>
            <w:rPrChange w:id="9861" w:author="Chen Liao" w:date="2021-03-29T18:57:00Z">
              <w:rPr/>
            </w:rPrChange>
          </w:rPr>
          <w:t xml:space="preserve"> predicting SCFAs from microbiota</w:t>
        </w:r>
      </w:ins>
      <w:ins w:id="9862" w:author="Chen Liao" w:date="2021-03-29T05:34:00Z">
        <w:r w:rsidR="00743233" w:rsidRPr="002B6EEC">
          <w:rPr>
            <w:sz w:val="22"/>
            <w:szCs w:val="22"/>
            <w:u w:val="single"/>
            <w:rPrChange w:id="9863" w:author="Chen Liao" w:date="2021-03-29T18:57:00Z">
              <w:rPr>
                <w:u w:val="single"/>
              </w:rPr>
            </w:rPrChange>
          </w:rPr>
          <w:t xml:space="preserve"> composition</w:t>
        </w:r>
      </w:ins>
    </w:p>
    <w:p w14:paraId="3986FEF4" w14:textId="0AEFA339" w:rsidR="00A46FCE" w:rsidRPr="002B6EEC" w:rsidRDefault="00A46FCE" w:rsidP="00B76665">
      <w:pPr>
        <w:jc w:val="both"/>
        <w:rPr>
          <w:ins w:id="9864" w:author="Chen Liao" w:date="2021-03-27T07:34:00Z"/>
          <w:sz w:val="22"/>
          <w:szCs w:val="22"/>
          <w:u w:val="single"/>
          <w:rPrChange w:id="9865" w:author="Chen Liao" w:date="2021-03-29T18:57:00Z">
            <w:rPr>
              <w:ins w:id="9866" w:author="Chen Liao" w:date="2021-03-27T07:34:00Z"/>
              <w:u w:val="single"/>
            </w:rPr>
          </w:rPrChange>
        </w:rPr>
      </w:pPr>
    </w:p>
    <w:p w14:paraId="358548DE" w14:textId="755C93E3" w:rsidR="0071224F" w:rsidRPr="002B6EEC" w:rsidDel="00FD71B9" w:rsidRDefault="0071224F" w:rsidP="00C3619E">
      <w:pPr>
        <w:jc w:val="both"/>
        <w:rPr>
          <w:del w:id="9867" w:author="Chen Liao" w:date="2021-03-29T05:49:00Z"/>
          <w:sz w:val="22"/>
          <w:szCs w:val="22"/>
          <w:rPrChange w:id="9868" w:author="Chen Liao" w:date="2021-03-29T18:57:00Z">
            <w:rPr>
              <w:del w:id="9869" w:author="Chen Liao" w:date="2021-03-29T05:49:00Z"/>
            </w:rPr>
          </w:rPrChange>
        </w:rPr>
      </w:pPr>
    </w:p>
    <w:p w14:paraId="36FC1B64" w14:textId="6D670B12" w:rsidR="00626BE9" w:rsidRPr="002B6EEC" w:rsidDel="0071224F" w:rsidRDefault="00FF17A3">
      <w:pPr>
        <w:jc w:val="both"/>
        <w:rPr>
          <w:del w:id="9870" w:author="Chen Liao" w:date="2021-03-24T14:23:00Z"/>
          <w:sz w:val="22"/>
          <w:szCs w:val="22"/>
          <w:rPrChange w:id="9871" w:author="Chen Liao" w:date="2021-03-29T18:57:00Z">
            <w:rPr>
              <w:del w:id="9872" w:author="Chen Liao" w:date="2021-03-24T14:23:00Z"/>
            </w:rPr>
          </w:rPrChange>
        </w:rPr>
      </w:pPr>
      <w:ins w:id="9873" w:author="Chen Liao" w:date="2021-03-29T05:51:00Z">
        <w:r w:rsidRPr="002B6EEC">
          <w:rPr>
            <w:sz w:val="22"/>
            <w:szCs w:val="22"/>
            <w:rPrChange w:id="9874" w:author="Chen Liao" w:date="2021-03-29T18:57:00Z">
              <w:rPr/>
            </w:rPrChange>
          </w:rPr>
          <w:t>C</w:t>
        </w:r>
      </w:ins>
      <w:ins w:id="9875" w:author="Chen Liao" w:date="2021-03-28T08:54:00Z">
        <w:r w:rsidR="0075076D" w:rsidRPr="002B6EEC">
          <w:rPr>
            <w:sz w:val="22"/>
            <w:szCs w:val="22"/>
            <w:rPrChange w:id="9876" w:author="Chen Liao" w:date="2021-03-29T18:57:00Z">
              <w:rPr/>
            </w:rPrChange>
          </w:rPr>
          <w:t>onsiderable debates</w:t>
        </w:r>
      </w:ins>
      <w:ins w:id="9877" w:author="Chen Liao" w:date="2021-03-25T20:07:00Z">
        <w:r w:rsidR="00023DF3" w:rsidRPr="002B6EEC">
          <w:rPr>
            <w:sz w:val="22"/>
            <w:szCs w:val="22"/>
            <w:rPrChange w:id="9878" w:author="Chen Liao" w:date="2021-03-29T18:57:00Z">
              <w:rPr/>
            </w:rPrChange>
          </w:rPr>
          <w:t xml:space="preserve"> </w:t>
        </w:r>
      </w:ins>
      <w:ins w:id="9879" w:author="Chen Liao" w:date="2021-03-29T05:52:00Z">
        <w:r w:rsidRPr="002B6EEC">
          <w:rPr>
            <w:sz w:val="22"/>
            <w:szCs w:val="22"/>
            <w:rPrChange w:id="9880" w:author="Chen Liao" w:date="2021-03-29T18:57:00Z">
              <w:rPr/>
            </w:rPrChange>
          </w:rPr>
          <w:t>have been raised over</w:t>
        </w:r>
      </w:ins>
      <w:ins w:id="9881" w:author="Chen Liao" w:date="2021-03-25T20:07:00Z">
        <w:r w:rsidR="00023DF3" w:rsidRPr="002B6EEC">
          <w:rPr>
            <w:sz w:val="22"/>
            <w:szCs w:val="22"/>
            <w:rPrChange w:id="9882" w:author="Chen Liao" w:date="2021-03-29T18:57:00Z">
              <w:rPr/>
            </w:rPrChange>
          </w:rPr>
          <w:t xml:space="preserve"> </w:t>
        </w:r>
      </w:ins>
      <w:ins w:id="9883" w:author="Chen Liao" w:date="2021-03-25T20:08:00Z">
        <w:r w:rsidR="00023DF3" w:rsidRPr="002B6EEC">
          <w:rPr>
            <w:sz w:val="22"/>
            <w:szCs w:val="22"/>
            <w:rPrChange w:id="9884" w:author="Chen Liao" w:date="2021-03-29T18:57:00Z">
              <w:rPr/>
            </w:rPrChange>
          </w:rPr>
          <w:t xml:space="preserve">the feasibility of predicting metabolite profiles solely based on microbiome sequencing data. </w:t>
        </w:r>
        <w:r w:rsidR="00794CB4" w:rsidRPr="002B6EEC">
          <w:rPr>
            <w:sz w:val="22"/>
            <w:szCs w:val="22"/>
            <w:rPrChange w:id="9885" w:author="Chen Liao" w:date="2021-03-29T18:57:00Z">
              <w:rPr/>
            </w:rPrChange>
          </w:rPr>
          <w:t xml:space="preserve">For example, </w:t>
        </w:r>
      </w:ins>
      <w:commentRangeStart w:id="9886"/>
      <w:ins w:id="9887" w:author="Chen Liao" w:date="2021-03-25T20:09:00Z">
        <w:r w:rsidR="00794CB4" w:rsidRPr="002B6EEC">
          <w:rPr>
            <w:sz w:val="22"/>
            <w:szCs w:val="22"/>
            <w:rPrChange w:id="9888" w:author="Chen Liao" w:date="2021-03-29T18:57:00Z">
              <w:rPr/>
            </w:rPrChange>
          </w:rPr>
          <w:t xml:space="preserve">the </w:t>
        </w:r>
        <w:proofErr w:type="spellStart"/>
        <w:r w:rsidR="00794CB4" w:rsidRPr="002B6EEC">
          <w:rPr>
            <w:sz w:val="22"/>
            <w:szCs w:val="22"/>
            <w:rPrChange w:id="9889" w:author="Chen Liao" w:date="2021-03-29T18:57:00Z">
              <w:rPr/>
            </w:rPrChange>
          </w:rPr>
          <w:t>MelonnPan</w:t>
        </w:r>
        <w:proofErr w:type="spellEnd"/>
        <w:r w:rsidR="00794CB4" w:rsidRPr="002B6EEC">
          <w:rPr>
            <w:sz w:val="22"/>
            <w:szCs w:val="22"/>
            <w:rPrChange w:id="9890" w:author="Chen Liao" w:date="2021-03-29T18:57:00Z">
              <w:rPr/>
            </w:rPrChange>
          </w:rPr>
          <w:t xml:space="preserve"> algorithm </w:t>
        </w:r>
      </w:ins>
      <w:commentRangeEnd w:id="9886"/>
      <w:ins w:id="9891" w:author="Chen Liao" w:date="2021-03-29T05:50:00Z">
        <w:r w:rsidR="00E73151" w:rsidRPr="002B6EEC">
          <w:rPr>
            <w:rStyle w:val="CommentReference"/>
            <w:sz w:val="15"/>
            <w:szCs w:val="15"/>
            <w:rPrChange w:id="9892" w:author="Chen Liao" w:date="2021-03-29T18:57:00Z">
              <w:rPr>
                <w:rStyle w:val="CommentReference"/>
              </w:rPr>
            </w:rPrChange>
          </w:rPr>
          <w:commentReference w:id="9886"/>
        </w:r>
      </w:ins>
      <w:ins w:id="9893" w:author="Chen Liao" w:date="2021-03-25T20:09:00Z">
        <w:r w:rsidR="00794CB4" w:rsidRPr="002B6EEC">
          <w:rPr>
            <w:sz w:val="22"/>
            <w:szCs w:val="22"/>
            <w:rPrChange w:id="9894" w:author="Chen Liao" w:date="2021-03-29T18:57:00Z">
              <w:rPr/>
            </w:rPrChange>
          </w:rPr>
          <w:t xml:space="preserve">based on </w:t>
        </w:r>
      </w:ins>
      <w:ins w:id="9895" w:author="Chen Liao" w:date="2021-03-25T20:10:00Z">
        <w:r w:rsidR="00794CB4" w:rsidRPr="002B6EEC">
          <w:rPr>
            <w:sz w:val="22"/>
            <w:szCs w:val="22"/>
            <w:rPrChange w:id="9896" w:author="Chen Liao" w:date="2021-03-29T18:57:00Z">
              <w:rPr/>
            </w:rPrChange>
          </w:rPr>
          <w:t>linear</w:t>
        </w:r>
      </w:ins>
      <w:ins w:id="9897" w:author="Chen Liao" w:date="2021-03-25T20:09:00Z">
        <w:r w:rsidR="00794CB4" w:rsidRPr="002B6EEC">
          <w:rPr>
            <w:sz w:val="22"/>
            <w:szCs w:val="22"/>
            <w:rPrChange w:id="9898" w:author="Chen Liao" w:date="2021-03-29T18:57:00Z">
              <w:rPr/>
            </w:rPrChange>
          </w:rPr>
          <w:t xml:space="preserve"> regression </w:t>
        </w:r>
      </w:ins>
      <w:ins w:id="9899" w:author="Chen Liao" w:date="2021-03-29T05:53:00Z">
        <w:r w:rsidR="00B964B1" w:rsidRPr="002B6EEC">
          <w:rPr>
            <w:sz w:val="22"/>
            <w:szCs w:val="22"/>
            <w:rPrChange w:id="9900" w:author="Chen Liao" w:date="2021-03-29T18:57:00Z">
              <w:rPr/>
            </w:rPrChange>
          </w:rPr>
          <w:t>accuratel</w:t>
        </w:r>
        <w:r w:rsidR="003C073B" w:rsidRPr="002B6EEC">
          <w:rPr>
            <w:sz w:val="22"/>
            <w:szCs w:val="22"/>
            <w:rPrChange w:id="9901" w:author="Chen Liao" w:date="2021-03-29T18:57:00Z">
              <w:rPr/>
            </w:rPrChange>
          </w:rPr>
          <w:t>y</w:t>
        </w:r>
      </w:ins>
      <w:ins w:id="9902" w:author="Chen Liao" w:date="2021-03-25T20:10:00Z">
        <w:r w:rsidR="00794CB4" w:rsidRPr="002B6EEC">
          <w:rPr>
            <w:sz w:val="22"/>
            <w:szCs w:val="22"/>
            <w:rPrChange w:id="9903" w:author="Chen Liao" w:date="2021-03-29T18:57:00Z">
              <w:rPr/>
            </w:rPrChange>
          </w:rPr>
          <w:t xml:space="preserve"> </w:t>
        </w:r>
      </w:ins>
      <w:ins w:id="9904" w:author="Chen Liao" w:date="2021-03-25T20:11:00Z">
        <w:r w:rsidR="00794CB4" w:rsidRPr="002B6EEC">
          <w:rPr>
            <w:sz w:val="22"/>
            <w:szCs w:val="22"/>
            <w:rPrChange w:id="9905" w:author="Chen Liao" w:date="2021-03-29T18:57:00Z">
              <w:rPr/>
            </w:rPrChange>
          </w:rPr>
          <w:t>predicted relative abundances of &gt;50% metabo</w:t>
        </w:r>
      </w:ins>
      <w:ins w:id="9906" w:author="Chen Liao" w:date="2021-03-25T20:12:00Z">
        <w:r w:rsidR="00794CB4" w:rsidRPr="002B6EEC">
          <w:rPr>
            <w:sz w:val="22"/>
            <w:szCs w:val="22"/>
            <w:rPrChange w:id="9907" w:author="Chen Liao" w:date="2021-03-29T18:57:00Z">
              <w:rPr/>
            </w:rPrChange>
          </w:rPr>
          <w:t xml:space="preserve">lites from metagenomes </w:t>
        </w:r>
      </w:ins>
      <w:ins w:id="9908" w:author="Chen Liao" w:date="2021-03-25T20:19:00Z">
        <w:r w:rsidR="0049551B" w:rsidRPr="002B6EEC">
          <w:rPr>
            <w:sz w:val="22"/>
            <w:szCs w:val="22"/>
            <w:rPrChange w:id="9909" w:author="Chen Liao" w:date="2021-03-29T18:57:00Z">
              <w:rPr/>
            </w:rPrChange>
          </w:rPr>
          <w:t xml:space="preserve">in patients with </w:t>
        </w:r>
        <w:r w:rsidR="0049551B" w:rsidRPr="002B6EEC">
          <w:rPr>
            <w:sz w:val="22"/>
            <w:szCs w:val="22"/>
            <w:rPrChange w:id="9910" w:author="Chen Liao" w:date="2021-03-29T18:57:00Z">
              <w:rPr>
                <w:rFonts w:ascii="Palatino" w:hAnsi="Palatino"/>
                <w:color w:val="222222"/>
                <w:sz w:val="27"/>
                <w:szCs w:val="27"/>
                <w:shd w:val="clear" w:color="auto" w:fill="FFFFFF"/>
              </w:rPr>
            </w:rPrChange>
          </w:rPr>
          <w:t>inflammatory bowel disease</w:t>
        </w:r>
        <w:r w:rsidR="0049551B" w:rsidRPr="002B6EEC">
          <w:rPr>
            <w:sz w:val="22"/>
            <w:szCs w:val="22"/>
            <w:rPrChange w:id="9911" w:author="Chen Liao" w:date="2021-03-29T18:57:00Z">
              <w:rPr/>
            </w:rPrChange>
          </w:rPr>
          <w:t xml:space="preserve"> a</w:t>
        </w:r>
      </w:ins>
      <w:ins w:id="9912" w:author="Chen Liao" w:date="2021-03-25T20:20:00Z">
        <w:r w:rsidR="0049551B" w:rsidRPr="002B6EEC">
          <w:rPr>
            <w:sz w:val="22"/>
            <w:szCs w:val="22"/>
            <w:rPrChange w:id="9913" w:author="Chen Liao" w:date="2021-03-29T18:57:00Z">
              <w:rPr/>
            </w:rPrChange>
          </w:rPr>
          <w:t>nd healthy controls.</w:t>
        </w:r>
      </w:ins>
      <w:ins w:id="9914" w:author="Chen Liao" w:date="2021-03-25T20:12:00Z">
        <w:r w:rsidR="00794CB4" w:rsidRPr="002B6EEC">
          <w:rPr>
            <w:sz w:val="22"/>
            <w:szCs w:val="22"/>
            <w:rPrChange w:id="9915" w:author="Chen Liao" w:date="2021-03-29T18:57:00Z">
              <w:rPr/>
            </w:rPrChange>
          </w:rPr>
          <w:t xml:space="preserve"> </w:t>
        </w:r>
      </w:ins>
      <w:ins w:id="9916" w:author="Chen Liao" w:date="2021-03-29T05:55:00Z">
        <w:r w:rsidR="00F82C0B" w:rsidRPr="002B6EEC">
          <w:rPr>
            <w:sz w:val="22"/>
            <w:szCs w:val="22"/>
            <w:rPrChange w:id="9917" w:author="Chen Liao" w:date="2021-03-29T18:57:00Z">
              <w:rPr/>
            </w:rPrChange>
          </w:rPr>
          <w:t>Oppositely</w:t>
        </w:r>
      </w:ins>
      <w:ins w:id="9918" w:author="Chen Liao" w:date="2021-03-25T20:12:00Z">
        <w:r w:rsidR="00794CB4" w:rsidRPr="002B6EEC">
          <w:rPr>
            <w:sz w:val="22"/>
            <w:szCs w:val="22"/>
            <w:rPrChange w:id="9919" w:author="Chen Liao" w:date="2021-03-29T18:57:00Z">
              <w:rPr/>
            </w:rPrChange>
          </w:rPr>
          <w:t>,</w:t>
        </w:r>
      </w:ins>
      <w:ins w:id="9920" w:author="Chen Liao" w:date="2021-03-25T20:14:00Z">
        <w:r w:rsidR="00545E24" w:rsidRPr="002B6EEC">
          <w:rPr>
            <w:sz w:val="22"/>
            <w:szCs w:val="22"/>
            <w:rPrChange w:id="9921" w:author="Chen Liao" w:date="2021-03-29T18:57:00Z">
              <w:rPr/>
            </w:rPrChange>
          </w:rPr>
          <w:t xml:space="preserve"> </w:t>
        </w:r>
        <w:commentRangeStart w:id="9922"/>
        <w:r w:rsidR="00545E24" w:rsidRPr="002B6EEC">
          <w:rPr>
            <w:sz w:val="22"/>
            <w:szCs w:val="22"/>
            <w:rPrChange w:id="9923" w:author="Chen Liao" w:date="2021-03-29T18:57:00Z">
              <w:rPr/>
            </w:rPrChange>
          </w:rPr>
          <w:t xml:space="preserve">it was also reported </w:t>
        </w:r>
      </w:ins>
      <w:commentRangeEnd w:id="9922"/>
      <w:ins w:id="9924" w:author="Chen Liao" w:date="2021-03-29T05:50:00Z">
        <w:r w:rsidR="00864222" w:rsidRPr="002B6EEC">
          <w:rPr>
            <w:rStyle w:val="CommentReference"/>
            <w:sz w:val="15"/>
            <w:szCs w:val="15"/>
            <w:rPrChange w:id="9925" w:author="Chen Liao" w:date="2021-03-29T18:57:00Z">
              <w:rPr>
                <w:rStyle w:val="CommentReference"/>
              </w:rPr>
            </w:rPrChange>
          </w:rPr>
          <w:commentReference w:id="9922"/>
        </w:r>
      </w:ins>
      <w:ins w:id="9926" w:author="Chen Liao" w:date="2021-03-25T20:14:00Z">
        <w:r w:rsidR="00545E24" w:rsidRPr="002B6EEC">
          <w:rPr>
            <w:sz w:val="22"/>
            <w:szCs w:val="22"/>
            <w:rPrChange w:id="9927" w:author="Chen Liao" w:date="2021-03-29T18:57:00Z">
              <w:rPr/>
            </w:rPrChange>
          </w:rPr>
          <w:t xml:space="preserve">that only 14% of the observed variation in the SCFAs concentration can be </w:t>
        </w:r>
      </w:ins>
      <w:ins w:id="9928" w:author="Chen Liao" w:date="2021-03-25T20:15:00Z">
        <w:r w:rsidR="00545E24" w:rsidRPr="002B6EEC">
          <w:rPr>
            <w:sz w:val="22"/>
            <w:szCs w:val="22"/>
            <w:rPrChange w:id="9929" w:author="Chen Liao" w:date="2021-03-29T18:57:00Z">
              <w:rPr/>
            </w:rPrChange>
          </w:rPr>
          <w:t xml:space="preserve">explained by Random Forest regression models trained on 16S rRNA </w:t>
        </w:r>
      </w:ins>
      <w:ins w:id="9930" w:author="Chen Liao" w:date="2021-03-25T20:16:00Z">
        <w:r w:rsidR="00545E24" w:rsidRPr="002B6EEC">
          <w:rPr>
            <w:sz w:val="22"/>
            <w:szCs w:val="22"/>
            <w:rPrChange w:id="9931" w:author="Chen Liao" w:date="2021-03-29T18:57:00Z">
              <w:rPr/>
            </w:rPrChange>
          </w:rPr>
          <w:t>or metagenomic gene</w:t>
        </w:r>
      </w:ins>
      <w:ins w:id="9932" w:author="Chen Liao" w:date="2021-03-25T20:15:00Z">
        <w:r w:rsidR="00545E24" w:rsidRPr="002B6EEC">
          <w:rPr>
            <w:sz w:val="22"/>
            <w:szCs w:val="22"/>
            <w:rPrChange w:id="9933" w:author="Chen Liao" w:date="2021-03-29T18:57:00Z">
              <w:rPr/>
            </w:rPrChange>
          </w:rPr>
          <w:t xml:space="preserve"> sequences</w:t>
        </w:r>
      </w:ins>
      <w:ins w:id="9934" w:author="Chen Liao" w:date="2021-03-25T20:18:00Z">
        <w:r w:rsidR="0049551B" w:rsidRPr="002B6EEC">
          <w:rPr>
            <w:sz w:val="22"/>
            <w:szCs w:val="22"/>
            <w:rPrChange w:id="9935" w:author="Chen Liao" w:date="2021-03-29T18:57:00Z">
              <w:rPr/>
            </w:rPrChange>
          </w:rPr>
          <w:t xml:space="preserve"> in colorectal cancer patients and healthy controls</w:t>
        </w:r>
      </w:ins>
      <w:ins w:id="9936" w:author="Chen Liao" w:date="2021-03-25T20:16:00Z">
        <w:r w:rsidR="00545E24" w:rsidRPr="002B6EEC">
          <w:rPr>
            <w:sz w:val="22"/>
            <w:szCs w:val="22"/>
            <w:rPrChange w:id="9937" w:author="Chen Liao" w:date="2021-03-29T18:57:00Z">
              <w:rPr/>
            </w:rPrChange>
          </w:rPr>
          <w:t>.</w:t>
        </w:r>
        <w:r w:rsidR="0049551B" w:rsidRPr="002B6EEC">
          <w:rPr>
            <w:sz w:val="22"/>
            <w:szCs w:val="22"/>
            <w:rPrChange w:id="9938" w:author="Chen Liao" w:date="2021-03-29T18:57:00Z">
              <w:rPr/>
            </w:rPrChange>
          </w:rPr>
          <w:t xml:space="preserve"> </w:t>
        </w:r>
      </w:ins>
      <w:ins w:id="9939" w:author="Chen Liao" w:date="2021-03-25T20:22:00Z">
        <w:r w:rsidR="00973949" w:rsidRPr="002B6EEC">
          <w:rPr>
            <w:sz w:val="22"/>
            <w:szCs w:val="22"/>
            <w:rPrChange w:id="9940" w:author="Chen Liao" w:date="2021-03-29T18:57:00Z">
              <w:rPr/>
            </w:rPrChange>
          </w:rPr>
          <w:t xml:space="preserve">While the possibility of </w:t>
        </w:r>
      </w:ins>
      <w:ins w:id="9941" w:author="Chen Liao" w:date="2021-03-25T20:24:00Z">
        <w:r w:rsidR="00F8450B" w:rsidRPr="002B6EEC">
          <w:rPr>
            <w:sz w:val="22"/>
            <w:szCs w:val="22"/>
            <w:rPrChange w:id="9942" w:author="Chen Liao" w:date="2021-03-29T18:57:00Z">
              <w:rPr/>
            </w:rPrChange>
          </w:rPr>
          <w:t xml:space="preserve">using </w:t>
        </w:r>
      </w:ins>
      <w:ins w:id="9943" w:author="Chen Liao" w:date="2021-03-25T20:22:00Z">
        <w:r w:rsidR="00973949" w:rsidRPr="002B6EEC">
          <w:rPr>
            <w:sz w:val="22"/>
            <w:szCs w:val="22"/>
            <w:rPrChange w:id="9944" w:author="Chen Liao" w:date="2021-03-29T18:57:00Z">
              <w:rPr/>
            </w:rPrChange>
          </w:rPr>
          <w:t xml:space="preserve">different </w:t>
        </w:r>
      </w:ins>
      <w:ins w:id="9945" w:author="Chen Liao" w:date="2021-03-25T20:24:00Z">
        <w:r w:rsidR="00F8450B" w:rsidRPr="002B6EEC">
          <w:rPr>
            <w:sz w:val="22"/>
            <w:szCs w:val="22"/>
            <w:rPrChange w:id="9946" w:author="Chen Liao" w:date="2021-03-29T18:57:00Z">
              <w:rPr/>
            </w:rPrChange>
          </w:rPr>
          <w:t xml:space="preserve">regression </w:t>
        </w:r>
      </w:ins>
      <w:ins w:id="9947" w:author="Chen Liao" w:date="2021-03-25T20:22:00Z">
        <w:r w:rsidR="00973949" w:rsidRPr="002B6EEC">
          <w:rPr>
            <w:sz w:val="22"/>
            <w:szCs w:val="22"/>
            <w:rPrChange w:id="9948" w:author="Chen Liao" w:date="2021-03-29T18:57:00Z">
              <w:rPr/>
            </w:rPrChange>
          </w:rPr>
          <w:t>models and patient cohorts</w:t>
        </w:r>
      </w:ins>
      <w:ins w:id="9949" w:author="Chen Liao" w:date="2021-03-25T20:23:00Z">
        <w:r w:rsidR="00F8450B" w:rsidRPr="002B6EEC">
          <w:rPr>
            <w:sz w:val="22"/>
            <w:szCs w:val="22"/>
            <w:rPrChange w:id="9950" w:author="Chen Liao" w:date="2021-03-29T18:57:00Z">
              <w:rPr/>
            </w:rPrChange>
          </w:rPr>
          <w:t xml:space="preserve"> </w:t>
        </w:r>
      </w:ins>
      <w:ins w:id="9951" w:author="Chen Liao" w:date="2021-03-25T20:24:00Z">
        <w:r w:rsidR="00F8450B" w:rsidRPr="002B6EEC">
          <w:rPr>
            <w:sz w:val="22"/>
            <w:szCs w:val="22"/>
            <w:rPrChange w:id="9952" w:author="Chen Liao" w:date="2021-03-29T18:57:00Z">
              <w:rPr/>
            </w:rPrChange>
          </w:rPr>
          <w:t>between these</w:t>
        </w:r>
      </w:ins>
      <w:ins w:id="9953" w:author="Chen Liao" w:date="2021-03-25T20:23:00Z">
        <w:r w:rsidR="00F8450B" w:rsidRPr="002B6EEC">
          <w:rPr>
            <w:sz w:val="22"/>
            <w:szCs w:val="22"/>
            <w:rPrChange w:id="9954" w:author="Chen Liao" w:date="2021-03-29T18:57:00Z">
              <w:rPr/>
            </w:rPrChange>
          </w:rPr>
          <w:t xml:space="preserve"> </w:t>
        </w:r>
        <w:proofErr w:type="spellStart"/>
        <w:r w:rsidR="00F8450B" w:rsidRPr="002B6EEC">
          <w:rPr>
            <w:sz w:val="22"/>
            <w:szCs w:val="22"/>
            <w:rPrChange w:id="9955" w:author="Chen Liao" w:date="2021-03-29T18:57:00Z">
              <w:rPr/>
            </w:rPrChange>
          </w:rPr>
          <w:t>controver</w:t>
        </w:r>
      </w:ins>
      <w:ins w:id="9956" w:author="Chen Liao" w:date="2021-03-25T20:24:00Z">
        <w:r w:rsidR="00F8450B" w:rsidRPr="002B6EEC">
          <w:rPr>
            <w:sz w:val="22"/>
            <w:szCs w:val="22"/>
            <w:rPrChange w:id="9957" w:author="Chen Liao" w:date="2021-03-29T18:57:00Z">
              <w:rPr/>
            </w:rPrChange>
          </w:rPr>
          <w:t>al</w:t>
        </w:r>
        <w:proofErr w:type="spellEnd"/>
        <w:r w:rsidR="00F8450B" w:rsidRPr="002B6EEC">
          <w:rPr>
            <w:sz w:val="22"/>
            <w:szCs w:val="22"/>
            <w:rPrChange w:id="9958" w:author="Chen Liao" w:date="2021-03-29T18:57:00Z">
              <w:rPr/>
            </w:rPrChange>
          </w:rPr>
          <w:t xml:space="preserve"> studies</w:t>
        </w:r>
      </w:ins>
      <w:ins w:id="9959" w:author="Chen Liao" w:date="2021-03-25T20:22:00Z">
        <w:r w:rsidR="00973949" w:rsidRPr="002B6EEC">
          <w:rPr>
            <w:sz w:val="22"/>
            <w:szCs w:val="22"/>
            <w:rPrChange w:id="9960" w:author="Chen Liao" w:date="2021-03-29T18:57:00Z">
              <w:rPr/>
            </w:rPrChange>
          </w:rPr>
          <w:t xml:space="preserve"> cannot be </w:t>
        </w:r>
        <w:proofErr w:type="spellStart"/>
        <w:r w:rsidR="00973949" w:rsidRPr="002B6EEC">
          <w:rPr>
            <w:sz w:val="22"/>
            <w:szCs w:val="22"/>
            <w:rPrChange w:id="9961" w:author="Chen Liao" w:date="2021-03-29T18:57:00Z">
              <w:rPr/>
            </w:rPrChange>
          </w:rPr>
          <w:t>exlucded</w:t>
        </w:r>
        <w:proofErr w:type="spellEnd"/>
        <w:r w:rsidR="00973949" w:rsidRPr="002B6EEC">
          <w:rPr>
            <w:sz w:val="22"/>
            <w:szCs w:val="22"/>
            <w:rPrChange w:id="9962" w:author="Chen Liao" w:date="2021-03-29T18:57:00Z">
              <w:rPr/>
            </w:rPrChange>
          </w:rPr>
          <w:t xml:space="preserve">, </w:t>
        </w:r>
      </w:ins>
      <w:ins w:id="9963" w:author="Chen Liao" w:date="2021-03-25T20:24:00Z">
        <w:r w:rsidR="00F8450B" w:rsidRPr="002B6EEC">
          <w:rPr>
            <w:sz w:val="22"/>
            <w:szCs w:val="22"/>
            <w:rPrChange w:id="9964" w:author="Chen Liao" w:date="2021-03-29T18:57:00Z">
              <w:rPr/>
            </w:rPrChange>
          </w:rPr>
          <w:t xml:space="preserve">our study </w:t>
        </w:r>
      </w:ins>
      <w:ins w:id="9965" w:author="Chen Liao" w:date="2021-03-25T20:26:00Z">
        <w:r w:rsidR="00F8450B" w:rsidRPr="002B6EEC">
          <w:rPr>
            <w:sz w:val="22"/>
            <w:szCs w:val="22"/>
            <w:rPrChange w:id="9966" w:author="Chen Liao" w:date="2021-03-29T18:57:00Z">
              <w:rPr/>
            </w:rPrChange>
          </w:rPr>
          <w:t xml:space="preserve">points out </w:t>
        </w:r>
      </w:ins>
      <w:ins w:id="9967" w:author="Chen Liao" w:date="2021-03-25T20:27:00Z">
        <w:r w:rsidR="00F8450B" w:rsidRPr="002B6EEC">
          <w:rPr>
            <w:sz w:val="22"/>
            <w:szCs w:val="22"/>
            <w:rPrChange w:id="9968" w:author="Chen Liao" w:date="2021-03-29T18:57:00Z">
              <w:rPr/>
            </w:rPrChange>
          </w:rPr>
          <w:t xml:space="preserve">that </w:t>
        </w:r>
      </w:ins>
      <w:ins w:id="9969" w:author="Chen Liao" w:date="2021-03-25T20:26:00Z">
        <w:r w:rsidR="00F8450B" w:rsidRPr="002B6EEC">
          <w:rPr>
            <w:sz w:val="22"/>
            <w:szCs w:val="22"/>
            <w:rPrChange w:id="9970" w:author="Chen Liao" w:date="2021-03-29T18:57:00Z">
              <w:rPr/>
            </w:rPrChange>
          </w:rPr>
          <w:t>the similari</w:t>
        </w:r>
      </w:ins>
      <w:ins w:id="9971" w:author="Chen Liao" w:date="2021-03-25T20:27:00Z">
        <w:r w:rsidR="00F8450B" w:rsidRPr="002B6EEC">
          <w:rPr>
            <w:sz w:val="22"/>
            <w:szCs w:val="22"/>
            <w:rPrChange w:id="9972" w:author="Chen Liao" w:date="2021-03-29T18:57:00Z">
              <w:rPr/>
            </w:rPrChange>
          </w:rPr>
          <w:t>t</w:t>
        </w:r>
      </w:ins>
      <w:ins w:id="9973" w:author="Chen Liao" w:date="2021-03-25T20:26:00Z">
        <w:r w:rsidR="00F8450B" w:rsidRPr="002B6EEC">
          <w:rPr>
            <w:sz w:val="22"/>
            <w:szCs w:val="22"/>
            <w:rPrChange w:id="9974" w:author="Chen Liao" w:date="2021-03-29T18:57:00Z">
              <w:rPr/>
            </w:rPrChange>
          </w:rPr>
          <w:t>y of data distribution between training and test</w:t>
        </w:r>
      </w:ins>
      <w:ins w:id="9975" w:author="Chen Liao" w:date="2021-03-25T20:27:00Z">
        <w:r w:rsidR="00F8450B" w:rsidRPr="002B6EEC">
          <w:rPr>
            <w:sz w:val="22"/>
            <w:szCs w:val="22"/>
            <w:rPrChange w:id="9976" w:author="Chen Liao" w:date="2021-03-29T18:57:00Z">
              <w:rPr/>
            </w:rPrChange>
          </w:rPr>
          <w:t xml:space="preserve"> sets</w:t>
        </w:r>
      </w:ins>
      <w:ins w:id="9977" w:author="Chen Liao" w:date="2021-03-25T20:32:00Z">
        <w:r w:rsidR="00D56BD8" w:rsidRPr="002B6EEC">
          <w:rPr>
            <w:sz w:val="22"/>
            <w:szCs w:val="22"/>
            <w:rPrChange w:id="9978" w:author="Chen Liao" w:date="2021-03-29T18:57:00Z">
              <w:rPr/>
            </w:rPrChange>
          </w:rPr>
          <w:t xml:space="preserve">, </w:t>
        </w:r>
      </w:ins>
      <w:ins w:id="9979" w:author="Chen Liao" w:date="2021-03-25T20:28:00Z">
        <w:r w:rsidR="00F8450B" w:rsidRPr="002B6EEC">
          <w:rPr>
            <w:sz w:val="22"/>
            <w:szCs w:val="22"/>
            <w:rPrChange w:id="9980" w:author="Chen Liao" w:date="2021-03-29T18:57:00Z">
              <w:rPr/>
            </w:rPrChange>
          </w:rPr>
          <w:t xml:space="preserve">which </w:t>
        </w:r>
      </w:ins>
      <w:ins w:id="9981" w:author="Chen Liao" w:date="2021-03-29T05:56:00Z">
        <w:r w:rsidR="00741B55" w:rsidRPr="002B6EEC">
          <w:rPr>
            <w:sz w:val="22"/>
            <w:szCs w:val="22"/>
            <w:rPrChange w:id="9982" w:author="Chen Liao" w:date="2021-03-29T18:57:00Z">
              <w:rPr/>
            </w:rPrChange>
          </w:rPr>
          <w:t>is strongly affected by</w:t>
        </w:r>
      </w:ins>
      <w:ins w:id="9983" w:author="Chen Liao" w:date="2021-03-25T20:28:00Z">
        <w:r w:rsidR="00F8450B" w:rsidRPr="002B6EEC">
          <w:rPr>
            <w:sz w:val="22"/>
            <w:szCs w:val="22"/>
            <w:rPrChange w:id="9984" w:author="Chen Liao" w:date="2021-03-29T18:57:00Z">
              <w:rPr/>
            </w:rPrChange>
          </w:rPr>
          <w:t xml:space="preserve"> the degree of inter-individual variability of gut microbiota</w:t>
        </w:r>
      </w:ins>
      <w:ins w:id="9985" w:author="Chen Liao" w:date="2021-03-25T20:32:00Z">
        <w:r w:rsidR="00D56BD8" w:rsidRPr="002B6EEC">
          <w:rPr>
            <w:sz w:val="22"/>
            <w:szCs w:val="22"/>
            <w:rPrChange w:id="9986" w:author="Chen Liao" w:date="2021-03-29T18:57:00Z">
              <w:rPr/>
            </w:rPrChange>
          </w:rPr>
          <w:t xml:space="preserve">, </w:t>
        </w:r>
      </w:ins>
      <w:ins w:id="9987" w:author="Chen Liao" w:date="2021-03-29T05:55:00Z">
        <w:r w:rsidR="008D577C" w:rsidRPr="002B6EEC">
          <w:rPr>
            <w:sz w:val="22"/>
            <w:szCs w:val="22"/>
            <w:rPrChange w:id="9988" w:author="Chen Liao" w:date="2021-03-29T18:57:00Z">
              <w:rPr/>
            </w:rPrChange>
          </w:rPr>
          <w:t>may</w:t>
        </w:r>
      </w:ins>
      <w:ins w:id="9989" w:author="Chen Liao" w:date="2021-03-29T05:56:00Z">
        <w:r w:rsidR="00A5380C" w:rsidRPr="002B6EEC">
          <w:rPr>
            <w:sz w:val="22"/>
            <w:szCs w:val="22"/>
            <w:rPrChange w:id="9990" w:author="Chen Liao" w:date="2021-03-29T18:57:00Z">
              <w:rPr/>
            </w:rPrChange>
          </w:rPr>
          <w:t xml:space="preserve"> </w:t>
        </w:r>
      </w:ins>
      <w:ins w:id="9991" w:author="Chen Liao" w:date="2021-03-25T20:30:00Z">
        <w:r w:rsidR="00D56BD8" w:rsidRPr="002B6EEC">
          <w:rPr>
            <w:sz w:val="22"/>
            <w:szCs w:val="22"/>
            <w:rPrChange w:id="9992" w:author="Chen Liao" w:date="2021-03-29T18:57:00Z">
              <w:rPr/>
            </w:rPrChange>
          </w:rPr>
          <w:t>contribut</w:t>
        </w:r>
      </w:ins>
      <w:ins w:id="9993" w:author="Chen Liao" w:date="2021-03-25T20:31:00Z">
        <w:r w:rsidR="00D56BD8" w:rsidRPr="002B6EEC">
          <w:rPr>
            <w:sz w:val="22"/>
            <w:szCs w:val="22"/>
            <w:rPrChange w:id="9994" w:author="Chen Liao" w:date="2021-03-29T18:57:00Z">
              <w:rPr/>
            </w:rPrChange>
          </w:rPr>
          <w:t>e to the disagreement.</w:t>
        </w:r>
      </w:ins>
      <w:ins w:id="9995" w:author="Chen Liao" w:date="2021-03-25T20:33:00Z">
        <w:r w:rsidR="00AE3AF4" w:rsidRPr="002B6EEC">
          <w:rPr>
            <w:sz w:val="22"/>
            <w:szCs w:val="22"/>
            <w:rPrChange w:id="9996" w:author="Chen Liao" w:date="2021-03-29T18:57:00Z">
              <w:rPr/>
            </w:rPrChange>
          </w:rPr>
          <w:t xml:space="preserve"> </w:t>
        </w:r>
      </w:ins>
      <w:ins w:id="9997" w:author="Chen Liao" w:date="2021-03-29T06:04:00Z">
        <w:r w:rsidR="0011330E" w:rsidRPr="002B6EEC">
          <w:rPr>
            <w:sz w:val="22"/>
            <w:szCs w:val="22"/>
            <w:rPrChange w:id="9998" w:author="Chen Liao" w:date="2021-03-29T18:57:00Z">
              <w:rPr/>
            </w:rPrChange>
          </w:rPr>
          <w:t>Using mouse models, w</w:t>
        </w:r>
      </w:ins>
      <w:ins w:id="9999" w:author="Chen Liao" w:date="2021-03-29T05:57:00Z">
        <w:r w:rsidR="00443BB7" w:rsidRPr="002B6EEC">
          <w:rPr>
            <w:sz w:val="22"/>
            <w:szCs w:val="22"/>
            <w:rPrChange w:id="10000" w:author="Chen Liao" w:date="2021-03-29T18:57:00Z">
              <w:rPr/>
            </w:rPrChange>
          </w:rPr>
          <w:t>e s</w:t>
        </w:r>
      </w:ins>
      <w:ins w:id="10001" w:author="Chen Liao" w:date="2021-03-25T20:33:00Z">
        <w:r w:rsidR="00AE3AF4" w:rsidRPr="002B6EEC">
          <w:rPr>
            <w:sz w:val="22"/>
            <w:szCs w:val="22"/>
            <w:rPrChange w:id="10002" w:author="Chen Liao" w:date="2021-03-29T18:57:00Z">
              <w:rPr/>
            </w:rPrChange>
          </w:rPr>
          <w:t xml:space="preserve">howed that </w:t>
        </w:r>
      </w:ins>
      <w:ins w:id="10003" w:author="Chen Liao" w:date="2021-03-25T20:45:00Z">
        <w:r w:rsidR="009E0252" w:rsidRPr="002B6EEC">
          <w:rPr>
            <w:sz w:val="22"/>
            <w:szCs w:val="22"/>
            <w:rPrChange w:id="10004" w:author="Chen Liao" w:date="2021-03-29T18:57:00Z">
              <w:rPr/>
            </w:rPrChange>
          </w:rPr>
          <w:t xml:space="preserve">the </w:t>
        </w:r>
      </w:ins>
      <w:ins w:id="10005" w:author="Chen Liao" w:date="2021-03-25T20:44:00Z">
        <w:r w:rsidR="009E0252" w:rsidRPr="002B6EEC">
          <w:rPr>
            <w:sz w:val="22"/>
            <w:szCs w:val="22"/>
            <w:rPrChange w:id="10006" w:author="Chen Liao" w:date="2021-03-29T18:57:00Z">
              <w:rPr/>
            </w:rPrChange>
          </w:rPr>
          <w:t xml:space="preserve">predictability was completely lost </w:t>
        </w:r>
      </w:ins>
      <w:ins w:id="10007" w:author="Chen Liao" w:date="2021-03-24T14:23:00Z">
        <w:r w:rsidR="0071224F" w:rsidRPr="002B6EEC">
          <w:rPr>
            <w:sz w:val="22"/>
            <w:szCs w:val="22"/>
            <w:rPrChange w:id="10008" w:author="Chen Liao" w:date="2021-03-29T18:57:00Z">
              <w:rPr/>
            </w:rPrChange>
          </w:rPr>
          <w:t xml:space="preserve">when extrapolating </w:t>
        </w:r>
      </w:ins>
      <w:ins w:id="10009" w:author="Chen Liao" w:date="2021-03-25T18:41:00Z">
        <w:r w:rsidR="006E42B5" w:rsidRPr="002B6EEC">
          <w:rPr>
            <w:sz w:val="22"/>
            <w:szCs w:val="22"/>
            <w:rPrChange w:id="10010" w:author="Chen Liao" w:date="2021-03-29T18:57:00Z">
              <w:rPr/>
            </w:rPrChange>
          </w:rPr>
          <w:t>models to</w:t>
        </w:r>
      </w:ins>
      <w:ins w:id="10011" w:author="Chen Liao" w:date="2021-03-25T20:38:00Z">
        <w:r w:rsidR="00F8312C" w:rsidRPr="002B6EEC">
          <w:rPr>
            <w:sz w:val="22"/>
            <w:szCs w:val="22"/>
            <w:rPrChange w:id="10012" w:author="Chen Liao" w:date="2021-03-29T18:57:00Z">
              <w:rPr/>
            </w:rPrChange>
          </w:rPr>
          <w:t xml:space="preserve"> predict SCFAs </w:t>
        </w:r>
      </w:ins>
      <w:ins w:id="10013" w:author="Chen Liao" w:date="2021-03-25T20:39:00Z">
        <w:r w:rsidR="00F8312C" w:rsidRPr="002B6EEC">
          <w:rPr>
            <w:sz w:val="22"/>
            <w:szCs w:val="22"/>
            <w:rPrChange w:id="10014" w:author="Chen Liao" w:date="2021-03-29T18:57:00Z">
              <w:rPr/>
            </w:rPrChange>
          </w:rPr>
          <w:t xml:space="preserve">from gut microbiota </w:t>
        </w:r>
      </w:ins>
      <w:ins w:id="10015" w:author="Chen Liao" w:date="2021-03-25T20:40:00Z">
        <w:r w:rsidR="00F8312C" w:rsidRPr="002B6EEC">
          <w:rPr>
            <w:sz w:val="22"/>
            <w:szCs w:val="22"/>
            <w:rPrChange w:id="10016" w:author="Chen Liao" w:date="2021-03-29T18:57:00Z">
              <w:rPr/>
            </w:rPrChange>
          </w:rPr>
          <w:t xml:space="preserve">types that </w:t>
        </w:r>
      </w:ins>
      <w:ins w:id="10017" w:author="Chen Liao" w:date="2021-03-25T21:03:00Z">
        <w:r w:rsidR="00CF6AA8" w:rsidRPr="002B6EEC">
          <w:rPr>
            <w:sz w:val="22"/>
            <w:szCs w:val="22"/>
            <w:rPrChange w:id="10018" w:author="Chen Liao" w:date="2021-03-29T18:57:00Z">
              <w:rPr/>
            </w:rPrChange>
          </w:rPr>
          <w:t>were</w:t>
        </w:r>
      </w:ins>
      <w:ins w:id="10019" w:author="Chen Liao" w:date="2021-03-25T20:40:00Z">
        <w:r w:rsidR="00F8312C" w:rsidRPr="002B6EEC">
          <w:rPr>
            <w:sz w:val="22"/>
            <w:szCs w:val="22"/>
            <w:rPrChange w:id="10020" w:author="Chen Liao" w:date="2021-03-29T18:57:00Z">
              <w:rPr/>
            </w:rPrChange>
          </w:rPr>
          <w:t xml:space="preserve"> unsee</w:t>
        </w:r>
      </w:ins>
      <w:ins w:id="10021" w:author="Chen Liao" w:date="2021-03-25T20:41:00Z">
        <w:r w:rsidR="00F8312C" w:rsidRPr="002B6EEC">
          <w:rPr>
            <w:sz w:val="22"/>
            <w:szCs w:val="22"/>
            <w:rPrChange w:id="10022" w:author="Chen Liao" w:date="2021-03-29T18:57:00Z">
              <w:rPr/>
            </w:rPrChange>
          </w:rPr>
          <w:t>n during training</w:t>
        </w:r>
      </w:ins>
      <w:ins w:id="10023" w:author="Chen Liao" w:date="2021-03-29T05:57:00Z">
        <w:r w:rsidR="00E5684D" w:rsidRPr="002B6EEC">
          <w:rPr>
            <w:sz w:val="22"/>
            <w:szCs w:val="22"/>
            <w:rPrChange w:id="10024" w:author="Chen Liao" w:date="2021-03-29T18:57:00Z">
              <w:rPr/>
            </w:rPrChange>
          </w:rPr>
          <w:t xml:space="preserve"> (</w:t>
        </w:r>
        <w:r w:rsidR="00E5684D" w:rsidRPr="002B6EEC">
          <w:rPr>
            <w:sz w:val="22"/>
            <w:szCs w:val="22"/>
            <w:highlight w:val="yellow"/>
            <w:rPrChange w:id="10025" w:author="Chen Liao" w:date="2021-03-29T18:57:00Z">
              <w:rPr/>
            </w:rPrChange>
          </w:rPr>
          <w:t>Fig. 5</w:t>
        </w:r>
        <w:r w:rsidR="00E5684D" w:rsidRPr="002B6EEC">
          <w:rPr>
            <w:sz w:val="22"/>
            <w:szCs w:val="22"/>
            <w:rPrChange w:id="10026" w:author="Chen Liao" w:date="2021-03-29T18:57:00Z">
              <w:rPr/>
            </w:rPrChange>
          </w:rPr>
          <w:t>)</w:t>
        </w:r>
      </w:ins>
      <w:ins w:id="10027" w:author="Chen Liao" w:date="2021-03-25T20:41:00Z">
        <w:r w:rsidR="00F8312C" w:rsidRPr="002B6EEC">
          <w:rPr>
            <w:sz w:val="22"/>
            <w:szCs w:val="22"/>
            <w:rPrChange w:id="10028" w:author="Chen Liao" w:date="2021-03-29T18:57:00Z">
              <w:rPr/>
            </w:rPrChange>
          </w:rPr>
          <w:t>.</w:t>
        </w:r>
      </w:ins>
      <w:ins w:id="10029" w:author="Chen Liao" w:date="2021-03-25T20:43:00Z">
        <w:r w:rsidR="003A3609" w:rsidRPr="002B6EEC">
          <w:rPr>
            <w:sz w:val="22"/>
            <w:szCs w:val="22"/>
            <w:rPrChange w:id="10030" w:author="Chen Liao" w:date="2021-03-29T18:57:00Z">
              <w:rPr/>
            </w:rPrChange>
          </w:rPr>
          <w:t xml:space="preserve"> </w:t>
        </w:r>
      </w:ins>
      <w:ins w:id="10031" w:author="Chen Liao" w:date="2021-03-29T06:00:00Z">
        <w:r w:rsidR="00486429" w:rsidRPr="002B6EEC">
          <w:rPr>
            <w:sz w:val="22"/>
            <w:szCs w:val="22"/>
            <w:rPrChange w:id="10032" w:author="Chen Liao" w:date="2021-03-29T18:57:00Z">
              <w:rPr/>
            </w:rPrChange>
          </w:rPr>
          <w:t>In studies with human,</w:t>
        </w:r>
      </w:ins>
      <w:ins w:id="10033" w:author="Chen Liao" w:date="2021-03-29T06:05:00Z">
        <w:r w:rsidR="0011330E" w:rsidRPr="002B6EEC">
          <w:rPr>
            <w:sz w:val="22"/>
            <w:szCs w:val="22"/>
            <w:rPrChange w:id="10034" w:author="Chen Liao" w:date="2021-03-29T18:57:00Z">
              <w:rPr/>
            </w:rPrChange>
          </w:rPr>
          <w:t xml:space="preserve"> inconsistent model performances may be attributed, at least partially, to </w:t>
        </w:r>
      </w:ins>
      <w:ins w:id="10035" w:author="Chen Liao" w:date="2021-03-29T06:00:00Z">
        <w:r w:rsidR="00486429" w:rsidRPr="002B6EEC">
          <w:rPr>
            <w:sz w:val="22"/>
            <w:szCs w:val="22"/>
            <w:rPrChange w:id="10036" w:author="Chen Liao" w:date="2021-03-29T18:57:00Z">
              <w:rPr/>
            </w:rPrChange>
          </w:rPr>
          <w:t xml:space="preserve">the neglection of </w:t>
        </w:r>
      </w:ins>
      <w:ins w:id="10037" w:author="Chen Liao" w:date="2021-03-29T06:06:00Z">
        <w:r w:rsidR="0011330E" w:rsidRPr="002B6EEC">
          <w:rPr>
            <w:sz w:val="22"/>
            <w:szCs w:val="22"/>
            <w:rPrChange w:id="10038" w:author="Chen Liao" w:date="2021-03-29T18:57:00Z">
              <w:rPr/>
            </w:rPrChange>
          </w:rPr>
          <w:t>stratified</w:t>
        </w:r>
      </w:ins>
      <w:ins w:id="10039" w:author="Chen Liao" w:date="2021-03-29T05:58:00Z">
        <w:r w:rsidR="001F0422" w:rsidRPr="002B6EEC">
          <w:rPr>
            <w:sz w:val="22"/>
            <w:szCs w:val="22"/>
            <w:rPrChange w:id="10040" w:author="Chen Liao" w:date="2021-03-29T18:57:00Z">
              <w:rPr/>
            </w:rPrChange>
          </w:rPr>
          <w:t xml:space="preserve"> t</w:t>
        </w:r>
      </w:ins>
      <w:ins w:id="10041" w:author="Chen Liao" w:date="2021-03-25T20:48:00Z">
        <w:r w:rsidR="009E0252" w:rsidRPr="002B6EEC">
          <w:rPr>
            <w:sz w:val="22"/>
            <w:szCs w:val="22"/>
            <w:rPrChange w:id="10042" w:author="Chen Liao" w:date="2021-03-29T18:57:00Z">
              <w:rPr/>
            </w:rPrChange>
          </w:rPr>
          <w:t>rain-test split</w:t>
        </w:r>
      </w:ins>
      <w:ins w:id="10043" w:author="Chen Liao" w:date="2021-03-29T06:10:00Z">
        <w:r w:rsidR="0011330E" w:rsidRPr="002B6EEC">
          <w:rPr>
            <w:sz w:val="22"/>
            <w:szCs w:val="22"/>
            <w:rPrChange w:id="10044" w:author="Chen Liao" w:date="2021-03-29T18:57:00Z">
              <w:rPr/>
            </w:rPrChange>
          </w:rPr>
          <w:t xml:space="preserve"> and</w:t>
        </w:r>
      </w:ins>
      <w:ins w:id="10045" w:author="Chen Liao" w:date="2021-03-29T06:07:00Z">
        <w:r w:rsidR="0011330E" w:rsidRPr="002B6EEC">
          <w:rPr>
            <w:sz w:val="22"/>
            <w:szCs w:val="22"/>
            <w:rPrChange w:id="10046" w:author="Chen Liao" w:date="2021-03-29T18:57:00Z">
              <w:rPr/>
            </w:rPrChange>
          </w:rPr>
          <w:t xml:space="preserve"> </w:t>
        </w:r>
      </w:ins>
      <w:ins w:id="10047" w:author="Chen Liao" w:date="2021-03-29T06:10:00Z">
        <w:r w:rsidR="0011330E" w:rsidRPr="002B6EEC">
          <w:rPr>
            <w:sz w:val="22"/>
            <w:szCs w:val="22"/>
            <w:rPrChange w:id="10048" w:author="Chen Liao" w:date="2021-03-29T18:57:00Z">
              <w:rPr/>
            </w:rPrChange>
          </w:rPr>
          <w:t xml:space="preserve">the </w:t>
        </w:r>
      </w:ins>
      <w:ins w:id="10049" w:author="Chen Liao" w:date="2021-03-29T06:13:00Z">
        <w:r w:rsidR="005132BA" w:rsidRPr="002B6EEC">
          <w:rPr>
            <w:sz w:val="22"/>
            <w:szCs w:val="22"/>
            <w:rPrChange w:id="10050" w:author="Chen Liao" w:date="2021-03-29T18:57:00Z">
              <w:rPr/>
            </w:rPrChange>
          </w:rPr>
          <w:t xml:space="preserve">subsequent outcomes, </w:t>
        </w:r>
        <w:proofErr w:type="spellStart"/>
        <w:r w:rsidR="005132BA" w:rsidRPr="002B6EEC">
          <w:rPr>
            <w:sz w:val="22"/>
            <w:szCs w:val="22"/>
            <w:rPrChange w:id="10051" w:author="Chen Liao" w:date="2021-03-29T18:57:00Z">
              <w:rPr/>
            </w:rPrChange>
          </w:rPr>
          <w:t>i.</w:t>
        </w:r>
      </w:ins>
      <w:ins w:id="10052" w:author="Chen Liao" w:date="2021-03-29T06:14:00Z">
        <w:r w:rsidR="005132BA" w:rsidRPr="002B6EEC">
          <w:rPr>
            <w:sz w:val="22"/>
            <w:szCs w:val="22"/>
            <w:rPrChange w:id="10053" w:author="Chen Liao" w:date="2021-03-29T18:57:00Z">
              <w:rPr/>
            </w:rPrChange>
          </w:rPr>
          <w:t xml:space="preserve">e., </w:t>
        </w:r>
      </w:ins>
      <w:proofErr w:type="spellEnd"/>
      <w:ins w:id="10054" w:author="Chen Liao" w:date="2021-03-29T06:10:00Z">
        <w:r w:rsidR="0011330E" w:rsidRPr="002B6EEC">
          <w:rPr>
            <w:sz w:val="22"/>
            <w:szCs w:val="22"/>
            <w:rPrChange w:id="10055" w:author="Chen Liao" w:date="2021-03-29T18:57:00Z">
              <w:rPr/>
            </w:rPrChange>
          </w:rPr>
          <w:t xml:space="preserve">microbiota </w:t>
        </w:r>
        <w:proofErr w:type="spellStart"/>
        <w:r w:rsidR="0011330E" w:rsidRPr="002B6EEC">
          <w:rPr>
            <w:sz w:val="22"/>
            <w:szCs w:val="22"/>
            <w:rPrChange w:id="10056" w:author="Chen Liao" w:date="2021-03-29T18:57:00Z">
              <w:rPr/>
            </w:rPrChange>
          </w:rPr>
          <w:t>compitions</w:t>
        </w:r>
        <w:proofErr w:type="spellEnd"/>
        <w:r w:rsidR="0011330E" w:rsidRPr="002B6EEC">
          <w:rPr>
            <w:sz w:val="22"/>
            <w:szCs w:val="22"/>
            <w:rPrChange w:id="10057" w:author="Chen Liao" w:date="2021-03-29T18:57:00Z">
              <w:rPr/>
            </w:rPrChange>
          </w:rPr>
          <w:t xml:space="preserve"> </w:t>
        </w:r>
      </w:ins>
      <w:ins w:id="10058" w:author="Chen Liao" w:date="2021-03-29T06:14:00Z">
        <w:r w:rsidR="007B5942" w:rsidRPr="002B6EEC">
          <w:rPr>
            <w:sz w:val="22"/>
            <w:szCs w:val="22"/>
            <w:rPrChange w:id="10059" w:author="Chen Liao" w:date="2021-03-29T18:57:00Z">
              <w:rPr/>
            </w:rPrChange>
          </w:rPr>
          <w:t>between</w:t>
        </w:r>
      </w:ins>
      <w:ins w:id="10060" w:author="Chen Liao" w:date="2021-03-29T06:10:00Z">
        <w:r w:rsidR="0011330E" w:rsidRPr="002B6EEC">
          <w:rPr>
            <w:sz w:val="22"/>
            <w:szCs w:val="22"/>
            <w:rPrChange w:id="10061" w:author="Chen Liao" w:date="2021-03-29T18:57:00Z">
              <w:rPr/>
            </w:rPrChange>
          </w:rPr>
          <w:t xml:space="preserve"> </w:t>
        </w:r>
      </w:ins>
      <w:ins w:id="10062" w:author="Chen Liao" w:date="2021-03-25T20:48:00Z">
        <w:r w:rsidR="009E0252" w:rsidRPr="002B6EEC">
          <w:rPr>
            <w:sz w:val="22"/>
            <w:szCs w:val="22"/>
            <w:rPrChange w:id="10063" w:author="Chen Liao" w:date="2021-03-29T18:57:00Z">
              <w:rPr/>
            </w:rPrChange>
          </w:rPr>
          <w:t xml:space="preserve">training and test </w:t>
        </w:r>
      </w:ins>
      <w:ins w:id="10064" w:author="Chen Liao" w:date="2021-03-25T20:50:00Z">
        <w:r w:rsidR="009E0252" w:rsidRPr="002B6EEC">
          <w:rPr>
            <w:sz w:val="22"/>
            <w:szCs w:val="22"/>
            <w:rPrChange w:id="10065" w:author="Chen Liao" w:date="2021-03-29T18:57:00Z">
              <w:rPr/>
            </w:rPrChange>
          </w:rPr>
          <w:t xml:space="preserve">sets </w:t>
        </w:r>
      </w:ins>
      <w:ins w:id="10066" w:author="Chen Liao" w:date="2021-03-29T06:10:00Z">
        <w:r w:rsidR="0011330E" w:rsidRPr="002B6EEC">
          <w:rPr>
            <w:sz w:val="22"/>
            <w:szCs w:val="22"/>
            <w:rPrChange w:id="10067" w:author="Chen Liao" w:date="2021-03-29T18:57:00Z">
              <w:rPr/>
            </w:rPrChange>
          </w:rPr>
          <w:t>are</w:t>
        </w:r>
      </w:ins>
      <w:ins w:id="10068" w:author="Chen Liao" w:date="2021-03-29T06:11:00Z">
        <w:r w:rsidR="0011330E" w:rsidRPr="002B6EEC">
          <w:rPr>
            <w:sz w:val="22"/>
            <w:szCs w:val="22"/>
            <w:rPrChange w:id="10069" w:author="Chen Liao" w:date="2021-03-29T18:57:00Z">
              <w:rPr/>
            </w:rPrChange>
          </w:rPr>
          <w:t xml:space="preserve"> not </w:t>
        </w:r>
      </w:ins>
      <w:ins w:id="10070" w:author="Chen Liao" w:date="2021-03-25T20:59:00Z">
        <w:r w:rsidR="006155C1" w:rsidRPr="002B6EEC">
          <w:rPr>
            <w:sz w:val="22"/>
            <w:szCs w:val="22"/>
            <w:rPrChange w:id="10071" w:author="Chen Liao" w:date="2021-03-29T18:57:00Z">
              <w:rPr/>
            </w:rPrChange>
          </w:rPr>
          <w:t>independent and</w:t>
        </w:r>
      </w:ins>
      <w:ins w:id="10072" w:author="Chen Liao" w:date="2021-03-25T20:57:00Z">
        <w:r w:rsidR="001767C4" w:rsidRPr="002B6EEC">
          <w:rPr>
            <w:sz w:val="22"/>
            <w:szCs w:val="22"/>
            <w:rPrChange w:id="10073" w:author="Chen Liao" w:date="2021-03-29T18:57:00Z">
              <w:rPr/>
            </w:rPrChange>
          </w:rPr>
          <w:t xml:space="preserve"> </w:t>
        </w:r>
        <w:proofErr w:type="spellStart"/>
        <w:r w:rsidR="001767C4" w:rsidRPr="002B6EEC">
          <w:rPr>
            <w:sz w:val="22"/>
            <w:szCs w:val="22"/>
            <w:rPrChange w:id="10074" w:author="Chen Liao" w:date="2021-03-29T18:57:00Z">
              <w:rPr/>
            </w:rPrChange>
          </w:rPr>
          <w:t>identicial</w:t>
        </w:r>
      </w:ins>
      <w:ins w:id="10075" w:author="Chen Liao" w:date="2021-03-25T20:59:00Z">
        <w:r w:rsidR="006155C1" w:rsidRPr="002B6EEC">
          <w:rPr>
            <w:sz w:val="22"/>
            <w:szCs w:val="22"/>
            <w:rPrChange w:id="10076" w:author="Chen Liao" w:date="2021-03-29T18:57:00Z">
              <w:rPr/>
            </w:rPrChange>
          </w:rPr>
          <w:t>ly</w:t>
        </w:r>
      </w:ins>
      <w:proofErr w:type="spellEnd"/>
      <w:ins w:id="10077" w:author="Chen Liao" w:date="2021-03-25T20:57:00Z">
        <w:r w:rsidR="001767C4" w:rsidRPr="002B6EEC">
          <w:rPr>
            <w:sz w:val="22"/>
            <w:szCs w:val="22"/>
            <w:rPrChange w:id="10078" w:author="Chen Liao" w:date="2021-03-29T18:57:00Z">
              <w:rPr/>
            </w:rPrChange>
          </w:rPr>
          <w:t xml:space="preserve"> di</w:t>
        </w:r>
      </w:ins>
      <w:ins w:id="10079" w:author="Chen Liao" w:date="2021-03-25T20:50:00Z">
        <w:r w:rsidR="009E0252" w:rsidRPr="002B6EEC">
          <w:rPr>
            <w:sz w:val="22"/>
            <w:szCs w:val="22"/>
            <w:rPrChange w:id="10080" w:author="Chen Liao" w:date="2021-03-29T18:57:00Z">
              <w:rPr/>
            </w:rPrChange>
          </w:rPr>
          <w:t>stribu</w:t>
        </w:r>
      </w:ins>
      <w:ins w:id="10081" w:author="Chen Liao" w:date="2021-03-25T20:59:00Z">
        <w:r w:rsidR="006155C1" w:rsidRPr="002B6EEC">
          <w:rPr>
            <w:sz w:val="22"/>
            <w:szCs w:val="22"/>
            <w:rPrChange w:id="10082" w:author="Chen Liao" w:date="2021-03-29T18:57:00Z">
              <w:rPr/>
            </w:rPrChange>
          </w:rPr>
          <w:t>ted</w:t>
        </w:r>
      </w:ins>
      <w:ins w:id="10083" w:author="Chen Liao" w:date="2021-03-25T20:58:00Z">
        <w:r w:rsidR="006155C1" w:rsidRPr="002B6EEC">
          <w:rPr>
            <w:sz w:val="22"/>
            <w:szCs w:val="22"/>
            <w:rPrChange w:id="10084" w:author="Chen Liao" w:date="2021-03-29T18:57:00Z">
              <w:rPr/>
            </w:rPrChange>
          </w:rPr>
          <w:t xml:space="preserve"> </w:t>
        </w:r>
      </w:ins>
      <w:ins w:id="10085" w:author="Chen Liao" w:date="2021-03-25T20:57:00Z">
        <w:r w:rsidR="001767C4" w:rsidRPr="002B6EEC">
          <w:rPr>
            <w:sz w:val="22"/>
            <w:szCs w:val="22"/>
            <w:rPrChange w:id="10086" w:author="Chen Liao" w:date="2021-03-29T18:57:00Z">
              <w:rPr/>
            </w:rPrChange>
          </w:rPr>
          <w:t>(</w:t>
        </w:r>
        <w:proofErr w:type="spellStart"/>
        <w:r w:rsidR="001767C4" w:rsidRPr="002B6EEC">
          <w:rPr>
            <w:sz w:val="22"/>
            <w:szCs w:val="22"/>
            <w:rPrChange w:id="10087" w:author="Chen Liao" w:date="2021-03-29T18:57:00Z">
              <w:rPr/>
            </w:rPrChange>
          </w:rPr>
          <w:t>i.i.d</w:t>
        </w:r>
      </w:ins>
      <w:proofErr w:type="spellEnd"/>
      <w:ins w:id="10088" w:author="Chen Liao" w:date="2021-03-25T20:59:00Z">
        <w:r w:rsidR="006155C1" w:rsidRPr="002B6EEC">
          <w:rPr>
            <w:sz w:val="22"/>
            <w:szCs w:val="22"/>
            <w:rPrChange w:id="10089" w:author="Chen Liao" w:date="2021-03-29T18:57:00Z">
              <w:rPr/>
            </w:rPrChange>
          </w:rPr>
          <w:t>.</w:t>
        </w:r>
      </w:ins>
      <w:ins w:id="10090" w:author="Chen Liao" w:date="2021-03-25T20:57:00Z">
        <w:r w:rsidR="001767C4" w:rsidRPr="002B6EEC">
          <w:rPr>
            <w:sz w:val="22"/>
            <w:szCs w:val="22"/>
            <w:rPrChange w:id="10091" w:author="Chen Liao" w:date="2021-03-29T18:57:00Z">
              <w:rPr/>
            </w:rPrChange>
          </w:rPr>
          <w:t>)</w:t>
        </w:r>
      </w:ins>
      <w:ins w:id="10092" w:author="Chen Liao" w:date="2021-03-29T06:11:00Z">
        <w:r w:rsidR="0011330E" w:rsidRPr="002B6EEC">
          <w:rPr>
            <w:sz w:val="22"/>
            <w:szCs w:val="22"/>
            <w:rPrChange w:id="10093" w:author="Chen Liao" w:date="2021-03-29T18:57:00Z">
              <w:rPr/>
            </w:rPrChange>
          </w:rPr>
          <w:t xml:space="preserve">. </w:t>
        </w:r>
      </w:ins>
      <w:ins w:id="10094" w:author="Chen Liao" w:date="2021-03-25T20:51:00Z">
        <w:r w:rsidR="009E0252" w:rsidRPr="002B6EEC">
          <w:rPr>
            <w:sz w:val="22"/>
            <w:szCs w:val="22"/>
            <w:rPrChange w:id="10095" w:author="Chen Liao" w:date="2021-03-29T18:57:00Z">
              <w:rPr/>
            </w:rPrChange>
          </w:rPr>
          <w:t>Even though data</w:t>
        </w:r>
      </w:ins>
      <w:ins w:id="10096" w:author="Chen Liao" w:date="2021-03-29T06:03:00Z">
        <w:r w:rsidR="008C539E" w:rsidRPr="002B6EEC">
          <w:rPr>
            <w:sz w:val="22"/>
            <w:szCs w:val="22"/>
            <w:rPrChange w:id="10097" w:author="Chen Liao" w:date="2021-03-29T18:57:00Z">
              <w:rPr/>
            </w:rPrChange>
          </w:rPr>
          <w:t xml:space="preserve"> split</w:t>
        </w:r>
      </w:ins>
      <w:ins w:id="10098" w:author="Chen Liao" w:date="2021-03-25T20:51:00Z">
        <w:r w:rsidR="009E0252" w:rsidRPr="002B6EEC">
          <w:rPr>
            <w:sz w:val="22"/>
            <w:szCs w:val="22"/>
            <w:rPrChange w:id="10099" w:author="Chen Liao" w:date="2021-03-29T18:57:00Z">
              <w:rPr/>
            </w:rPrChange>
          </w:rPr>
          <w:t xml:space="preserve"> </w:t>
        </w:r>
      </w:ins>
      <w:ins w:id="10100" w:author="Chen Liao" w:date="2021-03-25T20:52:00Z">
        <w:r w:rsidR="009E0252" w:rsidRPr="002B6EEC">
          <w:rPr>
            <w:sz w:val="22"/>
            <w:szCs w:val="22"/>
            <w:rPrChange w:id="10101" w:author="Chen Liao" w:date="2021-03-29T18:57:00Z">
              <w:rPr/>
            </w:rPrChange>
          </w:rPr>
          <w:t>is s</w:t>
        </w:r>
      </w:ins>
      <w:ins w:id="10102" w:author="Chen Liao" w:date="2021-03-29T06:03:00Z">
        <w:r w:rsidR="008C539E" w:rsidRPr="002B6EEC">
          <w:rPr>
            <w:sz w:val="22"/>
            <w:szCs w:val="22"/>
            <w:rPrChange w:id="10103" w:author="Chen Liao" w:date="2021-03-29T18:57:00Z">
              <w:rPr/>
            </w:rPrChange>
          </w:rPr>
          <w:t>tratified</w:t>
        </w:r>
      </w:ins>
      <w:ins w:id="10104" w:author="Chen Liao" w:date="2021-03-25T20:52:00Z">
        <w:r w:rsidR="009E0252" w:rsidRPr="002B6EEC">
          <w:rPr>
            <w:sz w:val="22"/>
            <w:szCs w:val="22"/>
            <w:rPrChange w:id="10105" w:author="Chen Liao" w:date="2021-03-29T18:57:00Z">
              <w:rPr/>
            </w:rPrChange>
          </w:rPr>
          <w:t xml:space="preserve"> based on microbiome characteristic</w:t>
        </w:r>
      </w:ins>
      <w:ins w:id="10106" w:author="Chen Liao" w:date="2021-03-29T06:14:00Z">
        <w:r w:rsidR="00663D77" w:rsidRPr="002B6EEC">
          <w:rPr>
            <w:sz w:val="22"/>
            <w:szCs w:val="22"/>
            <w:rPrChange w:id="10107" w:author="Chen Liao" w:date="2021-03-29T18:57:00Z">
              <w:rPr/>
            </w:rPrChange>
          </w:rPr>
          <w:t>s</w:t>
        </w:r>
      </w:ins>
      <w:ins w:id="10108" w:author="Chen Liao" w:date="2021-03-25T20:52:00Z">
        <w:r w:rsidR="009E0252" w:rsidRPr="002B6EEC">
          <w:rPr>
            <w:sz w:val="22"/>
            <w:szCs w:val="22"/>
            <w:rPrChange w:id="10109" w:author="Chen Liao" w:date="2021-03-29T18:57:00Z">
              <w:rPr/>
            </w:rPrChange>
          </w:rPr>
          <w:t>, regression models may still perform poor</w:t>
        </w:r>
      </w:ins>
      <w:ins w:id="10110" w:author="Chen Liao" w:date="2021-03-25T20:53:00Z">
        <w:r w:rsidR="009E0252" w:rsidRPr="002B6EEC">
          <w:rPr>
            <w:sz w:val="22"/>
            <w:szCs w:val="22"/>
            <w:rPrChange w:id="10111" w:author="Chen Liao" w:date="2021-03-29T18:57:00Z">
              <w:rPr/>
            </w:rPrChange>
          </w:rPr>
          <w:t xml:space="preserve">ly in cases when inter-individual </w:t>
        </w:r>
        <w:proofErr w:type="spellStart"/>
        <w:r w:rsidR="009E0252" w:rsidRPr="002B6EEC">
          <w:rPr>
            <w:sz w:val="22"/>
            <w:szCs w:val="22"/>
            <w:rPrChange w:id="10112" w:author="Chen Liao" w:date="2021-03-29T18:57:00Z">
              <w:rPr/>
            </w:rPrChange>
          </w:rPr>
          <w:t>variabilty</w:t>
        </w:r>
        <w:proofErr w:type="spellEnd"/>
        <w:r w:rsidR="009E0252" w:rsidRPr="002B6EEC">
          <w:rPr>
            <w:sz w:val="22"/>
            <w:szCs w:val="22"/>
            <w:rPrChange w:id="10113" w:author="Chen Liao" w:date="2021-03-29T18:57:00Z">
              <w:rPr/>
            </w:rPrChange>
          </w:rPr>
          <w:t xml:space="preserve"> is too large </w:t>
        </w:r>
      </w:ins>
      <w:ins w:id="10114" w:author="Chen Liao" w:date="2021-03-25T20:54:00Z">
        <w:r w:rsidR="009E0252" w:rsidRPr="002B6EEC">
          <w:rPr>
            <w:sz w:val="22"/>
            <w:szCs w:val="22"/>
            <w:rPrChange w:id="10115" w:author="Chen Liao" w:date="2021-03-29T18:57:00Z">
              <w:rPr/>
            </w:rPrChange>
          </w:rPr>
          <w:t xml:space="preserve">to fulfill the </w:t>
        </w:r>
        <w:proofErr w:type="spellStart"/>
        <w:r w:rsidR="009E0252" w:rsidRPr="002B6EEC">
          <w:rPr>
            <w:sz w:val="22"/>
            <w:szCs w:val="22"/>
            <w:rPrChange w:id="10116" w:author="Chen Liao" w:date="2021-03-29T18:57:00Z">
              <w:rPr/>
            </w:rPrChange>
          </w:rPr>
          <w:t>i.i.d</w:t>
        </w:r>
        <w:proofErr w:type="spellEnd"/>
        <w:r w:rsidR="009E0252" w:rsidRPr="002B6EEC">
          <w:rPr>
            <w:sz w:val="22"/>
            <w:szCs w:val="22"/>
            <w:rPrChange w:id="10117" w:author="Chen Liao" w:date="2021-03-29T18:57:00Z">
              <w:rPr/>
            </w:rPrChange>
          </w:rPr>
          <w:t>. ass</w:t>
        </w:r>
      </w:ins>
      <w:ins w:id="10118" w:author="Chen Liao" w:date="2021-03-25T20:55:00Z">
        <w:r w:rsidR="009E0252" w:rsidRPr="002B6EEC">
          <w:rPr>
            <w:sz w:val="22"/>
            <w:szCs w:val="22"/>
            <w:rPrChange w:id="10119" w:author="Chen Liao" w:date="2021-03-29T18:57:00Z">
              <w:rPr/>
            </w:rPrChange>
          </w:rPr>
          <w:t>umption</w:t>
        </w:r>
      </w:ins>
      <w:ins w:id="10120" w:author="Chen Liao" w:date="2021-03-25T20:59:00Z">
        <w:r w:rsidR="00EB33A4" w:rsidRPr="002B6EEC">
          <w:rPr>
            <w:sz w:val="22"/>
            <w:szCs w:val="22"/>
            <w:rPrChange w:id="10121" w:author="Chen Liao" w:date="2021-03-29T18:57:00Z">
              <w:rPr/>
            </w:rPrChange>
          </w:rPr>
          <w:t xml:space="preserve">, the </w:t>
        </w:r>
      </w:ins>
      <w:ins w:id="10122" w:author="Chen Liao" w:date="2021-03-29T06:01:00Z">
        <w:r w:rsidR="00486429" w:rsidRPr="002B6EEC">
          <w:rPr>
            <w:sz w:val="22"/>
            <w:szCs w:val="22"/>
            <w:rPrChange w:id="10123" w:author="Chen Liao" w:date="2021-03-29T18:57:00Z">
              <w:rPr/>
            </w:rPrChange>
          </w:rPr>
          <w:t>violation</w:t>
        </w:r>
      </w:ins>
      <w:ins w:id="10124" w:author="Chen Liao" w:date="2021-03-25T20:59:00Z">
        <w:r w:rsidR="00EB33A4" w:rsidRPr="002B6EEC">
          <w:rPr>
            <w:sz w:val="22"/>
            <w:szCs w:val="22"/>
            <w:rPrChange w:id="10125" w:author="Chen Liao" w:date="2021-03-29T18:57:00Z">
              <w:rPr/>
            </w:rPrChange>
          </w:rPr>
          <w:t xml:space="preserve"> of which would cause</w:t>
        </w:r>
      </w:ins>
      <w:ins w:id="10126" w:author="Chen Liao" w:date="2021-03-25T21:00:00Z">
        <w:r w:rsidR="00EB33A4" w:rsidRPr="002B6EEC">
          <w:rPr>
            <w:sz w:val="22"/>
            <w:szCs w:val="22"/>
            <w:rPrChange w:id="10127" w:author="Chen Liao" w:date="2021-03-29T18:57:00Z">
              <w:rPr/>
            </w:rPrChange>
          </w:rPr>
          <w:t xml:space="preserve"> covariat</w:t>
        </w:r>
      </w:ins>
      <w:ins w:id="10128" w:author="Chen Liao" w:date="2021-03-25T21:01:00Z">
        <w:r w:rsidR="00DB2638" w:rsidRPr="002B6EEC">
          <w:rPr>
            <w:sz w:val="22"/>
            <w:szCs w:val="22"/>
            <w:rPrChange w:id="10129" w:author="Chen Liao" w:date="2021-03-29T18:57:00Z">
              <w:rPr/>
            </w:rPrChange>
          </w:rPr>
          <w:t xml:space="preserve">e </w:t>
        </w:r>
      </w:ins>
      <w:ins w:id="10130" w:author="Chen Liao" w:date="2021-03-25T21:00:00Z">
        <w:r w:rsidR="00EB33A4" w:rsidRPr="002B6EEC">
          <w:rPr>
            <w:sz w:val="22"/>
            <w:szCs w:val="22"/>
            <w:rPrChange w:id="10131" w:author="Chen Liao" w:date="2021-03-29T18:57:00Z">
              <w:rPr/>
            </w:rPrChange>
          </w:rPr>
          <w:t xml:space="preserve">shift and </w:t>
        </w:r>
        <w:proofErr w:type="spellStart"/>
        <w:r w:rsidR="00EB33A4" w:rsidRPr="002B6EEC">
          <w:rPr>
            <w:sz w:val="22"/>
            <w:szCs w:val="22"/>
            <w:rPrChange w:id="10132" w:author="Chen Liao" w:date="2021-03-29T18:57:00Z">
              <w:rPr/>
            </w:rPrChange>
          </w:rPr>
          <w:t>maching</w:t>
        </w:r>
        <w:proofErr w:type="spellEnd"/>
        <w:r w:rsidR="00EB33A4" w:rsidRPr="002B6EEC">
          <w:rPr>
            <w:sz w:val="22"/>
            <w:szCs w:val="22"/>
            <w:rPrChange w:id="10133" w:author="Chen Liao" w:date="2021-03-29T18:57:00Z">
              <w:rPr/>
            </w:rPrChange>
          </w:rPr>
          <w:t xml:space="preserve"> learning to fail.</w:t>
        </w:r>
      </w:ins>
      <w:ins w:id="10134" w:author="Chen Liao" w:date="2021-03-29T06:14:00Z">
        <w:r w:rsidR="00FE44DF" w:rsidRPr="002B6EEC">
          <w:rPr>
            <w:sz w:val="22"/>
            <w:szCs w:val="22"/>
            <w:rPrChange w:id="10135" w:author="Chen Liao" w:date="2021-03-29T18:57:00Z">
              <w:rPr/>
            </w:rPrChange>
          </w:rPr>
          <w:t xml:space="preserve"> </w:t>
        </w:r>
      </w:ins>
      <w:ins w:id="10136" w:author="Chen Liao" w:date="2021-03-29T06:19:00Z">
        <w:r w:rsidR="000639ED" w:rsidRPr="002B6EEC">
          <w:rPr>
            <w:sz w:val="22"/>
            <w:szCs w:val="22"/>
            <w:rPrChange w:id="10137" w:author="Chen Liao" w:date="2021-03-29T18:57:00Z">
              <w:rPr/>
            </w:rPrChange>
          </w:rPr>
          <w:t xml:space="preserve">To </w:t>
        </w:r>
        <w:r w:rsidR="003170E8" w:rsidRPr="002B6EEC">
          <w:rPr>
            <w:sz w:val="22"/>
            <w:szCs w:val="22"/>
            <w:rPrChange w:id="10138" w:author="Chen Liao" w:date="2021-03-29T18:57:00Z">
              <w:rPr/>
            </w:rPrChange>
          </w:rPr>
          <w:t>improve model predictability</w:t>
        </w:r>
      </w:ins>
      <w:ins w:id="10139" w:author="Chen Liao" w:date="2021-03-29T06:20:00Z">
        <w:r w:rsidR="00E471F0" w:rsidRPr="002B6EEC">
          <w:rPr>
            <w:sz w:val="22"/>
            <w:szCs w:val="22"/>
            <w:rPrChange w:id="10140" w:author="Chen Liao" w:date="2021-03-29T18:57:00Z">
              <w:rPr/>
            </w:rPrChange>
          </w:rPr>
          <w:t xml:space="preserve">, </w:t>
        </w:r>
      </w:ins>
      <w:ins w:id="10141" w:author="Chen Liao" w:date="2021-03-29T06:19:00Z">
        <w:r w:rsidR="0043440F" w:rsidRPr="002B6EEC">
          <w:rPr>
            <w:sz w:val="22"/>
            <w:szCs w:val="22"/>
            <w:rPrChange w:id="10142" w:author="Chen Liao" w:date="2021-03-29T18:57:00Z">
              <w:rPr/>
            </w:rPrChange>
          </w:rPr>
          <w:t xml:space="preserve">large-scale human cohorts are </w:t>
        </w:r>
        <w:r w:rsidR="000639ED" w:rsidRPr="002B6EEC">
          <w:rPr>
            <w:sz w:val="22"/>
            <w:szCs w:val="22"/>
            <w:rPrChange w:id="10143" w:author="Chen Liao" w:date="2021-03-29T18:57:00Z">
              <w:rPr/>
            </w:rPrChange>
          </w:rPr>
          <w:t>there</w:t>
        </w:r>
        <w:r w:rsidR="00A22C3E" w:rsidRPr="002B6EEC">
          <w:rPr>
            <w:sz w:val="22"/>
            <w:szCs w:val="22"/>
            <w:rPrChange w:id="10144" w:author="Chen Liao" w:date="2021-03-29T18:57:00Z">
              <w:rPr/>
            </w:rPrChange>
          </w:rPr>
          <w:t>fore</w:t>
        </w:r>
        <w:r w:rsidR="000639ED" w:rsidRPr="002B6EEC">
          <w:rPr>
            <w:sz w:val="22"/>
            <w:szCs w:val="22"/>
            <w:rPrChange w:id="10145" w:author="Chen Liao" w:date="2021-03-29T18:57:00Z">
              <w:rPr/>
            </w:rPrChange>
          </w:rPr>
          <w:t xml:space="preserve"> </w:t>
        </w:r>
        <w:r w:rsidR="0043440F" w:rsidRPr="002B6EEC">
          <w:rPr>
            <w:sz w:val="22"/>
            <w:szCs w:val="22"/>
            <w:rPrChange w:id="10146" w:author="Chen Liao" w:date="2021-03-29T18:57:00Z">
              <w:rPr/>
            </w:rPrChange>
          </w:rPr>
          <w:t xml:space="preserve">needed </w:t>
        </w:r>
        <w:r w:rsidR="000639ED" w:rsidRPr="002B6EEC">
          <w:rPr>
            <w:sz w:val="22"/>
            <w:szCs w:val="22"/>
            <w:rPrChange w:id="10147" w:author="Chen Liao" w:date="2021-03-29T18:57:00Z">
              <w:rPr/>
            </w:rPrChange>
          </w:rPr>
          <w:t>to cover the substantial inter-individual variation of human gut microbiome.</w:t>
        </w:r>
      </w:ins>
    </w:p>
    <w:p w14:paraId="07ABCA99" w14:textId="77777777" w:rsidR="00626BE9" w:rsidRPr="002B6EEC" w:rsidDel="00961430" w:rsidRDefault="00626BE9">
      <w:pPr>
        <w:jc w:val="both"/>
        <w:rPr>
          <w:del w:id="10148" w:author="Chen Liao" w:date="2021-03-24T14:30:00Z"/>
          <w:sz w:val="22"/>
          <w:szCs w:val="22"/>
          <w:rPrChange w:id="10149" w:author="Chen Liao" w:date="2021-03-29T18:57:00Z">
            <w:rPr>
              <w:del w:id="10150" w:author="Chen Liao" w:date="2021-03-24T14:30:00Z"/>
            </w:rPr>
          </w:rPrChange>
        </w:rPr>
      </w:pPr>
    </w:p>
    <w:p w14:paraId="76AA44CE" w14:textId="170AF653" w:rsidR="007A3AD9" w:rsidRPr="002B6EEC" w:rsidDel="00961430" w:rsidRDefault="007A3AD9">
      <w:pPr>
        <w:jc w:val="both"/>
        <w:rPr>
          <w:del w:id="10151" w:author="Chen Liao" w:date="2021-03-24T14:30:00Z"/>
          <w:sz w:val="22"/>
          <w:szCs w:val="22"/>
          <w:rPrChange w:id="10152" w:author="Chen Liao" w:date="2021-03-29T18:57:00Z">
            <w:rPr>
              <w:del w:id="10153" w:author="Chen Liao" w:date="2021-03-24T14:30:00Z"/>
            </w:rPr>
          </w:rPrChange>
        </w:rPr>
      </w:pPr>
    </w:p>
    <w:p w14:paraId="1A98932A" w14:textId="27982F6D" w:rsidR="00626BE9" w:rsidRPr="002B6EEC" w:rsidDel="00FE44DF" w:rsidRDefault="00626BE9" w:rsidP="00C3619E">
      <w:pPr>
        <w:jc w:val="both"/>
        <w:rPr>
          <w:del w:id="10154" w:author="Chen Liao" w:date="2021-03-29T06:17:00Z"/>
          <w:sz w:val="22"/>
          <w:szCs w:val="22"/>
          <w:rPrChange w:id="10155" w:author="Chen Liao" w:date="2021-03-29T18:57:00Z">
            <w:rPr>
              <w:del w:id="10156" w:author="Chen Liao" w:date="2021-03-29T06:17:00Z"/>
            </w:rPr>
          </w:rPrChange>
        </w:rPr>
      </w:pPr>
    </w:p>
    <w:p w14:paraId="3033F8E5" w14:textId="65FEA20A" w:rsidR="00626BE9" w:rsidRPr="002B6EEC" w:rsidRDefault="00626BE9" w:rsidP="00235E3B">
      <w:pPr>
        <w:jc w:val="both"/>
        <w:rPr>
          <w:ins w:id="10157" w:author="Chen Liao" w:date="2021-03-29T03:45:00Z"/>
          <w:sz w:val="22"/>
          <w:szCs w:val="22"/>
          <w:rPrChange w:id="10158" w:author="Chen Liao" w:date="2021-03-29T18:57:00Z">
            <w:rPr>
              <w:ins w:id="10159" w:author="Chen Liao" w:date="2021-03-29T03:45:00Z"/>
            </w:rPr>
          </w:rPrChange>
        </w:rPr>
      </w:pPr>
    </w:p>
    <w:p w14:paraId="75947F29" w14:textId="3C1AFBD7" w:rsidR="000C21DB" w:rsidRPr="002B6EEC" w:rsidRDefault="000C21DB" w:rsidP="000C21DB">
      <w:pPr>
        <w:pStyle w:val="paragraph"/>
        <w:jc w:val="both"/>
        <w:rPr>
          <w:ins w:id="10160" w:author="Chen Liao" w:date="2021-03-29T05:49:00Z"/>
          <w:rFonts w:ascii="Times New Roman" w:hAnsi="Times New Roman" w:cs="Times New Roman"/>
          <w:sz w:val="22"/>
          <w:szCs w:val="22"/>
          <w:u w:val="single"/>
          <w:rPrChange w:id="10161" w:author="Chen Liao" w:date="2021-03-29T18:57:00Z">
            <w:rPr>
              <w:ins w:id="10162" w:author="Chen Liao" w:date="2021-03-29T05:49:00Z"/>
              <w:rFonts w:ascii="Times New Roman" w:hAnsi="Times New Roman" w:cs="Times New Roman"/>
              <w:u w:val="single"/>
            </w:rPr>
          </w:rPrChange>
        </w:rPr>
      </w:pPr>
      <w:ins w:id="10163" w:author="Chen Liao" w:date="2021-03-29T03:45:00Z">
        <w:r w:rsidRPr="002B6EEC">
          <w:rPr>
            <w:rFonts w:ascii="Times New Roman" w:hAnsi="Times New Roman" w:cs="Times New Roman"/>
            <w:sz w:val="22"/>
            <w:szCs w:val="22"/>
            <w:u w:val="single"/>
            <w:rPrChange w:id="10164" w:author="Chen Liao" w:date="2021-03-29T18:57:00Z">
              <w:rPr>
                <w:rFonts w:ascii="Times New Roman" w:hAnsi="Times New Roman" w:cs="Times New Roman"/>
                <w:u w:val="single"/>
              </w:rPr>
            </w:rPrChange>
          </w:rPr>
          <w:t xml:space="preserve"># </w:t>
        </w:r>
      </w:ins>
      <w:ins w:id="10165" w:author="Chen Liao" w:date="2021-03-29T07:12:00Z">
        <w:r w:rsidR="006B20A5" w:rsidRPr="002B6EEC">
          <w:rPr>
            <w:rFonts w:ascii="Times New Roman" w:hAnsi="Times New Roman" w:cs="Times New Roman"/>
            <w:sz w:val="22"/>
            <w:szCs w:val="22"/>
            <w:u w:val="single"/>
            <w:rPrChange w:id="10166" w:author="Chen Liao" w:date="2021-03-29T18:57:00Z">
              <w:rPr>
                <w:rFonts w:ascii="Times New Roman" w:hAnsi="Times New Roman" w:cs="Times New Roman"/>
                <w:u w:val="single"/>
              </w:rPr>
            </w:rPrChange>
          </w:rPr>
          <w:t>Complex microbiome-metabolome relationship is another challenge for</w:t>
        </w:r>
      </w:ins>
      <w:ins w:id="10167" w:author="Chen Liao" w:date="2021-03-29T06:20:00Z">
        <w:r w:rsidR="00517203" w:rsidRPr="002B6EEC">
          <w:rPr>
            <w:rFonts w:ascii="Times New Roman" w:hAnsi="Times New Roman" w:cs="Times New Roman"/>
            <w:sz w:val="22"/>
            <w:szCs w:val="22"/>
            <w:u w:val="single"/>
            <w:rPrChange w:id="10168" w:author="Chen Liao" w:date="2021-03-29T18:57:00Z">
              <w:rPr>
                <w:rFonts w:ascii="Times New Roman" w:hAnsi="Times New Roman" w:cs="Times New Roman"/>
                <w:u w:val="single"/>
              </w:rPr>
            </w:rPrChange>
          </w:rPr>
          <w:t xml:space="preserve"> predictive </w:t>
        </w:r>
      </w:ins>
      <w:ins w:id="10169" w:author="Chen Liao" w:date="2021-03-29T07:12:00Z">
        <w:r w:rsidR="006B20A5" w:rsidRPr="002B6EEC">
          <w:rPr>
            <w:rFonts w:ascii="Times New Roman" w:hAnsi="Times New Roman" w:cs="Times New Roman"/>
            <w:sz w:val="22"/>
            <w:szCs w:val="22"/>
            <w:u w:val="single"/>
            <w:rPrChange w:id="10170" w:author="Chen Liao" w:date="2021-03-29T18:57:00Z">
              <w:rPr>
                <w:rFonts w:ascii="Times New Roman" w:hAnsi="Times New Roman" w:cs="Times New Roman"/>
                <w:u w:val="single"/>
              </w:rPr>
            </w:rPrChange>
          </w:rPr>
          <w:t>SCFAs</w:t>
        </w:r>
      </w:ins>
    </w:p>
    <w:p w14:paraId="4DE24DD7" w14:textId="698BE8B5" w:rsidR="00DE7164" w:rsidRPr="002B6EEC" w:rsidRDefault="00387B9B" w:rsidP="00D215A7">
      <w:pPr>
        <w:jc w:val="both"/>
        <w:rPr>
          <w:ins w:id="10171" w:author="Chen Liao" w:date="2021-03-29T07:11:00Z"/>
          <w:sz w:val="22"/>
          <w:szCs w:val="22"/>
          <w:rPrChange w:id="10172" w:author="Chen Liao" w:date="2021-03-29T18:57:00Z">
            <w:rPr>
              <w:ins w:id="10173" w:author="Chen Liao" w:date="2021-03-29T07:11:00Z"/>
            </w:rPr>
          </w:rPrChange>
        </w:rPr>
      </w:pPr>
      <w:ins w:id="10174" w:author="Chen Liao" w:date="2021-03-29T06:21:00Z">
        <w:r w:rsidRPr="002B6EEC">
          <w:rPr>
            <w:sz w:val="22"/>
            <w:szCs w:val="22"/>
            <w:rPrChange w:id="10175" w:author="Chen Liao" w:date="2021-03-29T18:57:00Z">
              <w:rPr>
                <w:u w:val="single"/>
              </w:rPr>
            </w:rPrChange>
          </w:rPr>
          <w:lastRenderedPageBreak/>
          <w:t>O</w:t>
        </w:r>
        <w:r w:rsidR="00AB1DB8" w:rsidRPr="002B6EEC">
          <w:rPr>
            <w:sz w:val="22"/>
            <w:szCs w:val="22"/>
            <w:rPrChange w:id="10176" w:author="Chen Liao" w:date="2021-03-29T18:57:00Z">
              <w:rPr/>
            </w:rPrChange>
          </w:rPr>
          <w:t xml:space="preserve">ther than covariant shifts, </w:t>
        </w:r>
      </w:ins>
      <w:ins w:id="10177" w:author="Chen Liao" w:date="2021-03-29T06:22:00Z">
        <w:r w:rsidR="00AB1DB8" w:rsidRPr="002B6EEC">
          <w:rPr>
            <w:sz w:val="22"/>
            <w:szCs w:val="22"/>
            <w:rPrChange w:id="10178" w:author="Chen Liao" w:date="2021-03-29T18:57:00Z">
              <w:rPr/>
            </w:rPrChange>
          </w:rPr>
          <w:t>the</w:t>
        </w:r>
      </w:ins>
      <w:ins w:id="10179" w:author="Chen Liao" w:date="2021-03-29T06:59:00Z">
        <w:r w:rsidR="00404EB8" w:rsidRPr="002B6EEC">
          <w:rPr>
            <w:sz w:val="22"/>
            <w:szCs w:val="22"/>
            <w:rPrChange w:id="10180" w:author="Chen Liao" w:date="2021-03-29T18:57:00Z">
              <w:rPr/>
            </w:rPrChange>
          </w:rPr>
          <w:t xml:space="preserve"> </w:t>
        </w:r>
      </w:ins>
      <w:ins w:id="10181" w:author="Chen Liao" w:date="2021-03-29T07:03:00Z">
        <w:r w:rsidR="00284D35" w:rsidRPr="002B6EEC">
          <w:rPr>
            <w:sz w:val="22"/>
            <w:szCs w:val="22"/>
            <w:rPrChange w:id="10182" w:author="Chen Liao" w:date="2021-03-29T18:57:00Z">
              <w:rPr/>
            </w:rPrChange>
          </w:rPr>
          <w:t>complex relationship between SCFAs and gut microbiota composition poses</w:t>
        </w:r>
      </w:ins>
      <w:ins w:id="10183" w:author="Chen Liao" w:date="2021-03-29T06:22:00Z">
        <w:r w:rsidR="00AB1DB8" w:rsidRPr="002B6EEC">
          <w:rPr>
            <w:sz w:val="22"/>
            <w:szCs w:val="22"/>
            <w:rPrChange w:id="10184" w:author="Chen Liao" w:date="2021-03-29T18:57:00Z">
              <w:rPr/>
            </w:rPrChange>
          </w:rPr>
          <w:t xml:space="preserve"> </w:t>
        </w:r>
      </w:ins>
      <w:ins w:id="10185" w:author="Chen Liao" w:date="2021-03-29T07:03:00Z">
        <w:r w:rsidR="00284D35" w:rsidRPr="002B6EEC">
          <w:rPr>
            <w:sz w:val="22"/>
            <w:szCs w:val="22"/>
            <w:rPrChange w:id="10186" w:author="Chen Liao" w:date="2021-03-29T18:57:00Z">
              <w:rPr/>
            </w:rPrChange>
          </w:rPr>
          <w:t xml:space="preserve">an additional challenge for predictive model </w:t>
        </w:r>
      </w:ins>
      <w:ins w:id="10187" w:author="Chen Liao" w:date="2021-03-29T07:04:00Z">
        <w:r w:rsidR="00284D35" w:rsidRPr="002B6EEC">
          <w:rPr>
            <w:sz w:val="22"/>
            <w:szCs w:val="22"/>
            <w:rPrChange w:id="10188" w:author="Chen Liao" w:date="2021-03-29T18:57:00Z">
              <w:rPr/>
            </w:rPrChange>
          </w:rPr>
          <w:t>development</w:t>
        </w:r>
      </w:ins>
      <w:ins w:id="10189" w:author="Chen Liao" w:date="2021-03-29T06:22:00Z">
        <w:r w:rsidR="00AB1DB8" w:rsidRPr="002B6EEC">
          <w:rPr>
            <w:sz w:val="22"/>
            <w:szCs w:val="22"/>
            <w:rPrChange w:id="10190" w:author="Chen Liao" w:date="2021-03-29T18:57:00Z">
              <w:rPr/>
            </w:rPrChange>
          </w:rPr>
          <w:t>.</w:t>
        </w:r>
      </w:ins>
      <w:ins w:id="10191" w:author="Chen Liao" w:date="2021-03-29T07:04:00Z">
        <w:r w:rsidR="004A08B8" w:rsidRPr="002B6EEC">
          <w:rPr>
            <w:sz w:val="22"/>
            <w:szCs w:val="22"/>
            <w:rPrChange w:id="10192" w:author="Chen Liao" w:date="2021-03-29T18:57:00Z">
              <w:rPr/>
            </w:rPrChange>
          </w:rPr>
          <w:t xml:space="preserve"> By regressing SCFAs concentration on absolute abundance of microbes, we implicitly assume that SCFAs concentration remains unchanged if gut microbiota has a steady composition. However, this </w:t>
        </w:r>
        <w:proofErr w:type="spellStart"/>
        <w:r w:rsidR="004A08B8" w:rsidRPr="002B6EEC">
          <w:rPr>
            <w:sz w:val="22"/>
            <w:szCs w:val="22"/>
            <w:rPrChange w:id="10193" w:author="Chen Liao" w:date="2021-03-29T18:57:00Z">
              <w:rPr/>
            </w:rPrChange>
          </w:rPr>
          <w:t>assumtipon</w:t>
        </w:r>
        <w:proofErr w:type="spellEnd"/>
        <w:r w:rsidR="004A08B8" w:rsidRPr="002B6EEC">
          <w:rPr>
            <w:sz w:val="22"/>
            <w:szCs w:val="22"/>
            <w:rPrChange w:id="10194" w:author="Chen Liao" w:date="2021-03-29T18:57:00Z">
              <w:rPr/>
            </w:rPrChange>
          </w:rPr>
          <w:t xml:space="preserve"> does not always hold and </w:t>
        </w:r>
      </w:ins>
      <w:ins w:id="10195" w:author="Chen Liao" w:date="2021-03-29T07:13:00Z">
        <w:r w:rsidR="00677F36" w:rsidRPr="002B6EEC">
          <w:rPr>
            <w:sz w:val="22"/>
            <w:szCs w:val="22"/>
            <w:rPrChange w:id="10196" w:author="Chen Liao" w:date="2021-03-29T18:57:00Z">
              <w:rPr/>
            </w:rPrChange>
          </w:rPr>
          <w:t xml:space="preserve">here </w:t>
        </w:r>
      </w:ins>
      <w:ins w:id="10197" w:author="Chen Liao" w:date="2021-03-29T07:04:00Z">
        <w:r w:rsidR="004A08B8" w:rsidRPr="002B6EEC">
          <w:rPr>
            <w:sz w:val="22"/>
            <w:szCs w:val="22"/>
            <w:rPrChange w:id="10198" w:author="Chen Liao" w:date="2021-03-29T18:57:00Z">
              <w:rPr/>
            </w:rPrChange>
          </w:rPr>
          <w:t xml:space="preserve">we provided two </w:t>
        </w:r>
      </w:ins>
      <w:ins w:id="10199" w:author="Chen Liao" w:date="2021-03-29T07:06:00Z">
        <w:r w:rsidR="004A08B8" w:rsidRPr="002B6EEC">
          <w:rPr>
            <w:sz w:val="22"/>
            <w:szCs w:val="22"/>
            <w:rPrChange w:id="10200" w:author="Chen Liao" w:date="2021-03-29T18:57:00Z">
              <w:rPr/>
            </w:rPrChange>
          </w:rPr>
          <w:t xml:space="preserve">pieces of </w:t>
        </w:r>
      </w:ins>
      <w:proofErr w:type="gramStart"/>
      <w:ins w:id="10201" w:author="Chen Liao" w:date="2021-03-29T07:04:00Z">
        <w:r w:rsidR="004A08B8" w:rsidRPr="002B6EEC">
          <w:rPr>
            <w:sz w:val="22"/>
            <w:szCs w:val="22"/>
            <w:rPrChange w:id="10202" w:author="Chen Liao" w:date="2021-03-29T18:57:00Z">
              <w:rPr/>
            </w:rPrChange>
          </w:rPr>
          <w:t>eviden</w:t>
        </w:r>
      </w:ins>
      <w:ins w:id="10203" w:author="Chen Liao" w:date="2021-03-29T07:06:00Z">
        <w:r w:rsidR="004A08B8" w:rsidRPr="002B6EEC">
          <w:rPr>
            <w:sz w:val="22"/>
            <w:szCs w:val="22"/>
            <w:rPrChange w:id="10204" w:author="Chen Liao" w:date="2021-03-29T18:57:00Z">
              <w:rPr/>
            </w:rPrChange>
          </w:rPr>
          <w:t>ces</w:t>
        </w:r>
        <w:proofErr w:type="gramEnd"/>
        <w:r w:rsidR="004A08B8" w:rsidRPr="002B6EEC">
          <w:rPr>
            <w:sz w:val="22"/>
            <w:szCs w:val="22"/>
            <w:rPrChange w:id="10205" w:author="Chen Liao" w:date="2021-03-29T18:57:00Z">
              <w:rPr/>
            </w:rPrChange>
          </w:rPr>
          <w:t xml:space="preserve"> concerning its violation. First,</w:t>
        </w:r>
        <w:bookmarkStart w:id="10206" w:name="OLE_LINK115"/>
        <w:bookmarkStart w:id="10207" w:name="OLE_LINK116"/>
        <w:r w:rsidR="004A08B8" w:rsidRPr="002B6EEC">
          <w:rPr>
            <w:sz w:val="22"/>
            <w:szCs w:val="22"/>
            <w:rPrChange w:id="10208" w:author="Chen Liao" w:date="2021-03-29T18:57:00Z">
              <w:rPr/>
            </w:rPrChange>
          </w:rPr>
          <w:t xml:space="preserve"> </w:t>
        </w:r>
      </w:ins>
      <w:bookmarkEnd w:id="10206"/>
      <w:bookmarkEnd w:id="10207"/>
      <w:ins w:id="10209" w:author="Chen Liao" w:date="2021-03-29T03:43:00Z">
        <w:r w:rsidR="00DE7164" w:rsidRPr="002B6EEC">
          <w:rPr>
            <w:sz w:val="22"/>
            <w:szCs w:val="22"/>
            <w:rPrChange w:id="10210" w:author="Chen Liao" w:date="2021-03-29T18:57:00Z">
              <w:rPr/>
            </w:rPrChange>
          </w:rPr>
          <w:t xml:space="preserve">Shanghai mice </w:t>
        </w:r>
      </w:ins>
      <w:ins w:id="10211" w:author="Chen Liao" w:date="2021-03-29T07:08:00Z">
        <w:r w:rsidR="000C5827" w:rsidRPr="002B6EEC">
          <w:rPr>
            <w:sz w:val="22"/>
            <w:szCs w:val="22"/>
            <w:rPrChange w:id="10212" w:author="Chen Liao" w:date="2021-03-29T18:57:00Z">
              <w:rPr/>
            </w:rPrChange>
          </w:rPr>
          <w:t>showed</w:t>
        </w:r>
      </w:ins>
      <w:ins w:id="10213" w:author="Chen Liao" w:date="2021-03-29T03:43:00Z">
        <w:r w:rsidR="00DE7164" w:rsidRPr="002B6EEC">
          <w:rPr>
            <w:sz w:val="22"/>
            <w:szCs w:val="22"/>
            <w:rPrChange w:id="10214" w:author="Chen Liao" w:date="2021-03-29T18:57:00Z">
              <w:rPr/>
            </w:rPrChange>
          </w:rPr>
          <w:t xml:space="preserve"> delayed </w:t>
        </w:r>
      </w:ins>
      <w:ins w:id="10215" w:author="Chen Liao" w:date="2021-03-29T06:29:00Z">
        <w:r w:rsidR="00C95377" w:rsidRPr="002B6EEC">
          <w:rPr>
            <w:sz w:val="22"/>
            <w:szCs w:val="22"/>
            <w:rPrChange w:id="10216" w:author="Chen Liao" w:date="2021-03-29T18:57:00Z">
              <w:rPr/>
            </w:rPrChange>
          </w:rPr>
          <w:t>changes in total biomass</w:t>
        </w:r>
      </w:ins>
      <w:ins w:id="10217" w:author="Chen Liao" w:date="2021-03-29T03:43:00Z">
        <w:r w:rsidR="00DE7164" w:rsidRPr="002B6EEC">
          <w:rPr>
            <w:sz w:val="22"/>
            <w:szCs w:val="22"/>
            <w:rPrChange w:id="10218" w:author="Chen Liao" w:date="2021-03-29T18:57:00Z">
              <w:rPr/>
            </w:rPrChange>
          </w:rPr>
          <w:t xml:space="preserve"> </w:t>
        </w:r>
      </w:ins>
      <w:ins w:id="10219" w:author="Chen Liao" w:date="2021-03-29T06:28:00Z">
        <w:r w:rsidR="00C95377" w:rsidRPr="002B6EEC">
          <w:rPr>
            <w:sz w:val="22"/>
            <w:szCs w:val="22"/>
            <w:rPrChange w:id="10220" w:author="Chen Liao" w:date="2021-03-29T18:57:00Z">
              <w:rPr/>
            </w:rPrChange>
          </w:rPr>
          <w:t>(</w:t>
        </w:r>
        <w:r w:rsidR="00C95377" w:rsidRPr="002B6EEC">
          <w:rPr>
            <w:sz w:val="22"/>
            <w:szCs w:val="22"/>
            <w:highlight w:val="yellow"/>
            <w:rPrChange w:id="10221" w:author="Chen Liao" w:date="2021-03-29T18:57:00Z">
              <w:rPr/>
            </w:rPrChange>
          </w:rPr>
          <w:t>Fig. 3C</w:t>
        </w:r>
        <w:r w:rsidR="00C95377" w:rsidRPr="002B6EEC">
          <w:rPr>
            <w:sz w:val="22"/>
            <w:szCs w:val="22"/>
            <w:rPrChange w:id="10222" w:author="Chen Liao" w:date="2021-03-29T18:57:00Z">
              <w:rPr/>
            </w:rPrChange>
          </w:rPr>
          <w:t xml:space="preserve">) </w:t>
        </w:r>
      </w:ins>
      <w:ins w:id="10223" w:author="Chen Liao" w:date="2021-03-29T07:07:00Z">
        <w:r w:rsidR="005C2697" w:rsidRPr="002B6EEC">
          <w:rPr>
            <w:sz w:val="22"/>
            <w:szCs w:val="22"/>
            <w:rPrChange w:id="10224" w:author="Chen Liao" w:date="2021-03-29T18:57:00Z">
              <w:rPr/>
            </w:rPrChange>
          </w:rPr>
          <w:t xml:space="preserve">following inulin </w:t>
        </w:r>
        <w:proofErr w:type="gramStart"/>
        <w:r w:rsidR="005C2697" w:rsidRPr="002B6EEC">
          <w:rPr>
            <w:sz w:val="22"/>
            <w:szCs w:val="22"/>
            <w:rPrChange w:id="10225" w:author="Chen Liao" w:date="2021-03-29T18:57:00Z">
              <w:rPr/>
            </w:rPrChange>
          </w:rPr>
          <w:t>intervention</w:t>
        </w:r>
        <w:proofErr w:type="gramEnd"/>
        <w:r w:rsidR="005C2697" w:rsidRPr="002B6EEC">
          <w:rPr>
            <w:sz w:val="22"/>
            <w:szCs w:val="22"/>
            <w:rPrChange w:id="10226" w:author="Chen Liao" w:date="2021-03-29T18:57:00Z">
              <w:rPr/>
            </w:rPrChange>
          </w:rPr>
          <w:t xml:space="preserve"> </w:t>
        </w:r>
      </w:ins>
      <w:ins w:id="10227" w:author="Chen Liao" w:date="2021-03-29T03:43:00Z">
        <w:r w:rsidR="00DE7164" w:rsidRPr="002B6EEC">
          <w:rPr>
            <w:sz w:val="22"/>
            <w:szCs w:val="22"/>
            <w:rPrChange w:id="10228" w:author="Chen Liao" w:date="2021-03-29T18:57:00Z">
              <w:rPr/>
            </w:rPrChange>
          </w:rPr>
          <w:t>but the</w:t>
        </w:r>
      </w:ins>
      <w:ins w:id="10229" w:author="Chen Liao" w:date="2021-03-29T06:28:00Z">
        <w:r w:rsidR="00C95377" w:rsidRPr="002B6EEC">
          <w:rPr>
            <w:sz w:val="22"/>
            <w:szCs w:val="22"/>
            <w:rPrChange w:id="10230" w:author="Chen Liao" w:date="2021-03-29T18:57:00Z">
              <w:rPr/>
            </w:rPrChange>
          </w:rPr>
          <w:t>ir</w:t>
        </w:r>
      </w:ins>
      <w:ins w:id="10231" w:author="Chen Liao" w:date="2021-03-29T06:29:00Z">
        <w:r w:rsidR="00C95377" w:rsidRPr="002B6EEC">
          <w:rPr>
            <w:sz w:val="22"/>
            <w:szCs w:val="22"/>
            <w:rPrChange w:id="10232" w:author="Chen Liao" w:date="2021-03-29T18:57:00Z">
              <w:rPr/>
            </w:rPrChange>
          </w:rPr>
          <w:t xml:space="preserve"> </w:t>
        </w:r>
      </w:ins>
      <w:ins w:id="10233" w:author="Chen Liao" w:date="2021-03-29T03:43:00Z">
        <w:r w:rsidR="00DE7164" w:rsidRPr="002B6EEC">
          <w:rPr>
            <w:sz w:val="22"/>
            <w:szCs w:val="22"/>
            <w:rPrChange w:id="10234" w:author="Chen Liao" w:date="2021-03-29T18:57:00Z">
              <w:rPr/>
            </w:rPrChange>
          </w:rPr>
          <w:t xml:space="preserve">acetate and butyrate </w:t>
        </w:r>
      </w:ins>
      <w:ins w:id="10235" w:author="Chen Liao" w:date="2021-03-29T06:28:00Z">
        <w:r w:rsidR="00C95377" w:rsidRPr="002B6EEC">
          <w:rPr>
            <w:sz w:val="22"/>
            <w:szCs w:val="22"/>
            <w:rPrChange w:id="10236" w:author="Chen Liao" w:date="2021-03-29T18:57:00Z">
              <w:rPr/>
            </w:rPrChange>
          </w:rPr>
          <w:t>concentrations</w:t>
        </w:r>
      </w:ins>
      <w:ins w:id="10237" w:author="Chen Liao" w:date="2021-03-29T03:43:00Z">
        <w:r w:rsidR="00DE7164" w:rsidRPr="002B6EEC">
          <w:rPr>
            <w:sz w:val="22"/>
            <w:szCs w:val="22"/>
            <w:rPrChange w:id="10238" w:author="Chen Liao" w:date="2021-03-29T18:57:00Z">
              <w:rPr/>
            </w:rPrChange>
          </w:rPr>
          <w:t xml:space="preserve"> </w:t>
        </w:r>
      </w:ins>
      <w:ins w:id="10239" w:author="Chen Liao" w:date="2021-03-29T07:08:00Z">
        <w:r w:rsidR="000C5827" w:rsidRPr="002B6EEC">
          <w:rPr>
            <w:sz w:val="22"/>
            <w:szCs w:val="22"/>
            <w:rPrChange w:id="10240" w:author="Chen Liao" w:date="2021-03-29T18:57:00Z">
              <w:rPr/>
            </w:rPrChange>
          </w:rPr>
          <w:t>were</w:t>
        </w:r>
      </w:ins>
      <w:ins w:id="10241" w:author="Chen Liao" w:date="2021-03-29T07:06:00Z">
        <w:r w:rsidR="00AE61BA" w:rsidRPr="002B6EEC">
          <w:rPr>
            <w:sz w:val="22"/>
            <w:szCs w:val="22"/>
            <w:rPrChange w:id="10242" w:author="Chen Liao" w:date="2021-03-29T18:57:00Z">
              <w:rPr/>
            </w:rPrChange>
          </w:rPr>
          <w:t xml:space="preserve"> n</w:t>
        </w:r>
      </w:ins>
      <w:ins w:id="10243" w:author="Chen Liao" w:date="2021-03-29T07:07:00Z">
        <w:r w:rsidR="00AE61BA" w:rsidRPr="002B6EEC">
          <w:rPr>
            <w:sz w:val="22"/>
            <w:szCs w:val="22"/>
            <w:rPrChange w:id="10244" w:author="Chen Liao" w:date="2021-03-29T18:57:00Z">
              <w:rPr/>
            </w:rPrChange>
          </w:rPr>
          <w:t>either delayed nor compromised</w:t>
        </w:r>
      </w:ins>
      <w:ins w:id="10245" w:author="Chen Liao" w:date="2021-03-29T06:31:00Z">
        <w:r w:rsidR="007F492F" w:rsidRPr="002B6EEC">
          <w:rPr>
            <w:sz w:val="22"/>
            <w:szCs w:val="22"/>
            <w:rPrChange w:id="10246" w:author="Chen Liao" w:date="2021-03-29T18:57:00Z">
              <w:rPr/>
            </w:rPrChange>
          </w:rPr>
          <w:t xml:space="preserve"> (</w:t>
        </w:r>
        <w:r w:rsidR="007F492F" w:rsidRPr="002B6EEC">
          <w:rPr>
            <w:sz w:val="22"/>
            <w:szCs w:val="22"/>
            <w:highlight w:val="yellow"/>
            <w:rPrChange w:id="10247" w:author="Chen Liao" w:date="2021-03-29T18:57:00Z">
              <w:rPr/>
            </w:rPrChange>
          </w:rPr>
          <w:t>Fig. 2A</w:t>
        </w:r>
        <w:r w:rsidR="007F492F" w:rsidRPr="002B6EEC">
          <w:rPr>
            <w:sz w:val="22"/>
            <w:szCs w:val="22"/>
            <w:rPrChange w:id="10248" w:author="Chen Liao" w:date="2021-03-29T18:57:00Z">
              <w:rPr/>
            </w:rPrChange>
          </w:rPr>
          <w:t>)</w:t>
        </w:r>
      </w:ins>
      <w:ins w:id="10249" w:author="Chen Liao" w:date="2021-03-29T03:43:00Z">
        <w:r w:rsidR="00DE7164" w:rsidRPr="002B6EEC">
          <w:rPr>
            <w:sz w:val="22"/>
            <w:szCs w:val="22"/>
            <w:rPrChange w:id="10250" w:author="Chen Liao" w:date="2021-03-29T18:57:00Z">
              <w:rPr/>
            </w:rPrChange>
          </w:rPr>
          <w:t xml:space="preserve">. </w:t>
        </w:r>
      </w:ins>
      <w:ins w:id="10251" w:author="Chen Liao" w:date="2021-03-29T07:07:00Z">
        <w:r w:rsidR="00E3674C" w:rsidRPr="002B6EEC">
          <w:rPr>
            <w:sz w:val="22"/>
            <w:szCs w:val="22"/>
            <w:rPrChange w:id="10252" w:author="Chen Liao" w:date="2021-03-29T18:57:00Z">
              <w:rPr/>
            </w:rPrChange>
          </w:rPr>
          <w:t xml:space="preserve">Second, SCFAs </w:t>
        </w:r>
      </w:ins>
      <w:ins w:id="10253" w:author="Chen Liao" w:date="2021-03-29T07:09:00Z">
        <w:r w:rsidR="00646942" w:rsidRPr="002B6EEC">
          <w:rPr>
            <w:sz w:val="22"/>
            <w:szCs w:val="22"/>
            <w:rPrChange w:id="10254" w:author="Chen Liao" w:date="2021-03-29T18:57:00Z">
              <w:rPr/>
            </w:rPrChange>
          </w:rPr>
          <w:t>were</w:t>
        </w:r>
      </w:ins>
      <w:ins w:id="10255" w:author="Chen Liao" w:date="2021-03-29T07:07:00Z">
        <w:r w:rsidR="00E3674C" w:rsidRPr="002B6EEC">
          <w:rPr>
            <w:sz w:val="22"/>
            <w:szCs w:val="22"/>
            <w:rPrChange w:id="10256" w:author="Chen Liao" w:date="2021-03-29T18:57:00Z">
              <w:rPr/>
            </w:rPrChange>
          </w:rPr>
          <w:t xml:space="preserve"> highly produced by gut microbiota that maintains relatively stable composition between day 0 and day 1</w:t>
        </w:r>
      </w:ins>
      <w:ins w:id="10257" w:author="Chen Liao" w:date="2021-03-29T07:08:00Z">
        <w:r w:rsidR="00E3674C" w:rsidRPr="002B6EEC">
          <w:rPr>
            <w:sz w:val="22"/>
            <w:szCs w:val="22"/>
            <w:rPrChange w:id="10258" w:author="Chen Liao" w:date="2021-03-29T18:57:00Z">
              <w:rPr/>
            </w:rPrChange>
          </w:rPr>
          <w:t>, regardless of vendors</w:t>
        </w:r>
        <w:r w:rsidR="00465AAF" w:rsidRPr="002B6EEC">
          <w:rPr>
            <w:sz w:val="22"/>
            <w:szCs w:val="22"/>
            <w:rPrChange w:id="10259" w:author="Chen Liao" w:date="2021-03-29T18:57:00Z">
              <w:rPr/>
            </w:rPrChange>
          </w:rPr>
          <w:t xml:space="preserve"> (</w:t>
        </w:r>
        <w:r w:rsidR="00465AAF" w:rsidRPr="002B6EEC">
          <w:rPr>
            <w:sz w:val="22"/>
            <w:szCs w:val="22"/>
            <w:highlight w:val="yellow"/>
            <w:rPrChange w:id="10260" w:author="Chen Liao" w:date="2021-03-29T18:57:00Z">
              <w:rPr/>
            </w:rPrChange>
          </w:rPr>
          <w:t>Fig. SX</w:t>
        </w:r>
        <w:r w:rsidR="00465AAF" w:rsidRPr="002B6EEC">
          <w:rPr>
            <w:sz w:val="22"/>
            <w:szCs w:val="22"/>
            <w:rPrChange w:id="10261" w:author="Chen Liao" w:date="2021-03-29T18:57:00Z">
              <w:rPr/>
            </w:rPrChange>
          </w:rPr>
          <w:t>)</w:t>
        </w:r>
      </w:ins>
      <w:ins w:id="10262" w:author="Chen Liao" w:date="2021-03-29T07:07:00Z">
        <w:r w:rsidR="00E3674C" w:rsidRPr="002B6EEC">
          <w:rPr>
            <w:sz w:val="22"/>
            <w:szCs w:val="22"/>
            <w:rPrChange w:id="10263" w:author="Chen Liao" w:date="2021-03-29T18:57:00Z">
              <w:rPr/>
            </w:rPrChange>
          </w:rPr>
          <w:t xml:space="preserve">. It is likely the </w:t>
        </w:r>
        <w:commentRangeStart w:id="10264"/>
        <w:r w:rsidR="00E3674C" w:rsidRPr="002B6EEC">
          <w:rPr>
            <w:sz w:val="22"/>
            <w:szCs w:val="22"/>
            <w:rPrChange w:id="10265" w:author="Chen Liao" w:date="2021-03-29T18:57:00Z">
              <w:rPr/>
            </w:rPrChange>
          </w:rPr>
          <w:t xml:space="preserve">mouse gut resembles an </w:t>
        </w:r>
        <w:r w:rsidR="00E3674C" w:rsidRPr="002B6EEC">
          <w:rPr>
            <w:i/>
            <w:iCs/>
            <w:sz w:val="22"/>
            <w:szCs w:val="22"/>
            <w:rPrChange w:id="10266" w:author="Chen Liao" w:date="2021-03-29T18:57:00Z">
              <w:rPr/>
            </w:rPrChange>
          </w:rPr>
          <w:t>in vitro</w:t>
        </w:r>
        <w:r w:rsidR="00E3674C" w:rsidRPr="002B6EEC">
          <w:rPr>
            <w:sz w:val="22"/>
            <w:szCs w:val="22"/>
            <w:rPrChange w:id="10267" w:author="Chen Liao" w:date="2021-03-29T18:57:00Z">
              <w:rPr/>
            </w:rPrChange>
          </w:rPr>
          <w:t xml:space="preserve"> culturing </w:t>
        </w:r>
      </w:ins>
      <w:ins w:id="10268" w:author="Chen Liao" w:date="2021-03-29T07:14:00Z">
        <w:r w:rsidR="00287AA2" w:rsidRPr="002B6EEC">
          <w:rPr>
            <w:sz w:val="22"/>
            <w:szCs w:val="22"/>
            <w:rPrChange w:id="10269" w:author="Chen Liao" w:date="2021-03-29T18:57:00Z">
              <w:rPr/>
            </w:rPrChange>
          </w:rPr>
          <w:t>system</w:t>
        </w:r>
      </w:ins>
      <w:ins w:id="10270" w:author="Chen Liao" w:date="2021-03-29T07:07:00Z">
        <w:r w:rsidR="00E3674C" w:rsidRPr="002B6EEC">
          <w:rPr>
            <w:sz w:val="22"/>
            <w:szCs w:val="22"/>
            <w:rPrChange w:id="10271" w:author="Chen Liao" w:date="2021-03-29T18:57:00Z">
              <w:rPr/>
            </w:rPrChange>
          </w:rPr>
          <w:t xml:space="preserve"> </w:t>
        </w:r>
      </w:ins>
      <w:ins w:id="10272" w:author="Chen Liao" w:date="2021-03-29T07:10:00Z">
        <w:r w:rsidR="00646942" w:rsidRPr="002B6EEC">
          <w:rPr>
            <w:sz w:val="22"/>
            <w:szCs w:val="22"/>
            <w:rPrChange w:id="10273" w:author="Chen Liao" w:date="2021-03-29T18:57:00Z">
              <w:rPr/>
            </w:rPrChange>
          </w:rPr>
          <w:t xml:space="preserve">at the beginning of intervention </w:t>
        </w:r>
      </w:ins>
      <w:ins w:id="10274" w:author="Chen Liao" w:date="2021-03-29T07:07:00Z">
        <w:r w:rsidR="00E3674C" w:rsidRPr="002B6EEC">
          <w:rPr>
            <w:sz w:val="22"/>
            <w:szCs w:val="22"/>
            <w:rPrChange w:id="10275" w:author="Chen Liao" w:date="2021-03-29T18:57:00Z">
              <w:rPr/>
            </w:rPrChange>
          </w:rPr>
          <w:t>wh</w:t>
        </w:r>
      </w:ins>
      <w:ins w:id="10276" w:author="Chen Liao" w:date="2021-03-29T07:10:00Z">
        <w:r w:rsidR="00EE175B" w:rsidRPr="002B6EEC">
          <w:rPr>
            <w:sz w:val="22"/>
            <w:szCs w:val="22"/>
            <w:rPrChange w:id="10277" w:author="Chen Liao" w:date="2021-03-29T18:57:00Z">
              <w:rPr/>
            </w:rPrChange>
          </w:rPr>
          <w:t>en</w:t>
        </w:r>
      </w:ins>
      <w:ins w:id="10278" w:author="Chen Liao" w:date="2021-03-29T07:07:00Z">
        <w:r w:rsidR="00E3674C" w:rsidRPr="002B6EEC">
          <w:rPr>
            <w:sz w:val="22"/>
            <w:szCs w:val="22"/>
            <w:rPrChange w:id="10279" w:author="Chen Liao" w:date="2021-03-29T18:57:00Z">
              <w:rPr/>
            </w:rPrChange>
          </w:rPr>
          <w:t xml:space="preserve"> the microbiome-metabolome relationship follows a rate model</w:t>
        </w:r>
        <w:commentRangeEnd w:id="10264"/>
        <w:r w:rsidR="00E3674C" w:rsidRPr="002B6EEC">
          <w:rPr>
            <w:rStyle w:val="CommentReference"/>
            <w:sz w:val="15"/>
            <w:szCs w:val="15"/>
            <w:rPrChange w:id="10280" w:author="Chen Liao" w:date="2021-03-29T18:57:00Z">
              <w:rPr>
                <w:rStyle w:val="CommentReference"/>
              </w:rPr>
            </w:rPrChange>
          </w:rPr>
          <w:commentReference w:id="10264"/>
        </w:r>
        <w:r w:rsidR="00E3674C" w:rsidRPr="002B6EEC">
          <w:rPr>
            <w:sz w:val="22"/>
            <w:szCs w:val="22"/>
            <w:rPrChange w:id="10281" w:author="Chen Liao" w:date="2021-03-29T18:57:00Z">
              <w:rPr/>
            </w:rPrChange>
          </w:rPr>
          <w:t>, i.e., gut microbiota composition determines the change</w:t>
        </w:r>
      </w:ins>
      <w:ins w:id="10282" w:author="Chen Liao" w:date="2021-03-29T07:10:00Z">
        <w:r w:rsidR="006C323B" w:rsidRPr="002B6EEC">
          <w:rPr>
            <w:sz w:val="22"/>
            <w:szCs w:val="22"/>
            <w:rPrChange w:id="10283" w:author="Chen Liao" w:date="2021-03-29T18:57:00Z">
              <w:rPr/>
            </w:rPrChange>
          </w:rPr>
          <w:t xml:space="preserve"> in </w:t>
        </w:r>
      </w:ins>
      <w:ins w:id="10284" w:author="Chen Liao" w:date="2021-03-29T07:07:00Z">
        <w:r w:rsidR="00E3674C" w:rsidRPr="002B6EEC">
          <w:rPr>
            <w:sz w:val="22"/>
            <w:szCs w:val="22"/>
            <w:rPrChange w:id="10285" w:author="Chen Liao" w:date="2021-03-29T18:57:00Z">
              <w:rPr/>
            </w:rPrChange>
          </w:rPr>
          <w:t xml:space="preserve">SCFAs concentration. </w:t>
        </w:r>
      </w:ins>
      <w:ins w:id="10286" w:author="Chen Liao" w:date="2021-03-29T07:11:00Z">
        <w:r w:rsidR="009A40DB" w:rsidRPr="002B6EEC">
          <w:rPr>
            <w:sz w:val="22"/>
            <w:szCs w:val="22"/>
            <w:rPrChange w:id="10287" w:author="Chen Liao" w:date="2021-03-29T18:57:00Z">
              <w:rPr/>
            </w:rPrChange>
          </w:rPr>
          <w:t>Taken together, t</w:t>
        </w:r>
      </w:ins>
      <w:ins w:id="10288" w:author="Chen Liao" w:date="2021-03-29T03:43:00Z">
        <w:r w:rsidR="00DE7164" w:rsidRPr="002B6EEC">
          <w:rPr>
            <w:sz w:val="22"/>
            <w:szCs w:val="22"/>
            <w:rPrChange w:id="10289" w:author="Chen Liao" w:date="2021-03-29T18:57:00Z">
              <w:rPr/>
            </w:rPrChange>
          </w:rPr>
          <w:t>h</w:t>
        </w:r>
      </w:ins>
      <w:ins w:id="10290" w:author="Chen Liao" w:date="2021-03-29T06:32:00Z">
        <w:r w:rsidR="00746FF8" w:rsidRPr="002B6EEC">
          <w:rPr>
            <w:sz w:val="22"/>
            <w:szCs w:val="22"/>
            <w:rPrChange w:id="10291" w:author="Chen Liao" w:date="2021-03-29T18:57:00Z">
              <w:rPr/>
            </w:rPrChange>
          </w:rPr>
          <w:t>e decoupling of SCFAs from overall microbiota response</w:t>
        </w:r>
      </w:ins>
      <w:ins w:id="10292" w:author="Chen Liao" w:date="2021-03-29T03:43:00Z">
        <w:r w:rsidR="00DE7164" w:rsidRPr="002B6EEC">
          <w:rPr>
            <w:sz w:val="22"/>
            <w:szCs w:val="22"/>
            <w:rPrChange w:id="10293" w:author="Chen Liao" w:date="2021-03-29T18:57:00Z">
              <w:rPr/>
            </w:rPrChange>
          </w:rPr>
          <w:t xml:space="preserve"> suggests that SCFAs </w:t>
        </w:r>
      </w:ins>
      <w:ins w:id="10294" w:author="Chen Liao" w:date="2021-03-29T06:34:00Z">
        <w:r w:rsidR="00746FF8" w:rsidRPr="002B6EEC">
          <w:rPr>
            <w:sz w:val="22"/>
            <w:szCs w:val="22"/>
            <w:rPrChange w:id="10295" w:author="Chen Liao" w:date="2021-03-29T18:57:00Z">
              <w:rPr/>
            </w:rPrChange>
          </w:rPr>
          <w:t xml:space="preserve">responses </w:t>
        </w:r>
      </w:ins>
      <w:ins w:id="10296" w:author="Chen Liao" w:date="2021-03-29T03:43:00Z">
        <w:r w:rsidR="00DE7164" w:rsidRPr="002B6EEC">
          <w:rPr>
            <w:sz w:val="22"/>
            <w:szCs w:val="22"/>
            <w:rPrChange w:id="10297" w:author="Chen Liao" w:date="2021-03-29T18:57:00Z">
              <w:rPr/>
            </w:rPrChange>
          </w:rPr>
          <w:t xml:space="preserve">may be </w:t>
        </w:r>
      </w:ins>
      <w:ins w:id="10298" w:author="Chen Liao" w:date="2021-03-29T07:14:00Z">
        <w:r w:rsidR="00A1014F" w:rsidRPr="002B6EEC">
          <w:rPr>
            <w:sz w:val="22"/>
            <w:szCs w:val="22"/>
            <w:rPrChange w:id="10299" w:author="Chen Liao" w:date="2021-03-29T18:57:00Z">
              <w:rPr/>
            </w:rPrChange>
          </w:rPr>
          <w:t xml:space="preserve">additionally </w:t>
        </w:r>
      </w:ins>
      <w:ins w:id="10300" w:author="Chen Liao" w:date="2021-03-29T06:34:00Z">
        <w:r w:rsidR="00746FF8" w:rsidRPr="002B6EEC">
          <w:rPr>
            <w:sz w:val="22"/>
            <w:szCs w:val="22"/>
            <w:rPrChange w:id="10301" w:author="Chen Liao" w:date="2021-03-29T18:57:00Z">
              <w:rPr/>
            </w:rPrChange>
          </w:rPr>
          <w:t xml:space="preserve">regulated at transcriptional (gene expression) and </w:t>
        </w:r>
        <w:proofErr w:type="spellStart"/>
        <w:r w:rsidR="00746FF8" w:rsidRPr="002B6EEC">
          <w:rPr>
            <w:sz w:val="22"/>
            <w:szCs w:val="22"/>
            <w:rPrChange w:id="10302" w:author="Chen Liao" w:date="2021-03-29T18:57:00Z">
              <w:rPr/>
            </w:rPrChange>
          </w:rPr>
          <w:t>metabolical</w:t>
        </w:r>
        <w:proofErr w:type="spellEnd"/>
        <w:r w:rsidR="00746FF8" w:rsidRPr="002B6EEC">
          <w:rPr>
            <w:sz w:val="22"/>
            <w:szCs w:val="22"/>
            <w:rPrChange w:id="10303" w:author="Chen Liao" w:date="2021-03-29T18:57:00Z">
              <w:rPr/>
            </w:rPrChange>
          </w:rPr>
          <w:t xml:space="preserve"> (enzyme activity)</w:t>
        </w:r>
      </w:ins>
      <w:ins w:id="10304" w:author="Chen Liao" w:date="2021-03-29T06:33:00Z">
        <w:r w:rsidR="00746FF8" w:rsidRPr="002B6EEC">
          <w:rPr>
            <w:sz w:val="22"/>
            <w:szCs w:val="22"/>
            <w:rPrChange w:id="10305" w:author="Chen Liao" w:date="2021-03-29T18:57:00Z">
              <w:rPr/>
            </w:rPrChange>
          </w:rPr>
          <w:t xml:space="preserve"> </w:t>
        </w:r>
      </w:ins>
      <w:ins w:id="10306" w:author="Chen Liao" w:date="2021-03-29T06:35:00Z">
        <w:r w:rsidR="00746FF8" w:rsidRPr="002B6EEC">
          <w:rPr>
            <w:sz w:val="22"/>
            <w:szCs w:val="22"/>
            <w:rPrChange w:id="10307" w:author="Chen Liao" w:date="2021-03-29T18:57:00Z">
              <w:rPr/>
            </w:rPrChange>
          </w:rPr>
          <w:t>levels</w:t>
        </w:r>
      </w:ins>
      <w:ins w:id="10308" w:author="Chen Liao" w:date="2021-03-29T07:15:00Z">
        <w:r w:rsidR="003508FB" w:rsidRPr="002B6EEC">
          <w:rPr>
            <w:sz w:val="22"/>
            <w:szCs w:val="22"/>
            <w:rPrChange w:id="10309" w:author="Chen Liao" w:date="2021-03-29T18:57:00Z">
              <w:rPr/>
            </w:rPrChange>
          </w:rPr>
          <w:t>. O</w:t>
        </w:r>
        <w:r w:rsidR="00B63CC6" w:rsidRPr="002B6EEC">
          <w:rPr>
            <w:sz w:val="22"/>
            <w:szCs w:val="22"/>
            <w:rPrChange w:id="10310" w:author="Chen Liao" w:date="2021-03-29T18:57:00Z">
              <w:rPr/>
            </w:rPrChange>
          </w:rPr>
          <w:t xml:space="preserve">ur </w:t>
        </w:r>
        <w:proofErr w:type="gramStart"/>
        <w:r w:rsidR="00B63CC6" w:rsidRPr="002B6EEC">
          <w:rPr>
            <w:sz w:val="22"/>
            <w:szCs w:val="22"/>
            <w:rPrChange w:id="10311" w:author="Chen Liao" w:date="2021-03-29T18:57:00Z">
              <w:rPr/>
            </w:rPrChange>
          </w:rPr>
          <w:t>evidences</w:t>
        </w:r>
        <w:proofErr w:type="gramEnd"/>
        <w:r w:rsidR="00B63CC6" w:rsidRPr="002B6EEC">
          <w:rPr>
            <w:sz w:val="22"/>
            <w:szCs w:val="22"/>
            <w:rPrChange w:id="10312" w:author="Chen Liao" w:date="2021-03-29T18:57:00Z">
              <w:rPr/>
            </w:rPrChange>
          </w:rPr>
          <w:t xml:space="preserve"> for potential </w:t>
        </w:r>
      </w:ins>
      <w:ins w:id="10313" w:author="Chen Liao" w:date="2021-03-29T07:00:00Z">
        <w:r w:rsidR="00404EB8" w:rsidRPr="002B6EEC">
          <w:rPr>
            <w:sz w:val="22"/>
            <w:szCs w:val="22"/>
            <w:rPrChange w:id="10314" w:author="Chen Liao" w:date="2021-03-29T18:57:00Z">
              <w:rPr/>
            </w:rPrChange>
          </w:rPr>
          <w:t xml:space="preserve">molecular-level </w:t>
        </w:r>
        <w:proofErr w:type="spellStart"/>
        <w:r w:rsidR="00404EB8" w:rsidRPr="002B6EEC">
          <w:rPr>
            <w:sz w:val="22"/>
            <w:szCs w:val="22"/>
            <w:rPrChange w:id="10315" w:author="Chen Liao" w:date="2021-03-29T18:57:00Z">
              <w:rPr/>
            </w:rPrChange>
          </w:rPr>
          <w:t>regualtions</w:t>
        </w:r>
        <w:proofErr w:type="spellEnd"/>
        <w:r w:rsidR="00404EB8" w:rsidRPr="002B6EEC">
          <w:rPr>
            <w:sz w:val="22"/>
            <w:szCs w:val="22"/>
            <w:rPrChange w:id="10316" w:author="Chen Liao" w:date="2021-03-29T18:57:00Z">
              <w:rPr/>
            </w:rPrChange>
          </w:rPr>
          <w:t xml:space="preserve"> </w:t>
        </w:r>
      </w:ins>
      <w:commentRangeStart w:id="10317"/>
      <w:ins w:id="10318" w:author="Chen Liao" w:date="2021-03-29T06:57:00Z">
        <w:r w:rsidR="00404EB8" w:rsidRPr="002B6EEC">
          <w:rPr>
            <w:sz w:val="22"/>
            <w:szCs w:val="22"/>
            <w:rPrChange w:id="10319" w:author="Chen Liao" w:date="2021-03-29T18:57:00Z">
              <w:rPr/>
            </w:rPrChange>
          </w:rPr>
          <w:t>justif</w:t>
        </w:r>
      </w:ins>
      <w:ins w:id="10320" w:author="Chen Liao" w:date="2021-03-29T06:58:00Z">
        <w:r w:rsidR="00404EB8" w:rsidRPr="002B6EEC">
          <w:rPr>
            <w:sz w:val="22"/>
            <w:szCs w:val="22"/>
            <w:rPrChange w:id="10321" w:author="Chen Liao" w:date="2021-03-29T18:57:00Z">
              <w:rPr/>
            </w:rPrChange>
          </w:rPr>
          <w:t>y</w:t>
        </w:r>
      </w:ins>
      <w:ins w:id="10322" w:author="Chen Liao" w:date="2021-03-29T06:57:00Z">
        <w:r w:rsidR="00404EB8" w:rsidRPr="002B6EEC">
          <w:rPr>
            <w:sz w:val="22"/>
            <w:szCs w:val="22"/>
            <w:rPrChange w:id="10323" w:author="Chen Liao" w:date="2021-03-29T18:57:00Z">
              <w:rPr/>
            </w:rPrChange>
          </w:rPr>
          <w:t xml:space="preserve"> the emerging essentiality of integrating transcriptomics and metabolomics data in dietary response analysis</w:t>
        </w:r>
      </w:ins>
      <w:commentRangeEnd w:id="10317"/>
      <w:ins w:id="10324" w:author="Chen Liao" w:date="2021-03-29T06:58:00Z">
        <w:r w:rsidR="00404EB8" w:rsidRPr="002B6EEC">
          <w:rPr>
            <w:rStyle w:val="CommentReference"/>
            <w:sz w:val="15"/>
            <w:szCs w:val="15"/>
            <w:rPrChange w:id="10325" w:author="Chen Liao" w:date="2021-03-29T18:57:00Z">
              <w:rPr>
                <w:rStyle w:val="CommentReference"/>
              </w:rPr>
            </w:rPrChange>
          </w:rPr>
          <w:commentReference w:id="10317"/>
        </w:r>
      </w:ins>
      <w:ins w:id="10326" w:author="Chen Liao" w:date="2021-03-29T06:57:00Z">
        <w:r w:rsidR="00404EB8" w:rsidRPr="002B6EEC">
          <w:rPr>
            <w:sz w:val="22"/>
            <w:szCs w:val="22"/>
            <w:rPrChange w:id="10327" w:author="Chen Liao" w:date="2021-03-29T18:57:00Z">
              <w:rPr/>
            </w:rPrChange>
          </w:rPr>
          <w:t>.</w:t>
        </w:r>
      </w:ins>
    </w:p>
    <w:p w14:paraId="0C9D48DF" w14:textId="0901393B" w:rsidR="0061636C" w:rsidRPr="002B6EEC" w:rsidRDefault="0061636C" w:rsidP="00D215A7">
      <w:pPr>
        <w:jc w:val="both"/>
        <w:rPr>
          <w:ins w:id="10328" w:author="Chen Liao" w:date="2021-03-29T07:11:00Z"/>
          <w:sz w:val="22"/>
          <w:szCs w:val="22"/>
          <w:rPrChange w:id="10329" w:author="Chen Liao" w:date="2021-03-29T18:57:00Z">
            <w:rPr>
              <w:ins w:id="10330" w:author="Chen Liao" w:date="2021-03-29T07:11:00Z"/>
            </w:rPr>
          </w:rPrChange>
        </w:rPr>
      </w:pPr>
    </w:p>
    <w:p w14:paraId="0EFD31FA" w14:textId="3A4A541C" w:rsidR="0061636C" w:rsidRPr="002B6EEC" w:rsidRDefault="0061636C" w:rsidP="00D215A7">
      <w:pPr>
        <w:jc w:val="both"/>
        <w:rPr>
          <w:ins w:id="10331" w:author="Chen Liao" w:date="2021-03-29T03:43:00Z"/>
          <w:sz w:val="22"/>
          <w:szCs w:val="22"/>
          <w:u w:val="single"/>
          <w:rPrChange w:id="10332" w:author="Chen Liao" w:date="2021-03-29T18:57:00Z">
            <w:rPr>
              <w:ins w:id="10333" w:author="Chen Liao" w:date="2021-03-29T03:43:00Z"/>
            </w:rPr>
          </w:rPrChange>
        </w:rPr>
        <w:pPrChange w:id="10334" w:author="Chen Liao" w:date="2021-03-29T07:11:00Z">
          <w:pPr>
            <w:jc w:val="both"/>
          </w:pPr>
        </w:pPrChange>
      </w:pPr>
      <w:ins w:id="10335" w:author="Chen Liao" w:date="2021-03-29T07:11:00Z">
        <w:r w:rsidRPr="002B6EEC">
          <w:rPr>
            <w:sz w:val="22"/>
            <w:szCs w:val="22"/>
            <w:u w:val="single"/>
            <w:rPrChange w:id="10336" w:author="Chen Liao" w:date="2021-03-29T18:57:00Z">
              <w:rPr/>
            </w:rPrChange>
          </w:rPr>
          <w:t xml:space="preserve"># Discuss the challenge of finding </w:t>
        </w:r>
      </w:ins>
      <w:ins w:id="10337" w:author="Chen Liao" w:date="2021-03-29T07:12:00Z">
        <w:r w:rsidRPr="002B6EEC">
          <w:rPr>
            <w:sz w:val="22"/>
            <w:szCs w:val="22"/>
            <w:u w:val="single"/>
            <w:rPrChange w:id="10338" w:author="Chen Liao" w:date="2021-03-29T18:57:00Z">
              <w:rPr/>
            </w:rPrChange>
          </w:rPr>
          <w:t>SCFAs producers</w:t>
        </w:r>
      </w:ins>
    </w:p>
    <w:p w14:paraId="1FAEDA08" w14:textId="77777777" w:rsidR="009A45D4" w:rsidRPr="002B6EEC" w:rsidRDefault="009A45D4" w:rsidP="00DE7164">
      <w:pPr>
        <w:jc w:val="both"/>
        <w:rPr>
          <w:ins w:id="10339" w:author="Chen Liao" w:date="2021-03-29T06:43:00Z"/>
          <w:sz w:val="22"/>
          <w:szCs w:val="22"/>
          <w:rPrChange w:id="10340" w:author="Chen Liao" w:date="2021-03-29T18:57:00Z">
            <w:rPr>
              <w:ins w:id="10341" w:author="Chen Liao" w:date="2021-03-29T06:43:00Z"/>
            </w:rPr>
          </w:rPrChange>
        </w:rPr>
      </w:pPr>
    </w:p>
    <w:p w14:paraId="5692CDC9" w14:textId="4AC5B205" w:rsidR="00DE7164" w:rsidRPr="002B6EEC" w:rsidRDefault="003A013C" w:rsidP="00DE7164">
      <w:pPr>
        <w:jc w:val="both"/>
        <w:rPr>
          <w:ins w:id="10342" w:author="Chen Liao" w:date="2021-03-29T06:57:00Z"/>
          <w:sz w:val="22"/>
          <w:szCs w:val="22"/>
          <w:rPrChange w:id="10343" w:author="Chen Liao" w:date="2021-03-29T18:57:00Z">
            <w:rPr>
              <w:ins w:id="10344" w:author="Chen Liao" w:date="2021-03-29T06:57:00Z"/>
            </w:rPr>
          </w:rPrChange>
        </w:rPr>
      </w:pPr>
      <w:ins w:id="10345" w:author="Chen Liao" w:date="2021-03-29T07:29:00Z">
        <w:r w:rsidRPr="002B6EEC">
          <w:rPr>
            <w:sz w:val="22"/>
            <w:szCs w:val="22"/>
            <w:rPrChange w:id="10346" w:author="Chen Liao" w:date="2021-03-29T18:57:00Z">
              <w:rPr/>
            </w:rPrChange>
          </w:rPr>
          <w:t xml:space="preserve">The above-mentioned </w:t>
        </w:r>
      </w:ins>
      <w:ins w:id="10347" w:author="Chen Liao" w:date="2021-03-29T07:16:00Z">
        <w:r w:rsidR="00F9510D" w:rsidRPr="002B6EEC">
          <w:rPr>
            <w:sz w:val="22"/>
            <w:szCs w:val="22"/>
            <w:rPrChange w:id="10348" w:author="Chen Liao" w:date="2021-03-29T18:57:00Z">
              <w:rPr/>
            </w:rPrChange>
          </w:rPr>
          <w:t xml:space="preserve">challenge of predicting SCFAs from gut </w:t>
        </w:r>
        <w:proofErr w:type="spellStart"/>
        <w:r w:rsidR="00F9510D" w:rsidRPr="002B6EEC">
          <w:rPr>
            <w:sz w:val="22"/>
            <w:szCs w:val="22"/>
            <w:rPrChange w:id="10349" w:author="Chen Liao" w:date="2021-03-29T18:57:00Z">
              <w:rPr/>
            </w:rPrChange>
          </w:rPr>
          <w:t>miocrbiota</w:t>
        </w:r>
        <w:proofErr w:type="spellEnd"/>
        <w:r w:rsidR="00F9510D" w:rsidRPr="002B6EEC">
          <w:rPr>
            <w:sz w:val="22"/>
            <w:szCs w:val="22"/>
            <w:rPrChange w:id="10350" w:author="Chen Liao" w:date="2021-03-29T18:57:00Z">
              <w:rPr/>
            </w:rPrChange>
          </w:rPr>
          <w:t xml:space="preserve"> composition </w:t>
        </w:r>
      </w:ins>
      <w:ins w:id="10351" w:author="Chen Liao" w:date="2021-03-29T07:17:00Z">
        <w:r w:rsidR="00F9510D" w:rsidRPr="002B6EEC">
          <w:rPr>
            <w:sz w:val="22"/>
            <w:szCs w:val="22"/>
            <w:rPrChange w:id="10352" w:author="Chen Liao" w:date="2021-03-29T18:57:00Z">
              <w:rPr/>
            </w:rPrChange>
          </w:rPr>
          <w:t xml:space="preserve">brings </w:t>
        </w:r>
      </w:ins>
      <w:ins w:id="10353" w:author="Chen Liao" w:date="2021-03-29T07:29:00Z">
        <w:r w:rsidRPr="002B6EEC">
          <w:rPr>
            <w:sz w:val="22"/>
            <w:szCs w:val="22"/>
            <w:rPrChange w:id="10354" w:author="Chen Liao" w:date="2021-03-29T18:57:00Z">
              <w:rPr/>
            </w:rPrChange>
          </w:rPr>
          <w:t xml:space="preserve">similar </w:t>
        </w:r>
      </w:ins>
      <w:ins w:id="10355" w:author="Chen Liao" w:date="2021-03-29T07:17:00Z">
        <w:r w:rsidR="00F9510D" w:rsidRPr="002B6EEC">
          <w:rPr>
            <w:sz w:val="22"/>
            <w:szCs w:val="22"/>
            <w:rPrChange w:id="10356" w:author="Chen Liao" w:date="2021-03-29T18:57:00Z">
              <w:rPr/>
            </w:rPrChange>
          </w:rPr>
          <w:t>difficult</w:t>
        </w:r>
      </w:ins>
      <w:ins w:id="10357" w:author="Chen Liao" w:date="2021-03-29T07:29:00Z">
        <w:r w:rsidR="00063174" w:rsidRPr="002B6EEC">
          <w:rPr>
            <w:sz w:val="22"/>
            <w:szCs w:val="22"/>
            <w:rPrChange w:id="10358" w:author="Chen Liao" w:date="2021-03-29T18:57:00Z">
              <w:rPr/>
            </w:rPrChange>
          </w:rPr>
          <w:t>ies</w:t>
        </w:r>
      </w:ins>
      <w:ins w:id="10359" w:author="Chen Liao" w:date="2021-03-29T07:17:00Z">
        <w:r w:rsidR="00F9510D" w:rsidRPr="002B6EEC">
          <w:rPr>
            <w:sz w:val="22"/>
            <w:szCs w:val="22"/>
            <w:rPrChange w:id="10360" w:author="Chen Liao" w:date="2021-03-29T18:57:00Z">
              <w:rPr/>
            </w:rPrChange>
          </w:rPr>
          <w:t xml:space="preserve"> in </w:t>
        </w:r>
      </w:ins>
      <w:ins w:id="10361" w:author="Chen Liao" w:date="2021-03-29T07:18:00Z">
        <w:r w:rsidR="00F9510D" w:rsidRPr="002B6EEC">
          <w:rPr>
            <w:sz w:val="22"/>
            <w:szCs w:val="22"/>
            <w:rPrChange w:id="10362" w:author="Chen Liao" w:date="2021-03-29T18:57:00Z">
              <w:rPr/>
            </w:rPrChange>
          </w:rPr>
          <w:t xml:space="preserve">robust </w:t>
        </w:r>
      </w:ins>
      <w:ins w:id="10363" w:author="Chen Liao" w:date="2021-03-29T07:30:00Z">
        <w:r w:rsidR="00063174" w:rsidRPr="002B6EEC">
          <w:rPr>
            <w:sz w:val="22"/>
            <w:szCs w:val="22"/>
            <w:rPrChange w:id="10364" w:author="Chen Liao" w:date="2021-03-29T18:57:00Z">
              <w:rPr/>
            </w:rPrChange>
          </w:rPr>
          <w:t xml:space="preserve">inference </w:t>
        </w:r>
      </w:ins>
      <w:ins w:id="10365" w:author="Chen Liao" w:date="2021-03-29T07:18:00Z">
        <w:r w:rsidR="00F9510D" w:rsidRPr="002B6EEC">
          <w:rPr>
            <w:sz w:val="22"/>
            <w:szCs w:val="22"/>
            <w:rPrChange w:id="10366" w:author="Chen Liao" w:date="2021-03-29T18:57:00Z">
              <w:rPr/>
            </w:rPrChange>
          </w:rPr>
          <w:t>of SCFAs producers.</w:t>
        </w:r>
      </w:ins>
      <w:ins w:id="10367" w:author="Chen Liao" w:date="2021-03-29T07:32:00Z">
        <w:r w:rsidR="00A726A0" w:rsidRPr="002B6EEC">
          <w:rPr>
            <w:sz w:val="22"/>
            <w:szCs w:val="22"/>
            <w:rPrChange w:id="10368" w:author="Chen Liao" w:date="2021-03-29T18:57:00Z">
              <w:rPr/>
            </w:rPrChange>
          </w:rPr>
          <w:t xml:space="preserve"> </w:t>
        </w:r>
      </w:ins>
      <w:ins w:id="10369" w:author="Chen Liao" w:date="2021-03-29T08:15:00Z">
        <w:r w:rsidR="00E60170" w:rsidRPr="002B6EEC">
          <w:rPr>
            <w:sz w:val="22"/>
            <w:szCs w:val="22"/>
            <w:rPrChange w:id="10370" w:author="Chen Liao" w:date="2021-03-29T18:57:00Z">
              <w:rPr/>
            </w:rPrChange>
          </w:rPr>
          <w:t>Using three different app</w:t>
        </w:r>
      </w:ins>
      <w:ins w:id="10371" w:author="Chen Liao" w:date="2021-03-29T08:16:00Z">
        <w:r w:rsidR="00E60170" w:rsidRPr="002B6EEC">
          <w:rPr>
            <w:sz w:val="22"/>
            <w:szCs w:val="22"/>
            <w:rPrChange w:id="10372" w:author="Chen Liao" w:date="2021-03-29T18:57:00Z">
              <w:rPr/>
            </w:rPrChange>
          </w:rPr>
          <w:t xml:space="preserve">roaches, we showed that the inferred top producers </w:t>
        </w:r>
      </w:ins>
      <w:ins w:id="10373" w:author="Chen Liao" w:date="2021-03-29T08:17:00Z">
        <w:r w:rsidR="00E60170" w:rsidRPr="002B6EEC">
          <w:rPr>
            <w:sz w:val="22"/>
            <w:szCs w:val="22"/>
            <w:rPrChange w:id="10374" w:author="Chen Liao" w:date="2021-03-29T18:57:00Z">
              <w:rPr/>
            </w:rPrChange>
          </w:rPr>
          <w:t xml:space="preserve">do not agree with </w:t>
        </w:r>
        <w:proofErr w:type="spellStart"/>
        <w:r w:rsidR="00E60170" w:rsidRPr="002B6EEC">
          <w:rPr>
            <w:sz w:val="22"/>
            <w:szCs w:val="22"/>
            <w:rPrChange w:id="10375" w:author="Chen Liao" w:date="2021-03-29T18:57:00Z">
              <w:rPr/>
            </w:rPrChange>
          </w:rPr>
          <w:t>eacht</w:t>
        </w:r>
        <w:proofErr w:type="spellEnd"/>
        <w:r w:rsidR="00E60170" w:rsidRPr="002B6EEC">
          <w:rPr>
            <w:sz w:val="22"/>
            <w:szCs w:val="22"/>
            <w:rPrChange w:id="10376" w:author="Chen Liao" w:date="2021-03-29T18:57:00Z">
              <w:rPr/>
            </w:rPrChange>
          </w:rPr>
          <w:t xml:space="preserve"> other. Taking propionate producers as an example. The random forest model </w:t>
        </w:r>
      </w:ins>
      <w:ins w:id="10377" w:author="Chen Liao" w:date="2021-03-29T08:18:00Z">
        <w:r w:rsidR="00E60170" w:rsidRPr="002B6EEC">
          <w:rPr>
            <w:sz w:val="22"/>
            <w:szCs w:val="22"/>
            <w:rPrChange w:id="10378" w:author="Chen Liao" w:date="2021-03-29T18:57:00Z">
              <w:rPr/>
            </w:rPrChange>
          </w:rPr>
          <w:t xml:space="preserve">developed in Fig. 5 ranked propionate producers based on their Gini importance scores and the top three are Bacteroides </w:t>
        </w:r>
        <w:proofErr w:type="spellStart"/>
        <w:r w:rsidR="00E60170" w:rsidRPr="002B6EEC">
          <w:rPr>
            <w:sz w:val="22"/>
            <w:szCs w:val="22"/>
            <w:rPrChange w:id="10379" w:author="Chen Liao" w:date="2021-03-29T18:57:00Z">
              <w:rPr/>
            </w:rPrChange>
          </w:rPr>
          <w:t>acidifaciens</w:t>
        </w:r>
        <w:proofErr w:type="spellEnd"/>
        <w:r w:rsidR="00E60170" w:rsidRPr="002B6EEC">
          <w:rPr>
            <w:sz w:val="22"/>
            <w:szCs w:val="22"/>
            <w:rPrChange w:id="10380" w:author="Chen Liao" w:date="2021-03-29T18:57:00Z">
              <w:rPr/>
            </w:rPrChange>
          </w:rPr>
          <w:t xml:space="preserve">, unclassified </w:t>
        </w:r>
        <w:proofErr w:type="spellStart"/>
        <w:r w:rsidR="00E60170" w:rsidRPr="002B6EEC">
          <w:rPr>
            <w:sz w:val="22"/>
            <w:szCs w:val="22"/>
            <w:rPrChange w:id="10381" w:author="Chen Liao" w:date="2021-03-29T18:57:00Z">
              <w:rPr/>
            </w:rPrChange>
          </w:rPr>
          <w:t>Alloprevottella</w:t>
        </w:r>
        <w:proofErr w:type="spellEnd"/>
        <w:r w:rsidR="00E60170" w:rsidRPr="002B6EEC">
          <w:rPr>
            <w:sz w:val="22"/>
            <w:szCs w:val="22"/>
            <w:rPrChange w:id="10382" w:author="Chen Liao" w:date="2021-03-29T18:57:00Z">
              <w:rPr/>
            </w:rPrChange>
          </w:rPr>
          <w:t xml:space="preserve"> and </w:t>
        </w:r>
        <w:proofErr w:type="spellStart"/>
        <w:r w:rsidR="00E60170" w:rsidRPr="002B6EEC">
          <w:rPr>
            <w:sz w:val="22"/>
            <w:szCs w:val="22"/>
            <w:rPrChange w:id="10383" w:author="Chen Liao" w:date="2021-03-29T18:57:00Z">
              <w:rPr/>
            </w:rPrChange>
          </w:rPr>
          <w:t>Akkermansia</w:t>
        </w:r>
        <w:proofErr w:type="spellEnd"/>
        <w:r w:rsidR="00E60170" w:rsidRPr="002B6EEC">
          <w:rPr>
            <w:sz w:val="22"/>
            <w:szCs w:val="22"/>
            <w:rPrChange w:id="10384" w:author="Chen Liao" w:date="2021-03-29T18:57:00Z">
              <w:rPr/>
            </w:rPrChange>
          </w:rPr>
          <w:t xml:space="preserve"> </w:t>
        </w:r>
        <w:proofErr w:type="spellStart"/>
        <w:r w:rsidR="00E60170" w:rsidRPr="002B6EEC">
          <w:rPr>
            <w:sz w:val="22"/>
            <w:szCs w:val="22"/>
            <w:rPrChange w:id="10385" w:author="Chen Liao" w:date="2021-03-29T18:57:00Z">
              <w:rPr/>
            </w:rPrChange>
          </w:rPr>
          <w:t>muciniphila</w:t>
        </w:r>
        <w:proofErr w:type="spellEnd"/>
        <w:r w:rsidR="00E60170" w:rsidRPr="002B6EEC">
          <w:rPr>
            <w:sz w:val="22"/>
            <w:szCs w:val="22"/>
            <w:rPrChange w:id="10386" w:author="Chen Liao" w:date="2021-03-29T18:57:00Z">
              <w:rPr/>
            </w:rPrChange>
          </w:rPr>
          <w:t>. The s</w:t>
        </w:r>
      </w:ins>
      <w:ins w:id="10387" w:author="Chen Liao" w:date="2021-03-29T08:19:00Z">
        <w:r w:rsidR="00E60170" w:rsidRPr="002B6EEC">
          <w:rPr>
            <w:sz w:val="22"/>
            <w:szCs w:val="22"/>
            <w:rPrChange w:id="10388" w:author="Chen Liao" w:date="2021-03-29T18:57:00Z">
              <w:rPr/>
            </w:rPrChange>
          </w:rPr>
          <w:t xml:space="preserve">econd approach is repeated correlation, which identified Parabacteroides </w:t>
        </w:r>
        <w:proofErr w:type="spellStart"/>
        <w:r w:rsidR="00E60170" w:rsidRPr="002B6EEC">
          <w:rPr>
            <w:sz w:val="22"/>
            <w:szCs w:val="22"/>
            <w:rPrChange w:id="10389" w:author="Chen Liao" w:date="2021-03-29T18:57:00Z">
              <w:rPr/>
            </w:rPrChange>
          </w:rPr>
          <w:t>distasonis</w:t>
        </w:r>
        <w:proofErr w:type="spellEnd"/>
        <w:r w:rsidR="00E60170" w:rsidRPr="002B6EEC">
          <w:rPr>
            <w:sz w:val="22"/>
            <w:szCs w:val="22"/>
            <w:rPrChange w:id="10390" w:author="Chen Liao" w:date="2021-03-29T18:57:00Z">
              <w:rPr/>
            </w:rPrChange>
          </w:rPr>
          <w:t xml:space="preserve"> as the sole significant producer. According to the random forest model, Parabacteroides </w:t>
        </w:r>
        <w:proofErr w:type="spellStart"/>
        <w:r w:rsidR="00E60170" w:rsidRPr="002B6EEC">
          <w:rPr>
            <w:sz w:val="22"/>
            <w:szCs w:val="22"/>
            <w:rPrChange w:id="10391" w:author="Chen Liao" w:date="2021-03-29T18:57:00Z">
              <w:rPr/>
            </w:rPrChange>
          </w:rPr>
          <w:t>distasonis</w:t>
        </w:r>
        <w:proofErr w:type="spellEnd"/>
        <w:r w:rsidR="00E60170" w:rsidRPr="002B6EEC">
          <w:rPr>
            <w:sz w:val="22"/>
            <w:szCs w:val="22"/>
            <w:rPrChange w:id="10392" w:author="Chen Liao" w:date="2021-03-29T18:57:00Z">
              <w:rPr/>
            </w:rPrChange>
          </w:rPr>
          <w:t xml:space="preserve"> ranke</w:t>
        </w:r>
      </w:ins>
      <w:ins w:id="10393" w:author="Chen Liao" w:date="2021-03-29T08:20:00Z">
        <w:r w:rsidR="00E60170" w:rsidRPr="002B6EEC">
          <w:rPr>
            <w:sz w:val="22"/>
            <w:szCs w:val="22"/>
            <w:rPrChange w:id="10394" w:author="Chen Liao" w:date="2021-03-29T18:57:00Z">
              <w:rPr/>
            </w:rPrChange>
          </w:rPr>
          <w:t>d the 5</w:t>
        </w:r>
        <w:r w:rsidR="00E60170" w:rsidRPr="002B6EEC">
          <w:rPr>
            <w:sz w:val="22"/>
            <w:szCs w:val="22"/>
            <w:vertAlign w:val="superscript"/>
            <w:rPrChange w:id="10395" w:author="Chen Liao" w:date="2021-03-29T18:57:00Z">
              <w:rPr/>
            </w:rPrChange>
          </w:rPr>
          <w:t>th</w:t>
        </w:r>
        <w:r w:rsidR="00E60170" w:rsidRPr="002B6EEC">
          <w:rPr>
            <w:sz w:val="22"/>
            <w:szCs w:val="22"/>
            <w:rPrChange w:id="10396" w:author="Chen Liao" w:date="2021-03-29T18:57:00Z">
              <w:rPr/>
            </w:rPrChange>
          </w:rPr>
          <w:t xml:space="preserve"> among all bacterial species. The third approach also trained a random forest model but on only subset of data. </w:t>
        </w:r>
      </w:ins>
      <w:ins w:id="10397" w:author="Chen Liao" w:date="2021-03-29T07:37:00Z">
        <w:r w:rsidR="00A726A0" w:rsidRPr="002B6EEC">
          <w:rPr>
            <w:sz w:val="22"/>
            <w:szCs w:val="22"/>
            <w:rPrChange w:id="10398" w:author="Chen Liao" w:date="2021-03-29T18:57:00Z">
              <w:rPr/>
            </w:rPrChange>
          </w:rPr>
          <w:t xml:space="preserve">SCFAs production may follow a rate model within </w:t>
        </w:r>
      </w:ins>
      <w:ins w:id="10399" w:author="Chen Liao" w:date="2021-03-29T08:21:00Z">
        <w:r w:rsidR="00E60170" w:rsidRPr="002B6EEC">
          <w:rPr>
            <w:sz w:val="22"/>
            <w:szCs w:val="22"/>
            <w:rPrChange w:id="10400" w:author="Chen Liao" w:date="2021-03-29T18:57:00Z">
              <w:rPr/>
            </w:rPrChange>
          </w:rPr>
          <w:t>the first day (</w:t>
        </w:r>
        <w:r w:rsidR="00E60170" w:rsidRPr="002B6EEC">
          <w:rPr>
            <w:sz w:val="22"/>
            <w:szCs w:val="22"/>
            <w:highlight w:val="yellow"/>
            <w:rPrChange w:id="10401" w:author="Chen Liao" w:date="2021-03-29T18:57:00Z">
              <w:rPr/>
            </w:rPrChange>
          </w:rPr>
          <w:t>Fig. SX</w:t>
        </w:r>
        <w:r w:rsidR="00E60170" w:rsidRPr="002B6EEC">
          <w:rPr>
            <w:sz w:val="22"/>
            <w:szCs w:val="22"/>
            <w:rPrChange w:id="10402" w:author="Chen Liao" w:date="2021-03-29T18:57:00Z">
              <w:rPr/>
            </w:rPrChange>
          </w:rPr>
          <w:t>)</w:t>
        </w:r>
      </w:ins>
      <w:ins w:id="10403" w:author="Chen Liao" w:date="2021-03-29T07:37:00Z">
        <w:r w:rsidR="00A726A0" w:rsidRPr="002B6EEC">
          <w:rPr>
            <w:sz w:val="22"/>
            <w:szCs w:val="22"/>
            <w:rPrChange w:id="10404" w:author="Chen Liao" w:date="2021-03-29T18:57:00Z">
              <w:rPr/>
            </w:rPrChange>
          </w:rPr>
          <w:t xml:space="preserve">, </w:t>
        </w:r>
      </w:ins>
      <w:ins w:id="10405" w:author="Chen Liao" w:date="2021-03-29T08:21:00Z">
        <w:r w:rsidR="00E60170" w:rsidRPr="002B6EEC">
          <w:rPr>
            <w:sz w:val="22"/>
            <w:szCs w:val="22"/>
            <w:rPrChange w:id="10406" w:author="Chen Liao" w:date="2021-03-29T18:57:00Z">
              <w:rPr/>
            </w:rPrChange>
          </w:rPr>
          <w:t xml:space="preserve">the model was </w:t>
        </w:r>
      </w:ins>
      <w:ins w:id="10407" w:author="Chen Liao" w:date="2021-03-29T03:43:00Z">
        <w:r w:rsidR="00DE7164" w:rsidRPr="002B6EEC">
          <w:rPr>
            <w:sz w:val="22"/>
            <w:szCs w:val="22"/>
            <w:rPrChange w:id="10408" w:author="Chen Liao" w:date="2021-03-29T18:57:00Z">
              <w:rPr/>
            </w:rPrChange>
          </w:rPr>
          <w:t>trained</w:t>
        </w:r>
      </w:ins>
      <w:ins w:id="10409" w:author="Chen Liao" w:date="2021-03-29T08:21:00Z">
        <w:r w:rsidR="00E60170" w:rsidRPr="002B6EEC">
          <w:rPr>
            <w:sz w:val="22"/>
            <w:szCs w:val="22"/>
            <w:rPrChange w:id="10410" w:author="Chen Liao" w:date="2021-03-29T18:57:00Z">
              <w:rPr/>
            </w:rPrChange>
          </w:rPr>
          <w:t xml:space="preserve"> on the</w:t>
        </w:r>
      </w:ins>
      <w:ins w:id="10411" w:author="Chen Liao" w:date="2021-03-29T03:43:00Z">
        <w:r w:rsidR="00DE7164" w:rsidRPr="002B6EEC">
          <w:rPr>
            <w:sz w:val="22"/>
            <w:szCs w:val="22"/>
            <w:rPrChange w:id="10412" w:author="Chen Liao" w:date="2021-03-29T18:57:00Z">
              <w:rPr/>
            </w:rPrChange>
          </w:rPr>
          <w:t xml:space="preserve"> baseline and </w:t>
        </w:r>
      </w:ins>
      <w:ins w:id="10413" w:author="Chen Liao" w:date="2021-03-29T07:38:00Z">
        <w:r w:rsidR="00A726A0" w:rsidRPr="002B6EEC">
          <w:rPr>
            <w:sz w:val="22"/>
            <w:szCs w:val="22"/>
            <w:rPrChange w:id="10414" w:author="Chen Liao" w:date="2021-03-29T18:57:00Z">
              <w:rPr/>
            </w:rPrChange>
          </w:rPr>
          <w:t>first-day</w:t>
        </w:r>
      </w:ins>
      <w:ins w:id="10415" w:author="Chen Liao" w:date="2021-03-29T03:43:00Z">
        <w:r w:rsidR="00DE7164" w:rsidRPr="002B6EEC">
          <w:rPr>
            <w:sz w:val="22"/>
            <w:szCs w:val="22"/>
            <w:rPrChange w:id="10416" w:author="Chen Liao" w:date="2021-03-29T18:57:00Z">
              <w:rPr/>
            </w:rPrChange>
          </w:rPr>
          <w:t xml:space="preserve"> data</w:t>
        </w:r>
      </w:ins>
      <w:ins w:id="10417" w:author="Chen Liao" w:date="2021-03-29T07:38:00Z">
        <w:r w:rsidR="00A726A0" w:rsidRPr="002B6EEC">
          <w:rPr>
            <w:sz w:val="22"/>
            <w:szCs w:val="22"/>
            <w:rPrChange w:id="10418" w:author="Chen Liao" w:date="2021-03-29T18:57:00Z">
              <w:rPr/>
            </w:rPrChange>
          </w:rPr>
          <w:t xml:space="preserve"> and identified </w:t>
        </w:r>
      </w:ins>
      <w:ins w:id="10419" w:author="Chen Liao" w:date="2021-03-29T03:43:00Z">
        <w:r w:rsidR="00DE7164" w:rsidRPr="002B6EEC">
          <w:rPr>
            <w:sz w:val="22"/>
            <w:szCs w:val="22"/>
            <w:rPrChange w:id="10420" w:author="Chen Liao" w:date="2021-03-29T18:57:00Z">
              <w:rPr/>
            </w:rPrChange>
          </w:rPr>
          <w:t>unclassified Parabacteroides</w:t>
        </w:r>
      </w:ins>
      <w:ins w:id="10421" w:author="Chen Liao" w:date="2021-03-29T08:21:00Z">
        <w:r w:rsidR="00E60170" w:rsidRPr="002B6EEC">
          <w:rPr>
            <w:sz w:val="22"/>
            <w:szCs w:val="22"/>
            <w:rPrChange w:id="10422" w:author="Chen Liao" w:date="2021-03-29T18:57:00Z">
              <w:rPr/>
            </w:rPrChange>
          </w:rPr>
          <w:t>, xx, and xx</w:t>
        </w:r>
      </w:ins>
      <w:ins w:id="10423" w:author="Chen Liao" w:date="2021-03-29T03:43:00Z">
        <w:r w:rsidR="00DE7164" w:rsidRPr="002B6EEC">
          <w:rPr>
            <w:sz w:val="22"/>
            <w:szCs w:val="22"/>
            <w:rPrChange w:id="10424" w:author="Chen Liao" w:date="2021-03-29T18:57:00Z">
              <w:rPr/>
            </w:rPrChange>
          </w:rPr>
          <w:t xml:space="preserve"> </w:t>
        </w:r>
      </w:ins>
      <w:ins w:id="10425" w:author="Chen Liao" w:date="2021-03-29T07:38:00Z">
        <w:r w:rsidR="00A726A0" w:rsidRPr="002B6EEC">
          <w:rPr>
            <w:sz w:val="22"/>
            <w:szCs w:val="22"/>
            <w:rPrChange w:id="10426" w:author="Chen Liao" w:date="2021-03-29T18:57:00Z">
              <w:rPr/>
            </w:rPrChange>
          </w:rPr>
          <w:t xml:space="preserve">as the </w:t>
        </w:r>
      </w:ins>
      <w:ins w:id="10427" w:author="Chen Liao" w:date="2021-03-29T08:22:00Z">
        <w:r w:rsidR="00E60170" w:rsidRPr="002B6EEC">
          <w:rPr>
            <w:sz w:val="22"/>
            <w:szCs w:val="22"/>
            <w:rPrChange w:id="10428" w:author="Chen Liao" w:date="2021-03-29T18:57:00Z">
              <w:rPr/>
            </w:rPrChange>
          </w:rPr>
          <w:t>top three</w:t>
        </w:r>
      </w:ins>
      <w:ins w:id="10429" w:author="Chen Liao" w:date="2021-03-29T03:43:00Z">
        <w:r w:rsidR="00DE7164" w:rsidRPr="002B6EEC">
          <w:rPr>
            <w:sz w:val="22"/>
            <w:szCs w:val="22"/>
            <w:rPrChange w:id="10430" w:author="Chen Liao" w:date="2021-03-29T18:57:00Z">
              <w:rPr/>
            </w:rPrChange>
          </w:rPr>
          <w:t xml:space="preserve"> propionate producer</w:t>
        </w:r>
      </w:ins>
      <w:ins w:id="10431" w:author="Chen Liao" w:date="2021-03-29T08:22:00Z">
        <w:r w:rsidR="00E60170" w:rsidRPr="002B6EEC">
          <w:rPr>
            <w:sz w:val="22"/>
            <w:szCs w:val="22"/>
            <w:rPrChange w:id="10432" w:author="Chen Liao" w:date="2021-03-29T18:57:00Z">
              <w:rPr/>
            </w:rPrChange>
          </w:rPr>
          <w:t>s</w:t>
        </w:r>
      </w:ins>
      <w:ins w:id="10433" w:author="Chen Liao" w:date="2021-03-29T03:43:00Z">
        <w:r w:rsidR="00DE7164" w:rsidRPr="002B6EEC">
          <w:rPr>
            <w:sz w:val="22"/>
            <w:szCs w:val="22"/>
            <w:rPrChange w:id="10434" w:author="Chen Liao" w:date="2021-03-29T18:57:00Z">
              <w:rPr/>
            </w:rPrChange>
          </w:rPr>
          <w:t xml:space="preserve">. </w:t>
        </w:r>
      </w:ins>
      <w:ins w:id="10435" w:author="Chen Liao" w:date="2021-03-29T08:22:00Z">
        <w:r w:rsidR="00E60170" w:rsidRPr="002B6EEC">
          <w:rPr>
            <w:sz w:val="22"/>
            <w:szCs w:val="22"/>
            <w:rPrChange w:id="10436" w:author="Chen Liao" w:date="2021-03-29T18:57:00Z">
              <w:rPr/>
            </w:rPrChange>
          </w:rPr>
          <w:t>Among the three candidate species, t</w:t>
        </w:r>
      </w:ins>
      <w:ins w:id="10437" w:author="Chen Liao" w:date="2021-03-29T08:23:00Z">
        <w:r w:rsidR="00E60170" w:rsidRPr="002B6EEC">
          <w:rPr>
            <w:sz w:val="22"/>
            <w:szCs w:val="22"/>
            <w:rPrChange w:id="10438" w:author="Chen Liao" w:date="2021-03-29T18:57:00Z">
              <w:rPr/>
            </w:rPrChange>
          </w:rPr>
          <w:t xml:space="preserve">he absolute abundance of </w:t>
        </w:r>
      </w:ins>
      <w:ins w:id="10439" w:author="Chen Liao" w:date="2021-03-29T08:22:00Z">
        <w:r w:rsidR="00E60170" w:rsidRPr="002B6EEC">
          <w:rPr>
            <w:sz w:val="22"/>
            <w:szCs w:val="22"/>
            <w:rPrChange w:id="10440" w:author="Chen Liao" w:date="2021-03-29T18:57:00Z">
              <w:rPr/>
            </w:rPrChange>
          </w:rPr>
          <w:t xml:space="preserve">unclassified Parabacteroides showed a </w:t>
        </w:r>
      </w:ins>
      <w:ins w:id="10441" w:author="Chen Liao" w:date="2021-03-29T07:39:00Z">
        <w:r w:rsidR="00A726A0" w:rsidRPr="002B6EEC">
          <w:rPr>
            <w:sz w:val="22"/>
            <w:szCs w:val="22"/>
            <w:rPrChange w:id="10442" w:author="Chen Liao" w:date="2021-03-29T18:57:00Z">
              <w:rPr/>
            </w:rPrChange>
          </w:rPr>
          <w:t>linear</w:t>
        </w:r>
      </w:ins>
      <w:ins w:id="10443" w:author="Chen Liao" w:date="2021-03-29T03:43:00Z">
        <w:r w:rsidR="00DE7164" w:rsidRPr="002B6EEC">
          <w:rPr>
            <w:sz w:val="22"/>
            <w:szCs w:val="22"/>
            <w:rPrChange w:id="10444" w:author="Chen Liao" w:date="2021-03-29T18:57:00Z">
              <w:rPr/>
            </w:rPrChange>
          </w:rPr>
          <w:t xml:space="preserve"> </w:t>
        </w:r>
      </w:ins>
      <w:ins w:id="10445" w:author="Chen Liao" w:date="2021-03-29T07:39:00Z">
        <w:r w:rsidR="00A726A0" w:rsidRPr="002B6EEC">
          <w:rPr>
            <w:sz w:val="22"/>
            <w:szCs w:val="22"/>
            <w:rPrChange w:id="10446" w:author="Chen Liao" w:date="2021-03-29T18:57:00Z">
              <w:rPr/>
            </w:rPrChange>
          </w:rPr>
          <w:t>association</w:t>
        </w:r>
      </w:ins>
      <w:ins w:id="10447" w:author="Chen Liao" w:date="2021-03-29T03:43:00Z">
        <w:r w:rsidR="00DE7164" w:rsidRPr="002B6EEC">
          <w:rPr>
            <w:sz w:val="22"/>
            <w:szCs w:val="22"/>
            <w:rPrChange w:id="10448" w:author="Chen Liao" w:date="2021-03-29T18:57:00Z">
              <w:rPr/>
            </w:rPrChange>
          </w:rPr>
          <w:t xml:space="preserve"> </w:t>
        </w:r>
      </w:ins>
      <w:ins w:id="10449" w:author="Chen Liao" w:date="2021-03-29T08:23:00Z">
        <w:r w:rsidR="00E60170" w:rsidRPr="002B6EEC">
          <w:rPr>
            <w:sz w:val="22"/>
            <w:szCs w:val="22"/>
            <w:rPrChange w:id="10450" w:author="Chen Liao" w:date="2021-03-29T18:57:00Z">
              <w:rPr/>
            </w:rPrChange>
          </w:rPr>
          <w:t>with</w:t>
        </w:r>
      </w:ins>
      <w:ins w:id="10451" w:author="Chen Liao" w:date="2021-03-29T03:43:00Z">
        <w:r w:rsidR="00DE7164" w:rsidRPr="002B6EEC">
          <w:rPr>
            <w:sz w:val="22"/>
            <w:szCs w:val="22"/>
            <w:rPrChange w:id="10452" w:author="Chen Liao" w:date="2021-03-29T18:57:00Z">
              <w:rPr/>
            </w:rPrChange>
          </w:rPr>
          <w:t xml:space="preserve"> </w:t>
        </w:r>
        <w:proofErr w:type="spellStart"/>
        <w:r w:rsidR="00DE7164" w:rsidRPr="002B6EEC">
          <w:rPr>
            <w:sz w:val="22"/>
            <w:szCs w:val="22"/>
            <w:rPrChange w:id="10453" w:author="Chen Liao" w:date="2021-03-29T18:57:00Z">
              <w:rPr/>
            </w:rPrChange>
          </w:rPr>
          <w:t>propioinate</w:t>
        </w:r>
        <w:proofErr w:type="spellEnd"/>
        <w:r w:rsidR="00DE7164" w:rsidRPr="002B6EEC">
          <w:rPr>
            <w:sz w:val="22"/>
            <w:szCs w:val="22"/>
            <w:rPrChange w:id="10454" w:author="Chen Liao" w:date="2021-03-29T18:57:00Z">
              <w:rPr/>
            </w:rPrChange>
          </w:rPr>
          <w:t xml:space="preserve"> change </w:t>
        </w:r>
      </w:ins>
      <w:ins w:id="10455" w:author="Chen Liao" w:date="2021-03-29T08:23:00Z">
        <w:r w:rsidR="00E60170" w:rsidRPr="002B6EEC">
          <w:rPr>
            <w:sz w:val="22"/>
            <w:szCs w:val="22"/>
            <w:rPrChange w:id="10456" w:author="Chen Liao" w:date="2021-03-29T18:57:00Z">
              <w:rPr/>
            </w:rPrChange>
          </w:rPr>
          <w:t xml:space="preserve">between day 0 and day 1, while this association fades away </w:t>
        </w:r>
      </w:ins>
      <w:ins w:id="10457" w:author="Chen Liao" w:date="2021-03-29T08:24:00Z">
        <w:r w:rsidR="00E60170" w:rsidRPr="002B6EEC">
          <w:rPr>
            <w:sz w:val="22"/>
            <w:szCs w:val="22"/>
            <w:rPrChange w:id="10458" w:author="Chen Liao" w:date="2021-03-29T18:57:00Z">
              <w:rPr/>
            </w:rPrChange>
          </w:rPr>
          <w:t>in data after day 1</w:t>
        </w:r>
      </w:ins>
      <w:ins w:id="10459" w:author="Chen Liao" w:date="2021-03-29T03:43:00Z">
        <w:r w:rsidR="00DE7164" w:rsidRPr="002B6EEC">
          <w:rPr>
            <w:sz w:val="22"/>
            <w:szCs w:val="22"/>
            <w:rPrChange w:id="10460" w:author="Chen Liao" w:date="2021-03-29T18:57:00Z">
              <w:rPr/>
            </w:rPrChange>
          </w:rPr>
          <w:t xml:space="preserve">. The finding that unclassified </w:t>
        </w:r>
        <w:proofErr w:type="spellStart"/>
        <w:r w:rsidR="00DE7164" w:rsidRPr="002B6EEC">
          <w:rPr>
            <w:sz w:val="22"/>
            <w:szCs w:val="22"/>
            <w:rPrChange w:id="10461" w:author="Chen Liao" w:date="2021-03-29T18:57:00Z">
              <w:rPr/>
            </w:rPrChange>
          </w:rPr>
          <w:t>Parabactoierder</w:t>
        </w:r>
        <w:proofErr w:type="spellEnd"/>
        <w:r w:rsidR="00DE7164" w:rsidRPr="002B6EEC">
          <w:rPr>
            <w:sz w:val="22"/>
            <w:szCs w:val="22"/>
            <w:rPrChange w:id="10462" w:author="Chen Liao" w:date="2021-03-29T18:57:00Z">
              <w:rPr/>
            </w:rPrChange>
          </w:rPr>
          <w:t xml:space="preserve"> as the top producer is promising, not only due to in vitro support of its fermentation capability, but also it explains why Shanghai mice has a low propionate level. </w:t>
        </w:r>
      </w:ins>
      <w:ins w:id="10463" w:author="Chen Liao" w:date="2021-03-29T07:39:00Z">
        <w:r w:rsidR="00B020ED" w:rsidRPr="002B6EEC">
          <w:rPr>
            <w:sz w:val="22"/>
            <w:szCs w:val="22"/>
            <w:rPrChange w:id="10464" w:author="Chen Liao" w:date="2021-03-29T18:57:00Z">
              <w:rPr/>
            </w:rPrChange>
          </w:rPr>
          <w:t>It is important to n</w:t>
        </w:r>
      </w:ins>
      <w:ins w:id="10465" w:author="Chen Liao" w:date="2021-03-29T03:43:00Z">
        <w:r w:rsidR="00DE7164" w:rsidRPr="002B6EEC">
          <w:rPr>
            <w:sz w:val="22"/>
            <w:szCs w:val="22"/>
            <w:rPrChange w:id="10466" w:author="Chen Liao" w:date="2021-03-29T18:57:00Z">
              <w:rPr/>
            </w:rPrChange>
          </w:rPr>
          <w:t xml:space="preserve">ote that the low propionate cannot be </w:t>
        </w:r>
        <w:proofErr w:type="spellStart"/>
        <w:r w:rsidR="00DE7164" w:rsidRPr="002B6EEC">
          <w:rPr>
            <w:sz w:val="22"/>
            <w:szCs w:val="22"/>
            <w:rPrChange w:id="10467" w:author="Chen Liao" w:date="2021-03-29T18:57:00Z">
              <w:rPr/>
            </w:rPrChange>
          </w:rPr>
          <w:t>convincely</w:t>
        </w:r>
        <w:proofErr w:type="spellEnd"/>
        <w:r w:rsidR="00DE7164" w:rsidRPr="002B6EEC">
          <w:rPr>
            <w:sz w:val="22"/>
            <w:szCs w:val="22"/>
            <w:rPrChange w:id="10468" w:author="Chen Liao" w:date="2021-03-29T18:57:00Z">
              <w:rPr/>
            </w:rPrChange>
          </w:rPr>
          <w:t xml:space="preserve"> explained by low biomass as its acetate and butyrate levels are at comparable levels to the other vendors.</w:t>
        </w:r>
      </w:ins>
    </w:p>
    <w:p w14:paraId="5BB72607" w14:textId="1C3ABA14" w:rsidR="00136FBE" w:rsidRPr="002B6EEC" w:rsidRDefault="00136FBE" w:rsidP="00DE7164">
      <w:pPr>
        <w:jc w:val="both"/>
        <w:rPr>
          <w:ins w:id="10469" w:author="Chen Liao" w:date="2021-03-29T06:57:00Z"/>
          <w:sz w:val="22"/>
          <w:szCs w:val="22"/>
          <w:rPrChange w:id="10470" w:author="Chen Liao" w:date="2021-03-29T18:57:00Z">
            <w:rPr>
              <w:ins w:id="10471" w:author="Chen Liao" w:date="2021-03-29T06:57:00Z"/>
            </w:rPr>
          </w:rPrChange>
        </w:rPr>
      </w:pPr>
    </w:p>
    <w:p w14:paraId="7D20E8E2" w14:textId="39C79FE6" w:rsidR="00DE7164" w:rsidRPr="002B6EEC" w:rsidDel="00E91A03" w:rsidRDefault="00DE7164" w:rsidP="00235E3B">
      <w:pPr>
        <w:jc w:val="both"/>
        <w:rPr>
          <w:del w:id="10472" w:author="Chen Liao" w:date="2021-03-29T07:18:00Z"/>
          <w:sz w:val="22"/>
          <w:szCs w:val="22"/>
          <w:rPrChange w:id="10473" w:author="Chen Liao" w:date="2021-03-29T18:57:00Z">
            <w:rPr>
              <w:del w:id="10474" w:author="Chen Liao" w:date="2021-03-29T07:18:00Z"/>
            </w:rPr>
          </w:rPrChange>
        </w:rPr>
      </w:pPr>
    </w:p>
    <w:p w14:paraId="3778DE1C" w14:textId="40C87F04" w:rsidR="00626BE9" w:rsidRPr="002B6EEC" w:rsidRDefault="0059376E" w:rsidP="00B76665">
      <w:pPr>
        <w:jc w:val="both"/>
        <w:rPr>
          <w:ins w:id="10475" w:author="Chen Liao" w:date="2021-03-24T14:14:00Z"/>
          <w:sz w:val="22"/>
          <w:szCs w:val="22"/>
          <w:u w:val="single"/>
          <w:rPrChange w:id="10476" w:author="Chen Liao" w:date="2021-03-29T18:57:00Z">
            <w:rPr>
              <w:ins w:id="10477" w:author="Chen Liao" w:date="2021-03-24T14:14:00Z"/>
            </w:rPr>
          </w:rPrChange>
        </w:rPr>
      </w:pPr>
      <w:ins w:id="10478" w:author="Chen Liao" w:date="2021-03-22T11:33:00Z">
        <w:r w:rsidRPr="002B6EEC">
          <w:rPr>
            <w:sz w:val="22"/>
            <w:szCs w:val="22"/>
            <w:u w:val="single"/>
            <w:rPrChange w:id="10479" w:author="Chen Liao" w:date="2021-03-29T18:57:00Z">
              <w:rPr/>
            </w:rPrChange>
          </w:rPr>
          <w:t># Limitation</w:t>
        </w:r>
      </w:ins>
      <w:ins w:id="10480" w:author="Chen Liao" w:date="2021-03-24T14:14:00Z">
        <w:r w:rsidR="0010634D" w:rsidRPr="002B6EEC">
          <w:rPr>
            <w:sz w:val="22"/>
            <w:szCs w:val="22"/>
            <w:u w:val="single"/>
            <w:rPrChange w:id="10481" w:author="Chen Liao" w:date="2021-03-29T18:57:00Z">
              <w:rPr/>
            </w:rPrChange>
          </w:rPr>
          <w:t>s</w:t>
        </w:r>
      </w:ins>
      <w:ins w:id="10482" w:author="Chen Liao" w:date="2021-03-24T14:29:00Z">
        <w:r w:rsidR="000137BC" w:rsidRPr="002B6EEC">
          <w:rPr>
            <w:sz w:val="22"/>
            <w:szCs w:val="22"/>
            <w:u w:val="single"/>
            <w:rPrChange w:id="10483" w:author="Chen Liao" w:date="2021-03-29T18:57:00Z">
              <w:rPr>
                <w:u w:val="single"/>
              </w:rPr>
            </w:rPrChange>
          </w:rPr>
          <w:t xml:space="preserve"> in translating </w:t>
        </w:r>
      </w:ins>
      <w:ins w:id="10484" w:author="Chen Liao" w:date="2021-03-24T14:14:00Z">
        <w:r w:rsidR="004D4E17" w:rsidRPr="002B6EEC">
          <w:rPr>
            <w:sz w:val="22"/>
            <w:szCs w:val="22"/>
            <w:u w:val="single"/>
            <w:rPrChange w:id="10485" w:author="Chen Liao" w:date="2021-03-29T18:57:00Z">
              <w:rPr/>
            </w:rPrChange>
          </w:rPr>
          <w:t xml:space="preserve">knowledge from </w:t>
        </w:r>
      </w:ins>
      <w:ins w:id="10486" w:author="Chen Liao" w:date="2021-03-24T14:13:00Z">
        <w:r w:rsidR="004D4E17" w:rsidRPr="002B6EEC">
          <w:rPr>
            <w:sz w:val="22"/>
            <w:szCs w:val="22"/>
            <w:u w:val="single"/>
            <w:rPrChange w:id="10487" w:author="Chen Liao" w:date="2021-03-29T18:57:00Z">
              <w:rPr/>
            </w:rPrChange>
          </w:rPr>
          <w:t xml:space="preserve">mice </w:t>
        </w:r>
      </w:ins>
      <w:ins w:id="10488" w:author="Chen Liao" w:date="2021-03-24T14:14:00Z">
        <w:r w:rsidR="004D4E17" w:rsidRPr="002B6EEC">
          <w:rPr>
            <w:sz w:val="22"/>
            <w:szCs w:val="22"/>
            <w:u w:val="single"/>
            <w:rPrChange w:id="10489" w:author="Chen Liao" w:date="2021-03-29T18:57:00Z">
              <w:rPr/>
            </w:rPrChange>
          </w:rPr>
          <w:t>experiments</w:t>
        </w:r>
      </w:ins>
      <w:ins w:id="10490" w:author="Chen Liao" w:date="2021-03-24T14:13:00Z">
        <w:r w:rsidR="004D4E17" w:rsidRPr="002B6EEC">
          <w:rPr>
            <w:sz w:val="22"/>
            <w:szCs w:val="22"/>
            <w:u w:val="single"/>
            <w:rPrChange w:id="10491" w:author="Chen Liao" w:date="2021-03-29T18:57:00Z">
              <w:rPr/>
            </w:rPrChange>
          </w:rPr>
          <w:t xml:space="preserve"> </w:t>
        </w:r>
      </w:ins>
      <w:proofErr w:type="gramStart"/>
      <w:ins w:id="10492" w:author="Chen Liao" w:date="2021-03-24T14:14:00Z">
        <w:r w:rsidR="004D4E17" w:rsidRPr="002B6EEC">
          <w:rPr>
            <w:sz w:val="22"/>
            <w:szCs w:val="22"/>
            <w:u w:val="single"/>
            <w:rPrChange w:id="10493" w:author="Chen Liao" w:date="2021-03-29T18:57:00Z">
              <w:rPr/>
            </w:rPrChange>
          </w:rPr>
          <w:t>to</w:t>
        </w:r>
        <w:proofErr w:type="gramEnd"/>
        <w:r w:rsidR="004D4E17" w:rsidRPr="002B6EEC">
          <w:rPr>
            <w:sz w:val="22"/>
            <w:szCs w:val="22"/>
            <w:u w:val="single"/>
            <w:rPrChange w:id="10494" w:author="Chen Liao" w:date="2021-03-29T18:57:00Z">
              <w:rPr/>
            </w:rPrChange>
          </w:rPr>
          <w:t xml:space="preserve"> human</w:t>
        </w:r>
      </w:ins>
    </w:p>
    <w:p w14:paraId="7E15E3B9" w14:textId="77777777" w:rsidR="004D4E17" w:rsidRPr="002B6EEC" w:rsidRDefault="004D4E17" w:rsidP="00C3619E">
      <w:pPr>
        <w:jc w:val="both"/>
        <w:rPr>
          <w:sz w:val="22"/>
          <w:szCs w:val="22"/>
          <w:rPrChange w:id="10495" w:author="Chen Liao" w:date="2021-03-29T18:57:00Z">
            <w:rPr/>
          </w:rPrChange>
        </w:rPr>
      </w:pPr>
    </w:p>
    <w:p w14:paraId="1DDFA0F5" w14:textId="436AFDE2" w:rsidR="00EE3D35" w:rsidRPr="002B6EEC" w:rsidDel="0059376E" w:rsidRDefault="00A62D8B">
      <w:pPr>
        <w:jc w:val="both"/>
        <w:rPr>
          <w:del w:id="10496" w:author="Chen Liao" w:date="2021-03-22T11:33:00Z"/>
          <w:sz w:val="22"/>
          <w:szCs w:val="22"/>
          <w:rPrChange w:id="10497" w:author="Chen Liao" w:date="2021-03-29T18:57:00Z">
            <w:rPr>
              <w:del w:id="10498" w:author="Chen Liao" w:date="2021-03-22T11:33:00Z"/>
            </w:rPr>
          </w:rPrChange>
        </w:rPr>
      </w:pPr>
      <w:ins w:id="10499" w:author="Chen Liao" w:date="2021-03-25T21:05:00Z">
        <w:r w:rsidRPr="002B6EEC">
          <w:rPr>
            <w:sz w:val="22"/>
            <w:szCs w:val="22"/>
            <w:rPrChange w:id="10500" w:author="Chen Liao" w:date="2021-03-29T18:57:00Z">
              <w:rPr/>
            </w:rPrChange>
          </w:rPr>
          <w:t>W</w:t>
        </w:r>
      </w:ins>
    </w:p>
    <w:p w14:paraId="6415F138" w14:textId="4D2E963F" w:rsidR="00A83394" w:rsidRPr="002B6EEC" w:rsidDel="0071224F" w:rsidRDefault="00A83394">
      <w:pPr>
        <w:jc w:val="both"/>
        <w:rPr>
          <w:del w:id="10501" w:author="Chen Liao" w:date="2021-03-24T14:17:00Z"/>
          <w:sz w:val="22"/>
          <w:szCs w:val="22"/>
          <w:rPrChange w:id="10502" w:author="Chen Liao" w:date="2021-03-29T18:57:00Z">
            <w:rPr>
              <w:del w:id="10503" w:author="Chen Liao" w:date="2021-03-24T14:17:00Z"/>
              <w:color w:val="2A2A2A"/>
              <w:shd w:val="clear" w:color="auto" w:fill="FFFFFF"/>
            </w:rPr>
          </w:rPrChange>
        </w:rPr>
      </w:pPr>
      <w:del w:id="10504" w:author="Chen Liao" w:date="2021-03-25T21:05:00Z">
        <w:r w:rsidRPr="002B6EEC" w:rsidDel="009A02CB">
          <w:rPr>
            <w:sz w:val="22"/>
            <w:szCs w:val="22"/>
            <w:rPrChange w:id="10505" w:author="Chen Liao" w:date="2021-03-29T18:57:00Z">
              <w:rPr/>
            </w:rPrChange>
          </w:rPr>
          <w:delText>W</w:delText>
        </w:r>
      </w:del>
      <w:r w:rsidRPr="002B6EEC">
        <w:rPr>
          <w:sz w:val="22"/>
          <w:szCs w:val="22"/>
          <w:rPrChange w:id="10506" w:author="Chen Liao" w:date="2021-03-29T18:57:00Z">
            <w:rPr/>
          </w:rPrChange>
        </w:rPr>
        <w:t xml:space="preserve">e </w:t>
      </w:r>
      <w:proofErr w:type="gramStart"/>
      <w:r w:rsidRPr="002B6EEC">
        <w:rPr>
          <w:sz w:val="22"/>
          <w:szCs w:val="22"/>
          <w:rPrChange w:id="10507" w:author="Chen Liao" w:date="2021-03-29T18:57:00Z">
            <w:rPr/>
          </w:rPrChange>
        </w:rPr>
        <w:t>note</w:t>
      </w:r>
      <w:proofErr w:type="gramEnd"/>
      <w:r w:rsidRPr="002B6EEC">
        <w:rPr>
          <w:sz w:val="22"/>
          <w:szCs w:val="22"/>
          <w:rPrChange w:id="10508" w:author="Chen Liao" w:date="2021-03-29T18:57:00Z">
            <w:rPr/>
          </w:rPrChange>
        </w:rPr>
        <w:t xml:space="preserve"> </w:t>
      </w:r>
      <w:del w:id="10509" w:author="Chen Liao" w:date="2021-03-25T13:11:00Z">
        <w:r w:rsidRPr="002B6EEC" w:rsidDel="003C203B">
          <w:rPr>
            <w:sz w:val="22"/>
            <w:szCs w:val="22"/>
            <w:rPrChange w:id="10510" w:author="Chen Liao" w:date="2021-03-29T18:57:00Z">
              <w:rPr/>
            </w:rPrChange>
          </w:rPr>
          <w:delText xml:space="preserve">that there are </w:delText>
        </w:r>
      </w:del>
      <w:del w:id="10511" w:author="Chen Liao" w:date="2021-03-25T17:57:00Z">
        <w:r w:rsidRPr="002B6EEC" w:rsidDel="00C835B4">
          <w:rPr>
            <w:sz w:val="22"/>
            <w:szCs w:val="22"/>
            <w:rPrChange w:id="10512" w:author="Chen Liao" w:date="2021-03-29T18:57:00Z">
              <w:rPr/>
            </w:rPrChange>
          </w:rPr>
          <w:delText>several</w:delText>
        </w:r>
      </w:del>
      <w:ins w:id="10513" w:author="Chen Liao" w:date="2021-03-25T17:57:00Z">
        <w:r w:rsidR="00C835B4" w:rsidRPr="002B6EEC">
          <w:rPr>
            <w:sz w:val="22"/>
            <w:szCs w:val="22"/>
            <w:rPrChange w:id="10514" w:author="Chen Liao" w:date="2021-03-29T18:57:00Z">
              <w:rPr/>
            </w:rPrChange>
          </w:rPr>
          <w:t>two major</w:t>
        </w:r>
      </w:ins>
      <w:r w:rsidRPr="002B6EEC">
        <w:rPr>
          <w:sz w:val="22"/>
          <w:szCs w:val="22"/>
          <w:rPrChange w:id="10515" w:author="Chen Liao" w:date="2021-03-29T18:57:00Z">
            <w:rPr/>
          </w:rPrChange>
        </w:rPr>
        <w:t xml:space="preserve"> limitations that</w:t>
      </w:r>
      <w:ins w:id="10516" w:author="Chen Liao" w:date="2021-03-25T13:10:00Z">
        <w:r w:rsidR="003C203B" w:rsidRPr="002B6EEC">
          <w:rPr>
            <w:sz w:val="22"/>
            <w:szCs w:val="22"/>
            <w:rPrChange w:id="10517" w:author="Chen Liao" w:date="2021-03-29T18:57:00Z">
              <w:rPr/>
            </w:rPrChange>
          </w:rPr>
          <w:t xml:space="preserve"> </w:t>
        </w:r>
      </w:ins>
      <w:ins w:id="10518" w:author="Chen Liao" w:date="2021-03-25T13:11:00Z">
        <w:r w:rsidR="003C203B" w:rsidRPr="002B6EEC">
          <w:rPr>
            <w:sz w:val="22"/>
            <w:szCs w:val="22"/>
            <w:rPrChange w:id="10519" w:author="Chen Liao" w:date="2021-03-29T18:57:00Z">
              <w:rPr/>
            </w:rPrChange>
          </w:rPr>
          <w:t xml:space="preserve">may </w:t>
        </w:r>
      </w:ins>
      <w:ins w:id="10520" w:author="Chen Liao" w:date="2021-03-25T13:10:00Z">
        <w:r w:rsidR="003C203B" w:rsidRPr="002B6EEC">
          <w:rPr>
            <w:sz w:val="22"/>
            <w:szCs w:val="22"/>
            <w:rPrChange w:id="10521" w:author="Chen Liao" w:date="2021-03-29T18:57:00Z">
              <w:rPr/>
            </w:rPrChange>
          </w:rPr>
          <w:t xml:space="preserve">hinder translating the insights provided </w:t>
        </w:r>
      </w:ins>
      <w:ins w:id="10522" w:author="Chen Liao" w:date="2021-03-25T13:11:00Z">
        <w:r w:rsidR="003C203B" w:rsidRPr="002B6EEC">
          <w:rPr>
            <w:sz w:val="22"/>
            <w:szCs w:val="22"/>
            <w:rPrChange w:id="10523" w:author="Chen Liao" w:date="2021-03-29T18:57:00Z">
              <w:rPr/>
            </w:rPrChange>
          </w:rPr>
          <w:t>from our mouse experiments to huma</w:t>
        </w:r>
      </w:ins>
      <w:ins w:id="10524" w:author="Chen Liao" w:date="2021-03-25T13:12:00Z">
        <w:r w:rsidR="003C203B" w:rsidRPr="002B6EEC">
          <w:rPr>
            <w:sz w:val="22"/>
            <w:szCs w:val="22"/>
            <w:rPrChange w:id="10525" w:author="Chen Liao" w:date="2021-03-29T18:57:00Z">
              <w:rPr/>
            </w:rPrChange>
          </w:rPr>
          <w:t>n</w:t>
        </w:r>
      </w:ins>
      <w:ins w:id="10526" w:author="Chen Liao" w:date="2021-03-25T13:11:00Z">
        <w:r w:rsidR="003C203B" w:rsidRPr="002B6EEC">
          <w:rPr>
            <w:sz w:val="22"/>
            <w:szCs w:val="22"/>
            <w:rPrChange w:id="10527" w:author="Chen Liao" w:date="2021-03-29T18:57:00Z">
              <w:rPr/>
            </w:rPrChange>
          </w:rPr>
          <w:t xml:space="preserve">s. </w:t>
        </w:r>
      </w:ins>
      <w:del w:id="10528" w:author="Chen Liao" w:date="2021-03-25T13:11:00Z">
        <w:r w:rsidRPr="002B6EEC" w:rsidDel="003C203B">
          <w:rPr>
            <w:sz w:val="22"/>
            <w:szCs w:val="22"/>
            <w:rPrChange w:id="10529" w:author="Chen Liao" w:date="2021-03-29T18:57:00Z">
              <w:rPr/>
            </w:rPrChange>
          </w:rPr>
          <w:delText xml:space="preserve"> merit future research. </w:delText>
        </w:r>
      </w:del>
      <w:del w:id="10530" w:author="Chen Liao" w:date="2021-03-25T13:12:00Z">
        <w:r w:rsidRPr="002B6EEC" w:rsidDel="003C203B">
          <w:rPr>
            <w:sz w:val="22"/>
            <w:szCs w:val="22"/>
            <w:rPrChange w:id="10531" w:author="Chen Liao" w:date="2021-03-29T18:57:00Z">
              <w:rPr/>
            </w:rPrChange>
          </w:rPr>
          <w:delText>The major one was the</w:delText>
        </w:r>
      </w:del>
      <w:ins w:id="10532" w:author="Chen Liao" w:date="2021-03-25T13:12:00Z">
        <w:r w:rsidR="003C203B" w:rsidRPr="002B6EEC">
          <w:rPr>
            <w:sz w:val="22"/>
            <w:szCs w:val="22"/>
            <w:rPrChange w:id="10533" w:author="Chen Liao" w:date="2021-03-29T18:57:00Z">
              <w:rPr/>
            </w:rPrChange>
          </w:rPr>
          <w:t>First,</w:t>
        </w:r>
      </w:ins>
      <w:del w:id="10534" w:author="Chen Liao" w:date="2021-03-25T17:21:00Z">
        <w:r w:rsidRPr="002B6EEC" w:rsidDel="00A85211">
          <w:rPr>
            <w:sz w:val="22"/>
            <w:szCs w:val="22"/>
            <w:rPrChange w:id="10535" w:author="Chen Liao" w:date="2021-03-29T18:57:00Z">
              <w:rPr/>
            </w:rPrChange>
          </w:rPr>
          <w:delText xml:space="preserve"> </w:delText>
        </w:r>
      </w:del>
      <w:ins w:id="10536" w:author="Chen Liao" w:date="2021-03-25T13:14:00Z">
        <w:r w:rsidR="003C203B" w:rsidRPr="002B6EEC">
          <w:rPr>
            <w:sz w:val="22"/>
            <w:szCs w:val="22"/>
            <w:rPrChange w:id="10537" w:author="Chen Liao" w:date="2021-03-29T18:57:00Z">
              <w:rPr/>
            </w:rPrChange>
          </w:rPr>
          <w:t xml:space="preserve"> </w:t>
        </w:r>
      </w:ins>
      <w:commentRangeStart w:id="10538"/>
      <w:ins w:id="10539" w:author="Chen Liao" w:date="2021-03-25T17:36:00Z">
        <w:r w:rsidR="00FC34A3" w:rsidRPr="002B6EEC">
          <w:rPr>
            <w:sz w:val="22"/>
            <w:szCs w:val="22"/>
            <w:rPrChange w:id="10540" w:author="Chen Liao" w:date="2021-03-29T18:57:00Z">
              <w:rPr/>
            </w:rPrChange>
          </w:rPr>
          <w:t xml:space="preserve">mice have much </w:t>
        </w:r>
      </w:ins>
      <w:ins w:id="10541" w:author="Chen Liao" w:date="2021-03-25T17:45:00Z">
        <w:r w:rsidR="0061792D" w:rsidRPr="002B6EEC">
          <w:rPr>
            <w:sz w:val="22"/>
            <w:szCs w:val="22"/>
            <w:rPrChange w:id="10542" w:author="Chen Liao" w:date="2021-03-29T18:57:00Z">
              <w:rPr/>
            </w:rPrChange>
          </w:rPr>
          <w:t xml:space="preserve">less </w:t>
        </w:r>
      </w:ins>
      <w:ins w:id="10543" w:author="Chen Liao" w:date="2021-03-25T17:37:00Z">
        <w:r w:rsidR="003942D7" w:rsidRPr="002B6EEC">
          <w:rPr>
            <w:sz w:val="22"/>
            <w:szCs w:val="22"/>
            <w:rPrChange w:id="10544" w:author="Chen Liao" w:date="2021-03-29T18:57:00Z">
              <w:rPr/>
            </w:rPrChange>
          </w:rPr>
          <w:t>inter-individual</w:t>
        </w:r>
      </w:ins>
      <w:ins w:id="10545" w:author="Chen Liao" w:date="2021-03-25T17:36:00Z">
        <w:r w:rsidR="00FC34A3" w:rsidRPr="002B6EEC">
          <w:rPr>
            <w:sz w:val="22"/>
            <w:szCs w:val="22"/>
            <w:rPrChange w:id="10546" w:author="Chen Liao" w:date="2021-03-29T18:57:00Z">
              <w:rPr/>
            </w:rPrChange>
          </w:rPr>
          <w:t xml:space="preserve"> va</w:t>
        </w:r>
      </w:ins>
      <w:ins w:id="10547" w:author="Chen Liao" w:date="2021-03-25T17:37:00Z">
        <w:r w:rsidR="00FC34A3" w:rsidRPr="002B6EEC">
          <w:rPr>
            <w:sz w:val="22"/>
            <w:szCs w:val="22"/>
            <w:rPrChange w:id="10548" w:author="Chen Liao" w:date="2021-03-29T18:57:00Z">
              <w:rPr/>
            </w:rPrChange>
          </w:rPr>
          <w:t>riability than humans</w:t>
        </w:r>
      </w:ins>
      <w:commentRangeEnd w:id="10538"/>
      <w:ins w:id="10549" w:author="Chen Liao" w:date="2021-03-29T06:43:00Z">
        <w:r w:rsidR="00F16E83" w:rsidRPr="002B6EEC">
          <w:rPr>
            <w:rStyle w:val="CommentReference"/>
            <w:sz w:val="15"/>
            <w:szCs w:val="15"/>
            <w:rPrChange w:id="10550" w:author="Chen Liao" w:date="2021-03-29T18:57:00Z">
              <w:rPr>
                <w:rStyle w:val="CommentReference"/>
              </w:rPr>
            </w:rPrChange>
          </w:rPr>
          <w:commentReference w:id="10538"/>
        </w:r>
      </w:ins>
      <w:ins w:id="10551" w:author="Chen Liao" w:date="2021-03-25T17:37:00Z">
        <w:r w:rsidR="00FC34A3" w:rsidRPr="002B6EEC">
          <w:rPr>
            <w:sz w:val="22"/>
            <w:szCs w:val="22"/>
            <w:rPrChange w:id="10552" w:author="Chen Liao" w:date="2021-03-29T18:57:00Z">
              <w:rPr/>
            </w:rPrChange>
          </w:rPr>
          <w:t xml:space="preserve">. </w:t>
        </w:r>
      </w:ins>
      <w:ins w:id="10553" w:author="Chen Liao" w:date="2021-03-25T13:19:00Z">
        <w:r w:rsidR="00DF0C62" w:rsidRPr="002B6EEC">
          <w:rPr>
            <w:sz w:val="22"/>
            <w:szCs w:val="22"/>
            <w:rPrChange w:id="10554" w:author="Chen Liao" w:date="2021-03-29T18:57:00Z">
              <w:rPr/>
            </w:rPrChange>
          </w:rPr>
          <w:t xml:space="preserve">Since </w:t>
        </w:r>
      </w:ins>
      <w:ins w:id="10555" w:author="Chen Liao" w:date="2021-03-25T17:21:00Z">
        <w:r w:rsidR="009F7FC5" w:rsidRPr="002B6EEC">
          <w:rPr>
            <w:sz w:val="22"/>
            <w:szCs w:val="22"/>
            <w:rPrChange w:id="10556" w:author="Chen Liao" w:date="2021-03-29T18:57:00Z">
              <w:rPr/>
            </w:rPrChange>
          </w:rPr>
          <w:t>individual</w:t>
        </w:r>
      </w:ins>
      <w:ins w:id="10557" w:author="Chen Liao" w:date="2021-03-25T17:38:00Z">
        <w:r w:rsidR="001E1477" w:rsidRPr="002B6EEC">
          <w:rPr>
            <w:sz w:val="22"/>
            <w:szCs w:val="22"/>
            <w:rPrChange w:id="10558" w:author="Chen Liao" w:date="2021-03-29T18:57:00Z">
              <w:rPr/>
            </w:rPrChange>
          </w:rPr>
          <w:t xml:space="preserve"> mice in our study can be stratified into </w:t>
        </w:r>
      </w:ins>
      <w:ins w:id="10559" w:author="Chen Liao" w:date="2021-03-25T17:39:00Z">
        <w:r w:rsidR="00BD558F" w:rsidRPr="002B6EEC">
          <w:rPr>
            <w:sz w:val="22"/>
            <w:szCs w:val="22"/>
            <w:rPrChange w:id="10560" w:author="Chen Liao" w:date="2021-03-29T18:57:00Z">
              <w:rPr/>
            </w:rPrChange>
          </w:rPr>
          <w:t xml:space="preserve">four </w:t>
        </w:r>
      </w:ins>
      <w:ins w:id="10561" w:author="Chen Liao" w:date="2021-03-25T17:38:00Z">
        <w:r w:rsidR="001E1477" w:rsidRPr="002B6EEC">
          <w:rPr>
            <w:sz w:val="22"/>
            <w:szCs w:val="22"/>
            <w:rPrChange w:id="10562" w:author="Chen Liao" w:date="2021-03-29T18:57:00Z">
              <w:rPr/>
            </w:rPrChange>
          </w:rPr>
          <w:t>distinct microbiome types</w:t>
        </w:r>
      </w:ins>
      <w:ins w:id="10563" w:author="Chen Liao" w:date="2021-03-25T13:19:00Z">
        <w:r w:rsidR="00DF0C62" w:rsidRPr="002B6EEC">
          <w:rPr>
            <w:sz w:val="22"/>
            <w:szCs w:val="22"/>
            <w:rPrChange w:id="10564" w:author="Chen Liao" w:date="2021-03-29T18:57:00Z">
              <w:rPr/>
            </w:rPrChange>
          </w:rPr>
          <w:t xml:space="preserve"> </w:t>
        </w:r>
      </w:ins>
      <w:ins w:id="10565" w:author="Chen Liao" w:date="2021-03-25T17:38:00Z">
        <w:r w:rsidR="001E1477" w:rsidRPr="002B6EEC">
          <w:rPr>
            <w:sz w:val="22"/>
            <w:szCs w:val="22"/>
            <w:rPrChange w:id="10566" w:author="Chen Liao" w:date="2021-03-29T18:57:00Z">
              <w:rPr/>
            </w:rPrChange>
          </w:rPr>
          <w:t>based on vendo</w:t>
        </w:r>
      </w:ins>
      <w:ins w:id="10567" w:author="Chen Liao" w:date="2021-03-25T17:39:00Z">
        <w:r w:rsidR="001E1477" w:rsidRPr="002B6EEC">
          <w:rPr>
            <w:sz w:val="22"/>
            <w:szCs w:val="22"/>
            <w:rPrChange w:id="10568" w:author="Chen Liao" w:date="2021-03-29T18:57:00Z">
              <w:rPr/>
            </w:rPrChange>
          </w:rPr>
          <w:t xml:space="preserve">rs, </w:t>
        </w:r>
        <w:r w:rsidR="00BD558F" w:rsidRPr="002B6EEC">
          <w:rPr>
            <w:sz w:val="22"/>
            <w:szCs w:val="22"/>
            <w:rPrChange w:id="10569" w:author="Chen Liao" w:date="2021-03-29T18:57:00Z">
              <w:rPr/>
            </w:rPrChange>
          </w:rPr>
          <w:t xml:space="preserve">the major </w:t>
        </w:r>
      </w:ins>
      <w:ins w:id="10570" w:author="Chen Liao" w:date="2021-03-25T13:21:00Z">
        <w:r w:rsidR="00DF0C62" w:rsidRPr="002B6EEC">
          <w:rPr>
            <w:sz w:val="22"/>
            <w:szCs w:val="22"/>
            <w:rPrChange w:id="10571" w:author="Chen Liao" w:date="2021-03-29T18:57:00Z">
              <w:rPr/>
            </w:rPrChange>
          </w:rPr>
          <w:t xml:space="preserve">conclusions we draw were </w:t>
        </w:r>
      </w:ins>
      <w:ins w:id="10572" w:author="Chen Liao" w:date="2021-03-25T14:53:00Z">
        <w:r w:rsidR="00AF22E6" w:rsidRPr="002B6EEC">
          <w:rPr>
            <w:sz w:val="22"/>
            <w:szCs w:val="22"/>
            <w:rPrChange w:id="10573" w:author="Chen Liao" w:date="2021-03-29T18:57:00Z">
              <w:rPr/>
            </w:rPrChange>
          </w:rPr>
          <w:t xml:space="preserve">essentially </w:t>
        </w:r>
      </w:ins>
      <w:ins w:id="10574" w:author="Chen Liao" w:date="2021-03-25T13:21:00Z">
        <w:r w:rsidR="00DF0C62" w:rsidRPr="002B6EEC">
          <w:rPr>
            <w:sz w:val="22"/>
            <w:szCs w:val="22"/>
            <w:rPrChange w:id="10575" w:author="Chen Liao" w:date="2021-03-29T18:57:00Z">
              <w:rPr/>
            </w:rPrChange>
          </w:rPr>
          <w:t xml:space="preserve">based </w:t>
        </w:r>
      </w:ins>
      <w:ins w:id="10576" w:author="Chen Liao" w:date="2021-03-25T15:10:00Z">
        <w:r w:rsidR="00095694" w:rsidRPr="002B6EEC">
          <w:rPr>
            <w:sz w:val="22"/>
            <w:szCs w:val="22"/>
            <w:rPrChange w:id="10577" w:author="Chen Liao" w:date="2021-03-29T18:57:00Z">
              <w:rPr/>
            </w:rPrChange>
          </w:rPr>
          <w:t>compar</w:t>
        </w:r>
      </w:ins>
      <w:ins w:id="10578" w:author="Chen Liao" w:date="2021-03-25T17:40:00Z">
        <w:r w:rsidR="00A63678" w:rsidRPr="002B6EEC">
          <w:rPr>
            <w:sz w:val="22"/>
            <w:szCs w:val="22"/>
            <w:rPrChange w:id="10579" w:author="Chen Liao" w:date="2021-03-29T18:57:00Z">
              <w:rPr/>
            </w:rPrChange>
          </w:rPr>
          <w:t xml:space="preserve">ative analysis of </w:t>
        </w:r>
      </w:ins>
      <w:ins w:id="10580" w:author="Chen Liao" w:date="2021-03-25T15:12:00Z">
        <w:r w:rsidR="00095694" w:rsidRPr="002B6EEC">
          <w:rPr>
            <w:sz w:val="22"/>
            <w:szCs w:val="22"/>
            <w:rPrChange w:id="10581" w:author="Chen Liao" w:date="2021-03-29T18:57:00Z">
              <w:rPr/>
            </w:rPrChange>
          </w:rPr>
          <w:t>dietary responses</w:t>
        </w:r>
      </w:ins>
      <w:ins w:id="10582" w:author="Chen Liao" w:date="2021-03-25T17:40:00Z">
        <w:r w:rsidR="00A63678" w:rsidRPr="002B6EEC">
          <w:rPr>
            <w:sz w:val="22"/>
            <w:szCs w:val="22"/>
            <w:rPrChange w:id="10583" w:author="Chen Liao" w:date="2021-03-29T18:57:00Z">
              <w:rPr/>
            </w:rPrChange>
          </w:rPr>
          <w:t xml:space="preserve"> among </w:t>
        </w:r>
      </w:ins>
      <w:ins w:id="10584" w:author="Chen Liao" w:date="2021-03-25T17:39:00Z">
        <w:r w:rsidR="00BD558F" w:rsidRPr="002B6EEC">
          <w:rPr>
            <w:sz w:val="22"/>
            <w:szCs w:val="22"/>
            <w:rPrChange w:id="10585" w:author="Chen Liao" w:date="2021-03-29T18:57:00Z">
              <w:rPr/>
            </w:rPrChange>
          </w:rPr>
          <w:t xml:space="preserve">the </w:t>
        </w:r>
      </w:ins>
      <w:ins w:id="10586" w:author="Chen Liao" w:date="2021-03-25T15:12:00Z">
        <w:r w:rsidR="00095694" w:rsidRPr="002B6EEC">
          <w:rPr>
            <w:sz w:val="22"/>
            <w:szCs w:val="22"/>
            <w:rPrChange w:id="10587" w:author="Chen Liao" w:date="2021-03-29T18:57:00Z">
              <w:rPr/>
            </w:rPrChange>
          </w:rPr>
          <w:t xml:space="preserve">four </w:t>
        </w:r>
      </w:ins>
      <w:ins w:id="10588" w:author="Chen Liao" w:date="2021-03-25T17:51:00Z">
        <w:r w:rsidR="005F4CEE" w:rsidRPr="002B6EEC">
          <w:rPr>
            <w:sz w:val="22"/>
            <w:szCs w:val="22"/>
            <w:rPrChange w:id="10589" w:author="Chen Liao" w:date="2021-03-29T18:57:00Z">
              <w:rPr/>
            </w:rPrChange>
          </w:rPr>
          <w:t>microbial communities</w:t>
        </w:r>
      </w:ins>
      <w:ins w:id="10590" w:author="Chen Liao" w:date="2021-03-25T17:50:00Z">
        <w:r w:rsidR="005F4CEE" w:rsidRPr="002B6EEC">
          <w:rPr>
            <w:sz w:val="22"/>
            <w:szCs w:val="22"/>
            <w:rPrChange w:id="10591" w:author="Chen Liao" w:date="2021-03-29T18:57:00Z">
              <w:rPr/>
            </w:rPrChange>
          </w:rPr>
          <w:t xml:space="preserve"> </w:t>
        </w:r>
      </w:ins>
      <w:ins w:id="10592" w:author="Chen Liao" w:date="2021-03-25T17:40:00Z">
        <w:r w:rsidR="00A63678" w:rsidRPr="002B6EEC">
          <w:rPr>
            <w:sz w:val="22"/>
            <w:szCs w:val="22"/>
            <w:rPrChange w:id="10593" w:author="Chen Liao" w:date="2021-03-29T18:57:00Z">
              <w:rPr/>
            </w:rPrChange>
          </w:rPr>
          <w:t>each with several replicates</w:t>
        </w:r>
      </w:ins>
      <w:ins w:id="10594" w:author="Chen Liao" w:date="2021-03-25T15:13:00Z">
        <w:r w:rsidR="00095694" w:rsidRPr="002B6EEC">
          <w:rPr>
            <w:sz w:val="22"/>
            <w:szCs w:val="22"/>
            <w:rPrChange w:id="10595" w:author="Chen Liao" w:date="2021-03-29T18:57:00Z">
              <w:rPr/>
            </w:rPrChange>
          </w:rPr>
          <w:t xml:space="preserve">. </w:t>
        </w:r>
      </w:ins>
      <w:ins w:id="10596" w:author="Chen Liao" w:date="2021-03-25T17:51:00Z">
        <w:r w:rsidR="005F4CEE" w:rsidRPr="002B6EEC">
          <w:rPr>
            <w:sz w:val="22"/>
            <w:szCs w:val="22"/>
            <w:rPrChange w:id="10597" w:author="Chen Liao" w:date="2021-03-29T18:57:00Z">
              <w:rPr/>
            </w:rPrChange>
          </w:rPr>
          <w:t>Whether and how well the</w:t>
        </w:r>
      </w:ins>
      <w:ins w:id="10598" w:author="Chen Liao" w:date="2021-03-25T17:50:00Z">
        <w:r w:rsidR="005F4CEE" w:rsidRPr="002B6EEC">
          <w:rPr>
            <w:sz w:val="22"/>
            <w:szCs w:val="22"/>
            <w:rPrChange w:id="10599" w:author="Chen Liao" w:date="2021-03-29T18:57:00Z">
              <w:rPr/>
            </w:rPrChange>
          </w:rPr>
          <w:t xml:space="preserve"> four </w:t>
        </w:r>
      </w:ins>
      <w:proofErr w:type="spellStart"/>
      <w:ins w:id="10600" w:author="Chen Liao" w:date="2021-03-25T17:51:00Z">
        <w:r w:rsidR="005F4CEE" w:rsidRPr="002B6EEC">
          <w:rPr>
            <w:sz w:val="22"/>
            <w:szCs w:val="22"/>
            <w:rPrChange w:id="10601" w:author="Chen Liao" w:date="2021-03-29T18:57:00Z">
              <w:rPr/>
            </w:rPrChange>
          </w:rPr>
          <w:t>communtiy</w:t>
        </w:r>
      </w:ins>
      <w:proofErr w:type="spellEnd"/>
      <w:ins w:id="10602" w:author="Chen Liao" w:date="2021-03-25T17:50:00Z">
        <w:r w:rsidR="005F4CEE" w:rsidRPr="002B6EEC">
          <w:rPr>
            <w:sz w:val="22"/>
            <w:szCs w:val="22"/>
            <w:rPrChange w:id="10603" w:author="Chen Liao" w:date="2021-03-29T18:57:00Z">
              <w:rPr/>
            </w:rPrChange>
          </w:rPr>
          <w:t xml:space="preserve"> types </w:t>
        </w:r>
      </w:ins>
      <w:ins w:id="10604" w:author="Chen Liao" w:date="2021-03-25T17:51:00Z">
        <w:r w:rsidR="005F4CEE" w:rsidRPr="002B6EEC">
          <w:rPr>
            <w:sz w:val="22"/>
            <w:szCs w:val="22"/>
            <w:rPrChange w:id="10605" w:author="Chen Liao" w:date="2021-03-29T18:57:00Z">
              <w:rPr/>
            </w:rPrChange>
          </w:rPr>
          <w:t xml:space="preserve">correspond to the </w:t>
        </w:r>
      </w:ins>
      <w:commentRangeStart w:id="10606"/>
      <w:ins w:id="10607" w:author="Chen Liao" w:date="2021-03-25T17:50:00Z">
        <w:r w:rsidR="005F4CEE" w:rsidRPr="002B6EEC">
          <w:rPr>
            <w:sz w:val="22"/>
            <w:szCs w:val="22"/>
            <w:rPrChange w:id="10608" w:author="Chen Liao" w:date="2021-03-29T18:57:00Z">
              <w:rPr/>
            </w:rPrChange>
          </w:rPr>
          <w:t>enterotypes</w:t>
        </w:r>
      </w:ins>
      <w:ins w:id="10609" w:author="Chen Liao" w:date="2021-03-25T17:52:00Z">
        <w:r w:rsidR="005F4CEE" w:rsidRPr="002B6EEC">
          <w:rPr>
            <w:sz w:val="22"/>
            <w:szCs w:val="22"/>
            <w:rPrChange w:id="10610" w:author="Chen Liao" w:date="2021-03-29T18:57:00Z">
              <w:rPr/>
            </w:rPrChange>
          </w:rPr>
          <w:t xml:space="preserve">—distinct </w:t>
        </w:r>
        <w:proofErr w:type="spellStart"/>
        <w:r w:rsidR="005F4CEE" w:rsidRPr="002B6EEC">
          <w:rPr>
            <w:sz w:val="22"/>
            <w:szCs w:val="22"/>
            <w:rPrChange w:id="10611" w:author="Chen Liao" w:date="2021-03-29T18:57:00Z">
              <w:rPr/>
            </w:rPrChange>
          </w:rPr>
          <w:t>micrbiome</w:t>
        </w:r>
        <w:proofErr w:type="spellEnd"/>
        <w:r w:rsidR="005F4CEE" w:rsidRPr="002B6EEC">
          <w:rPr>
            <w:sz w:val="22"/>
            <w:szCs w:val="22"/>
            <w:rPrChange w:id="10612" w:author="Chen Liao" w:date="2021-03-29T18:57:00Z">
              <w:rPr/>
            </w:rPrChange>
          </w:rPr>
          <w:t xml:space="preserve"> configurations</w:t>
        </w:r>
      </w:ins>
      <w:commentRangeEnd w:id="10606"/>
      <w:ins w:id="10613" w:author="Chen Liao" w:date="2021-03-29T06:45:00Z">
        <w:r w:rsidR="00F16E83" w:rsidRPr="002B6EEC">
          <w:rPr>
            <w:rStyle w:val="CommentReference"/>
            <w:sz w:val="15"/>
            <w:szCs w:val="15"/>
            <w:rPrChange w:id="10614" w:author="Chen Liao" w:date="2021-03-29T18:57:00Z">
              <w:rPr>
                <w:rStyle w:val="CommentReference"/>
              </w:rPr>
            </w:rPrChange>
          </w:rPr>
          <w:commentReference w:id="10606"/>
        </w:r>
      </w:ins>
      <w:ins w:id="10615" w:author="Chen Liao" w:date="2021-03-25T17:52:00Z">
        <w:r w:rsidR="005F4CEE" w:rsidRPr="002B6EEC">
          <w:rPr>
            <w:sz w:val="22"/>
            <w:szCs w:val="22"/>
            <w:rPrChange w:id="10616" w:author="Chen Liao" w:date="2021-03-29T18:57:00Z">
              <w:rPr/>
            </w:rPrChange>
          </w:rPr>
          <w:t xml:space="preserve">—in humans </w:t>
        </w:r>
      </w:ins>
      <w:ins w:id="10617" w:author="Chen Liao" w:date="2021-03-25T17:54:00Z">
        <w:r w:rsidR="00444A06" w:rsidRPr="002B6EEC">
          <w:rPr>
            <w:sz w:val="22"/>
            <w:szCs w:val="22"/>
            <w:rPrChange w:id="10618" w:author="Chen Liao" w:date="2021-03-29T18:57:00Z">
              <w:rPr/>
            </w:rPrChange>
          </w:rPr>
          <w:t>are worth further study.</w:t>
        </w:r>
      </w:ins>
      <w:ins w:id="10619" w:author="Chen Liao" w:date="2021-03-25T17:50:00Z">
        <w:r w:rsidR="005F4CEE" w:rsidRPr="002B6EEC">
          <w:rPr>
            <w:sz w:val="22"/>
            <w:szCs w:val="22"/>
            <w:rPrChange w:id="10620" w:author="Chen Liao" w:date="2021-03-29T18:57:00Z">
              <w:rPr/>
            </w:rPrChange>
          </w:rPr>
          <w:t xml:space="preserve"> </w:t>
        </w:r>
      </w:ins>
      <w:del w:id="10621" w:author="Chen Liao" w:date="2021-03-25T13:12:00Z">
        <w:r w:rsidRPr="002B6EEC" w:rsidDel="003C203B">
          <w:rPr>
            <w:sz w:val="22"/>
            <w:szCs w:val="22"/>
            <w:rPrChange w:id="10622" w:author="Chen Liao" w:date="2021-03-29T18:57:00Z">
              <w:rPr/>
            </w:rPrChange>
          </w:rPr>
          <w:delText>low</w:delText>
        </w:r>
      </w:del>
      <w:del w:id="10623" w:author="Chen Liao" w:date="2021-03-25T13:16:00Z">
        <w:r w:rsidRPr="002B6EEC" w:rsidDel="003C203B">
          <w:rPr>
            <w:sz w:val="22"/>
            <w:szCs w:val="22"/>
            <w:rPrChange w:id="10624" w:author="Chen Liao" w:date="2021-03-29T18:57:00Z">
              <w:rPr/>
            </w:rPrChange>
          </w:rPr>
          <w:delText xml:space="preserve"> pre-intervention inter-individual microbial diversity provided by employed vendors. Although mice harboring distinct gut microbiome have been obtained to conduct the experiment, </w:delText>
        </w:r>
      </w:del>
      <w:del w:id="10625" w:author="Chen Liao" w:date="2021-03-24T14:10:00Z">
        <w:r w:rsidRPr="002B6EEC" w:rsidDel="004D4E17">
          <w:rPr>
            <w:sz w:val="22"/>
            <w:szCs w:val="22"/>
            <w:rPrChange w:id="10626" w:author="Chen Liao" w:date="2021-03-29T18:57:00Z">
              <w:rPr/>
            </w:rPrChange>
          </w:rPr>
          <w:delText xml:space="preserve">limited inter-individual variations in humans has been portrayed. </w:delText>
        </w:r>
      </w:del>
      <w:del w:id="10627" w:author="Chen Liao" w:date="2021-03-25T13:23:00Z">
        <w:r w:rsidRPr="002B6EEC" w:rsidDel="004E1ACA">
          <w:rPr>
            <w:sz w:val="22"/>
            <w:szCs w:val="22"/>
            <w:rPrChange w:id="10628" w:author="Chen Liao" w:date="2021-03-29T18:57:00Z">
              <w:rPr/>
            </w:rPrChange>
          </w:rPr>
          <w:delText>Nevertheless,</w:delText>
        </w:r>
      </w:del>
      <w:ins w:id="10629" w:author="Chen Liao" w:date="2021-03-25T17:55:00Z">
        <w:r w:rsidR="00956E15" w:rsidRPr="002B6EEC">
          <w:rPr>
            <w:sz w:val="22"/>
            <w:szCs w:val="22"/>
            <w:rPrChange w:id="10630" w:author="Chen Liao" w:date="2021-03-29T18:57:00Z">
              <w:rPr/>
            </w:rPrChange>
          </w:rPr>
          <w:t>T</w:t>
        </w:r>
      </w:ins>
      <w:ins w:id="10631" w:author="Chen Liao" w:date="2021-03-25T17:23:00Z">
        <w:r w:rsidR="009C5CFD" w:rsidRPr="002B6EEC">
          <w:rPr>
            <w:sz w:val="22"/>
            <w:szCs w:val="22"/>
            <w:rPrChange w:id="10632" w:author="Chen Liao" w:date="2021-03-29T18:57:00Z">
              <w:rPr/>
            </w:rPrChange>
          </w:rPr>
          <w:t>o soften</w:t>
        </w:r>
      </w:ins>
      <w:ins w:id="10633" w:author="Chen Liao" w:date="2021-03-25T13:25:00Z">
        <w:r w:rsidR="004E1ACA" w:rsidRPr="002B6EEC">
          <w:rPr>
            <w:sz w:val="22"/>
            <w:szCs w:val="22"/>
            <w:rPrChange w:id="10634" w:author="Chen Liao" w:date="2021-03-29T18:57:00Z">
              <w:rPr/>
            </w:rPrChange>
          </w:rPr>
          <w:t xml:space="preserve"> this limitation</w:t>
        </w:r>
      </w:ins>
      <w:ins w:id="10635" w:author="Chen Liao" w:date="2021-03-25T17:55:00Z">
        <w:r w:rsidR="00956E15" w:rsidRPr="002B6EEC">
          <w:rPr>
            <w:sz w:val="22"/>
            <w:szCs w:val="22"/>
            <w:rPrChange w:id="10636" w:author="Chen Liao" w:date="2021-03-29T18:57:00Z">
              <w:rPr/>
            </w:rPrChange>
          </w:rPr>
          <w:t>, we have made efforts to</w:t>
        </w:r>
      </w:ins>
      <w:ins w:id="10637" w:author="Chen Liao" w:date="2021-03-25T13:25:00Z">
        <w:r w:rsidR="004E1ACA" w:rsidRPr="002B6EEC">
          <w:rPr>
            <w:sz w:val="22"/>
            <w:szCs w:val="22"/>
            <w:rPrChange w:id="10638" w:author="Chen Liao" w:date="2021-03-29T18:57:00Z">
              <w:rPr/>
            </w:rPrChange>
          </w:rPr>
          <w:t xml:space="preserve"> </w:t>
        </w:r>
      </w:ins>
      <w:ins w:id="10639" w:author="Chen Liao" w:date="2021-03-25T17:25:00Z">
        <w:r w:rsidR="00785368" w:rsidRPr="002B6EEC">
          <w:rPr>
            <w:sz w:val="22"/>
            <w:szCs w:val="22"/>
            <w:rPrChange w:id="10640" w:author="Chen Liao" w:date="2021-03-29T18:57:00Z">
              <w:rPr/>
            </w:rPrChange>
          </w:rPr>
          <w:t>augment the</w:t>
        </w:r>
      </w:ins>
      <w:ins w:id="10641" w:author="Chen Liao" w:date="2021-03-25T17:56:00Z">
        <w:r w:rsidR="0047201A" w:rsidRPr="002B6EEC">
          <w:rPr>
            <w:sz w:val="22"/>
            <w:szCs w:val="22"/>
            <w:rPrChange w:id="10642" w:author="Chen Liao" w:date="2021-03-29T18:57:00Z">
              <w:rPr/>
            </w:rPrChange>
          </w:rPr>
          <w:t xml:space="preserve"> </w:t>
        </w:r>
      </w:ins>
      <w:ins w:id="10643" w:author="Chen Liao" w:date="2021-03-25T17:25:00Z">
        <w:r w:rsidR="00785368" w:rsidRPr="002B6EEC">
          <w:rPr>
            <w:sz w:val="22"/>
            <w:szCs w:val="22"/>
            <w:rPrChange w:id="10644" w:author="Chen Liao" w:date="2021-03-29T18:57:00Z">
              <w:rPr/>
            </w:rPrChange>
          </w:rPr>
          <w:t xml:space="preserve">microbiome diversity </w:t>
        </w:r>
      </w:ins>
      <w:ins w:id="10645" w:author="Chen Liao" w:date="2021-03-25T17:56:00Z">
        <w:r w:rsidR="0047201A" w:rsidRPr="002B6EEC">
          <w:rPr>
            <w:sz w:val="22"/>
            <w:szCs w:val="22"/>
            <w:rPrChange w:id="10646" w:author="Chen Liao" w:date="2021-03-29T18:57:00Z">
              <w:rPr/>
            </w:rPrChange>
          </w:rPr>
          <w:t>by</w:t>
        </w:r>
      </w:ins>
      <w:ins w:id="10647" w:author="Chen Liao" w:date="2021-03-25T18:27:00Z">
        <w:r w:rsidR="00277EBF" w:rsidRPr="002B6EEC">
          <w:rPr>
            <w:sz w:val="22"/>
            <w:szCs w:val="22"/>
            <w:rPrChange w:id="10648" w:author="Chen Liao" w:date="2021-03-29T18:57:00Z">
              <w:rPr/>
            </w:rPrChange>
          </w:rPr>
          <w:t xml:space="preserve"> reanalyzing </w:t>
        </w:r>
      </w:ins>
      <w:ins w:id="10649" w:author="Chen Liao" w:date="2021-03-25T13:26:00Z">
        <w:r w:rsidR="004E1ACA" w:rsidRPr="002B6EEC">
          <w:rPr>
            <w:sz w:val="22"/>
            <w:szCs w:val="22"/>
            <w:rPrChange w:id="10650" w:author="Chen Liao" w:date="2021-03-29T18:57:00Z">
              <w:rPr/>
            </w:rPrChange>
          </w:rPr>
          <w:t>public dataset</w:t>
        </w:r>
      </w:ins>
      <w:ins w:id="10651" w:author="Chen Liao" w:date="2021-03-25T17:57:00Z">
        <w:r w:rsidR="0047201A" w:rsidRPr="002B6EEC">
          <w:rPr>
            <w:sz w:val="22"/>
            <w:szCs w:val="22"/>
            <w:rPrChange w:id="10652" w:author="Chen Liao" w:date="2021-03-29T18:57:00Z">
              <w:rPr/>
            </w:rPrChange>
          </w:rPr>
          <w:t xml:space="preserve"> from </w:t>
        </w:r>
      </w:ins>
      <w:ins w:id="10653" w:author="Chen Liao" w:date="2021-03-29T07:19:00Z">
        <w:r w:rsidR="00FF5BE5" w:rsidRPr="002B6EEC">
          <w:rPr>
            <w:sz w:val="22"/>
            <w:szCs w:val="22"/>
            <w:rPrChange w:id="10654" w:author="Chen Liao" w:date="2021-03-29T18:57:00Z">
              <w:rPr/>
            </w:rPrChange>
          </w:rPr>
          <w:t xml:space="preserve">a </w:t>
        </w:r>
      </w:ins>
      <w:ins w:id="10655" w:author="Chen Liao" w:date="2021-03-25T17:57:00Z">
        <w:r w:rsidR="0047201A" w:rsidRPr="002B6EEC">
          <w:rPr>
            <w:sz w:val="22"/>
            <w:szCs w:val="22"/>
            <w:rPrChange w:id="10656" w:author="Chen Liao" w:date="2021-03-29T18:57:00Z">
              <w:rPr/>
            </w:rPrChange>
          </w:rPr>
          <w:t>similar stud</w:t>
        </w:r>
      </w:ins>
      <w:ins w:id="10657" w:author="Chen Liao" w:date="2021-03-29T07:19:00Z">
        <w:r w:rsidR="00FF5BE5" w:rsidRPr="002B6EEC">
          <w:rPr>
            <w:sz w:val="22"/>
            <w:szCs w:val="22"/>
            <w:rPrChange w:id="10658" w:author="Chen Liao" w:date="2021-03-29T18:57:00Z">
              <w:rPr/>
            </w:rPrChange>
          </w:rPr>
          <w:t>y</w:t>
        </w:r>
      </w:ins>
      <w:ins w:id="10659" w:author="Chen Liao" w:date="2021-03-25T13:26:00Z">
        <w:r w:rsidR="004E1ACA" w:rsidRPr="002B6EEC">
          <w:rPr>
            <w:sz w:val="22"/>
            <w:szCs w:val="22"/>
            <w:rPrChange w:id="10660" w:author="Chen Liao" w:date="2021-03-29T18:57:00Z">
              <w:rPr/>
            </w:rPrChange>
          </w:rPr>
          <w:t>.</w:t>
        </w:r>
      </w:ins>
      <w:ins w:id="10661" w:author="Chen Liao" w:date="2021-03-25T15:17:00Z">
        <w:r w:rsidR="00715AF3" w:rsidRPr="002B6EEC">
          <w:rPr>
            <w:sz w:val="22"/>
            <w:szCs w:val="22"/>
            <w:rPrChange w:id="10662" w:author="Chen Liao" w:date="2021-03-29T18:57:00Z">
              <w:rPr/>
            </w:rPrChange>
          </w:rPr>
          <w:t xml:space="preserve"> </w:t>
        </w:r>
      </w:ins>
      <w:ins w:id="10663" w:author="Chen Liao" w:date="2021-03-25T13:27:00Z">
        <w:r w:rsidR="004E1ACA" w:rsidRPr="002B6EEC">
          <w:rPr>
            <w:sz w:val="22"/>
            <w:szCs w:val="22"/>
            <w:rPrChange w:id="10664" w:author="Chen Liao" w:date="2021-03-29T18:57:00Z">
              <w:rPr/>
            </w:rPrChange>
          </w:rPr>
          <w:t xml:space="preserve">Second, the </w:t>
        </w:r>
      </w:ins>
      <w:ins w:id="10665" w:author="Chen Liao" w:date="2021-03-25T15:18:00Z">
        <w:r w:rsidR="00715AF3" w:rsidRPr="002B6EEC">
          <w:rPr>
            <w:sz w:val="22"/>
            <w:szCs w:val="22"/>
            <w:rPrChange w:id="10666" w:author="Chen Liao" w:date="2021-03-29T18:57:00Z">
              <w:rPr/>
            </w:rPrChange>
          </w:rPr>
          <w:t xml:space="preserve">murine </w:t>
        </w:r>
      </w:ins>
      <w:ins w:id="10667" w:author="Chen Liao" w:date="2021-03-25T13:27:00Z">
        <w:r w:rsidR="004E1ACA" w:rsidRPr="002B6EEC">
          <w:rPr>
            <w:sz w:val="22"/>
            <w:szCs w:val="22"/>
            <w:rPrChange w:id="10668" w:author="Chen Liao" w:date="2021-03-29T18:57:00Z">
              <w:rPr/>
            </w:rPrChange>
          </w:rPr>
          <w:t xml:space="preserve">gut microbiota has </w:t>
        </w:r>
      </w:ins>
      <w:ins w:id="10669" w:author="Chen Liao" w:date="2021-03-25T13:28:00Z">
        <w:r w:rsidR="004E1ACA" w:rsidRPr="002B6EEC">
          <w:rPr>
            <w:sz w:val="22"/>
            <w:szCs w:val="22"/>
            <w:rPrChange w:id="10670" w:author="Chen Liao" w:date="2021-03-29T18:57:00Z">
              <w:rPr/>
            </w:rPrChange>
          </w:rPr>
          <w:t xml:space="preserve">distinct compositions </w:t>
        </w:r>
      </w:ins>
      <w:ins w:id="10671" w:author="Chen Liao" w:date="2021-03-25T17:41:00Z">
        <w:r w:rsidR="00CC44B3" w:rsidRPr="002B6EEC">
          <w:rPr>
            <w:sz w:val="22"/>
            <w:szCs w:val="22"/>
            <w:rPrChange w:id="10672" w:author="Chen Liao" w:date="2021-03-29T18:57:00Z">
              <w:rPr/>
            </w:rPrChange>
          </w:rPr>
          <w:t>from</w:t>
        </w:r>
      </w:ins>
      <w:ins w:id="10673" w:author="Chen Liao" w:date="2021-03-25T13:28:00Z">
        <w:r w:rsidR="004E1ACA" w:rsidRPr="002B6EEC">
          <w:rPr>
            <w:sz w:val="22"/>
            <w:szCs w:val="22"/>
            <w:rPrChange w:id="10674" w:author="Chen Liao" w:date="2021-03-29T18:57:00Z">
              <w:rPr/>
            </w:rPrChange>
          </w:rPr>
          <w:t xml:space="preserve"> humans</w:t>
        </w:r>
      </w:ins>
      <w:ins w:id="10675" w:author="Chen Liao" w:date="2021-03-25T16:46:00Z">
        <w:r w:rsidR="00381A93" w:rsidRPr="002B6EEC">
          <w:rPr>
            <w:sz w:val="22"/>
            <w:szCs w:val="22"/>
            <w:rPrChange w:id="10676" w:author="Chen Liao" w:date="2021-03-29T18:57:00Z">
              <w:rPr/>
            </w:rPrChange>
          </w:rPr>
          <w:t xml:space="preserve"> </w:t>
        </w:r>
        <w:r w:rsidR="00381A93" w:rsidRPr="002B6EEC">
          <w:rPr>
            <w:sz w:val="22"/>
            <w:szCs w:val="22"/>
            <w:rPrChange w:id="10677" w:author="Chen Liao" w:date="2021-03-29T18:57:00Z">
              <w:rPr/>
            </w:rPrChange>
          </w:rPr>
          <w:fldChar w:fldCharType="begin"/>
        </w:r>
        <w:r w:rsidR="00381A93" w:rsidRPr="002B6EEC">
          <w:rPr>
            <w:sz w:val="22"/>
            <w:szCs w:val="22"/>
            <w:rPrChange w:id="10678" w:author="Chen Liao" w:date="2021-03-29T18:57:00Z">
              <w:rPr/>
            </w:rPrChange>
          </w:rPr>
          <w:instrText xml:space="preserve"> ADDIN NE.Ref.{A669DA55-006E-4AA5-9DFA-F44F27767123}</w:instrText>
        </w:r>
        <w:r w:rsidR="00381A93" w:rsidRPr="002B6EEC">
          <w:rPr>
            <w:sz w:val="22"/>
            <w:szCs w:val="22"/>
            <w:rPrChange w:id="10679" w:author="Chen Liao" w:date="2021-03-29T18:57:00Z">
              <w:rPr/>
            </w:rPrChange>
          </w:rPr>
          <w:fldChar w:fldCharType="separate"/>
        </w:r>
        <w:r w:rsidR="00381A93" w:rsidRPr="002B6EEC">
          <w:rPr>
            <w:sz w:val="22"/>
            <w:szCs w:val="22"/>
            <w:rPrChange w:id="10680" w:author="Chen Liao" w:date="2021-03-29T18:57:00Z">
              <w:rPr/>
            </w:rPrChange>
          </w:rPr>
          <w:t>[39]</w:t>
        </w:r>
        <w:r w:rsidR="00381A93" w:rsidRPr="002B6EEC">
          <w:rPr>
            <w:sz w:val="22"/>
            <w:szCs w:val="22"/>
            <w:rPrChange w:id="10681" w:author="Chen Liao" w:date="2021-03-29T18:57:00Z">
              <w:rPr/>
            </w:rPrChange>
          </w:rPr>
          <w:fldChar w:fldCharType="end"/>
        </w:r>
      </w:ins>
      <w:ins w:id="10682" w:author="Chen Liao" w:date="2021-03-25T13:28:00Z">
        <w:r w:rsidR="004E1ACA" w:rsidRPr="002B6EEC">
          <w:rPr>
            <w:sz w:val="22"/>
            <w:szCs w:val="22"/>
            <w:rPrChange w:id="10683" w:author="Chen Liao" w:date="2021-03-29T18:57:00Z">
              <w:rPr/>
            </w:rPrChange>
          </w:rPr>
          <w:t xml:space="preserve">. </w:t>
        </w:r>
      </w:ins>
      <w:ins w:id="10684" w:author="Chen Liao" w:date="2021-03-25T15:20:00Z">
        <w:r w:rsidR="00715AF3" w:rsidRPr="002B6EEC">
          <w:rPr>
            <w:sz w:val="22"/>
            <w:szCs w:val="22"/>
            <w:rPrChange w:id="10685" w:author="Chen Liao" w:date="2021-03-29T18:57:00Z">
              <w:rPr/>
            </w:rPrChange>
          </w:rPr>
          <w:t xml:space="preserve">Although Bacteroidetes and firmicutes are two major phyla </w:t>
        </w:r>
      </w:ins>
      <w:ins w:id="10686" w:author="Chen Liao" w:date="2021-03-29T07:20:00Z">
        <w:r w:rsidR="004960FB" w:rsidRPr="002B6EEC">
          <w:rPr>
            <w:sz w:val="22"/>
            <w:szCs w:val="22"/>
            <w:rPrChange w:id="10687" w:author="Chen Liao" w:date="2021-03-29T18:57:00Z">
              <w:rPr/>
            </w:rPrChange>
          </w:rPr>
          <w:t>shared between</w:t>
        </w:r>
      </w:ins>
      <w:ins w:id="10688" w:author="Chen Liao" w:date="2021-03-25T15:20:00Z">
        <w:r w:rsidR="00715AF3" w:rsidRPr="002B6EEC">
          <w:rPr>
            <w:sz w:val="22"/>
            <w:szCs w:val="22"/>
            <w:rPrChange w:id="10689" w:author="Chen Liao" w:date="2021-03-29T18:57:00Z">
              <w:rPr/>
            </w:rPrChange>
          </w:rPr>
          <w:t xml:space="preserve"> m</w:t>
        </w:r>
      </w:ins>
      <w:ins w:id="10690" w:author="Chen Liao" w:date="2021-03-25T16:23:00Z">
        <w:r w:rsidR="00D51646" w:rsidRPr="002B6EEC">
          <w:rPr>
            <w:sz w:val="22"/>
            <w:szCs w:val="22"/>
            <w:rPrChange w:id="10691" w:author="Chen Liao" w:date="2021-03-29T18:57:00Z">
              <w:rPr/>
            </w:rPrChange>
          </w:rPr>
          <w:t>ice</w:t>
        </w:r>
      </w:ins>
      <w:ins w:id="10692" w:author="Chen Liao" w:date="2021-03-25T15:20:00Z">
        <w:r w:rsidR="00715AF3" w:rsidRPr="002B6EEC">
          <w:rPr>
            <w:sz w:val="22"/>
            <w:szCs w:val="22"/>
            <w:rPrChange w:id="10693" w:author="Chen Liao" w:date="2021-03-29T18:57:00Z">
              <w:rPr/>
            </w:rPrChange>
          </w:rPr>
          <w:t xml:space="preserve"> and human, </w:t>
        </w:r>
      </w:ins>
      <w:commentRangeStart w:id="10694"/>
      <w:ins w:id="10695" w:author="Chen Liao" w:date="2021-03-25T15:21:00Z">
        <w:r w:rsidR="00715AF3" w:rsidRPr="002B6EEC">
          <w:rPr>
            <w:sz w:val="22"/>
            <w:szCs w:val="22"/>
            <w:rPrChange w:id="10696" w:author="Chen Liao" w:date="2021-03-29T18:57:00Z">
              <w:rPr/>
            </w:rPrChange>
          </w:rPr>
          <w:t xml:space="preserve">85% </w:t>
        </w:r>
      </w:ins>
      <w:ins w:id="10697" w:author="Chen Liao" w:date="2021-03-25T16:24:00Z">
        <w:r w:rsidR="00D51646" w:rsidRPr="002B6EEC">
          <w:rPr>
            <w:sz w:val="22"/>
            <w:szCs w:val="22"/>
            <w:rPrChange w:id="10698" w:author="Chen Liao" w:date="2021-03-29T18:57:00Z">
              <w:rPr/>
            </w:rPrChange>
          </w:rPr>
          <w:t xml:space="preserve">genera found in the mouse gut are not </w:t>
        </w:r>
      </w:ins>
      <w:ins w:id="10699" w:author="Chen Liao" w:date="2021-03-25T16:26:00Z">
        <w:r w:rsidR="00191453" w:rsidRPr="002B6EEC">
          <w:rPr>
            <w:sz w:val="22"/>
            <w:szCs w:val="22"/>
            <w:rPrChange w:id="10700" w:author="Chen Liao" w:date="2021-03-29T18:57:00Z">
              <w:rPr/>
            </w:rPrChange>
          </w:rPr>
          <w:t>detectable</w:t>
        </w:r>
      </w:ins>
      <w:ins w:id="10701" w:author="Chen Liao" w:date="2021-03-25T16:24:00Z">
        <w:r w:rsidR="00D51646" w:rsidRPr="002B6EEC">
          <w:rPr>
            <w:sz w:val="22"/>
            <w:szCs w:val="22"/>
            <w:rPrChange w:id="10702" w:author="Chen Liao" w:date="2021-03-29T18:57:00Z">
              <w:rPr/>
            </w:rPrChange>
          </w:rPr>
          <w:t xml:space="preserve"> in </w:t>
        </w:r>
      </w:ins>
      <w:ins w:id="10703" w:author="Chen Liao" w:date="2021-03-25T17:41:00Z">
        <w:r w:rsidR="00CC44B3" w:rsidRPr="002B6EEC">
          <w:rPr>
            <w:sz w:val="22"/>
            <w:szCs w:val="22"/>
            <w:rPrChange w:id="10704" w:author="Chen Liao" w:date="2021-03-29T18:57:00Z">
              <w:rPr/>
            </w:rPrChange>
          </w:rPr>
          <w:t xml:space="preserve">the </w:t>
        </w:r>
      </w:ins>
      <w:ins w:id="10705" w:author="Chen Liao" w:date="2021-03-25T16:24:00Z">
        <w:r w:rsidR="00D51646" w:rsidRPr="002B6EEC">
          <w:rPr>
            <w:sz w:val="22"/>
            <w:szCs w:val="22"/>
            <w:rPrChange w:id="10706" w:author="Chen Liao" w:date="2021-03-29T18:57:00Z">
              <w:rPr/>
            </w:rPrChange>
          </w:rPr>
          <w:t>human</w:t>
        </w:r>
      </w:ins>
      <w:ins w:id="10707" w:author="Chen Liao" w:date="2021-03-25T17:41:00Z">
        <w:r w:rsidR="00CC44B3" w:rsidRPr="002B6EEC">
          <w:rPr>
            <w:sz w:val="22"/>
            <w:szCs w:val="22"/>
            <w:rPrChange w:id="10708" w:author="Chen Liao" w:date="2021-03-29T18:57:00Z">
              <w:rPr/>
            </w:rPrChange>
          </w:rPr>
          <w:t xml:space="preserve"> gu</w:t>
        </w:r>
      </w:ins>
      <w:ins w:id="10709" w:author="Chen Liao" w:date="2021-03-25T17:42:00Z">
        <w:r w:rsidR="00CC44B3" w:rsidRPr="002B6EEC">
          <w:rPr>
            <w:sz w:val="22"/>
            <w:szCs w:val="22"/>
            <w:rPrChange w:id="10710" w:author="Chen Liao" w:date="2021-03-29T18:57:00Z">
              <w:rPr/>
            </w:rPrChange>
          </w:rPr>
          <w:t>t</w:t>
        </w:r>
      </w:ins>
      <w:commentRangeEnd w:id="10694"/>
      <w:ins w:id="10711" w:author="Chen Liao" w:date="2021-03-29T06:47:00Z">
        <w:r w:rsidR="006B3144" w:rsidRPr="002B6EEC">
          <w:rPr>
            <w:rStyle w:val="CommentReference"/>
            <w:sz w:val="15"/>
            <w:szCs w:val="15"/>
            <w:rPrChange w:id="10712" w:author="Chen Liao" w:date="2021-03-29T18:57:00Z">
              <w:rPr>
                <w:rStyle w:val="CommentReference"/>
              </w:rPr>
            </w:rPrChange>
          </w:rPr>
          <w:commentReference w:id="10694"/>
        </w:r>
      </w:ins>
      <w:ins w:id="10713" w:author="Chen Liao" w:date="2021-03-25T15:21:00Z">
        <w:r w:rsidR="00715AF3" w:rsidRPr="002B6EEC">
          <w:rPr>
            <w:sz w:val="22"/>
            <w:szCs w:val="22"/>
            <w:rPrChange w:id="10714" w:author="Chen Liao" w:date="2021-03-29T18:57:00Z">
              <w:rPr/>
            </w:rPrChange>
          </w:rPr>
          <w:t xml:space="preserve">. For example, the family </w:t>
        </w:r>
        <w:proofErr w:type="spellStart"/>
        <w:r w:rsidR="00715AF3" w:rsidRPr="002B6EEC">
          <w:rPr>
            <w:sz w:val="22"/>
            <w:szCs w:val="22"/>
            <w:rPrChange w:id="10715" w:author="Chen Liao" w:date="2021-03-29T18:57:00Z">
              <w:rPr/>
            </w:rPrChange>
          </w:rPr>
          <w:t>Muribaculaceae</w:t>
        </w:r>
        <w:proofErr w:type="spellEnd"/>
        <w:r w:rsidR="00715AF3" w:rsidRPr="002B6EEC">
          <w:rPr>
            <w:sz w:val="22"/>
            <w:szCs w:val="22"/>
            <w:rPrChange w:id="10716" w:author="Chen Liao" w:date="2021-03-29T18:57:00Z">
              <w:rPr/>
            </w:rPrChange>
          </w:rPr>
          <w:t>—</w:t>
        </w:r>
      </w:ins>
      <w:ins w:id="10717" w:author="Chen Liao" w:date="2021-03-25T18:28:00Z">
        <w:r w:rsidR="001F7D27" w:rsidRPr="002B6EEC">
          <w:rPr>
            <w:sz w:val="22"/>
            <w:szCs w:val="22"/>
            <w:rPrChange w:id="10718" w:author="Chen Liao" w:date="2021-03-29T18:57:00Z">
              <w:rPr/>
            </w:rPrChange>
          </w:rPr>
          <w:t>a major</w:t>
        </w:r>
      </w:ins>
      <w:ins w:id="10719" w:author="Chen Liao" w:date="2021-03-25T15:21:00Z">
        <w:r w:rsidR="00715AF3" w:rsidRPr="002B6EEC">
          <w:rPr>
            <w:sz w:val="22"/>
            <w:szCs w:val="22"/>
            <w:rPrChange w:id="10720" w:author="Chen Liao" w:date="2021-03-29T18:57:00Z">
              <w:rPr/>
            </w:rPrChange>
          </w:rPr>
          <w:t xml:space="preserve"> inulin responder</w:t>
        </w:r>
      </w:ins>
      <w:ins w:id="10721" w:author="Chen Liao" w:date="2021-03-25T16:29:00Z">
        <w:r w:rsidR="009B77BE" w:rsidRPr="002B6EEC">
          <w:rPr>
            <w:sz w:val="22"/>
            <w:szCs w:val="22"/>
            <w:rPrChange w:id="10722" w:author="Chen Liao" w:date="2021-03-29T18:57:00Z">
              <w:rPr/>
            </w:rPrChange>
          </w:rPr>
          <w:t xml:space="preserve"> inferred by this study</w:t>
        </w:r>
      </w:ins>
      <w:ins w:id="10723" w:author="Chen Liao" w:date="2021-03-25T15:21:00Z">
        <w:r w:rsidR="00715AF3" w:rsidRPr="002B6EEC">
          <w:rPr>
            <w:sz w:val="22"/>
            <w:szCs w:val="22"/>
            <w:rPrChange w:id="10724" w:author="Chen Liao" w:date="2021-03-29T18:57:00Z">
              <w:rPr/>
            </w:rPrChange>
          </w:rPr>
          <w:t xml:space="preserve">—was </w:t>
        </w:r>
      </w:ins>
      <w:commentRangeStart w:id="10725"/>
      <w:ins w:id="10726" w:author="Chen Liao" w:date="2021-03-25T16:29:00Z">
        <w:r w:rsidR="009B77BE" w:rsidRPr="002B6EEC">
          <w:rPr>
            <w:sz w:val="22"/>
            <w:szCs w:val="22"/>
            <w:rPrChange w:id="10727" w:author="Chen Liao" w:date="2021-03-29T18:57:00Z">
              <w:rPr/>
            </w:rPrChange>
          </w:rPr>
          <w:t>speci</w:t>
        </w:r>
      </w:ins>
      <w:ins w:id="10728" w:author="Chen Liao" w:date="2021-03-25T16:30:00Z">
        <w:r w:rsidR="009B77BE" w:rsidRPr="002B6EEC">
          <w:rPr>
            <w:sz w:val="22"/>
            <w:szCs w:val="22"/>
            <w:rPrChange w:id="10729" w:author="Chen Liao" w:date="2021-03-29T18:57:00Z">
              <w:rPr/>
            </w:rPrChange>
          </w:rPr>
          <w:t>fic to the mouse</w:t>
        </w:r>
      </w:ins>
      <w:ins w:id="10730" w:author="Chen Liao" w:date="2021-03-25T15:21:00Z">
        <w:r w:rsidR="00715AF3" w:rsidRPr="002B6EEC">
          <w:rPr>
            <w:sz w:val="22"/>
            <w:szCs w:val="22"/>
            <w:rPrChange w:id="10731" w:author="Chen Liao" w:date="2021-03-29T18:57:00Z">
              <w:rPr/>
            </w:rPrChange>
          </w:rPr>
          <w:t xml:space="preserve"> gut</w:t>
        </w:r>
      </w:ins>
      <w:commentRangeEnd w:id="10725"/>
      <w:ins w:id="10732" w:author="Chen Liao" w:date="2021-03-29T06:46:00Z">
        <w:r w:rsidR="006B3144" w:rsidRPr="002B6EEC">
          <w:rPr>
            <w:rStyle w:val="CommentReference"/>
            <w:sz w:val="15"/>
            <w:szCs w:val="15"/>
            <w:rPrChange w:id="10733" w:author="Chen Liao" w:date="2021-03-29T18:57:00Z">
              <w:rPr>
                <w:rStyle w:val="CommentReference"/>
              </w:rPr>
            </w:rPrChange>
          </w:rPr>
          <w:commentReference w:id="10725"/>
        </w:r>
      </w:ins>
      <w:ins w:id="10734" w:author="Chen Liao" w:date="2021-03-25T15:21:00Z">
        <w:r w:rsidR="00715AF3" w:rsidRPr="002B6EEC">
          <w:rPr>
            <w:sz w:val="22"/>
            <w:szCs w:val="22"/>
            <w:rPrChange w:id="10735" w:author="Chen Liao" w:date="2021-03-29T18:57:00Z">
              <w:rPr/>
            </w:rPrChange>
          </w:rPr>
          <w:t>.</w:t>
        </w:r>
      </w:ins>
      <w:ins w:id="10736" w:author="Chen Liao" w:date="2021-03-25T17:16:00Z">
        <w:r w:rsidR="009278C9" w:rsidRPr="002B6EEC">
          <w:rPr>
            <w:sz w:val="22"/>
            <w:szCs w:val="22"/>
            <w:rPrChange w:id="10737" w:author="Chen Liao" w:date="2021-03-29T18:57:00Z">
              <w:rPr/>
            </w:rPrChange>
          </w:rPr>
          <w:t xml:space="preserve"> </w:t>
        </w:r>
      </w:ins>
      <w:ins w:id="10738" w:author="Chen Liao" w:date="2021-03-25T17:59:00Z">
        <w:r w:rsidR="00840269" w:rsidRPr="002B6EEC">
          <w:rPr>
            <w:sz w:val="22"/>
            <w:szCs w:val="22"/>
            <w:rPrChange w:id="10739" w:author="Chen Liao" w:date="2021-03-29T18:57:00Z">
              <w:rPr/>
            </w:rPrChange>
          </w:rPr>
          <w:t>Moreover, t</w:t>
        </w:r>
      </w:ins>
      <w:ins w:id="10740" w:author="Chen Liao" w:date="2021-03-25T17:58:00Z">
        <w:r w:rsidR="00840269" w:rsidRPr="002B6EEC">
          <w:rPr>
            <w:sz w:val="22"/>
            <w:szCs w:val="22"/>
            <w:rPrChange w:id="10741" w:author="Chen Liao" w:date="2021-03-29T18:57:00Z">
              <w:rPr/>
            </w:rPrChange>
          </w:rPr>
          <w:t xml:space="preserve">he </w:t>
        </w:r>
      </w:ins>
      <w:ins w:id="10742" w:author="Chen Liao" w:date="2021-03-25T18:03:00Z">
        <w:r w:rsidR="00C246B9" w:rsidRPr="002B6EEC">
          <w:rPr>
            <w:sz w:val="22"/>
            <w:szCs w:val="22"/>
            <w:rPrChange w:id="10743" w:author="Chen Liao" w:date="2021-03-29T18:57:00Z">
              <w:rPr/>
            </w:rPrChange>
          </w:rPr>
          <w:t xml:space="preserve">differences in </w:t>
        </w:r>
      </w:ins>
      <w:proofErr w:type="spellStart"/>
      <w:ins w:id="10744" w:author="Chen Liao" w:date="2021-03-25T18:01:00Z">
        <w:r w:rsidR="00C246B9" w:rsidRPr="002B6EEC">
          <w:rPr>
            <w:sz w:val="22"/>
            <w:szCs w:val="22"/>
            <w:rPrChange w:id="10745" w:author="Chen Liao" w:date="2021-03-29T18:57:00Z">
              <w:rPr/>
            </w:rPrChange>
          </w:rPr>
          <w:t>m</w:t>
        </w:r>
      </w:ins>
      <w:ins w:id="10746" w:author="Chen Liao" w:date="2021-03-29T07:21:00Z">
        <w:r w:rsidR="00A9555E" w:rsidRPr="002B6EEC">
          <w:rPr>
            <w:sz w:val="22"/>
            <w:szCs w:val="22"/>
            <w:rPrChange w:id="10747" w:author="Chen Liao" w:date="2021-03-29T18:57:00Z">
              <w:rPr/>
            </w:rPrChange>
          </w:rPr>
          <w:t>icrobitota</w:t>
        </w:r>
        <w:proofErr w:type="spellEnd"/>
        <w:r w:rsidR="00A9555E" w:rsidRPr="002B6EEC">
          <w:rPr>
            <w:sz w:val="22"/>
            <w:szCs w:val="22"/>
            <w:rPrChange w:id="10748" w:author="Chen Liao" w:date="2021-03-29T18:57:00Z">
              <w:rPr/>
            </w:rPrChange>
          </w:rPr>
          <w:t xml:space="preserve"> </w:t>
        </w:r>
        <w:proofErr w:type="spellStart"/>
        <w:r w:rsidR="00A9555E" w:rsidRPr="002B6EEC">
          <w:rPr>
            <w:sz w:val="22"/>
            <w:szCs w:val="22"/>
            <w:rPrChange w:id="10749" w:author="Chen Liao" w:date="2021-03-29T18:57:00Z">
              <w:rPr/>
            </w:rPrChange>
          </w:rPr>
          <w:t xml:space="preserve">cmpsotioin </w:t>
        </w:r>
      </w:ins>
      <w:ins w:id="10750" w:author="Chen Liao" w:date="2021-03-25T18:03:00Z">
        <w:r w:rsidR="00C246B9" w:rsidRPr="002B6EEC">
          <w:rPr>
            <w:sz w:val="22"/>
            <w:szCs w:val="22"/>
            <w:rPrChange w:id="10751" w:author="Chen Liao" w:date="2021-03-29T18:57:00Z">
              <w:rPr/>
            </w:rPrChange>
          </w:rPr>
          <w:t>between</w:t>
        </w:r>
        <w:proofErr w:type="spellEnd"/>
        <w:r w:rsidR="00C246B9" w:rsidRPr="002B6EEC">
          <w:rPr>
            <w:sz w:val="22"/>
            <w:szCs w:val="22"/>
            <w:rPrChange w:id="10752" w:author="Chen Liao" w:date="2021-03-29T18:57:00Z">
              <w:rPr/>
            </w:rPrChange>
          </w:rPr>
          <w:t xml:space="preserve"> mice and human</w:t>
        </w:r>
      </w:ins>
      <w:ins w:id="10753" w:author="Chen Liao" w:date="2021-03-25T18:01:00Z">
        <w:r w:rsidR="00C246B9" w:rsidRPr="002B6EEC">
          <w:rPr>
            <w:sz w:val="22"/>
            <w:szCs w:val="22"/>
            <w:rPrChange w:id="10754" w:author="Chen Liao" w:date="2021-03-29T18:57:00Z">
              <w:rPr/>
            </w:rPrChange>
          </w:rPr>
          <w:t xml:space="preserve"> </w:t>
        </w:r>
      </w:ins>
      <w:ins w:id="10755" w:author="Chen Liao" w:date="2021-03-25T18:04:00Z">
        <w:r w:rsidR="00C246B9" w:rsidRPr="002B6EEC">
          <w:rPr>
            <w:sz w:val="22"/>
            <w:szCs w:val="22"/>
            <w:rPrChange w:id="10756" w:author="Chen Liao" w:date="2021-03-29T18:57:00Z">
              <w:rPr/>
            </w:rPrChange>
          </w:rPr>
          <w:t>diversi</w:t>
        </w:r>
      </w:ins>
      <w:ins w:id="10757" w:author="Chen Liao" w:date="2021-03-25T18:05:00Z">
        <w:r w:rsidR="00C246B9" w:rsidRPr="002B6EEC">
          <w:rPr>
            <w:sz w:val="22"/>
            <w:szCs w:val="22"/>
            <w:rPrChange w:id="10758" w:author="Chen Liao" w:date="2021-03-29T18:57:00Z">
              <w:rPr/>
            </w:rPrChange>
          </w:rPr>
          <w:t>fy the gut environment</w:t>
        </w:r>
      </w:ins>
      <w:ins w:id="10759" w:author="Chen Liao" w:date="2021-03-25T18:29:00Z">
        <w:r w:rsidR="00B376E6" w:rsidRPr="002B6EEC">
          <w:rPr>
            <w:sz w:val="22"/>
            <w:szCs w:val="22"/>
            <w:rPrChange w:id="10760" w:author="Chen Liao" w:date="2021-03-29T18:57:00Z">
              <w:rPr/>
            </w:rPrChange>
          </w:rPr>
          <w:t xml:space="preserve"> </w:t>
        </w:r>
      </w:ins>
      <w:ins w:id="10761" w:author="Chen Liao" w:date="2021-03-29T07:21:00Z">
        <w:r w:rsidR="00A9555E" w:rsidRPr="002B6EEC">
          <w:rPr>
            <w:sz w:val="22"/>
            <w:szCs w:val="22"/>
            <w:rPrChange w:id="10762" w:author="Chen Liao" w:date="2021-03-29T18:57:00Z">
              <w:rPr/>
            </w:rPrChange>
          </w:rPr>
          <w:t>at functional levels</w:t>
        </w:r>
      </w:ins>
      <w:ins w:id="10763" w:author="Chen Liao" w:date="2021-03-25T18:29:00Z">
        <w:r w:rsidR="00197C50" w:rsidRPr="002B6EEC">
          <w:rPr>
            <w:sz w:val="22"/>
            <w:szCs w:val="22"/>
            <w:rPrChange w:id="10764" w:author="Chen Liao" w:date="2021-03-29T18:57:00Z">
              <w:rPr/>
            </w:rPrChange>
          </w:rPr>
          <w:t>,</w:t>
        </w:r>
      </w:ins>
      <w:ins w:id="10765" w:author="Chen Liao" w:date="2021-03-25T18:05:00Z">
        <w:r w:rsidR="00C246B9" w:rsidRPr="002B6EEC">
          <w:rPr>
            <w:sz w:val="22"/>
            <w:szCs w:val="22"/>
            <w:rPrChange w:id="10766" w:author="Chen Liao" w:date="2021-03-29T18:57:00Z">
              <w:rPr/>
            </w:rPrChange>
          </w:rPr>
          <w:t xml:space="preserve"> </w:t>
        </w:r>
      </w:ins>
      <w:ins w:id="10767" w:author="Chen Liao" w:date="2021-03-29T07:23:00Z">
        <w:r w:rsidR="00DE7A30" w:rsidRPr="002B6EEC">
          <w:rPr>
            <w:sz w:val="22"/>
            <w:szCs w:val="22"/>
            <w:rPrChange w:id="10768" w:author="Chen Liao" w:date="2021-03-29T18:57:00Z">
              <w:rPr/>
            </w:rPrChange>
          </w:rPr>
          <w:t xml:space="preserve">resulting in differential </w:t>
        </w:r>
      </w:ins>
      <w:ins w:id="10769" w:author="Chen Liao" w:date="2021-03-25T18:00:00Z">
        <w:r w:rsidR="00840269" w:rsidRPr="002B6EEC">
          <w:rPr>
            <w:sz w:val="22"/>
            <w:szCs w:val="22"/>
            <w:rPrChange w:id="10770" w:author="Chen Liao" w:date="2021-03-29T18:57:00Z">
              <w:rPr/>
            </w:rPrChange>
          </w:rPr>
          <w:t xml:space="preserve">dietary responses </w:t>
        </w:r>
      </w:ins>
      <w:ins w:id="10771" w:author="Chen Liao" w:date="2021-03-29T07:22:00Z">
        <w:r w:rsidR="009571EF" w:rsidRPr="002B6EEC">
          <w:rPr>
            <w:sz w:val="22"/>
            <w:szCs w:val="22"/>
            <w:rPrChange w:id="10772" w:author="Chen Liao" w:date="2021-03-29T18:57:00Z">
              <w:rPr/>
            </w:rPrChange>
          </w:rPr>
          <w:t xml:space="preserve">of the same microbes </w:t>
        </w:r>
      </w:ins>
      <w:ins w:id="10773" w:author="Chen Liao" w:date="2021-03-29T07:23:00Z">
        <w:r w:rsidR="00DE7A30" w:rsidRPr="002B6EEC">
          <w:rPr>
            <w:sz w:val="22"/>
            <w:szCs w:val="22"/>
            <w:rPrChange w:id="10774" w:author="Chen Liao" w:date="2021-03-29T18:57:00Z">
              <w:rPr/>
            </w:rPrChange>
          </w:rPr>
          <w:t>between the two ecosystems</w:t>
        </w:r>
      </w:ins>
      <w:ins w:id="10775" w:author="Chen Liao" w:date="2021-03-25T18:00:00Z">
        <w:r w:rsidR="00840269" w:rsidRPr="002B6EEC">
          <w:rPr>
            <w:sz w:val="22"/>
            <w:szCs w:val="22"/>
            <w:rPrChange w:id="10776" w:author="Chen Liao" w:date="2021-03-29T18:57:00Z">
              <w:rPr/>
            </w:rPrChange>
          </w:rPr>
          <w:t xml:space="preserve">. For instance, </w:t>
        </w:r>
      </w:ins>
      <w:ins w:id="10777" w:author="Chen Liao" w:date="2021-03-25T15:22:00Z">
        <w:r w:rsidR="00715AF3" w:rsidRPr="002B6EEC">
          <w:rPr>
            <w:color w:val="242021"/>
            <w:sz w:val="22"/>
            <w:szCs w:val="22"/>
            <w:rPrChange w:id="10778" w:author="Chen Liao" w:date="2021-03-29T18:57:00Z">
              <w:rPr>
                <w:color w:val="242021"/>
              </w:rPr>
            </w:rPrChange>
          </w:rPr>
          <w:t xml:space="preserve">the two human </w:t>
        </w:r>
        <w:proofErr w:type="spellStart"/>
        <w:r w:rsidR="00715AF3" w:rsidRPr="002B6EEC">
          <w:rPr>
            <w:color w:val="242021"/>
            <w:sz w:val="22"/>
            <w:szCs w:val="22"/>
            <w:rPrChange w:id="10779" w:author="Chen Liao" w:date="2021-03-29T18:57:00Z">
              <w:rPr>
                <w:color w:val="242021"/>
              </w:rPr>
            </w:rPrChange>
          </w:rPr>
          <w:t>inulin</w:t>
        </w:r>
        <w:proofErr w:type="spellEnd"/>
        <w:r w:rsidR="00715AF3" w:rsidRPr="002B6EEC">
          <w:rPr>
            <w:color w:val="242021"/>
            <w:sz w:val="22"/>
            <w:szCs w:val="22"/>
            <w:rPrChange w:id="10780" w:author="Chen Liao" w:date="2021-03-29T18:57:00Z">
              <w:rPr>
                <w:color w:val="242021"/>
              </w:rPr>
            </w:rPrChange>
          </w:rPr>
          <w:t xml:space="preserve"> responders—</w:t>
        </w:r>
      </w:ins>
      <w:ins w:id="10781" w:author="Chen Liao" w:date="2021-03-25T13:28:00Z">
        <w:r w:rsidR="004E1ACA" w:rsidRPr="002B6EEC">
          <w:rPr>
            <w:color w:val="242021"/>
            <w:sz w:val="22"/>
            <w:szCs w:val="22"/>
            <w:rPrChange w:id="10782" w:author="Chen Liao" w:date="2021-03-29T18:57:00Z">
              <w:rPr>
                <w:color w:val="242021"/>
              </w:rPr>
            </w:rPrChange>
          </w:rPr>
          <w:t xml:space="preserve">Bifidobacterium and </w:t>
        </w:r>
      </w:ins>
      <w:proofErr w:type="spellStart"/>
      <w:ins w:id="10783" w:author="Chen Liao" w:date="2021-03-25T15:22:00Z">
        <w:r w:rsidR="00715AF3" w:rsidRPr="002B6EEC">
          <w:rPr>
            <w:color w:val="242021"/>
            <w:sz w:val="22"/>
            <w:szCs w:val="22"/>
            <w:rPrChange w:id="10784" w:author="Chen Liao" w:date="2021-03-29T18:57:00Z">
              <w:rPr>
                <w:color w:val="242021"/>
              </w:rPr>
            </w:rPrChange>
          </w:rPr>
          <w:t>A</w:t>
        </w:r>
      </w:ins>
      <w:ins w:id="10785" w:author="Chen Liao" w:date="2021-03-25T13:28:00Z">
        <w:r w:rsidR="004E1ACA" w:rsidRPr="002B6EEC">
          <w:rPr>
            <w:color w:val="242021"/>
            <w:sz w:val="22"/>
            <w:szCs w:val="22"/>
            <w:rPrChange w:id="10786" w:author="Chen Liao" w:date="2021-03-29T18:57:00Z">
              <w:rPr>
                <w:color w:val="242021"/>
              </w:rPr>
            </w:rPrChange>
          </w:rPr>
          <w:t>naerostipes</w:t>
        </w:r>
      </w:ins>
      <w:proofErr w:type="spellEnd"/>
      <w:ins w:id="10787" w:author="Chen Liao" w:date="2021-03-25T15:22:00Z">
        <w:r w:rsidR="00715AF3" w:rsidRPr="002B6EEC">
          <w:rPr>
            <w:color w:val="242021"/>
            <w:sz w:val="22"/>
            <w:szCs w:val="22"/>
            <w:rPrChange w:id="10788" w:author="Chen Liao" w:date="2021-03-29T18:57:00Z">
              <w:rPr>
                <w:color w:val="242021"/>
              </w:rPr>
            </w:rPrChange>
          </w:rPr>
          <w:t>—</w:t>
        </w:r>
      </w:ins>
      <w:ins w:id="10789" w:author="Chen Liao" w:date="2021-03-25T15:23:00Z">
        <w:r w:rsidR="00715AF3" w:rsidRPr="002B6EEC">
          <w:rPr>
            <w:color w:val="242021"/>
            <w:sz w:val="22"/>
            <w:szCs w:val="22"/>
            <w:rPrChange w:id="10790" w:author="Chen Liao" w:date="2021-03-29T18:57:00Z">
              <w:rPr>
                <w:color w:val="242021"/>
              </w:rPr>
            </w:rPrChange>
          </w:rPr>
          <w:t>were</w:t>
        </w:r>
      </w:ins>
      <w:ins w:id="10791" w:author="Chen Liao" w:date="2021-03-25T13:28:00Z">
        <w:r w:rsidR="004E1ACA" w:rsidRPr="002B6EEC">
          <w:rPr>
            <w:color w:val="242021"/>
            <w:sz w:val="22"/>
            <w:szCs w:val="22"/>
            <w:rPrChange w:id="10792" w:author="Chen Liao" w:date="2021-03-29T18:57:00Z">
              <w:rPr>
                <w:color w:val="242021"/>
              </w:rPr>
            </w:rPrChange>
          </w:rPr>
          <w:t xml:space="preserve"> </w:t>
        </w:r>
        <w:r w:rsidR="004E1ACA" w:rsidRPr="002B6EEC">
          <w:rPr>
            <w:color w:val="242021"/>
            <w:sz w:val="22"/>
            <w:szCs w:val="22"/>
            <w:rPrChange w:id="10793" w:author="Chen Liao" w:date="2021-03-29T18:57:00Z">
              <w:rPr>
                <w:color w:val="242021"/>
              </w:rPr>
            </w:rPrChange>
          </w:rPr>
          <w:lastRenderedPageBreak/>
          <w:t>present in the m</w:t>
        </w:r>
      </w:ins>
      <w:ins w:id="10794" w:author="Chen Liao" w:date="2021-03-25T18:07:00Z">
        <w:r w:rsidR="00C92D5E" w:rsidRPr="002B6EEC">
          <w:rPr>
            <w:color w:val="242021"/>
            <w:sz w:val="22"/>
            <w:szCs w:val="22"/>
            <w:rPrChange w:id="10795" w:author="Chen Liao" w:date="2021-03-29T18:57:00Z">
              <w:rPr>
                <w:color w:val="242021"/>
              </w:rPr>
            </w:rPrChange>
          </w:rPr>
          <w:t>ice</w:t>
        </w:r>
      </w:ins>
      <w:ins w:id="10796" w:author="Chen Liao" w:date="2021-03-25T13:28:00Z">
        <w:r w:rsidR="004E1ACA" w:rsidRPr="002B6EEC">
          <w:rPr>
            <w:color w:val="242021"/>
            <w:sz w:val="22"/>
            <w:szCs w:val="22"/>
            <w:rPrChange w:id="10797" w:author="Chen Liao" w:date="2021-03-29T18:57:00Z">
              <w:rPr>
                <w:color w:val="242021"/>
              </w:rPr>
            </w:rPrChange>
          </w:rPr>
          <w:t xml:space="preserve"> gut</w:t>
        </w:r>
      </w:ins>
      <w:ins w:id="10798" w:author="Chen Liao" w:date="2021-03-25T18:00:00Z">
        <w:r w:rsidR="00810A6F" w:rsidRPr="002B6EEC">
          <w:rPr>
            <w:color w:val="242021"/>
            <w:sz w:val="22"/>
            <w:szCs w:val="22"/>
            <w:rPrChange w:id="10799" w:author="Chen Liao" w:date="2021-03-29T18:57:00Z">
              <w:rPr>
                <w:color w:val="242021"/>
              </w:rPr>
            </w:rPrChange>
          </w:rPr>
          <w:t xml:space="preserve"> but</w:t>
        </w:r>
      </w:ins>
      <w:ins w:id="10800" w:author="Chen Liao" w:date="2021-03-25T13:28:00Z">
        <w:r w:rsidR="004E1ACA" w:rsidRPr="002B6EEC">
          <w:rPr>
            <w:color w:val="242021"/>
            <w:sz w:val="22"/>
            <w:szCs w:val="22"/>
            <w:rPrChange w:id="10801" w:author="Chen Liao" w:date="2021-03-29T18:57:00Z">
              <w:rPr>
                <w:color w:val="242021"/>
              </w:rPr>
            </w:rPrChange>
          </w:rPr>
          <w:t xml:space="preserve"> the</w:t>
        </w:r>
      </w:ins>
      <w:ins w:id="10802" w:author="Chen Liao" w:date="2021-03-25T15:23:00Z">
        <w:r w:rsidR="00715AF3" w:rsidRPr="002B6EEC">
          <w:rPr>
            <w:color w:val="242021"/>
            <w:sz w:val="22"/>
            <w:szCs w:val="22"/>
            <w:rPrChange w:id="10803" w:author="Chen Liao" w:date="2021-03-29T18:57:00Z">
              <w:rPr>
                <w:color w:val="242021"/>
              </w:rPr>
            </w:rPrChange>
          </w:rPr>
          <w:t>ir</w:t>
        </w:r>
      </w:ins>
      <w:ins w:id="10804" w:author="Chen Liao" w:date="2021-03-25T13:28:00Z">
        <w:r w:rsidR="004E1ACA" w:rsidRPr="002B6EEC">
          <w:rPr>
            <w:color w:val="242021"/>
            <w:sz w:val="22"/>
            <w:szCs w:val="22"/>
            <w:rPrChange w:id="10805" w:author="Chen Liao" w:date="2021-03-29T18:57:00Z">
              <w:rPr>
                <w:color w:val="242021"/>
              </w:rPr>
            </w:rPrChange>
          </w:rPr>
          <w:t xml:space="preserve"> relative abundance</w:t>
        </w:r>
      </w:ins>
      <w:ins w:id="10806" w:author="Chen Liao" w:date="2021-03-25T15:23:00Z">
        <w:r w:rsidR="00715AF3" w:rsidRPr="002B6EEC">
          <w:rPr>
            <w:color w:val="242021"/>
            <w:sz w:val="22"/>
            <w:szCs w:val="22"/>
            <w:rPrChange w:id="10807" w:author="Chen Liao" w:date="2021-03-29T18:57:00Z">
              <w:rPr>
                <w:color w:val="242021"/>
              </w:rPr>
            </w:rPrChange>
          </w:rPr>
          <w:t>s</w:t>
        </w:r>
      </w:ins>
      <w:ins w:id="10808" w:author="Chen Liao" w:date="2021-03-25T13:28:00Z">
        <w:r w:rsidR="004E1ACA" w:rsidRPr="002B6EEC">
          <w:rPr>
            <w:color w:val="242021"/>
            <w:sz w:val="22"/>
            <w:szCs w:val="22"/>
            <w:rPrChange w:id="10809" w:author="Chen Liao" w:date="2021-03-29T18:57:00Z">
              <w:rPr>
                <w:color w:val="242021"/>
              </w:rPr>
            </w:rPrChange>
          </w:rPr>
          <w:t xml:space="preserve"> </w:t>
        </w:r>
      </w:ins>
      <w:ins w:id="10810" w:author="Chen Liao" w:date="2021-03-25T16:39:00Z">
        <w:r w:rsidR="00640377" w:rsidRPr="002B6EEC">
          <w:rPr>
            <w:color w:val="242021"/>
            <w:sz w:val="22"/>
            <w:szCs w:val="22"/>
            <w:rPrChange w:id="10811" w:author="Chen Liao" w:date="2021-03-29T18:57:00Z">
              <w:rPr>
                <w:color w:val="242021"/>
              </w:rPr>
            </w:rPrChange>
          </w:rPr>
          <w:t>remain</w:t>
        </w:r>
      </w:ins>
      <w:ins w:id="10812" w:author="Chen Liao" w:date="2021-03-25T13:28:00Z">
        <w:r w:rsidR="004E1ACA" w:rsidRPr="002B6EEC">
          <w:rPr>
            <w:color w:val="242021"/>
            <w:sz w:val="22"/>
            <w:szCs w:val="22"/>
            <w:rPrChange w:id="10813" w:author="Chen Liao" w:date="2021-03-29T18:57:00Z">
              <w:rPr>
                <w:color w:val="242021"/>
              </w:rPr>
            </w:rPrChange>
          </w:rPr>
          <w:t xml:space="preserve"> low </w:t>
        </w:r>
      </w:ins>
      <w:ins w:id="10814" w:author="Chen Liao" w:date="2021-03-25T16:40:00Z">
        <w:r w:rsidR="00640377" w:rsidRPr="002B6EEC">
          <w:rPr>
            <w:color w:val="242021"/>
            <w:sz w:val="22"/>
            <w:szCs w:val="22"/>
            <w:rPrChange w:id="10815" w:author="Chen Liao" w:date="2021-03-29T18:57:00Z">
              <w:rPr>
                <w:color w:val="242021"/>
              </w:rPr>
            </w:rPrChange>
          </w:rPr>
          <w:t>and unresponsive to inulin intervention throughout t</w:t>
        </w:r>
      </w:ins>
      <w:ins w:id="10816" w:author="Chen Liao" w:date="2021-03-25T16:39:00Z">
        <w:r w:rsidR="00640377" w:rsidRPr="002B6EEC">
          <w:rPr>
            <w:color w:val="242021"/>
            <w:sz w:val="22"/>
            <w:szCs w:val="22"/>
            <w:rPrChange w:id="10817" w:author="Chen Liao" w:date="2021-03-29T18:57:00Z">
              <w:rPr>
                <w:color w:val="242021"/>
              </w:rPr>
            </w:rPrChange>
          </w:rPr>
          <w:t>he entire period of observation</w:t>
        </w:r>
      </w:ins>
      <w:ins w:id="10818" w:author="Chen Liao" w:date="2021-03-25T16:42:00Z">
        <w:r w:rsidR="00E64977" w:rsidRPr="002B6EEC">
          <w:rPr>
            <w:color w:val="242021"/>
            <w:sz w:val="22"/>
            <w:szCs w:val="22"/>
            <w:rPrChange w:id="10819" w:author="Chen Liao" w:date="2021-03-29T18:57:00Z">
              <w:rPr>
                <w:color w:val="242021"/>
              </w:rPr>
            </w:rPrChange>
          </w:rPr>
          <w:t xml:space="preserve"> (</w:t>
        </w:r>
        <w:r w:rsidR="00E64977" w:rsidRPr="002B6EEC">
          <w:rPr>
            <w:color w:val="242021"/>
            <w:sz w:val="22"/>
            <w:szCs w:val="22"/>
            <w:highlight w:val="yellow"/>
            <w:rPrChange w:id="10820" w:author="Chen Liao" w:date="2021-03-29T18:57:00Z">
              <w:rPr>
                <w:color w:val="242021"/>
              </w:rPr>
            </w:rPrChange>
          </w:rPr>
          <w:t>Fig. SX</w:t>
        </w:r>
        <w:r w:rsidR="00E64977" w:rsidRPr="002B6EEC">
          <w:rPr>
            <w:color w:val="242021"/>
            <w:sz w:val="22"/>
            <w:szCs w:val="22"/>
            <w:rPrChange w:id="10821" w:author="Chen Liao" w:date="2021-03-29T18:57:00Z">
              <w:rPr>
                <w:color w:val="242021"/>
              </w:rPr>
            </w:rPrChange>
          </w:rPr>
          <w:t>)</w:t>
        </w:r>
      </w:ins>
      <w:ins w:id="10822" w:author="Chen Liao" w:date="2021-03-25T13:28:00Z">
        <w:r w:rsidR="004E1ACA" w:rsidRPr="002B6EEC">
          <w:rPr>
            <w:color w:val="242021"/>
            <w:sz w:val="22"/>
            <w:szCs w:val="22"/>
            <w:rPrChange w:id="10823" w:author="Chen Liao" w:date="2021-03-29T18:57:00Z">
              <w:rPr>
                <w:color w:val="242021"/>
              </w:rPr>
            </w:rPrChange>
          </w:rPr>
          <w:t xml:space="preserve">. </w:t>
        </w:r>
      </w:ins>
      <w:ins w:id="10824" w:author="Chen Liao" w:date="2021-03-25T15:24:00Z">
        <w:r w:rsidR="00741995" w:rsidRPr="002B6EEC">
          <w:rPr>
            <w:color w:val="242021"/>
            <w:sz w:val="22"/>
            <w:szCs w:val="22"/>
            <w:rPrChange w:id="10825" w:author="Chen Liao" w:date="2021-03-29T18:57:00Z">
              <w:rPr>
                <w:color w:val="242021"/>
              </w:rPr>
            </w:rPrChange>
          </w:rPr>
          <w:t>Th</w:t>
        </w:r>
      </w:ins>
      <w:ins w:id="10826" w:author="Chen Liao" w:date="2021-03-29T07:24:00Z">
        <w:r w:rsidR="006F219D" w:rsidRPr="002B6EEC">
          <w:rPr>
            <w:color w:val="242021"/>
            <w:sz w:val="22"/>
            <w:szCs w:val="22"/>
            <w:rPrChange w:id="10827" w:author="Chen Liao" w:date="2021-03-29T18:57:00Z">
              <w:rPr>
                <w:color w:val="242021"/>
              </w:rPr>
            </w:rPrChange>
          </w:rPr>
          <w:t>is</w:t>
        </w:r>
      </w:ins>
      <w:ins w:id="10828" w:author="Chen Liao" w:date="2021-03-25T15:24:00Z">
        <w:r w:rsidR="00741995" w:rsidRPr="002B6EEC">
          <w:rPr>
            <w:color w:val="242021"/>
            <w:sz w:val="22"/>
            <w:szCs w:val="22"/>
            <w:rPrChange w:id="10829" w:author="Chen Liao" w:date="2021-03-29T18:57:00Z">
              <w:rPr>
                <w:color w:val="242021"/>
              </w:rPr>
            </w:rPrChange>
          </w:rPr>
          <w:t xml:space="preserve"> </w:t>
        </w:r>
      </w:ins>
      <w:ins w:id="10830" w:author="Chen Liao" w:date="2021-03-25T18:08:00Z">
        <w:r w:rsidR="00C92D5E" w:rsidRPr="002B6EEC">
          <w:rPr>
            <w:color w:val="242021"/>
            <w:sz w:val="22"/>
            <w:szCs w:val="22"/>
            <w:rPrChange w:id="10831" w:author="Chen Liao" w:date="2021-03-29T18:57:00Z">
              <w:rPr>
                <w:color w:val="242021"/>
              </w:rPr>
            </w:rPrChange>
          </w:rPr>
          <w:t xml:space="preserve">example </w:t>
        </w:r>
      </w:ins>
      <w:ins w:id="10832" w:author="Chen Liao" w:date="2021-03-25T18:10:00Z">
        <w:r w:rsidR="00A12BD8" w:rsidRPr="002B6EEC">
          <w:rPr>
            <w:color w:val="242021"/>
            <w:sz w:val="22"/>
            <w:szCs w:val="22"/>
            <w:rPrChange w:id="10833" w:author="Chen Liao" w:date="2021-03-29T18:57:00Z">
              <w:rPr>
                <w:color w:val="242021"/>
              </w:rPr>
            </w:rPrChange>
          </w:rPr>
          <w:t>shows</w:t>
        </w:r>
      </w:ins>
      <w:ins w:id="10834" w:author="Chen Liao" w:date="2021-03-25T18:08:00Z">
        <w:r w:rsidR="00C92D5E" w:rsidRPr="002B6EEC">
          <w:rPr>
            <w:color w:val="242021"/>
            <w:sz w:val="22"/>
            <w:szCs w:val="22"/>
            <w:rPrChange w:id="10835" w:author="Chen Liao" w:date="2021-03-29T18:57:00Z">
              <w:rPr>
                <w:color w:val="242021"/>
              </w:rPr>
            </w:rPrChange>
          </w:rPr>
          <w:t xml:space="preserve"> that</w:t>
        </w:r>
      </w:ins>
      <w:ins w:id="10836" w:author="Chen Liao" w:date="2021-03-25T15:24:00Z">
        <w:r w:rsidR="00741995" w:rsidRPr="002B6EEC">
          <w:rPr>
            <w:color w:val="242021"/>
            <w:sz w:val="22"/>
            <w:szCs w:val="22"/>
            <w:rPrChange w:id="10837" w:author="Chen Liao" w:date="2021-03-29T18:57:00Z">
              <w:rPr>
                <w:color w:val="242021"/>
              </w:rPr>
            </w:rPrChange>
          </w:rPr>
          <w:t xml:space="preserve"> bacteria</w:t>
        </w:r>
      </w:ins>
      <w:ins w:id="10838" w:author="Chen Liao" w:date="2021-03-25T18:09:00Z">
        <w:r w:rsidR="00C92D5E" w:rsidRPr="002B6EEC">
          <w:rPr>
            <w:color w:val="242021"/>
            <w:sz w:val="22"/>
            <w:szCs w:val="22"/>
            <w:rPrChange w:id="10839" w:author="Chen Liao" w:date="2021-03-29T18:57:00Z">
              <w:rPr>
                <w:color w:val="242021"/>
              </w:rPr>
            </w:rPrChange>
          </w:rPr>
          <w:t xml:space="preserve"> </w:t>
        </w:r>
      </w:ins>
      <w:ins w:id="10840" w:author="Chen Liao" w:date="2021-03-25T18:10:00Z">
        <w:r w:rsidR="00A12BD8" w:rsidRPr="002B6EEC">
          <w:rPr>
            <w:color w:val="242021"/>
            <w:sz w:val="22"/>
            <w:szCs w:val="22"/>
            <w:rPrChange w:id="10841" w:author="Chen Liao" w:date="2021-03-29T18:57:00Z">
              <w:rPr>
                <w:color w:val="242021"/>
              </w:rPr>
            </w:rPrChange>
          </w:rPr>
          <w:t>responding to</w:t>
        </w:r>
      </w:ins>
      <w:ins w:id="10842" w:author="Chen Liao" w:date="2021-03-25T18:09:00Z">
        <w:r w:rsidR="00C92D5E" w:rsidRPr="002B6EEC">
          <w:rPr>
            <w:color w:val="242021"/>
            <w:sz w:val="22"/>
            <w:szCs w:val="22"/>
            <w:rPrChange w:id="10843" w:author="Chen Liao" w:date="2021-03-29T18:57:00Z">
              <w:rPr>
                <w:color w:val="242021"/>
              </w:rPr>
            </w:rPrChange>
          </w:rPr>
          <w:t xml:space="preserve"> dietary fiber</w:t>
        </w:r>
      </w:ins>
      <w:ins w:id="10844" w:author="Chen Liao" w:date="2021-03-25T15:24:00Z">
        <w:r w:rsidR="00741995" w:rsidRPr="002B6EEC">
          <w:rPr>
            <w:color w:val="242021"/>
            <w:sz w:val="22"/>
            <w:szCs w:val="22"/>
            <w:rPrChange w:id="10845" w:author="Chen Liao" w:date="2021-03-29T18:57:00Z">
              <w:rPr>
                <w:color w:val="242021"/>
              </w:rPr>
            </w:rPrChange>
          </w:rPr>
          <w:t xml:space="preserve"> in </w:t>
        </w:r>
      </w:ins>
      <w:ins w:id="10846" w:author="Chen Liao" w:date="2021-03-25T16:43:00Z">
        <w:r w:rsidR="00E64977" w:rsidRPr="002B6EEC">
          <w:rPr>
            <w:color w:val="242021"/>
            <w:sz w:val="22"/>
            <w:szCs w:val="22"/>
            <w:rPrChange w:id="10847" w:author="Chen Liao" w:date="2021-03-29T18:57:00Z">
              <w:rPr>
                <w:color w:val="242021"/>
              </w:rPr>
            </w:rPrChange>
          </w:rPr>
          <w:t xml:space="preserve">one of the </w:t>
        </w:r>
      </w:ins>
      <w:ins w:id="10848" w:author="Chen Liao" w:date="2021-03-25T16:44:00Z">
        <w:r w:rsidR="00E64977" w:rsidRPr="002B6EEC">
          <w:rPr>
            <w:color w:val="242021"/>
            <w:sz w:val="22"/>
            <w:szCs w:val="22"/>
            <w:rPrChange w:id="10849" w:author="Chen Liao" w:date="2021-03-29T18:57:00Z">
              <w:rPr>
                <w:color w:val="242021"/>
              </w:rPr>
            </w:rPrChange>
          </w:rPr>
          <w:t xml:space="preserve">two mammalian systems </w:t>
        </w:r>
      </w:ins>
      <w:ins w:id="10850" w:author="Chen Liao" w:date="2021-03-25T18:09:00Z">
        <w:r w:rsidR="00C92D5E" w:rsidRPr="002B6EEC">
          <w:rPr>
            <w:color w:val="242021"/>
            <w:sz w:val="22"/>
            <w:szCs w:val="22"/>
            <w:rPrChange w:id="10851" w:author="Chen Liao" w:date="2021-03-29T18:57:00Z">
              <w:rPr>
                <w:color w:val="242021"/>
              </w:rPr>
            </w:rPrChange>
          </w:rPr>
          <w:t>may not consistently respon</w:t>
        </w:r>
      </w:ins>
      <w:ins w:id="10852" w:author="Chen Liao" w:date="2021-03-25T18:10:00Z">
        <w:r w:rsidR="00C92D5E" w:rsidRPr="002B6EEC">
          <w:rPr>
            <w:color w:val="242021"/>
            <w:sz w:val="22"/>
            <w:szCs w:val="22"/>
            <w:rPrChange w:id="10853" w:author="Chen Liao" w:date="2021-03-29T18:57:00Z">
              <w:rPr>
                <w:color w:val="242021"/>
              </w:rPr>
            </w:rPrChange>
          </w:rPr>
          <w:t xml:space="preserve">d in the other, suggesting </w:t>
        </w:r>
      </w:ins>
      <w:ins w:id="10854" w:author="Chen Liao" w:date="2021-03-25T15:25:00Z">
        <w:r w:rsidR="00741995" w:rsidRPr="002B6EEC">
          <w:rPr>
            <w:color w:val="242021"/>
            <w:sz w:val="22"/>
            <w:szCs w:val="22"/>
            <w:rPrChange w:id="10855" w:author="Chen Liao" w:date="2021-03-29T18:57:00Z">
              <w:rPr>
                <w:color w:val="242021"/>
              </w:rPr>
            </w:rPrChange>
          </w:rPr>
          <w:t xml:space="preserve">that </w:t>
        </w:r>
      </w:ins>
      <w:ins w:id="10856" w:author="Chen Liao" w:date="2021-03-25T13:31:00Z">
        <w:r w:rsidR="004E1ACA" w:rsidRPr="002B6EEC">
          <w:rPr>
            <w:sz w:val="22"/>
            <w:szCs w:val="22"/>
            <w:rPrChange w:id="10857" w:author="Chen Liao" w:date="2021-03-29T18:57:00Z">
              <w:rPr/>
            </w:rPrChange>
          </w:rPr>
          <w:t>community ecology</w:t>
        </w:r>
      </w:ins>
      <w:ins w:id="10858" w:author="Chen Liao" w:date="2021-03-25T15:25:00Z">
        <w:r w:rsidR="00741995" w:rsidRPr="002B6EEC">
          <w:rPr>
            <w:sz w:val="22"/>
            <w:szCs w:val="22"/>
            <w:rPrChange w:id="10859" w:author="Chen Liao" w:date="2021-03-29T18:57:00Z">
              <w:rPr/>
            </w:rPrChange>
          </w:rPr>
          <w:t xml:space="preserve"> </w:t>
        </w:r>
      </w:ins>
      <w:ins w:id="10860" w:author="Chen Liao" w:date="2021-03-25T13:31:00Z">
        <w:r w:rsidR="004E1ACA" w:rsidRPr="002B6EEC">
          <w:rPr>
            <w:sz w:val="22"/>
            <w:szCs w:val="22"/>
            <w:rPrChange w:id="10861" w:author="Chen Liao" w:date="2021-03-29T18:57:00Z">
              <w:rPr/>
            </w:rPrChange>
          </w:rPr>
          <w:t xml:space="preserve">may play </w:t>
        </w:r>
        <w:proofErr w:type="gramStart"/>
        <w:r w:rsidR="004E1ACA" w:rsidRPr="002B6EEC">
          <w:rPr>
            <w:sz w:val="22"/>
            <w:szCs w:val="22"/>
            <w:rPrChange w:id="10862" w:author="Chen Liao" w:date="2021-03-29T18:57:00Z">
              <w:rPr/>
            </w:rPrChange>
          </w:rPr>
          <w:t>an</w:t>
        </w:r>
        <w:proofErr w:type="gramEnd"/>
        <w:r w:rsidR="004E1ACA" w:rsidRPr="002B6EEC">
          <w:rPr>
            <w:sz w:val="22"/>
            <w:szCs w:val="22"/>
            <w:rPrChange w:id="10863" w:author="Chen Liao" w:date="2021-03-29T18:57:00Z">
              <w:rPr/>
            </w:rPrChange>
          </w:rPr>
          <w:t xml:space="preserve"> selective role in the activation of fiber degraders </w:t>
        </w:r>
      </w:ins>
      <w:ins w:id="10864" w:author="Chen Liao" w:date="2021-03-25T15:26:00Z">
        <w:r w:rsidR="00741995" w:rsidRPr="002B6EEC">
          <w:rPr>
            <w:sz w:val="22"/>
            <w:szCs w:val="22"/>
            <w:rPrChange w:id="10865" w:author="Chen Liao" w:date="2021-03-29T18:57:00Z">
              <w:rPr/>
            </w:rPrChange>
          </w:rPr>
          <w:t xml:space="preserve">depending on the </w:t>
        </w:r>
      </w:ins>
      <w:ins w:id="10866" w:author="Chen Liao" w:date="2021-03-25T16:47:00Z">
        <w:r w:rsidR="00150511" w:rsidRPr="002B6EEC">
          <w:rPr>
            <w:sz w:val="22"/>
            <w:szCs w:val="22"/>
            <w:rPrChange w:id="10867" w:author="Chen Liao" w:date="2021-03-29T18:57:00Z">
              <w:rPr/>
            </w:rPrChange>
          </w:rPr>
          <w:t>surrounding environment</w:t>
        </w:r>
      </w:ins>
      <w:ins w:id="10868" w:author="Chen Liao" w:date="2021-03-25T13:31:00Z">
        <w:r w:rsidR="004E1ACA" w:rsidRPr="002B6EEC">
          <w:rPr>
            <w:sz w:val="22"/>
            <w:szCs w:val="22"/>
            <w:rPrChange w:id="10869" w:author="Chen Liao" w:date="2021-03-29T18:57:00Z">
              <w:rPr/>
            </w:rPrChange>
          </w:rPr>
          <w:t>.</w:t>
        </w:r>
      </w:ins>
      <w:del w:id="10870" w:author="Chen Liao" w:date="2021-03-25T13:27:00Z">
        <w:r w:rsidRPr="002B6EEC" w:rsidDel="004E1ACA">
          <w:rPr>
            <w:sz w:val="22"/>
            <w:szCs w:val="22"/>
            <w:rPrChange w:id="10871" w:author="Chen Liao" w:date="2021-03-29T18:57:00Z">
              <w:rPr/>
            </w:rPrChange>
          </w:rPr>
          <w:delText xml:space="preserve"> </w:delText>
        </w:r>
      </w:del>
      <w:del w:id="10872" w:author="Chen Liao" w:date="2021-03-24T14:11:00Z">
        <w:r w:rsidRPr="002B6EEC" w:rsidDel="004D4E17">
          <w:rPr>
            <w:sz w:val="22"/>
            <w:szCs w:val="22"/>
            <w:rPrChange w:id="10873" w:author="Chen Liao" w:date="2021-03-29T18:57:00Z">
              <w:rPr/>
            </w:rPrChange>
          </w:rPr>
          <w:delText>universal microbial</w:delText>
        </w:r>
      </w:del>
      <w:del w:id="10874" w:author="Chen Liao" w:date="2021-03-25T13:27:00Z">
        <w:r w:rsidRPr="002B6EEC" w:rsidDel="004E1ACA">
          <w:rPr>
            <w:sz w:val="22"/>
            <w:szCs w:val="22"/>
            <w:rPrChange w:id="10875" w:author="Chen Liao" w:date="2021-03-29T18:57:00Z">
              <w:rPr/>
            </w:rPrChange>
          </w:rPr>
          <w:delText xml:space="preserve"> biphasic response to dietary fiber intervention had been identified among different gut microbiome, which was further validated by reanalyzing published mice data and supported by human studies. </w:delText>
        </w:r>
      </w:del>
      <w:del w:id="10876" w:author="Chen Liao" w:date="2021-03-25T16:53:00Z">
        <w:r w:rsidRPr="002B6EEC" w:rsidDel="00652137">
          <w:rPr>
            <w:sz w:val="22"/>
            <w:szCs w:val="22"/>
            <w:rPrChange w:id="10877" w:author="Chen Liao" w:date="2021-03-29T18:57:00Z">
              <w:rPr/>
            </w:rPrChange>
          </w:rPr>
          <w:delText xml:space="preserve">Another </w:delText>
        </w:r>
      </w:del>
      <w:del w:id="10878" w:author="Chen Liao" w:date="2021-03-24T14:13:00Z">
        <w:r w:rsidRPr="002B6EEC" w:rsidDel="004D4E17">
          <w:rPr>
            <w:sz w:val="22"/>
            <w:szCs w:val="22"/>
            <w:rPrChange w:id="10879" w:author="Chen Liao" w:date="2021-03-29T18:57:00Z">
              <w:rPr/>
            </w:rPrChange>
          </w:rPr>
          <w:delText>important point is that, compared</w:delText>
        </w:r>
      </w:del>
      <w:del w:id="10880" w:author="Chen Liao" w:date="2021-03-25T16:53:00Z">
        <w:r w:rsidRPr="002B6EEC" w:rsidDel="00652137">
          <w:rPr>
            <w:sz w:val="22"/>
            <w:szCs w:val="22"/>
            <w:rPrChange w:id="10881" w:author="Chen Liao" w:date="2021-03-29T18:57:00Z">
              <w:rPr/>
            </w:rPrChange>
          </w:rPr>
          <w:delText xml:space="preserve"> </w:delText>
        </w:r>
      </w:del>
      <w:del w:id="10882" w:author="Chen Liao" w:date="2021-03-24T14:13:00Z">
        <w:r w:rsidRPr="002B6EEC" w:rsidDel="004D4E17">
          <w:rPr>
            <w:sz w:val="22"/>
            <w:szCs w:val="22"/>
            <w:rPrChange w:id="10883" w:author="Chen Liao" w:date="2021-03-29T18:57:00Z">
              <w:rPr/>
            </w:rPrChange>
          </w:rPr>
          <w:delText xml:space="preserve">with </w:delText>
        </w:r>
      </w:del>
      <w:del w:id="10884" w:author="Chen Liao" w:date="2021-03-25T16:53:00Z">
        <w:r w:rsidRPr="002B6EEC" w:rsidDel="00652137">
          <w:rPr>
            <w:sz w:val="22"/>
            <w:szCs w:val="22"/>
            <w:rPrChange w:id="10885" w:author="Chen Liao" w:date="2021-03-29T18:57:00Z">
              <w:rPr/>
            </w:rPrChange>
          </w:rPr>
          <w:delText>human</w:delText>
        </w:r>
      </w:del>
      <w:del w:id="10886" w:author="Chen Liao" w:date="2021-03-24T14:13:00Z">
        <w:r w:rsidRPr="002B6EEC" w:rsidDel="004D4E17">
          <w:rPr>
            <w:sz w:val="22"/>
            <w:szCs w:val="22"/>
            <w:rPrChange w:id="10887" w:author="Chen Liao" w:date="2021-03-29T18:57:00Z">
              <w:rPr/>
            </w:rPrChange>
          </w:rPr>
          <w:delText>s</w:delText>
        </w:r>
      </w:del>
      <w:del w:id="10888" w:author="Chen Liao" w:date="2021-03-25T16:53:00Z">
        <w:r w:rsidRPr="002B6EEC" w:rsidDel="00652137">
          <w:rPr>
            <w:sz w:val="22"/>
            <w:szCs w:val="22"/>
            <w:rPrChange w:id="10889" w:author="Chen Liao" w:date="2021-03-29T18:57:00Z">
              <w:rPr/>
            </w:rPrChange>
          </w:rPr>
          <w:delText>, laboratory mice harbor</w:delText>
        </w:r>
      </w:del>
      <w:del w:id="10890" w:author="Chen Liao" w:date="2021-03-24T14:13:00Z">
        <w:r w:rsidRPr="002B6EEC" w:rsidDel="004D4E17">
          <w:rPr>
            <w:sz w:val="22"/>
            <w:szCs w:val="22"/>
            <w:rPrChange w:id="10891" w:author="Chen Liao" w:date="2021-03-29T18:57:00Z">
              <w:rPr/>
            </w:rPrChange>
          </w:rPr>
          <w:delText>ing</w:delText>
        </w:r>
      </w:del>
      <w:del w:id="10892" w:author="Chen Liao" w:date="2021-03-25T16:53:00Z">
        <w:r w:rsidRPr="002B6EEC" w:rsidDel="00652137">
          <w:rPr>
            <w:sz w:val="22"/>
            <w:szCs w:val="22"/>
            <w:rPrChange w:id="10893" w:author="Chen Liao" w:date="2021-03-29T18:57:00Z">
              <w:rPr/>
            </w:rPrChange>
          </w:rPr>
          <w:delText xml:space="preserve"> distinct gut microbial community composition </w:delText>
        </w:r>
      </w:del>
      <w:del w:id="10894" w:author="Chen Liao" w:date="2021-03-25T16:46:00Z">
        <w:r w:rsidRPr="002B6EEC" w:rsidDel="00381A93">
          <w:rPr>
            <w:sz w:val="22"/>
            <w:szCs w:val="22"/>
            <w:rPrChange w:id="10895" w:author="Chen Liao" w:date="2021-03-29T18:57:00Z">
              <w:rPr/>
            </w:rPrChange>
          </w:rPr>
          <w:fldChar w:fldCharType="begin"/>
        </w:r>
        <w:r w:rsidR="00434C87" w:rsidRPr="002B6EEC" w:rsidDel="00381A93">
          <w:rPr>
            <w:sz w:val="22"/>
            <w:szCs w:val="22"/>
            <w:rPrChange w:id="10896" w:author="Chen Liao" w:date="2021-03-29T18:57:00Z">
              <w:rPr/>
            </w:rPrChange>
          </w:rPr>
          <w:delInstrText xml:space="preserve"> ADDIN NE.Ref.{A669DA55-006E-4AA5-9DFA-F44F27767123}</w:delInstrText>
        </w:r>
        <w:r w:rsidRPr="002B6EEC" w:rsidDel="00381A93">
          <w:rPr>
            <w:sz w:val="22"/>
            <w:szCs w:val="22"/>
            <w:rPrChange w:id="10897" w:author="Chen Liao" w:date="2021-03-29T18:57:00Z">
              <w:rPr/>
            </w:rPrChange>
          </w:rPr>
          <w:fldChar w:fldCharType="separate"/>
        </w:r>
        <w:r w:rsidR="00ED3422" w:rsidRPr="002B6EEC" w:rsidDel="00381A93">
          <w:rPr>
            <w:sz w:val="22"/>
            <w:szCs w:val="22"/>
            <w:rPrChange w:id="10898" w:author="Chen Liao" w:date="2021-03-29T18:57:00Z">
              <w:rPr>
                <w:color w:val="080000"/>
              </w:rPr>
            </w:rPrChange>
          </w:rPr>
          <w:delText>[39]</w:delText>
        </w:r>
        <w:r w:rsidRPr="002B6EEC" w:rsidDel="00381A93">
          <w:rPr>
            <w:sz w:val="22"/>
            <w:szCs w:val="22"/>
            <w:rPrChange w:id="10899" w:author="Chen Liao" w:date="2021-03-29T18:57:00Z">
              <w:rPr/>
            </w:rPrChange>
          </w:rPr>
          <w:fldChar w:fldCharType="end"/>
        </w:r>
        <w:r w:rsidRPr="002B6EEC" w:rsidDel="00381A93">
          <w:rPr>
            <w:sz w:val="22"/>
            <w:szCs w:val="22"/>
            <w:rPrChange w:id="10900" w:author="Chen Liao" w:date="2021-03-29T18:57:00Z">
              <w:rPr/>
            </w:rPrChange>
          </w:rPr>
          <w:delText>,</w:delText>
        </w:r>
      </w:del>
      <w:del w:id="10901" w:author="Chen Liao" w:date="2021-03-25T16:53:00Z">
        <w:r w:rsidRPr="002B6EEC" w:rsidDel="00652137">
          <w:rPr>
            <w:sz w:val="22"/>
            <w:szCs w:val="22"/>
            <w:rPrChange w:id="10902" w:author="Chen Liao" w:date="2021-03-29T18:57:00Z">
              <w:rPr/>
            </w:rPrChange>
          </w:rPr>
          <w:delText xml:space="preserve"> which may lead to different metabolic interaction network and response to </w:delText>
        </w:r>
        <w:r w:rsidRPr="002B6EEC" w:rsidDel="00652137">
          <w:rPr>
            <w:sz w:val="22"/>
            <w:szCs w:val="22"/>
            <w:rPrChange w:id="10903" w:author="Chen Liao" w:date="2021-03-29T18:57:00Z">
              <w:rPr>
                <w:color w:val="2A2A2A"/>
                <w:shd w:val="clear" w:color="auto" w:fill="FFFFFF"/>
              </w:rPr>
            </w:rPrChange>
          </w:rPr>
          <w:delText xml:space="preserve">internal and external stimuli </w:delText>
        </w:r>
        <w:r w:rsidRPr="002B6EEC" w:rsidDel="00652137">
          <w:rPr>
            <w:sz w:val="22"/>
            <w:szCs w:val="22"/>
            <w:rPrChange w:id="10904" w:author="Chen Liao" w:date="2021-03-29T18:57:00Z">
              <w:rPr>
                <w:color w:val="2A2A2A"/>
                <w:shd w:val="clear" w:color="auto" w:fill="FFFFFF"/>
              </w:rPr>
            </w:rPrChange>
          </w:rPr>
          <w:fldChar w:fldCharType="begin"/>
        </w:r>
        <w:r w:rsidR="00434C87" w:rsidRPr="002B6EEC" w:rsidDel="00652137">
          <w:rPr>
            <w:sz w:val="22"/>
            <w:szCs w:val="22"/>
            <w:rPrChange w:id="10905" w:author="Chen Liao" w:date="2021-03-29T18:57:00Z">
              <w:rPr>
                <w:color w:val="2A2A2A"/>
                <w:shd w:val="clear" w:color="auto" w:fill="FFFFFF"/>
              </w:rPr>
            </w:rPrChange>
          </w:rPr>
          <w:delInstrText xml:space="preserve"> ADDIN NE.Ref.{852D17DE-E58E-4AE2-9098-7F5BF302E709}</w:delInstrText>
        </w:r>
        <w:r w:rsidRPr="002B6EEC" w:rsidDel="00652137">
          <w:rPr>
            <w:sz w:val="22"/>
            <w:szCs w:val="22"/>
            <w:rPrChange w:id="10906" w:author="Chen Liao" w:date="2021-03-29T18:57:00Z">
              <w:rPr>
                <w:color w:val="2A2A2A"/>
                <w:shd w:val="clear" w:color="auto" w:fill="FFFFFF"/>
              </w:rPr>
            </w:rPrChange>
          </w:rPr>
          <w:fldChar w:fldCharType="separate"/>
        </w:r>
        <w:r w:rsidR="00ED3422" w:rsidRPr="002B6EEC" w:rsidDel="00652137">
          <w:rPr>
            <w:sz w:val="22"/>
            <w:szCs w:val="22"/>
            <w:rPrChange w:id="10907" w:author="Chen Liao" w:date="2021-03-29T18:57:00Z">
              <w:rPr>
                <w:color w:val="080000"/>
              </w:rPr>
            </w:rPrChange>
          </w:rPr>
          <w:delText>[40]</w:delText>
        </w:r>
        <w:r w:rsidRPr="002B6EEC" w:rsidDel="00652137">
          <w:rPr>
            <w:sz w:val="22"/>
            <w:szCs w:val="22"/>
            <w:rPrChange w:id="10908" w:author="Chen Liao" w:date="2021-03-29T18:57:00Z">
              <w:rPr>
                <w:color w:val="2A2A2A"/>
                <w:shd w:val="clear" w:color="auto" w:fill="FFFFFF"/>
              </w:rPr>
            </w:rPrChange>
          </w:rPr>
          <w:fldChar w:fldCharType="end"/>
        </w:r>
        <w:r w:rsidRPr="002B6EEC" w:rsidDel="00652137">
          <w:rPr>
            <w:sz w:val="22"/>
            <w:szCs w:val="22"/>
            <w:rPrChange w:id="10909" w:author="Chen Liao" w:date="2021-03-29T18:57:00Z">
              <w:rPr>
                <w:color w:val="2A2A2A"/>
                <w:shd w:val="clear" w:color="auto" w:fill="FFFFFF"/>
              </w:rPr>
            </w:rPrChange>
          </w:rPr>
          <w:delText>.</w:delText>
        </w:r>
      </w:del>
      <w:del w:id="10910" w:author="Chen Liao" w:date="2021-03-25T13:28:00Z">
        <w:r w:rsidRPr="002B6EEC" w:rsidDel="004E1ACA">
          <w:rPr>
            <w:sz w:val="22"/>
            <w:szCs w:val="22"/>
            <w:rPrChange w:id="10911" w:author="Chen Liao" w:date="2021-03-29T18:57:00Z">
              <w:rPr>
                <w:color w:val="2A2A2A"/>
                <w:shd w:val="clear" w:color="auto" w:fill="FFFFFF"/>
              </w:rPr>
            </w:rPrChange>
          </w:rPr>
          <w:delText xml:space="preserve"> Indeed, </w:delText>
        </w:r>
      </w:del>
      <w:del w:id="10912" w:author="Chen Liao" w:date="2021-03-24T14:14:00Z">
        <w:r w:rsidRPr="002B6EEC" w:rsidDel="00571BC0">
          <w:rPr>
            <w:sz w:val="22"/>
            <w:szCs w:val="22"/>
            <w:rPrChange w:id="10913" w:author="Chen Liao" w:date="2021-03-29T18:57:00Z">
              <w:rPr>
                <w:color w:val="2A2A2A"/>
                <w:shd w:val="clear" w:color="auto" w:fill="FFFFFF"/>
              </w:rPr>
            </w:rPrChange>
          </w:rPr>
          <w:delText xml:space="preserve">different </w:delText>
        </w:r>
      </w:del>
      <w:del w:id="10914" w:author="Chen Liao" w:date="2021-03-25T13:28:00Z">
        <w:r w:rsidRPr="002B6EEC" w:rsidDel="004E1ACA">
          <w:rPr>
            <w:sz w:val="22"/>
            <w:szCs w:val="22"/>
            <w:rPrChange w:id="10915" w:author="Chen Liao" w:date="2021-03-29T18:57:00Z">
              <w:rPr>
                <w:color w:val="2A2A2A"/>
                <w:shd w:val="clear" w:color="auto" w:fill="FFFFFF"/>
              </w:rPr>
            </w:rPrChange>
          </w:rPr>
          <w:delText>inulin responders</w:delText>
        </w:r>
      </w:del>
      <w:del w:id="10916" w:author="Chen Liao" w:date="2021-03-24T14:15:00Z">
        <w:r w:rsidRPr="002B6EEC" w:rsidDel="00571BC0">
          <w:rPr>
            <w:sz w:val="22"/>
            <w:szCs w:val="22"/>
            <w:rPrChange w:id="10917" w:author="Chen Liao" w:date="2021-03-29T18:57:00Z">
              <w:rPr>
                <w:color w:val="2A2A2A"/>
                <w:shd w:val="clear" w:color="auto" w:fill="FFFFFF"/>
              </w:rPr>
            </w:rPrChange>
          </w:rPr>
          <w:delText xml:space="preserve"> </w:delText>
        </w:r>
      </w:del>
      <w:del w:id="10918" w:author="Chen Liao" w:date="2021-03-24T14:14:00Z">
        <w:r w:rsidRPr="002B6EEC" w:rsidDel="00571BC0">
          <w:rPr>
            <w:sz w:val="22"/>
            <w:szCs w:val="22"/>
            <w:rPrChange w:id="10919" w:author="Chen Liao" w:date="2021-03-29T18:57:00Z">
              <w:rPr>
                <w:color w:val="2A2A2A"/>
                <w:shd w:val="clear" w:color="auto" w:fill="FFFFFF"/>
              </w:rPr>
            </w:rPrChange>
          </w:rPr>
          <w:delText>were identified</w:delText>
        </w:r>
      </w:del>
      <w:del w:id="10920" w:author="Chen Liao" w:date="2021-03-24T14:15:00Z">
        <w:r w:rsidRPr="002B6EEC" w:rsidDel="00571BC0">
          <w:rPr>
            <w:sz w:val="22"/>
            <w:szCs w:val="22"/>
            <w:rPrChange w:id="10921" w:author="Chen Liao" w:date="2021-03-29T18:57:00Z">
              <w:rPr>
                <w:color w:val="2A2A2A"/>
                <w:shd w:val="clear" w:color="auto" w:fill="FFFFFF"/>
              </w:rPr>
            </w:rPrChange>
          </w:rPr>
          <w:delText xml:space="preserve"> </w:delText>
        </w:r>
      </w:del>
      <w:del w:id="10922" w:author="Chen Liao" w:date="2021-03-25T13:28:00Z">
        <w:r w:rsidRPr="002B6EEC" w:rsidDel="004E1ACA">
          <w:rPr>
            <w:sz w:val="22"/>
            <w:szCs w:val="22"/>
            <w:rPrChange w:id="10923" w:author="Chen Liao" w:date="2021-03-29T18:57:00Z">
              <w:rPr>
                <w:color w:val="2A2A2A"/>
                <w:shd w:val="clear" w:color="auto" w:fill="FFFFFF"/>
              </w:rPr>
            </w:rPrChange>
          </w:rPr>
          <w:delText xml:space="preserve">between the mice experiment and meta-analysis of human studies. </w:delText>
        </w:r>
      </w:del>
      <w:del w:id="10924" w:author="Chen Liao" w:date="2021-03-24T14:17:00Z">
        <w:r w:rsidRPr="002B6EEC" w:rsidDel="0071224F">
          <w:rPr>
            <w:sz w:val="22"/>
            <w:szCs w:val="22"/>
            <w:rPrChange w:id="10925" w:author="Chen Liao" w:date="2021-03-29T18:57:00Z">
              <w:rPr>
                <w:color w:val="2A2A2A"/>
                <w:shd w:val="clear" w:color="auto" w:fill="FFFFFF"/>
              </w:rPr>
            </w:rPrChange>
          </w:rPr>
          <w:delText xml:space="preserve">However, most of these identified inulin responders have been reported for polysaccharide-degrading capacity and even were specialists for the degradation of inulin. </w:delText>
        </w:r>
      </w:del>
      <w:moveFromRangeStart w:id="10926" w:author="Chen Liao" w:date="2021-03-24T14:17:00Z" w:name="move67487844"/>
      <w:moveFrom w:id="10927" w:author="Chen Liao" w:date="2021-03-24T14:17:00Z">
        <w:del w:id="10928" w:author="Chen Liao" w:date="2021-03-24T14:17:00Z">
          <w:r w:rsidRPr="002B6EEC" w:rsidDel="0071224F">
            <w:rPr>
              <w:sz w:val="22"/>
              <w:szCs w:val="22"/>
              <w:rPrChange w:id="10929" w:author="Chen Liao" w:date="2021-03-29T18:57:00Z">
                <w:rPr>
                  <w:color w:val="2A2A2A"/>
                  <w:shd w:val="clear" w:color="auto" w:fill="FFFFFF"/>
                </w:rPr>
              </w:rPrChange>
            </w:rPr>
            <w:delText>Extended longitudinal analysis of larger human cohorts is needed to cover the substantial inter-individual variation of gut microbiome and identify more appealing probiotic to give in combination with inulin to enhance butyrate production in a larger percentage of individuals. This would be important for understanding ecological interaction between dietary fiber and gut microbiome, as well as for improving the efficacy of dietary supplements according to an individual’s gut microbiota.</w:delText>
          </w:r>
        </w:del>
      </w:moveFrom>
      <w:moveFromRangeEnd w:id="10926"/>
    </w:p>
    <w:p w14:paraId="38D3D17A" w14:textId="2203E36F" w:rsidR="00A83394" w:rsidRPr="002B6EEC" w:rsidRDefault="00A83394" w:rsidP="00C3619E">
      <w:pPr>
        <w:jc w:val="both"/>
        <w:rPr>
          <w:ins w:id="10930" w:author="Chen Liao" w:date="2021-03-24T08:09:00Z"/>
          <w:sz w:val="22"/>
          <w:szCs w:val="22"/>
          <w:rPrChange w:id="10931" w:author="Chen Liao" w:date="2021-03-29T18:57:00Z">
            <w:rPr>
              <w:ins w:id="10932" w:author="Chen Liao" w:date="2021-03-24T08:09:00Z"/>
            </w:rPr>
          </w:rPrChange>
        </w:rPr>
      </w:pPr>
    </w:p>
    <w:p w14:paraId="411F76C5" w14:textId="2274323A" w:rsidR="00D21F6A" w:rsidRPr="002B6EEC" w:rsidDel="00A87A5C" w:rsidRDefault="00D21F6A" w:rsidP="00235E3B">
      <w:pPr>
        <w:jc w:val="both"/>
        <w:rPr>
          <w:del w:id="10933" w:author="Chen Liao" w:date="2021-03-28T09:07:00Z"/>
          <w:sz w:val="22"/>
          <w:szCs w:val="22"/>
          <w:rPrChange w:id="10934" w:author="Chen Liao" w:date="2021-03-29T18:57:00Z">
            <w:rPr>
              <w:del w:id="10935" w:author="Chen Liao" w:date="2021-03-28T09:07:00Z"/>
            </w:rPr>
          </w:rPrChange>
        </w:rPr>
      </w:pPr>
    </w:p>
    <w:p w14:paraId="2F5E1425" w14:textId="32413F51" w:rsidR="00571BC0" w:rsidRPr="002B6EEC" w:rsidDel="00A87A5C" w:rsidRDefault="00D21F6A" w:rsidP="00571BC0">
      <w:pPr>
        <w:jc w:val="both"/>
        <w:rPr>
          <w:del w:id="10936" w:author="Chen Liao" w:date="2021-03-28T09:07:00Z"/>
          <w:moveTo w:id="10937" w:author="Chen Liao" w:date="2021-03-24T14:17:00Z"/>
          <w:sz w:val="22"/>
          <w:szCs w:val="22"/>
          <w:rPrChange w:id="10938" w:author="Chen Liao" w:date="2021-03-29T18:57:00Z">
            <w:rPr>
              <w:del w:id="10939" w:author="Chen Liao" w:date="2021-03-28T09:07:00Z"/>
              <w:moveTo w:id="10940" w:author="Chen Liao" w:date="2021-03-24T14:17:00Z"/>
            </w:rPr>
          </w:rPrChange>
        </w:rPr>
      </w:pPr>
      <w:moveToRangeStart w:id="10941" w:author="Chen Liao" w:date="2021-03-24T08:09:00Z" w:name="move67465766"/>
      <w:moveTo w:id="10942" w:author="Chen Liao" w:date="2021-03-24T08:09:00Z">
        <w:del w:id="10943" w:author="Chen Liao" w:date="2021-03-28T09:07:00Z">
          <w:r w:rsidRPr="002B6EEC" w:rsidDel="00A87A5C">
            <w:rPr>
              <w:sz w:val="22"/>
              <w:szCs w:val="22"/>
              <w:shd w:val="clear" w:color="auto" w:fill="FFFFFF"/>
              <w:rPrChange w:id="10944" w:author="Chen Liao" w:date="2021-03-29T18:57:00Z">
                <w:rPr>
                  <w:shd w:val="clear" w:color="auto" w:fill="FFFFFF"/>
                </w:rPr>
              </w:rPrChange>
            </w:rPr>
            <w:delText>Characterizing these dynamic responses to different compounds and across individuals, with integrated longitudinal analysis of 16S rRNA sequencing, metagenomics and metabolomics, is thus an important priority for microbiome research to further understanding of diet-induced responses. Such studies have the potential to provide predictive insights into how dietary fiber and other dietary compounds can be used to improve health or treat disease via manipulating gut microbiome.</w:delText>
          </w:r>
        </w:del>
      </w:moveTo>
      <w:moveToRangeStart w:id="10945" w:author="Chen Liao" w:date="2021-03-24T14:17:00Z" w:name="move67487844"/>
      <w:moveToRangeEnd w:id="10941"/>
      <w:moveTo w:id="10946" w:author="Chen Liao" w:date="2021-03-24T14:17:00Z">
        <w:del w:id="10947" w:author="Chen Liao" w:date="2021-03-28T09:07:00Z">
          <w:r w:rsidR="00571BC0" w:rsidRPr="002B6EEC" w:rsidDel="00A87A5C">
            <w:rPr>
              <w:sz w:val="22"/>
              <w:szCs w:val="22"/>
              <w:rPrChange w:id="10948" w:author="Chen Liao" w:date="2021-03-29T18:57:00Z">
                <w:rPr/>
              </w:rPrChange>
            </w:rPr>
            <w:delText>Extended longitudinal analysis of larger human cohorts is needed to cover the substantial inter-individual variation of gut microbiome and identify more appealing probiotic to give in combination with inulin to enhance butyrate production in a larger percentage of individuals. This would be important for understanding ecological interaction between dietary fiber and gut microbiome, as well as for improving the efficacy of dietary supplements according to an individual’s gut microbiota.</w:delText>
          </w:r>
        </w:del>
      </w:moveTo>
    </w:p>
    <w:moveToRangeEnd w:id="10945"/>
    <w:p w14:paraId="61ED249E" w14:textId="48D2B542" w:rsidR="00626BE9" w:rsidRPr="002B6EEC" w:rsidDel="00A87A5C" w:rsidRDefault="00626BE9" w:rsidP="00C3619E">
      <w:pPr>
        <w:jc w:val="both"/>
        <w:rPr>
          <w:del w:id="10949" w:author="Chen Liao" w:date="2021-03-28T09:07:00Z"/>
          <w:sz w:val="22"/>
          <w:szCs w:val="22"/>
          <w:rPrChange w:id="10950" w:author="Chen Liao" w:date="2021-03-29T18:57:00Z">
            <w:rPr>
              <w:del w:id="10951" w:author="Chen Liao" w:date="2021-03-28T09:07:00Z"/>
            </w:rPr>
          </w:rPrChange>
        </w:rPr>
      </w:pPr>
    </w:p>
    <w:p w14:paraId="311810E2" w14:textId="78970948" w:rsidR="00A83394" w:rsidRPr="002B6EEC" w:rsidDel="007D438C" w:rsidRDefault="00A83394">
      <w:pPr>
        <w:jc w:val="both"/>
        <w:rPr>
          <w:del w:id="10952" w:author="Chen Liao" w:date="2021-03-22T11:35:00Z"/>
          <w:color w:val="2A2A2A"/>
          <w:sz w:val="22"/>
          <w:szCs w:val="22"/>
          <w:shd w:val="clear" w:color="auto" w:fill="FFFFFF"/>
          <w:rPrChange w:id="10953" w:author="Chen Liao" w:date="2021-03-29T18:57:00Z">
            <w:rPr>
              <w:del w:id="10954" w:author="Chen Liao" w:date="2021-03-22T11:35:00Z"/>
              <w:color w:val="2A2A2A"/>
              <w:shd w:val="clear" w:color="auto" w:fill="FFFFFF"/>
            </w:rPr>
          </w:rPrChange>
        </w:rPr>
      </w:pPr>
      <w:del w:id="10955" w:author="Chen Liao" w:date="2021-03-22T11:35:00Z">
        <w:r w:rsidRPr="002B6EEC" w:rsidDel="007D438C">
          <w:rPr>
            <w:sz w:val="22"/>
            <w:szCs w:val="22"/>
            <w:rPrChange w:id="10956" w:author="Chen Liao" w:date="2021-03-29T18:57:00Z">
              <w:rPr/>
            </w:rPrChange>
          </w:rPr>
          <w:delText>The impact of dietary fibers on the gut microbiome has been widely studied. However, rare consistent and</w:delText>
        </w:r>
        <w:r w:rsidRPr="002B6EEC" w:rsidDel="007D438C">
          <w:rPr>
            <w:color w:val="000000"/>
            <w:sz w:val="22"/>
            <w:szCs w:val="22"/>
            <w:shd w:val="clear" w:color="auto" w:fill="FFFFFF"/>
            <w:rPrChange w:id="10957" w:author="Chen Liao" w:date="2021-03-29T18:57:00Z">
              <w:rPr>
                <w:color w:val="000000"/>
                <w:shd w:val="clear" w:color="auto" w:fill="FFFFFF"/>
              </w:rPr>
            </w:rPrChange>
          </w:rPr>
          <w:delText xml:space="preserve"> reproducible microbial responses were yielded among these studies, and this “reproducibility crisis” has been attributed to the substantial variation in pretreatment gut microbial configuration </w:delText>
        </w:r>
        <w:r w:rsidRPr="002B6EEC" w:rsidDel="007D438C">
          <w:rPr>
            <w:color w:val="000000"/>
            <w:sz w:val="22"/>
            <w:szCs w:val="22"/>
            <w:shd w:val="clear" w:color="auto" w:fill="FFFFFF"/>
            <w:rPrChange w:id="10958" w:author="Chen Liao" w:date="2021-03-29T18:57:00Z">
              <w:rPr>
                <w:color w:val="000000"/>
                <w:shd w:val="clear" w:color="auto" w:fill="FFFFFF"/>
              </w:rPr>
            </w:rPrChange>
          </w:rPr>
          <w:fldChar w:fldCharType="begin"/>
        </w:r>
        <w:r w:rsidR="00434C87" w:rsidRPr="002B6EEC" w:rsidDel="007D438C">
          <w:rPr>
            <w:color w:val="000000"/>
            <w:sz w:val="22"/>
            <w:szCs w:val="22"/>
            <w:shd w:val="clear" w:color="auto" w:fill="FFFFFF"/>
            <w:rPrChange w:id="10959" w:author="Chen Liao" w:date="2021-03-29T18:57:00Z">
              <w:rPr>
                <w:color w:val="000000"/>
                <w:shd w:val="clear" w:color="auto" w:fill="FFFFFF"/>
              </w:rPr>
            </w:rPrChange>
          </w:rPr>
          <w:delInstrText xml:space="preserve"> ADDIN NE.Ref.{A92E420E-636F-46ED-9C1A-D60F993B2771}</w:delInstrText>
        </w:r>
        <w:r w:rsidRPr="002B6EEC" w:rsidDel="007D438C">
          <w:rPr>
            <w:color w:val="000000"/>
            <w:sz w:val="22"/>
            <w:szCs w:val="22"/>
            <w:shd w:val="clear" w:color="auto" w:fill="FFFFFF"/>
            <w:rPrChange w:id="10960" w:author="Chen Liao" w:date="2021-03-29T18:57:00Z">
              <w:rPr>
                <w:color w:val="000000"/>
                <w:shd w:val="clear" w:color="auto" w:fill="FFFFFF"/>
              </w:rPr>
            </w:rPrChange>
          </w:rPr>
          <w:fldChar w:fldCharType="separate"/>
        </w:r>
        <w:r w:rsidR="00ED3422" w:rsidRPr="002B6EEC" w:rsidDel="007D438C">
          <w:rPr>
            <w:color w:val="080000"/>
            <w:sz w:val="22"/>
            <w:szCs w:val="22"/>
            <w:rPrChange w:id="10961" w:author="Chen Liao" w:date="2021-03-29T18:57:00Z">
              <w:rPr>
                <w:color w:val="080000"/>
              </w:rPr>
            </w:rPrChange>
          </w:rPr>
          <w:delText>[41]</w:delText>
        </w:r>
        <w:r w:rsidRPr="002B6EEC" w:rsidDel="007D438C">
          <w:rPr>
            <w:color w:val="000000"/>
            <w:sz w:val="22"/>
            <w:szCs w:val="22"/>
            <w:shd w:val="clear" w:color="auto" w:fill="FFFFFF"/>
            <w:rPrChange w:id="10962" w:author="Chen Liao" w:date="2021-03-29T18:57:00Z">
              <w:rPr>
                <w:color w:val="000000"/>
                <w:shd w:val="clear" w:color="auto" w:fill="FFFFFF"/>
              </w:rPr>
            </w:rPrChange>
          </w:rPr>
          <w:fldChar w:fldCharType="end"/>
        </w:r>
        <w:r w:rsidRPr="002B6EEC" w:rsidDel="007D438C">
          <w:rPr>
            <w:color w:val="000000"/>
            <w:sz w:val="22"/>
            <w:szCs w:val="22"/>
            <w:shd w:val="clear" w:color="auto" w:fill="FFFFFF"/>
            <w:rPrChange w:id="10963" w:author="Chen Liao" w:date="2021-03-29T18:57:00Z">
              <w:rPr>
                <w:color w:val="000000"/>
                <w:shd w:val="clear" w:color="auto" w:fill="FFFFFF"/>
              </w:rPr>
            </w:rPrChange>
          </w:rPr>
          <w:delText xml:space="preserve">. </w:delText>
        </w:r>
        <w:r w:rsidRPr="002B6EEC" w:rsidDel="007D438C">
          <w:rPr>
            <w:color w:val="2A2A2A"/>
            <w:sz w:val="22"/>
            <w:szCs w:val="22"/>
            <w:shd w:val="clear" w:color="auto" w:fill="FFFFFF"/>
            <w:rPrChange w:id="10964" w:author="Chen Liao" w:date="2021-03-29T18:57:00Z">
              <w:rPr>
                <w:color w:val="2A2A2A"/>
                <w:shd w:val="clear" w:color="auto" w:fill="FFFFFF"/>
              </w:rPr>
            </w:rPrChange>
          </w:rPr>
          <w:delText xml:space="preserve">In contrast to previous cross-sectional studies, extensive longitudinal profiling of current study enabled us to </w:delText>
        </w:r>
        <w:r w:rsidRPr="002B6EEC" w:rsidDel="007D438C">
          <w:rPr>
            <w:sz w:val="22"/>
            <w:szCs w:val="22"/>
            <w:rPrChange w:id="10965" w:author="Chen Liao" w:date="2021-03-29T18:57:00Z">
              <w:rPr/>
            </w:rPrChange>
          </w:rPr>
          <w:delText>detail and capture the</w:delText>
        </w:r>
        <w:r w:rsidRPr="002B6EEC" w:rsidDel="007D438C">
          <w:rPr>
            <w:color w:val="2A2A2A"/>
            <w:sz w:val="22"/>
            <w:szCs w:val="22"/>
            <w:shd w:val="clear" w:color="auto" w:fill="FFFFFF"/>
            <w:rPrChange w:id="10966" w:author="Chen Liao" w:date="2021-03-29T18:57:00Z">
              <w:rPr>
                <w:color w:val="2A2A2A"/>
                <w:shd w:val="clear" w:color="auto" w:fill="FFFFFF"/>
              </w:rPr>
            </w:rPrChange>
          </w:rPr>
          <w:delText xml:space="preserve"> </w:delText>
        </w:r>
        <w:r w:rsidRPr="002B6EEC" w:rsidDel="007D438C">
          <w:rPr>
            <w:rFonts w:eastAsia="SimSun"/>
            <w:sz w:val="22"/>
            <w:szCs w:val="22"/>
            <w:rPrChange w:id="10967" w:author="Chen Liao" w:date="2021-03-29T18:57:00Z">
              <w:rPr>
                <w:rFonts w:eastAsia="SimSun"/>
              </w:rPr>
            </w:rPrChange>
          </w:rPr>
          <w:delText>biphasic</w:delText>
        </w:r>
        <w:r w:rsidRPr="002B6EEC" w:rsidDel="007D438C">
          <w:rPr>
            <w:color w:val="2A2A2A"/>
            <w:sz w:val="22"/>
            <w:szCs w:val="22"/>
            <w:shd w:val="clear" w:color="auto" w:fill="FFFFFF"/>
            <w:rPrChange w:id="10968" w:author="Chen Liao" w:date="2021-03-29T18:57:00Z">
              <w:rPr>
                <w:color w:val="2A2A2A"/>
                <w:shd w:val="clear" w:color="auto" w:fill="FFFFFF"/>
              </w:rPr>
            </w:rPrChange>
          </w:rPr>
          <w:delText xml:space="preserve"> microbial responses within an individual over time from perspectives of microbial structure and metabolism. Through the application of glv model to these time-series microbial measures, our study provides an opportunity to identify key bacteria that contribute to the individualized microbial responses. To our knowledge, this is the first report of successful application of glv model to longitudinal microbial data after dietary intervention. This framework </w:delText>
        </w:r>
        <w:r w:rsidRPr="002B6EEC" w:rsidDel="007D438C">
          <w:rPr>
            <w:sz w:val="22"/>
            <w:szCs w:val="22"/>
            <w:rPrChange w:id="10969" w:author="Chen Liao" w:date="2021-03-29T18:57:00Z">
              <w:rPr/>
            </w:rPrChange>
          </w:rPr>
          <w:delText xml:space="preserve">enables us to get rid of the severe </w:delText>
        </w:r>
        <w:r w:rsidRPr="002B6EEC" w:rsidDel="007D438C">
          <w:rPr>
            <w:color w:val="000000"/>
            <w:sz w:val="22"/>
            <w:szCs w:val="22"/>
            <w:shd w:val="clear" w:color="auto" w:fill="FFFFFF"/>
            <w:rPrChange w:id="10970" w:author="Chen Liao" w:date="2021-03-29T18:57:00Z">
              <w:rPr>
                <w:color w:val="000000"/>
                <w:shd w:val="clear" w:color="auto" w:fill="FFFFFF"/>
              </w:rPr>
            </w:rPrChange>
          </w:rPr>
          <w:delText xml:space="preserve">“reproducibility crisis” caused by </w:delText>
        </w:r>
        <w:r w:rsidRPr="002B6EEC" w:rsidDel="007D438C">
          <w:rPr>
            <w:sz w:val="22"/>
            <w:szCs w:val="22"/>
            <w:rPrChange w:id="10971" w:author="Chen Liao" w:date="2021-03-29T18:57:00Z">
              <w:rPr/>
            </w:rPrChange>
          </w:rPr>
          <w:delText xml:space="preserve">insufferable noise and confounding factors among </w:delText>
        </w:r>
        <w:r w:rsidRPr="002B6EEC" w:rsidDel="007D438C">
          <w:rPr>
            <w:color w:val="2A2A2A"/>
            <w:sz w:val="22"/>
            <w:szCs w:val="22"/>
            <w:shd w:val="clear" w:color="auto" w:fill="FFFFFF"/>
            <w:rPrChange w:id="10972" w:author="Chen Liao" w:date="2021-03-29T18:57:00Z">
              <w:rPr>
                <w:color w:val="2A2A2A"/>
                <w:shd w:val="clear" w:color="auto" w:fill="FFFFFF"/>
              </w:rPr>
            </w:rPrChange>
          </w:rPr>
          <w:delText>cross-sectional studies, and successfully capture consistent interactions between gut microbiome and dietary fiber, which could help us understand the large variation in individual’ response to a given dietary intervention and guide precisely manipulation of the gut microbiome for optimal dietary care.</w:delText>
        </w:r>
      </w:del>
    </w:p>
    <w:p w14:paraId="0FB3F116" w14:textId="328F23B3" w:rsidR="00A4099A" w:rsidRPr="002B6EEC" w:rsidRDefault="0021303E">
      <w:pPr>
        <w:jc w:val="both"/>
        <w:rPr>
          <w:b/>
          <w:bCs/>
          <w:color w:val="000000"/>
          <w:sz w:val="22"/>
          <w:szCs w:val="22"/>
          <w:rPrChange w:id="10973" w:author="Chen Liao" w:date="2021-03-29T18:57:00Z">
            <w:rPr>
              <w:b/>
              <w:bCs/>
              <w:color w:val="000000"/>
              <w:sz w:val="20"/>
              <w:szCs w:val="20"/>
            </w:rPr>
          </w:rPrChange>
        </w:rPr>
        <w:pPrChange w:id="10974" w:author="Chen Liao" w:date="2021-03-24T10:44:00Z">
          <w:pPr/>
        </w:pPrChange>
      </w:pPr>
      <w:del w:id="10975" w:author="Chen Liao" w:date="2021-03-24T08:09:00Z">
        <w:r w:rsidRPr="002B6EEC" w:rsidDel="003737D9">
          <w:rPr>
            <w:b/>
            <w:bCs/>
            <w:color w:val="000000"/>
            <w:sz w:val="22"/>
            <w:szCs w:val="22"/>
            <w:rPrChange w:id="10976" w:author="Chen Liao" w:date="2021-03-29T18:57:00Z">
              <w:rPr>
                <w:b/>
                <w:bCs/>
                <w:color w:val="000000"/>
                <w:sz w:val="20"/>
                <w:szCs w:val="20"/>
              </w:rPr>
            </w:rPrChange>
          </w:rPr>
          <w:br w:type="page"/>
        </w:r>
      </w:del>
    </w:p>
    <w:p w14:paraId="3D7462BC" w14:textId="2DCE11D4" w:rsidR="0041067E" w:rsidRPr="002B6EEC" w:rsidRDefault="001C298C" w:rsidP="0041067E">
      <w:pPr>
        <w:jc w:val="both"/>
        <w:rPr>
          <w:ins w:id="10977" w:author="Chen Liao" w:date="2021-03-28T22:11:00Z"/>
          <w:sz w:val="22"/>
          <w:szCs w:val="22"/>
          <w:rPrChange w:id="10978" w:author="Chen Liao" w:date="2021-03-29T18:57:00Z">
            <w:rPr>
              <w:ins w:id="10979" w:author="Chen Liao" w:date="2021-03-28T22:11:00Z"/>
            </w:rPr>
          </w:rPrChange>
        </w:rPr>
      </w:pPr>
      <w:ins w:id="10980" w:author="Chen Liao" w:date="2021-03-24T08:11:00Z">
        <w:r w:rsidRPr="002B6EEC">
          <w:rPr>
            <w:b/>
            <w:bCs/>
            <w:color w:val="2A2A2A"/>
            <w:sz w:val="22"/>
            <w:szCs w:val="22"/>
            <w:shd w:val="clear" w:color="auto" w:fill="FFFFFF"/>
            <w:rPrChange w:id="10981" w:author="Chen Liao" w:date="2021-03-29T18:57:00Z">
              <w:rPr>
                <w:b/>
                <w:bCs/>
                <w:color w:val="2A2A2A"/>
                <w:shd w:val="clear" w:color="auto" w:fill="FFFFFF"/>
              </w:rPr>
            </w:rPrChange>
          </w:rPr>
          <w:br w:type="page"/>
        </w:r>
      </w:ins>
    </w:p>
    <w:p w14:paraId="51F8C626" w14:textId="6EC8E8EF" w:rsidR="006B2B11" w:rsidRPr="002B6EEC" w:rsidRDefault="006B2B11" w:rsidP="00235E3B">
      <w:pPr>
        <w:jc w:val="both"/>
        <w:rPr>
          <w:ins w:id="10982" w:author="Chen Liao" w:date="2021-03-24T08:09:00Z"/>
          <w:b/>
          <w:bCs/>
          <w:color w:val="2A2A2A"/>
          <w:shd w:val="clear" w:color="auto" w:fill="FFFFFF"/>
          <w:rPrChange w:id="10983" w:author="Chen Liao" w:date="2021-03-29T18:57:00Z">
            <w:rPr>
              <w:ins w:id="10984" w:author="Chen Liao" w:date="2021-03-24T08:09:00Z"/>
              <w:b/>
              <w:bCs/>
              <w:color w:val="2A2A2A"/>
              <w:shd w:val="clear" w:color="auto" w:fill="FFFFFF"/>
            </w:rPr>
          </w:rPrChange>
        </w:rPr>
      </w:pPr>
      <w:r w:rsidRPr="002B6EEC">
        <w:rPr>
          <w:b/>
          <w:bCs/>
          <w:color w:val="2A2A2A"/>
          <w:shd w:val="clear" w:color="auto" w:fill="FFFFFF"/>
          <w:rPrChange w:id="10985" w:author="Chen Liao" w:date="2021-03-29T18:57:00Z">
            <w:rPr>
              <w:b/>
              <w:bCs/>
              <w:color w:val="2A2A2A"/>
              <w:shd w:val="clear" w:color="auto" w:fill="FFFFFF"/>
            </w:rPr>
          </w:rPrChange>
        </w:rPr>
        <w:lastRenderedPageBreak/>
        <w:t>Methods</w:t>
      </w:r>
    </w:p>
    <w:p w14:paraId="39184BA7" w14:textId="77777777" w:rsidR="00E41A28" w:rsidRPr="002B6EEC" w:rsidRDefault="00E41A28">
      <w:pPr>
        <w:jc w:val="both"/>
        <w:rPr>
          <w:b/>
          <w:bCs/>
          <w:color w:val="2A2A2A"/>
          <w:sz w:val="22"/>
          <w:szCs w:val="22"/>
          <w:shd w:val="clear" w:color="auto" w:fill="FFFFFF"/>
          <w:rPrChange w:id="10986" w:author="Chen Liao" w:date="2021-03-29T18:57:00Z">
            <w:rPr>
              <w:b/>
              <w:bCs/>
              <w:color w:val="2A2A2A"/>
              <w:shd w:val="clear" w:color="auto" w:fill="FFFFFF"/>
            </w:rPr>
          </w:rPrChange>
        </w:rPr>
        <w:pPrChange w:id="10987" w:author="Chen Liao" w:date="2021-03-24T10:44:00Z">
          <w:pPr/>
        </w:pPrChange>
      </w:pPr>
    </w:p>
    <w:p w14:paraId="4FD68A34" w14:textId="2712A02E" w:rsidR="006B2B11" w:rsidRPr="002B6EEC" w:rsidDel="00A61398" w:rsidRDefault="006B2B11">
      <w:pPr>
        <w:jc w:val="both"/>
        <w:rPr>
          <w:del w:id="10988" w:author="Chen Liao" w:date="2021-03-24T08:09:00Z"/>
          <w:i/>
          <w:iCs/>
          <w:color w:val="2A2A2A"/>
          <w:sz w:val="22"/>
          <w:szCs w:val="22"/>
          <w:shd w:val="clear" w:color="auto" w:fill="FFFFFF"/>
          <w:rPrChange w:id="10989" w:author="Chen Liao" w:date="2021-03-29T18:57:00Z">
            <w:rPr>
              <w:del w:id="10990" w:author="Chen Liao" w:date="2021-03-24T08:09:00Z"/>
              <w:i/>
              <w:iCs/>
              <w:color w:val="2A2A2A"/>
              <w:shd w:val="clear" w:color="auto" w:fill="FFFFFF"/>
            </w:rPr>
          </w:rPrChange>
        </w:rPr>
        <w:pPrChange w:id="10991" w:author="Chen Liao" w:date="2021-03-24T10:44:00Z">
          <w:pPr/>
        </w:pPrChange>
      </w:pPr>
      <w:r w:rsidRPr="002B6EEC">
        <w:rPr>
          <w:b/>
          <w:bCs/>
          <w:color w:val="2A2A2A"/>
          <w:sz w:val="22"/>
          <w:szCs w:val="22"/>
          <w:shd w:val="clear" w:color="auto" w:fill="FFFFFF"/>
          <w:rPrChange w:id="10992" w:author="Chen Liao" w:date="2021-03-29T18:57:00Z">
            <w:rPr>
              <w:i/>
              <w:iCs/>
              <w:color w:val="2A2A2A"/>
              <w:shd w:val="clear" w:color="auto" w:fill="FFFFFF"/>
            </w:rPr>
          </w:rPrChange>
        </w:rPr>
        <w:t>Animal experiment</w:t>
      </w:r>
      <w:ins w:id="10993" w:author="Chen Liao" w:date="2021-03-24T08:09:00Z">
        <w:r w:rsidR="00A61398" w:rsidRPr="002B6EEC">
          <w:rPr>
            <w:b/>
            <w:bCs/>
            <w:color w:val="2A2A2A"/>
            <w:sz w:val="22"/>
            <w:szCs w:val="22"/>
            <w:shd w:val="clear" w:color="auto" w:fill="FFFFFF"/>
            <w:rPrChange w:id="10994" w:author="Chen Liao" w:date="2021-03-29T18:57:00Z">
              <w:rPr>
                <w:color w:val="2A2A2A"/>
                <w:shd w:val="clear" w:color="auto" w:fill="FFFFFF"/>
              </w:rPr>
            </w:rPrChange>
          </w:rPr>
          <w:t>.</w:t>
        </w:r>
        <w:r w:rsidR="00A61398" w:rsidRPr="002B6EEC">
          <w:rPr>
            <w:color w:val="2A2A2A"/>
            <w:sz w:val="22"/>
            <w:szCs w:val="22"/>
            <w:shd w:val="clear" w:color="auto" w:fill="FFFFFF"/>
            <w:rPrChange w:id="10995" w:author="Chen Liao" w:date="2021-03-29T18:57:00Z">
              <w:rPr>
                <w:color w:val="2A2A2A"/>
                <w:shd w:val="clear" w:color="auto" w:fill="FFFFFF"/>
              </w:rPr>
            </w:rPrChange>
          </w:rPr>
          <w:t xml:space="preserve"> </w:t>
        </w:r>
      </w:ins>
    </w:p>
    <w:p w14:paraId="7480C408" w14:textId="370537C0" w:rsidR="006B2B11" w:rsidRPr="002B6EEC" w:rsidRDefault="006B2B11" w:rsidP="00C3619E">
      <w:pPr>
        <w:jc w:val="both"/>
        <w:rPr>
          <w:color w:val="2A2A2A"/>
          <w:sz w:val="22"/>
          <w:szCs w:val="22"/>
          <w:shd w:val="clear" w:color="auto" w:fill="FFFFFF"/>
          <w:rPrChange w:id="10996" w:author="Chen Liao" w:date="2021-03-29T18:57:00Z">
            <w:rPr>
              <w:color w:val="2A2A2A"/>
              <w:shd w:val="clear" w:color="auto" w:fill="FFFFFF"/>
            </w:rPr>
          </w:rPrChange>
        </w:rPr>
      </w:pPr>
      <w:r w:rsidRPr="002B6EEC">
        <w:rPr>
          <w:color w:val="2A2A2A"/>
          <w:sz w:val="22"/>
          <w:szCs w:val="22"/>
          <w:shd w:val="clear" w:color="auto" w:fill="FFFFFF"/>
          <w:rPrChange w:id="10997" w:author="Chen Liao" w:date="2021-03-29T18:57:00Z">
            <w:rPr>
              <w:color w:val="2A2A2A"/>
              <w:shd w:val="clear" w:color="auto" w:fill="FFFFFF"/>
            </w:rPr>
          </w:rPrChange>
        </w:rPr>
        <w:t xml:space="preserve">Specific-pathogen-free (SPF) female C57BL/6J mice for different gut microbial composition were obtained at 6 weeks of age from Beijing (A Charles River Company, Beijing, China), Hunan (Hunan </w:t>
      </w:r>
      <w:proofErr w:type="spellStart"/>
      <w:r w:rsidRPr="002B6EEC">
        <w:rPr>
          <w:color w:val="2A2A2A"/>
          <w:sz w:val="22"/>
          <w:szCs w:val="22"/>
          <w:shd w:val="clear" w:color="auto" w:fill="FFFFFF"/>
          <w:rPrChange w:id="10998" w:author="Chen Liao" w:date="2021-03-29T18:57:00Z">
            <w:rPr>
              <w:color w:val="2A2A2A"/>
              <w:shd w:val="clear" w:color="auto" w:fill="FFFFFF"/>
            </w:rPr>
          </w:rPrChange>
        </w:rPr>
        <w:t>Slac</w:t>
      </w:r>
      <w:proofErr w:type="spellEnd"/>
      <w:r w:rsidRPr="002B6EEC">
        <w:rPr>
          <w:color w:val="2A2A2A"/>
          <w:sz w:val="22"/>
          <w:szCs w:val="22"/>
          <w:shd w:val="clear" w:color="auto" w:fill="FFFFFF"/>
          <w:rPrChange w:id="10999" w:author="Chen Liao" w:date="2021-03-29T18:57:00Z">
            <w:rPr>
              <w:color w:val="2A2A2A"/>
              <w:shd w:val="clear" w:color="auto" w:fill="FFFFFF"/>
            </w:rPr>
          </w:rPrChange>
        </w:rPr>
        <w:t xml:space="preserve"> </w:t>
      </w:r>
      <w:proofErr w:type="spellStart"/>
      <w:r w:rsidRPr="002B6EEC">
        <w:rPr>
          <w:color w:val="2A2A2A"/>
          <w:sz w:val="22"/>
          <w:szCs w:val="22"/>
          <w:shd w:val="clear" w:color="auto" w:fill="FFFFFF"/>
          <w:rPrChange w:id="11000" w:author="Chen Liao" w:date="2021-03-29T18:57:00Z">
            <w:rPr>
              <w:color w:val="2A2A2A"/>
              <w:shd w:val="clear" w:color="auto" w:fill="FFFFFF"/>
            </w:rPr>
          </w:rPrChange>
        </w:rPr>
        <w:t>Jingda</w:t>
      </w:r>
      <w:proofErr w:type="spellEnd"/>
      <w:r w:rsidRPr="002B6EEC">
        <w:rPr>
          <w:color w:val="2A2A2A"/>
          <w:sz w:val="22"/>
          <w:szCs w:val="22"/>
          <w:shd w:val="clear" w:color="auto" w:fill="FFFFFF"/>
          <w:rPrChange w:id="11001" w:author="Chen Liao" w:date="2021-03-29T18:57:00Z">
            <w:rPr>
              <w:color w:val="2A2A2A"/>
              <w:shd w:val="clear" w:color="auto" w:fill="FFFFFF"/>
            </w:rPr>
          </w:rPrChange>
        </w:rPr>
        <w:t xml:space="preserve"> Laboratory Animal Company, Ltd., Changsha, China), Guangdong (Guangdong Medical Laboratory Animal Center, Foshan, China)), Shanghai</w:t>
      </w:r>
      <w:r w:rsidRPr="002B6EEC">
        <w:rPr>
          <w:sz w:val="22"/>
          <w:szCs w:val="22"/>
          <w:rPrChange w:id="11002" w:author="Chen Liao" w:date="2021-03-29T18:57:00Z">
            <w:rPr/>
          </w:rPrChange>
        </w:rPr>
        <w:t xml:space="preserve"> </w:t>
      </w:r>
      <w:r w:rsidRPr="002B6EEC">
        <w:rPr>
          <w:color w:val="2A2A2A"/>
          <w:sz w:val="22"/>
          <w:szCs w:val="22"/>
          <w:shd w:val="clear" w:color="auto" w:fill="FFFFFF"/>
          <w:rPrChange w:id="11003" w:author="Chen Liao" w:date="2021-03-29T18:57:00Z">
            <w:rPr>
              <w:color w:val="2A2A2A"/>
              <w:shd w:val="clear" w:color="auto" w:fill="FFFFFF"/>
            </w:rPr>
          </w:rPrChange>
        </w:rPr>
        <w:t xml:space="preserve">(SLAC Laboratory Animal Co., Ltd., Shanghai, China). Mice were maintained on a 12-h light/dark cycle and allowed ad libitum access to food and water throughout the experiment. After acclimatizing to the diet and housing environment for 1 week, mice from each vendor were randomly separated into three groups: cellulose group, resistant starch group, and inulin group (n = 5). Composition of all diets including the source of dietary fibers </w:t>
      </w:r>
      <w:r w:rsidR="000B5A94" w:rsidRPr="002B6EEC">
        <w:rPr>
          <w:color w:val="2A2A2A"/>
          <w:sz w:val="22"/>
          <w:szCs w:val="22"/>
          <w:shd w:val="clear" w:color="auto" w:fill="FFFFFF"/>
          <w:rPrChange w:id="11004" w:author="Chen Liao" w:date="2021-03-29T18:57:00Z">
            <w:rPr>
              <w:color w:val="2A2A2A"/>
              <w:shd w:val="clear" w:color="auto" w:fill="FFFFFF"/>
            </w:rPr>
          </w:rPrChange>
        </w:rPr>
        <w:t xml:space="preserve">cellulose, resistant starch, and </w:t>
      </w:r>
      <w:r w:rsidRPr="002B6EEC">
        <w:rPr>
          <w:color w:val="2A2A2A"/>
          <w:sz w:val="22"/>
          <w:szCs w:val="22"/>
          <w:shd w:val="clear" w:color="auto" w:fill="FFFFFF"/>
          <w:rPrChange w:id="11005" w:author="Chen Liao" w:date="2021-03-29T18:57:00Z">
            <w:rPr>
              <w:color w:val="2A2A2A"/>
              <w:shd w:val="clear" w:color="auto" w:fill="FFFFFF"/>
            </w:rPr>
          </w:rPrChange>
        </w:rPr>
        <w:t>inulin are provided in supplementary table 1 (</w:t>
      </w:r>
      <w:r w:rsidRPr="002B6EEC">
        <w:rPr>
          <w:b/>
          <w:bCs/>
          <w:color w:val="2A2A2A"/>
          <w:sz w:val="22"/>
          <w:szCs w:val="22"/>
          <w:shd w:val="clear" w:color="auto" w:fill="FFFFFF"/>
          <w:rPrChange w:id="11006" w:author="Chen Liao" w:date="2021-03-29T18:57:00Z">
            <w:rPr>
              <w:b/>
              <w:bCs/>
              <w:color w:val="2A2A2A"/>
              <w:shd w:val="clear" w:color="auto" w:fill="FFFFFF"/>
            </w:rPr>
          </w:rPrChange>
        </w:rPr>
        <w:t>Table S1</w:t>
      </w:r>
      <w:r w:rsidRPr="002B6EEC">
        <w:rPr>
          <w:color w:val="2A2A2A"/>
          <w:sz w:val="22"/>
          <w:szCs w:val="22"/>
          <w:shd w:val="clear" w:color="auto" w:fill="FFFFFF"/>
          <w:rPrChange w:id="11007" w:author="Chen Liao" w:date="2021-03-29T18:57:00Z">
            <w:rPr>
              <w:color w:val="2A2A2A"/>
              <w:shd w:val="clear" w:color="auto" w:fill="FFFFFF"/>
            </w:rPr>
          </w:rPrChange>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2B6EEC">
        <w:rPr>
          <w:color w:val="2A2A2A"/>
          <w:sz w:val="22"/>
          <w:szCs w:val="22"/>
          <w:shd w:val="clear" w:color="auto" w:fill="FFFFFF"/>
          <w:rPrChange w:id="11008" w:author="Chen Liao" w:date="2021-03-29T18:57:00Z">
            <w:rPr>
              <w:color w:val="2A2A2A"/>
              <w:shd w:val="clear" w:color="auto" w:fill="FFFFFF"/>
            </w:rPr>
          </w:rPrChange>
        </w:rPr>
        <w:t>twice in one week</w:t>
      </w:r>
      <w:r w:rsidRPr="002B6EEC">
        <w:rPr>
          <w:color w:val="2A2A2A"/>
          <w:sz w:val="22"/>
          <w:szCs w:val="22"/>
          <w:shd w:val="clear" w:color="auto" w:fill="FFFFFF"/>
          <w:rPrChange w:id="11009" w:author="Chen Liao" w:date="2021-03-29T18:57:00Z">
            <w:rPr>
              <w:color w:val="2A2A2A"/>
              <w:shd w:val="clear" w:color="auto" w:fill="FFFFFF"/>
            </w:rPr>
          </w:rPrChange>
        </w:rPr>
        <w:t xml:space="preserve">), body weight was individually measured, and </w:t>
      </w:r>
      <w:r w:rsidRPr="002B6EEC">
        <w:rPr>
          <w:color w:val="000000"/>
          <w:sz w:val="22"/>
          <w:szCs w:val="22"/>
          <w:rPrChange w:id="11010" w:author="Chen Liao" w:date="2021-03-29T18:57:00Z">
            <w:rPr>
              <w:color w:val="000000"/>
            </w:rPr>
          </w:rPrChange>
        </w:rPr>
        <w:t xml:space="preserve">food intake and </w:t>
      </w:r>
      <w:r w:rsidRPr="002B6EEC">
        <w:rPr>
          <w:sz w:val="22"/>
          <w:szCs w:val="22"/>
          <w:rPrChange w:id="11011" w:author="Chen Liao" w:date="2021-03-29T18:57:00Z">
            <w:rPr/>
          </w:rPrChange>
        </w:rPr>
        <w:t>fecal output</w:t>
      </w:r>
      <w:r w:rsidRPr="002B6EEC">
        <w:rPr>
          <w:color w:val="2A2A2A"/>
          <w:sz w:val="22"/>
          <w:szCs w:val="22"/>
          <w:shd w:val="clear" w:color="auto" w:fill="FFFFFF"/>
          <w:rPrChange w:id="11012" w:author="Chen Liao" w:date="2021-03-29T18:57:00Z">
            <w:rPr>
              <w:color w:val="2A2A2A"/>
              <w:shd w:val="clear" w:color="auto" w:fill="FFFFFF"/>
            </w:rPr>
          </w:rPrChange>
        </w:rPr>
        <w:t xml:space="preserve"> of each cage mice during the past three days per cage were measured. This study was performed in accordance with the recommendations of the National Care and Use of Animals Guidelines (China) and approved by the Institutional Animal Care and Use Committee (IACUC) of the Shenzhen Institutes of Advanced Technology, Chinese Academy of Sciences.</w:t>
      </w:r>
    </w:p>
    <w:p w14:paraId="0AED4A44" w14:textId="77777777" w:rsidR="006B2B11" w:rsidRPr="002B6EEC" w:rsidRDefault="006B2B11">
      <w:pPr>
        <w:jc w:val="both"/>
        <w:rPr>
          <w:color w:val="2A2A2A"/>
          <w:sz w:val="22"/>
          <w:szCs w:val="22"/>
          <w:shd w:val="clear" w:color="auto" w:fill="FFFFFF"/>
          <w:rPrChange w:id="11013" w:author="Chen Liao" w:date="2021-03-29T18:57:00Z">
            <w:rPr>
              <w:color w:val="2A2A2A"/>
              <w:shd w:val="clear" w:color="auto" w:fill="FFFFFF"/>
            </w:rPr>
          </w:rPrChange>
        </w:rPr>
        <w:pPrChange w:id="11014" w:author="Chen Liao" w:date="2021-03-24T10:44:00Z">
          <w:pPr/>
        </w:pPrChange>
      </w:pPr>
    </w:p>
    <w:p w14:paraId="4C46C0C9" w14:textId="0B5B0C80" w:rsidR="006B2B11" w:rsidRPr="002B6EEC" w:rsidDel="007740A5" w:rsidRDefault="006B2B11">
      <w:pPr>
        <w:jc w:val="both"/>
        <w:rPr>
          <w:del w:id="11015" w:author="Chen Liao" w:date="2021-03-24T08:10:00Z"/>
          <w:b/>
          <w:bCs/>
          <w:color w:val="2A2A2A"/>
          <w:sz w:val="22"/>
          <w:szCs w:val="22"/>
          <w:shd w:val="clear" w:color="auto" w:fill="FFFFFF"/>
          <w:rPrChange w:id="11016" w:author="Chen Liao" w:date="2021-03-29T18:57:00Z">
            <w:rPr>
              <w:del w:id="11017" w:author="Chen Liao" w:date="2021-03-24T08:10:00Z"/>
              <w:i/>
              <w:iCs/>
              <w:color w:val="2A2A2A"/>
              <w:shd w:val="clear" w:color="auto" w:fill="FFFFFF"/>
            </w:rPr>
          </w:rPrChange>
        </w:rPr>
        <w:pPrChange w:id="11018" w:author="Chen Liao" w:date="2021-03-24T10:44:00Z">
          <w:pPr/>
        </w:pPrChange>
      </w:pPr>
      <w:r w:rsidRPr="002B6EEC">
        <w:rPr>
          <w:b/>
          <w:bCs/>
          <w:color w:val="2A2A2A"/>
          <w:sz w:val="22"/>
          <w:szCs w:val="22"/>
          <w:shd w:val="clear" w:color="auto" w:fill="FFFFFF"/>
          <w:rPrChange w:id="11019" w:author="Chen Liao" w:date="2021-03-29T18:57:00Z">
            <w:rPr>
              <w:i/>
              <w:iCs/>
              <w:color w:val="2A2A2A"/>
              <w:shd w:val="clear" w:color="auto" w:fill="FFFFFF"/>
            </w:rPr>
          </w:rPrChange>
        </w:rPr>
        <w:t>GC-MS analysis of fecal SCFA concentration</w:t>
      </w:r>
      <w:ins w:id="11020" w:author="Chen Liao" w:date="2021-03-24T08:10:00Z">
        <w:r w:rsidR="007740A5" w:rsidRPr="002B6EEC">
          <w:rPr>
            <w:b/>
            <w:bCs/>
            <w:color w:val="2A2A2A"/>
            <w:sz w:val="22"/>
            <w:szCs w:val="22"/>
            <w:shd w:val="clear" w:color="auto" w:fill="FFFFFF"/>
            <w:rPrChange w:id="11021" w:author="Chen Liao" w:date="2021-03-29T18:57:00Z">
              <w:rPr>
                <w:color w:val="2A2A2A"/>
                <w:shd w:val="clear" w:color="auto" w:fill="FFFFFF"/>
              </w:rPr>
            </w:rPrChange>
          </w:rPr>
          <w:t xml:space="preserve">. </w:t>
        </w:r>
      </w:ins>
    </w:p>
    <w:p w14:paraId="515EADB2" w14:textId="61A20071" w:rsidR="006B2B11" w:rsidRPr="002B6EEC" w:rsidRDefault="006B2B11" w:rsidP="00C3619E">
      <w:pPr>
        <w:jc w:val="both"/>
        <w:rPr>
          <w:color w:val="2A2A2A"/>
          <w:sz w:val="22"/>
          <w:szCs w:val="22"/>
          <w:shd w:val="clear" w:color="auto" w:fill="FFFFFF"/>
          <w:rPrChange w:id="11022" w:author="Chen Liao" w:date="2021-03-29T18:57:00Z">
            <w:rPr>
              <w:color w:val="2A2A2A"/>
              <w:shd w:val="clear" w:color="auto" w:fill="FFFFFF"/>
            </w:rPr>
          </w:rPrChange>
        </w:rPr>
      </w:pPr>
      <w:r w:rsidRPr="002B6EEC">
        <w:rPr>
          <w:color w:val="2A2A2A"/>
          <w:sz w:val="22"/>
          <w:szCs w:val="22"/>
          <w:shd w:val="clear" w:color="auto" w:fill="FFFFFF"/>
          <w:rPrChange w:id="11023" w:author="Chen Liao" w:date="2021-03-29T18:57:00Z">
            <w:rPr>
              <w:color w:val="2A2A2A"/>
              <w:shd w:val="clear" w:color="auto" w:fill="FFFFFF"/>
            </w:rPr>
          </w:rPrChange>
        </w:rPr>
        <w:t>The SCFAs were analyzed according to the previous studies with modifications</w:t>
      </w:r>
      <w:r w:rsidR="002B1107" w:rsidRPr="002B6EEC">
        <w:rPr>
          <w:color w:val="2A2A2A"/>
          <w:sz w:val="22"/>
          <w:szCs w:val="22"/>
          <w:shd w:val="clear" w:color="auto" w:fill="FFFFFF"/>
          <w:rPrChange w:id="11024" w:author="Chen Liao" w:date="2021-03-29T18:57:00Z">
            <w:rPr>
              <w:color w:val="2A2A2A"/>
              <w:shd w:val="clear" w:color="auto" w:fill="FFFFFF"/>
            </w:rPr>
          </w:rPrChange>
        </w:rPr>
        <w:t xml:space="preserve"> </w:t>
      </w:r>
      <w:r w:rsidR="00434C87" w:rsidRPr="002B6EEC">
        <w:rPr>
          <w:color w:val="2A2A2A"/>
          <w:sz w:val="22"/>
          <w:szCs w:val="22"/>
          <w:shd w:val="clear" w:color="auto" w:fill="FFFFFF"/>
          <w:rPrChange w:id="11025" w:author="Chen Liao" w:date="2021-03-29T18:57:00Z">
            <w:rPr>
              <w:color w:val="2A2A2A"/>
              <w:shd w:val="clear" w:color="auto" w:fill="FFFFFF"/>
            </w:rPr>
          </w:rPrChange>
        </w:rPr>
        <w:fldChar w:fldCharType="begin"/>
      </w:r>
      <w:r w:rsidR="00434C87" w:rsidRPr="002B6EEC">
        <w:rPr>
          <w:color w:val="2A2A2A"/>
          <w:sz w:val="22"/>
          <w:szCs w:val="22"/>
          <w:shd w:val="clear" w:color="auto" w:fill="FFFFFF"/>
          <w:rPrChange w:id="11026" w:author="Chen Liao" w:date="2021-03-29T18:57:00Z">
            <w:rPr>
              <w:color w:val="2A2A2A"/>
              <w:shd w:val="clear" w:color="auto" w:fill="FFFFFF"/>
            </w:rPr>
          </w:rPrChange>
        </w:rPr>
        <w:instrText xml:space="preserve"> ADDIN NE.Ref.{92CAD159-2022-4440-B7FA-913075C3285B}</w:instrText>
      </w:r>
      <w:r w:rsidR="00434C87" w:rsidRPr="002B6EEC">
        <w:rPr>
          <w:color w:val="2A2A2A"/>
          <w:sz w:val="22"/>
          <w:szCs w:val="22"/>
          <w:shd w:val="clear" w:color="auto" w:fill="FFFFFF"/>
          <w:rPrChange w:id="11027" w:author="Chen Liao" w:date="2021-03-29T18:57:00Z">
            <w:rPr>
              <w:color w:val="2A2A2A"/>
              <w:shd w:val="clear" w:color="auto" w:fill="FFFFFF"/>
            </w:rPr>
          </w:rPrChange>
        </w:rPr>
        <w:fldChar w:fldCharType="separate"/>
      </w:r>
      <w:r w:rsidR="00ED3422" w:rsidRPr="002B6EEC">
        <w:rPr>
          <w:color w:val="080000"/>
          <w:sz w:val="22"/>
          <w:szCs w:val="22"/>
          <w:rPrChange w:id="11028" w:author="Chen Liao" w:date="2021-03-29T18:57:00Z">
            <w:rPr>
              <w:color w:val="080000"/>
            </w:rPr>
          </w:rPrChange>
        </w:rPr>
        <w:t>[42]</w:t>
      </w:r>
      <w:r w:rsidR="00434C87" w:rsidRPr="002B6EEC">
        <w:rPr>
          <w:color w:val="2A2A2A"/>
          <w:sz w:val="22"/>
          <w:szCs w:val="22"/>
          <w:shd w:val="clear" w:color="auto" w:fill="FFFFFF"/>
          <w:rPrChange w:id="11029" w:author="Chen Liao" w:date="2021-03-29T18:57:00Z">
            <w:rPr>
              <w:color w:val="2A2A2A"/>
              <w:shd w:val="clear" w:color="auto" w:fill="FFFFFF"/>
            </w:rPr>
          </w:rPrChange>
        </w:rPr>
        <w:fldChar w:fldCharType="end"/>
      </w:r>
      <w:r w:rsidRPr="002B6EEC">
        <w:rPr>
          <w:color w:val="2A2A2A"/>
          <w:sz w:val="22"/>
          <w:szCs w:val="22"/>
          <w:shd w:val="clear" w:color="auto" w:fill="FFFFFF"/>
          <w:rPrChange w:id="11030" w:author="Chen Liao" w:date="2021-03-29T18:57:00Z">
            <w:rPr>
              <w:color w:val="2A2A2A"/>
              <w:shd w:val="clear" w:color="auto" w:fill="FFFFFF"/>
            </w:rPr>
          </w:rPrChange>
        </w:rPr>
        <w:t>. For the sample extraction, 0.05 g of frozen feces were mixed with 300 µL of pure water containing caproic acid-6,6,6-d3 (CDN Isotopes, Quebec, Canada) as internal standard (IS, final concentration 20 µg/mL). After adding 1.0 mm diameter zirconia/silica beads (</w:t>
      </w:r>
      <w:proofErr w:type="spellStart"/>
      <w:r w:rsidRPr="002B6EEC">
        <w:rPr>
          <w:color w:val="2A2A2A"/>
          <w:sz w:val="22"/>
          <w:szCs w:val="22"/>
          <w:shd w:val="clear" w:color="auto" w:fill="FFFFFF"/>
          <w:rPrChange w:id="11031" w:author="Chen Liao" w:date="2021-03-29T18:57:00Z">
            <w:rPr>
              <w:color w:val="2A2A2A"/>
              <w:shd w:val="clear" w:color="auto" w:fill="FFFFFF"/>
            </w:rPr>
          </w:rPrChange>
        </w:rPr>
        <w:t>BioSpec</w:t>
      </w:r>
      <w:proofErr w:type="spellEnd"/>
      <w:r w:rsidRPr="002B6EEC">
        <w:rPr>
          <w:color w:val="2A2A2A"/>
          <w:sz w:val="22"/>
          <w:szCs w:val="22"/>
          <w:shd w:val="clear" w:color="auto" w:fill="FFFFFF"/>
          <w:rPrChange w:id="11032" w:author="Chen Liao" w:date="2021-03-29T18:57:00Z">
            <w:rPr>
              <w:color w:val="2A2A2A"/>
              <w:shd w:val="clear" w:color="auto" w:fill="FFFFFF"/>
            </w:rPr>
          </w:rPrChange>
        </w:rPr>
        <w:t>, Bartlesville, OK), feces were homogenized for 20 s under 6500 rpm for three times,</w:t>
      </w:r>
      <w:r w:rsidRPr="002B6EEC">
        <w:rPr>
          <w:sz w:val="22"/>
          <w:szCs w:val="22"/>
          <w:rPrChange w:id="11033" w:author="Chen Liao" w:date="2021-03-29T18:57:00Z">
            <w:rPr/>
          </w:rPrChange>
        </w:rPr>
        <w:t xml:space="preserve"> </w:t>
      </w:r>
      <w:r w:rsidRPr="002B6EEC">
        <w:rPr>
          <w:color w:val="2A2A2A"/>
          <w:sz w:val="22"/>
          <w:szCs w:val="22"/>
          <w:shd w:val="clear" w:color="auto" w:fill="FFFFFF"/>
          <w:rPrChange w:id="11034" w:author="Chen Liao" w:date="2021-03-29T18:57:00Z">
            <w:rPr>
              <w:color w:val="2A2A2A"/>
              <w:shd w:val="clear" w:color="auto" w:fill="FFFFFF"/>
            </w:rPr>
          </w:rPrChange>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w:t>
      </w:r>
      <w:proofErr w:type="spellStart"/>
      <w:r w:rsidRPr="002B6EEC">
        <w:rPr>
          <w:color w:val="2A2A2A"/>
          <w:sz w:val="22"/>
          <w:szCs w:val="22"/>
          <w:shd w:val="clear" w:color="auto" w:fill="FFFFFF"/>
          <w:rPrChange w:id="11035" w:author="Chen Liao" w:date="2021-03-29T18:57:00Z">
            <w:rPr>
              <w:color w:val="2A2A2A"/>
              <w:shd w:val="clear" w:color="auto" w:fill="FFFFFF"/>
            </w:rPr>
          </w:rPrChange>
        </w:rPr>
        <w:t>ms</w:t>
      </w:r>
      <w:proofErr w:type="spellEnd"/>
      <w:r w:rsidRPr="002B6EEC">
        <w:rPr>
          <w:color w:val="2A2A2A"/>
          <w:sz w:val="22"/>
          <w:szCs w:val="22"/>
          <w:shd w:val="clear" w:color="auto" w:fill="FFFFFF"/>
          <w:rPrChange w:id="11036" w:author="Chen Liao" w:date="2021-03-29T18:57:00Z">
            <w:rPr>
              <w:color w:val="2A2A2A"/>
              <w:shd w:val="clear" w:color="auto" w:fill="FFFFFF"/>
            </w:rPr>
          </w:rPrChange>
        </w:rPr>
        <w:t xml:space="preserve"> capillary column (30 m × 0.25 mm × 0.25 µm film thickness) (Agilent Technologies). The analytes were quantified in the selected ion monitoring (SIM) mode using the target ion and confirmed by confirmative ions. The concentration was determined with reference to the peak side of IS. </w:t>
      </w:r>
    </w:p>
    <w:p w14:paraId="383A54DD" w14:textId="77777777" w:rsidR="006B2B11" w:rsidRPr="002B6EEC" w:rsidRDefault="006B2B11">
      <w:pPr>
        <w:jc w:val="both"/>
        <w:rPr>
          <w:color w:val="2A2A2A"/>
          <w:sz w:val="22"/>
          <w:szCs w:val="22"/>
          <w:shd w:val="clear" w:color="auto" w:fill="FFFFFF"/>
          <w:rPrChange w:id="11037" w:author="Chen Liao" w:date="2021-03-29T18:57:00Z">
            <w:rPr>
              <w:color w:val="2A2A2A"/>
              <w:shd w:val="clear" w:color="auto" w:fill="FFFFFF"/>
            </w:rPr>
          </w:rPrChange>
        </w:rPr>
        <w:pPrChange w:id="11038" w:author="Chen Liao" w:date="2021-03-24T10:44:00Z">
          <w:pPr/>
        </w:pPrChange>
      </w:pPr>
    </w:p>
    <w:p w14:paraId="30D67BE7" w14:textId="454C4B19" w:rsidR="006B2B11" w:rsidRPr="002B6EEC" w:rsidDel="007740A5" w:rsidRDefault="006B2B11">
      <w:pPr>
        <w:jc w:val="both"/>
        <w:rPr>
          <w:del w:id="11039" w:author="Chen Liao" w:date="2021-03-24T08:10:00Z"/>
          <w:color w:val="2A2A2A"/>
          <w:sz w:val="22"/>
          <w:szCs w:val="22"/>
          <w:shd w:val="clear" w:color="auto" w:fill="FFFFFF"/>
          <w:rPrChange w:id="11040" w:author="Chen Liao" w:date="2021-03-29T18:57:00Z">
            <w:rPr>
              <w:del w:id="11041" w:author="Chen Liao" w:date="2021-03-24T08:10:00Z"/>
              <w:i/>
              <w:iCs/>
              <w:color w:val="2A2A2A"/>
              <w:shd w:val="clear" w:color="auto" w:fill="FFFFFF"/>
            </w:rPr>
          </w:rPrChange>
        </w:rPr>
        <w:pPrChange w:id="11042" w:author="Chen Liao" w:date="2021-03-24T10:44:00Z">
          <w:pPr/>
        </w:pPrChange>
      </w:pPr>
      <w:r w:rsidRPr="002B6EEC">
        <w:rPr>
          <w:b/>
          <w:bCs/>
          <w:color w:val="2A2A2A"/>
          <w:sz w:val="22"/>
          <w:szCs w:val="22"/>
          <w:shd w:val="clear" w:color="auto" w:fill="FFFFFF"/>
          <w:rPrChange w:id="11043" w:author="Chen Liao" w:date="2021-03-29T18:57:00Z">
            <w:rPr>
              <w:i/>
              <w:iCs/>
              <w:color w:val="2A2A2A"/>
              <w:shd w:val="clear" w:color="auto" w:fill="FFFFFF"/>
            </w:rPr>
          </w:rPrChange>
        </w:rPr>
        <w:t>DNA extraction and quantification of bacterial load</w:t>
      </w:r>
      <w:ins w:id="11044" w:author="Chen Liao" w:date="2021-03-24T08:10:00Z">
        <w:r w:rsidR="007740A5" w:rsidRPr="002B6EEC">
          <w:rPr>
            <w:b/>
            <w:bCs/>
            <w:sz w:val="22"/>
            <w:szCs w:val="22"/>
            <w:rPrChange w:id="11045" w:author="Chen Liao" w:date="2021-03-29T18:57:00Z">
              <w:rPr/>
            </w:rPrChange>
          </w:rPr>
          <w:t xml:space="preserve">. </w:t>
        </w:r>
      </w:ins>
    </w:p>
    <w:p w14:paraId="2F5C09B0" w14:textId="1868B497" w:rsidR="006B2B11" w:rsidRPr="002B6EEC" w:rsidRDefault="006B2B11" w:rsidP="00C3619E">
      <w:pPr>
        <w:jc w:val="both"/>
        <w:rPr>
          <w:sz w:val="22"/>
          <w:szCs w:val="22"/>
          <w:rPrChange w:id="11046" w:author="Chen Liao" w:date="2021-03-29T18:57:00Z">
            <w:rPr/>
          </w:rPrChange>
        </w:rPr>
      </w:pPr>
      <w:r w:rsidRPr="002B6EEC">
        <w:rPr>
          <w:sz w:val="22"/>
          <w:szCs w:val="22"/>
          <w:rPrChange w:id="11047" w:author="Chen Liao" w:date="2021-03-29T18:57:00Z">
            <w:rPr/>
          </w:rPrChange>
        </w:rPr>
        <w:t xml:space="preserve">For extraction of DNA, fecal material from pellets was extracted using the </w:t>
      </w:r>
      <w:proofErr w:type="spellStart"/>
      <w:r w:rsidRPr="002B6EEC">
        <w:rPr>
          <w:sz w:val="22"/>
          <w:szCs w:val="22"/>
          <w:rPrChange w:id="11048" w:author="Chen Liao" w:date="2021-03-29T18:57:00Z">
            <w:rPr/>
          </w:rPrChange>
        </w:rPr>
        <w:t>QIAmp</w:t>
      </w:r>
      <w:proofErr w:type="spellEnd"/>
      <w:r w:rsidRPr="002B6EEC">
        <w:rPr>
          <w:sz w:val="22"/>
          <w:szCs w:val="22"/>
          <w:rPrChange w:id="11049" w:author="Chen Liao" w:date="2021-03-29T18:57:00Z">
            <w:rPr/>
          </w:rPrChange>
        </w:rPr>
        <w:t xml:space="preserve"> </w:t>
      </w:r>
      <w:proofErr w:type="spellStart"/>
      <w:r w:rsidRPr="002B6EEC">
        <w:rPr>
          <w:sz w:val="22"/>
          <w:szCs w:val="22"/>
          <w:rPrChange w:id="11050" w:author="Chen Liao" w:date="2021-03-29T18:57:00Z">
            <w:rPr/>
          </w:rPrChange>
        </w:rPr>
        <w:t>PowerFecal</w:t>
      </w:r>
      <w:proofErr w:type="spellEnd"/>
      <w:r w:rsidRPr="002B6EEC">
        <w:rPr>
          <w:sz w:val="22"/>
          <w:szCs w:val="22"/>
          <w:rPrChange w:id="11051" w:author="Chen Liao" w:date="2021-03-29T18:57:00Z">
            <w:rPr/>
          </w:rPrChange>
        </w:rPr>
        <w:t xml:space="preserve"> DNA kit (Qiagen, #12830–50) following standard manufacturer procedures. DNA samples were resuspended in Buffer C6 and quantitated using the Qubit fluorometer (</w:t>
      </w:r>
      <w:proofErr w:type="spellStart"/>
      <w:r w:rsidRPr="002B6EEC">
        <w:rPr>
          <w:sz w:val="22"/>
          <w:szCs w:val="22"/>
          <w:rPrChange w:id="11052" w:author="Chen Liao" w:date="2021-03-29T18:57:00Z">
            <w:rPr/>
          </w:rPrChange>
        </w:rPr>
        <w:t>ThermoFisher</w:t>
      </w:r>
      <w:proofErr w:type="spellEnd"/>
      <w:r w:rsidRPr="002B6EEC">
        <w:rPr>
          <w:sz w:val="22"/>
          <w:szCs w:val="22"/>
          <w:rPrChange w:id="11053" w:author="Chen Liao" w:date="2021-03-29T18:57:00Z">
            <w:rPr/>
          </w:rPrChange>
        </w:rPr>
        <w:t xml:space="preserve"> Scientific). To quantitatively assess bacterial load, total bacteria cell counts were determined using qPCR as described recently</w:t>
      </w:r>
      <w:r w:rsidR="007D2926" w:rsidRPr="002B6EEC">
        <w:rPr>
          <w:sz w:val="22"/>
          <w:szCs w:val="22"/>
          <w:rPrChange w:id="11054" w:author="Chen Liao" w:date="2021-03-29T18:57:00Z">
            <w:rPr/>
          </w:rPrChange>
        </w:rPr>
        <w:t xml:space="preserve"> </w:t>
      </w:r>
      <w:r w:rsidR="007D2926" w:rsidRPr="002B6EEC">
        <w:rPr>
          <w:sz w:val="22"/>
          <w:szCs w:val="22"/>
          <w:rPrChange w:id="11055" w:author="Chen Liao" w:date="2021-03-29T18:57:00Z">
            <w:rPr/>
          </w:rPrChange>
        </w:rPr>
        <w:fldChar w:fldCharType="begin"/>
      </w:r>
      <w:r w:rsidR="007D2926" w:rsidRPr="002B6EEC">
        <w:rPr>
          <w:sz w:val="22"/>
          <w:szCs w:val="22"/>
          <w:rPrChange w:id="11056" w:author="Chen Liao" w:date="2021-03-29T18:57:00Z">
            <w:rPr/>
          </w:rPrChange>
        </w:rPr>
        <w:instrText xml:space="preserve"> ADDIN NE.Ref.{6BC2CD6D-3CB1-48FE-9ED1-B35A1D4B296C}</w:instrText>
      </w:r>
      <w:r w:rsidR="007D2926" w:rsidRPr="002B6EEC">
        <w:rPr>
          <w:sz w:val="22"/>
          <w:szCs w:val="22"/>
          <w:rPrChange w:id="11057" w:author="Chen Liao" w:date="2021-03-29T18:57:00Z">
            <w:rPr/>
          </w:rPrChange>
        </w:rPr>
        <w:fldChar w:fldCharType="separate"/>
      </w:r>
      <w:r w:rsidR="00ED3422" w:rsidRPr="002B6EEC">
        <w:rPr>
          <w:color w:val="080000"/>
          <w:sz w:val="22"/>
          <w:szCs w:val="22"/>
          <w:rPrChange w:id="11058" w:author="Chen Liao" w:date="2021-03-29T18:57:00Z">
            <w:rPr>
              <w:color w:val="080000"/>
            </w:rPr>
          </w:rPrChange>
        </w:rPr>
        <w:t>[43]</w:t>
      </w:r>
      <w:r w:rsidR="007D2926" w:rsidRPr="002B6EEC">
        <w:rPr>
          <w:sz w:val="22"/>
          <w:szCs w:val="22"/>
          <w:rPrChange w:id="11059" w:author="Chen Liao" w:date="2021-03-29T18:57:00Z">
            <w:rPr/>
          </w:rPrChange>
        </w:rPr>
        <w:fldChar w:fldCharType="end"/>
      </w:r>
      <w:r w:rsidRPr="002B6EEC">
        <w:rPr>
          <w:sz w:val="22"/>
          <w:szCs w:val="22"/>
          <w:rPrChange w:id="11060" w:author="Chen Liao" w:date="2021-03-29T18:57:00Z">
            <w:rPr/>
          </w:rPrChange>
        </w:rPr>
        <w:t>.</w:t>
      </w:r>
    </w:p>
    <w:p w14:paraId="78EC6453" w14:textId="77777777" w:rsidR="006B2B11" w:rsidRPr="002B6EEC" w:rsidRDefault="006B2B11">
      <w:pPr>
        <w:jc w:val="both"/>
        <w:rPr>
          <w:sz w:val="22"/>
          <w:szCs w:val="22"/>
          <w:rPrChange w:id="11061" w:author="Chen Liao" w:date="2021-03-29T18:57:00Z">
            <w:rPr/>
          </w:rPrChange>
        </w:rPr>
        <w:pPrChange w:id="11062" w:author="Chen Liao" w:date="2021-03-24T10:44:00Z">
          <w:pPr/>
        </w:pPrChange>
      </w:pPr>
    </w:p>
    <w:p w14:paraId="1FD1B79E" w14:textId="142F4F3E" w:rsidR="006B2B11" w:rsidRPr="002B6EEC" w:rsidDel="003E6B25" w:rsidRDefault="006B2B11">
      <w:pPr>
        <w:jc w:val="both"/>
        <w:rPr>
          <w:del w:id="11063" w:author="Chen Liao" w:date="2021-03-24T08:10:00Z"/>
          <w:color w:val="2A2A2A"/>
          <w:sz w:val="22"/>
          <w:szCs w:val="22"/>
          <w:shd w:val="clear" w:color="auto" w:fill="FFFFFF"/>
          <w:rPrChange w:id="11064" w:author="Chen Liao" w:date="2021-03-29T18:57:00Z">
            <w:rPr>
              <w:del w:id="11065" w:author="Chen Liao" w:date="2021-03-24T08:10:00Z"/>
              <w:i/>
              <w:iCs/>
              <w:color w:val="2A2A2A"/>
              <w:shd w:val="clear" w:color="auto" w:fill="FFFFFF"/>
            </w:rPr>
          </w:rPrChange>
        </w:rPr>
        <w:pPrChange w:id="11066" w:author="Chen Liao" w:date="2021-03-24T10:44:00Z">
          <w:pPr/>
        </w:pPrChange>
      </w:pPr>
      <w:r w:rsidRPr="002B6EEC">
        <w:rPr>
          <w:b/>
          <w:bCs/>
          <w:color w:val="2A2A2A"/>
          <w:sz w:val="22"/>
          <w:szCs w:val="22"/>
          <w:shd w:val="clear" w:color="auto" w:fill="FFFFFF"/>
          <w:rPrChange w:id="11067" w:author="Chen Liao" w:date="2021-03-29T18:57:00Z">
            <w:rPr>
              <w:i/>
              <w:iCs/>
              <w:color w:val="2A2A2A"/>
              <w:shd w:val="clear" w:color="auto" w:fill="FFFFFF"/>
            </w:rPr>
          </w:rPrChange>
        </w:rPr>
        <w:t>Amplicon and metagenomic sequencing</w:t>
      </w:r>
      <w:ins w:id="11068" w:author="Chen Liao" w:date="2021-03-24T08:10:00Z">
        <w:r w:rsidR="003E6B25" w:rsidRPr="002B6EEC">
          <w:rPr>
            <w:b/>
            <w:bCs/>
            <w:color w:val="000000"/>
            <w:sz w:val="22"/>
            <w:szCs w:val="22"/>
            <w:rPrChange w:id="11069" w:author="Chen Liao" w:date="2021-03-29T18:57:00Z">
              <w:rPr>
                <w:color w:val="000000"/>
              </w:rPr>
            </w:rPrChange>
          </w:rPr>
          <w:t>.</w:t>
        </w:r>
        <w:r w:rsidR="003E6B25" w:rsidRPr="002B6EEC">
          <w:rPr>
            <w:b/>
            <w:bCs/>
            <w:color w:val="000000"/>
            <w:sz w:val="22"/>
            <w:szCs w:val="22"/>
            <w:rPrChange w:id="11070" w:author="Chen Liao" w:date="2021-03-29T18:57:00Z">
              <w:rPr>
                <w:b/>
                <w:bCs/>
                <w:color w:val="000000"/>
              </w:rPr>
            </w:rPrChange>
          </w:rPr>
          <w:t xml:space="preserve"> </w:t>
        </w:r>
      </w:ins>
    </w:p>
    <w:p w14:paraId="4B7DFECA" w14:textId="75FFBA36" w:rsidR="006B2B11" w:rsidRPr="002B6EEC" w:rsidRDefault="006B2B11" w:rsidP="00C3619E">
      <w:pPr>
        <w:jc w:val="both"/>
        <w:rPr>
          <w:ins w:id="11071" w:author="Chen Liao" w:date="2021-03-24T08:10:00Z"/>
          <w:color w:val="2A2A2A"/>
          <w:sz w:val="22"/>
          <w:szCs w:val="22"/>
          <w:shd w:val="clear" w:color="auto" w:fill="FFFFFF"/>
          <w:rPrChange w:id="11072" w:author="Chen Liao" w:date="2021-03-29T18:57:00Z">
            <w:rPr>
              <w:ins w:id="11073" w:author="Chen Liao" w:date="2021-03-24T08:10:00Z"/>
              <w:color w:val="2A2A2A"/>
              <w:shd w:val="clear" w:color="auto" w:fill="FFFFFF"/>
            </w:rPr>
          </w:rPrChange>
        </w:rPr>
      </w:pPr>
      <w:r w:rsidRPr="002B6EEC">
        <w:rPr>
          <w:color w:val="000000"/>
          <w:sz w:val="22"/>
          <w:szCs w:val="22"/>
          <w:rPrChange w:id="11074" w:author="Chen Liao" w:date="2021-03-29T18:57:00Z">
            <w:rPr>
              <w:color w:val="000000"/>
            </w:rPr>
          </w:rPrChange>
        </w:rPr>
        <w:t>16S rRNA gene sequencing was performed as previously described</w:t>
      </w:r>
      <w:r w:rsidR="007D2926" w:rsidRPr="002B6EEC">
        <w:rPr>
          <w:color w:val="000000"/>
          <w:sz w:val="22"/>
          <w:szCs w:val="22"/>
          <w:rPrChange w:id="11075" w:author="Chen Liao" w:date="2021-03-29T18:57:00Z">
            <w:rPr>
              <w:color w:val="000000"/>
            </w:rPr>
          </w:rPrChange>
        </w:rPr>
        <w:t xml:space="preserve"> </w:t>
      </w:r>
      <w:r w:rsidR="00F621D1" w:rsidRPr="002B6EEC">
        <w:rPr>
          <w:color w:val="2A2A2A"/>
          <w:sz w:val="22"/>
          <w:szCs w:val="22"/>
          <w:shd w:val="clear" w:color="auto" w:fill="FFFFFF"/>
          <w:rPrChange w:id="11076" w:author="Chen Liao" w:date="2021-03-29T18:57:00Z">
            <w:rPr>
              <w:color w:val="2A2A2A"/>
              <w:shd w:val="clear" w:color="auto" w:fill="FFFFFF"/>
            </w:rPr>
          </w:rPrChange>
        </w:rPr>
        <w:t xml:space="preserve">with modifications </w:t>
      </w:r>
      <w:r w:rsidR="00583771" w:rsidRPr="002B6EEC">
        <w:rPr>
          <w:color w:val="2A2A2A"/>
          <w:sz w:val="22"/>
          <w:szCs w:val="22"/>
          <w:shd w:val="clear" w:color="auto" w:fill="FFFFFF"/>
          <w:rPrChange w:id="11077" w:author="Chen Liao" w:date="2021-03-29T18:57:00Z">
            <w:rPr>
              <w:color w:val="2A2A2A"/>
              <w:shd w:val="clear" w:color="auto" w:fill="FFFFFF"/>
            </w:rPr>
          </w:rPrChange>
        </w:rPr>
        <w:fldChar w:fldCharType="begin"/>
      </w:r>
      <w:r w:rsidR="00583771" w:rsidRPr="002B6EEC">
        <w:rPr>
          <w:color w:val="2A2A2A"/>
          <w:sz w:val="22"/>
          <w:szCs w:val="22"/>
          <w:shd w:val="clear" w:color="auto" w:fill="FFFFFF"/>
          <w:rPrChange w:id="11078" w:author="Chen Liao" w:date="2021-03-29T18:57:00Z">
            <w:rPr>
              <w:color w:val="2A2A2A"/>
              <w:shd w:val="clear" w:color="auto" w:fill="FFFFFF"/>
            </w:rPr>
          </w:rPrChange>
        </w:rPr>
        <w:instrText xml:space="preserve"> ADDIN NE.Ref.{DB42C5B1-BE4E-487B-B5A3-F1D3AA9F2E51}</w:instrText>
      </w:r>
      <w:r w:rsidR="00583771" w:rsidRPr="002B6EEC">
        <w:rPr>
          <w:color w:val="2A2A2A"/>
          <w:sz w:val="22"/>
          <w:szCs w:val="22"/>
          <w:shd w:val="clear" w:color="auto" w:fill="FFFFFF"/>
          <w:rPrChange w:id="11079" w:author="Chen Liao" w:date="2021-03-29T18:57:00Z">
            <w:rPr>
              <w:color w:val="2A2A2A"/>
              <w:shd w:val="clear" w:color="auto" w:fill="FFFFFF"/>
            </w:rPr>
          </w:rPrChange>
        </w:rPr>
        <w:fldChar w:fldCharType="separate"/>
      </w:r>
      <w:r w:rsidR="00ED3422" w:rsidRPr="002B6EEC">
        <w:rPr>
          <w:color w:val="080000"/>
          <w:sz w:val="22"/>
          <w:szCs w:val="22"/>
          <w:rPrChange w:id="11080" w:author="Chen Liao" w:date="2021-03-29T18:57:00Z">
            <w:rPr>
              <w:color w:val="080000"/>
            </w:rPr>
          </w:rPrChange>
        </w:rPr>
        <w:t>[44]</w:t>
      </w:r>
      <w:r w:rsidR="00583771" w:rsidRPr="002B6EEC">
        <w:rPr>
          <w:color w:val="2A2A2A"/>
          <w:sz w:val="22"/>
          <w:szCs w:val="22"/>
          <w:shd w:val="clear" w:color="auto" w:fill="FFFFFF"/>
          <w:rPrChange w:id="11081" w:author="Chen Liao" w:date="2021-03-29T18:57:00Z">
            <w:rPr>
              <w:color w:val="2A2A2A"/>
              <w:shd w:val="clear" w:color="auto" w:fill="FFFFFF"/>
            </w:rPr>
          </w:rPrChange>
        </w:rPr>
        <w:fldChar w:fldCharType="end"/>
      </w:r>
      <w:r w:rsidRPr="002B6EEC">
        <w:rPr>
          <w:color w:val="000000"/>
          <w:sz w:val="22"/>
          <w:szCs w:val="22"/>
          <w:rPrChange w:id="11082" w:author="Chen Liao" w:date="2021-03-29T18:57:00Z">
            <w:rPr>
              <w:color w:val="000000"/>
            </w:rPr>
          </w:rPrChange>
        </w:rPr>
        <w:t xml:space="preserve">. Library preparation was done using a two-step PCR method. During the first step of PCR, primers </w:t>
      </w:r>
      <w:r w:rsidRPr="002B6EEC">
        <w:rPr>
          <w:color w:val="000000"/>
          <w:sz w:val="22"/>
          <w:szCs w:val="22"/>
          <w:rPrChange w:id="11083" w:author="Chen Liao" w:date="2021-03-29T18:57:00Z">
            <w:rPr>
              <w:i/>
              <w:iCs/>
              <w:color w:val="000000"/>
            </w:rPr>
          </w:rPrChange>
        </w:rPr>
        <w:t>S-D-Bact-0341-b-S-17</w:t>
      </w:r>
      <w:r w:rsidRPr="002B6EEC">
        <w:rPr>
          <w:color w:val="000000"/>
          <w:sz w:val="22"/>
          <w:szCs w:val="22"/>
          <w:rPrChange w:id="11084" w:author="Chen Liao" w:date="2021-03-29T18:57:00Z">
            <w:rPr>
              <w:color w:val="000000"/>
            </w:rPr>
          </w:rPrChange>
        </w:rPr>
        <w:t xml:space="preserve"> and </w:t>
      </w:r>
      <w:r w:rsidRPr="002B6EEC">
        <w:rPr>
          <w:color w:val="000000"/>
          <w:sz w:val="22"/>
          <w:szCs w:val="22"/>
          <w:rPrChange w:id="11085" w:author="Chen Liao" w:date="2021-03-29T18:57:00Z">
            <w:rPr>
              <w:i/>
              <w:iCs/>
              <w:color w:val="000000"/>
            </w:rPr>
          </w:rPrChange>
        </w:rPr>
        <w:t>S-</w:t>
      </w:r>
      <w:bookmarkStart w:id="11086" w:name="OLE_LINK32"/>
      <w:r w:rsidRPr="002B6EEC">
        <w:rPr>
          <w:color w:val="000000"/>
          <w:sz w:val="22"/>
          <w:szCs w:val="22"/>
          <w:rPrChange w:id="11087" w:author="Chen Liao" w:date="2021-03-29T18:57:00Z">
            <w:rPr>
              <w:i/>
              <w:iCs/>
              <w:color w:val="000000"/>
            </w:rPr>
          </w:rPrChange>
        </w:rPr>
        <w:t>D-Bact-0785-a-A-21</w:t>
      </w:r>
      <w:bookmarkEnd w:id="11086"/>
      <w:r w:rsidRPr="002B6EEC">
        <w:rPr>
          <w:color w:val="000000"/>
          <w:sz w:val="22"/>
          <w:szCs w:val="22"/>
          <w:rPrChange w:id="11088" w:author="Chen Liao" w:date="2021-03-29T18:57:00Z">
            <w:rPr>
              <w:color w:val="000000"/>
            </w:rPr>
          </w:rPrChange>
        </w:rPr>
        <w:t xml:space="preserve"> were used to target and amplify the v3-4 region, as well as to add second-step priming sites. Dual index codes were added to each sample at the second PCR step. The PCR products were purified with </w:t>
      </w:r>
      <w:proofErr w:type="spellStart"/>
      <w:r w:rsidRPr="002B6EEC">
        <w:rPr>
          <w:color w:val="000000"/>
          <w:sz w:val="22"/>
          <w:szCs w:val="22"/>
          <w:rPrChange w:id="11089" w:author="Chen Liao" w:date="2021-03-29T18:57:00Z">
            <w:rPr>
              <w:color w:val="000000"/>
            </w:rPr>
          </w:rPrChange>
        </w:rPr>
        <w:t>Agencourt</w:t>
      </w:r>
      <w:proofErr w:type="spellEnd"/>
      <w:r w:rsidRPr="002B6EEC">
        <w:rPr>
          <w:color w:val="000000"/>
          <w:sz w:val="22"/>
          <w:szCs w:val="22"/>
          <w:rPrChange w:id="11090" w:author="Chen Liao" w:date="2021-03-29T18:57:00Z">
            <w:rPr>
              <w:color w:val="000000"/>
            </w:rPr>
          </w:rPrChange>
        </w:rPr>
        <w:t xml:space="preserve"> </w:t>
      </w:r>
      <w:proofErr w:type="spellStart"/>
      <w:r w:rsidRPr="002B6EEC">
        <w:rPr>
          <w:color w:val="000000"/>
          <w:sz w:val="22"/>
          <w:szCs w:val="22"/>
          <w:rPrChange w:id="11091" w:author="Chen Liao" w:date="2021-03-29T18:57:00Z">
            <w:rPr>
              <w:color w:val="000000"/>
            </w:rPr>
          </w:rPrChange>
        </w:rPr>
        <w:t>AMPure</w:t>
      </w:r>
      <w:proofErr w:type="spellEnd"/>
      <w:r w:rsidRPr="002B6EEC">
        <w:rPr>
          <w:color w:val="000000"/>
          <w:sz w:val="22"/>
          <w:szCs w:val="22"/>
          <w:rPrChange w:id="11092" w:author="Chen Liao" w:date="2021-03-29T18:57:00Z">
            <w:rPr>
              <w:color w:val="000000"/>
            </w:rPr>
          </w:rPrChange>
        </w:rPr>
        <w:t xml:space="preserve"> XP magnetic beads (Beckman Coulter, Brea, CA, USA) and quality controlled with </w:t>
      </w:r>
      <w:proofErr w:type="spellStart"/>
      <w:r w:rsidRPr="002B6EEC">
        <w:rPr>
          <w:color w:val="000000"/>
          <w:sz w:val="22"/>
          <w:szCs w:val="22"/>
          <w:rPrChange w:id="11093" w:author="Chen Liao" w:date="2021-03-29T18:57:00Z">
            <w:rPr>
              <w:color w:val="000000"/>
            </w:rPr>
          </w:rPrChange>
        </w:rPr>
        <w:t>TapeStation</w:t>
      </w:r>
      <w:proofErr w:type="spellEnd"/>
      <w:r w:rsidRPr="002B6EEC">
        <w:rPr>
          <w:color w:val="000000"/>
          <w:sz w:val="22"/>
          <w:szCs w:val="22"/>
          <w:rPrChange w:id="11094" w:author="Chen Liao" w:date="2021-03-29T18:57:00Z">
            <w:rPr>
              <w:color w:val="000000"/>
            </w:rPr>
          </w:rPrChange>
        </w:rPr>
        <w:t xml:space="preserve"> (Agilent Technologies, Santa Clara, CA, USA). The final DNA concentrations of the purified products were measured with a Qubit 2.0 fluorometer (Thermo Fisher Scientific). The purified products were pooled in equal molar </w:t>
      </w:r>
      <w:proofErr w:type="gramStart"/>
      <w:r w:rsidRPr="002B6EEC">
        <w:rPr>
          <w:color w:val="000000"/>
          <w:sz w:val="22"/>
          <w:szCs w:val="22"/>
          <w:rPrChange w:id="11095" w:author="Chen Liao" w:date="2021-03-29T18:57:00Z">
            <w:rPr>
              <w:color w:val="000000"/>
            </w:rPr>
          </w:rPrChange>
        </w:rPr>
        <w:t>concentrations, and</w:t>
      </w:r>
      <w:proofErr w:type="gramEnd"/>
      <w:r w:rsidRPr="002B6EEC">
        <w:rPr>
          <w:color w:val="000000"/>
          <w:sz w:val="22"/>
          <w:szCs w:val="22"/>
          <w:rPrChange w:id="11096" w:author="Chen Liao" w:date="2021-03-29T18:57:00Z">
            <w:rPr>
              <w:color w:val="000000"/>
            </w:rPr>
          </w:rPrChange>
        </w:rPr>
        <w:t xml:space="preserve"> denatured following the Illumina protocol. All sequencing was done in a single run, which was performed with a 250-cycle SP kit on the </w:t>
      </w:r>
      <w:proofErr w:type="spellStart"/>
      <w:r w:rsidRPr="002B6EEC">
        <w:rPr>
          <w:color w:val="000000"/>
          <w:sz w:val="22"/>
          <w:szCs w:val="22"/>
          <w:rPrChange w:id="11097" w:author="Chen Liao" w:date="2021-03-29T18:57:00Z">
            <w:rPr>
              <w:color w:val="000000"/>
            </w:rPr>
          </w:rPrChange>
        </w:rPr>
        <w:t>NovaSeq</w:t>
      </w:r>
      <w:proofErr w:type="spellEnd"/>
      <w:r w:rsidRPr="002B6EEC">
        <w:rPr>
          <w:color w:val="000000"/>
          <w:sz w:val="22"/>
          <w:szCs w:val="22"/>
          <w:rPrChange w:id="11098" w:author="Chen Liao" w:date="2021-03-29T18:57:00Z">
            <w:rPr>
              <w:color w:val="000000"/>
            </w:rPr>
          </w:rPrChange>
        </w:rPr>
        <w:t xml:space="preserve"> 6000 following the </w:t>
      </w:r>
      <w:proofErr w:type="spellStart"/>
      <w:r w:rsidRPr="002B6EEC">
        <w:rPr>
          <w:color w:val="000000"/>
          <w:sz w:val="22"/>
          <w:szCs w:val="22"/>
          <w:rPrChange w:id="11099" w:author="Chen Liao" w:date="2021-03-29T18:57:00Z">
            <w:rPr>
              <w:color w:val="000000"/>
            </w:rPr>
          </w:rPrChange>
        </w:rPr>
        <w:t>NovaSeq</w:t>
      </w:r>
      <w:proofErr w:type="spellEnd"/>
      <w:r w:rsidRPr="002B6EEC">
        <w:rPr>
          <w:color w:val="000000"/>
          <w:sz w:val="22"/>
          <w:szCs w:val="22"/>
          <w:rPrChange w:id="11100" w:author="Chen Liao" w:date="2021-03-29T18:57:00Z">
            <w:rPr>
              <w:color w:val="000000"/>
            </w:rPr>
          </w:rPrChange>
        </w:rPr>
        <w:t xml:space="preserve"> XP workflow </w:t>
      </w:r>
      <w:r w:rsidRPr="002B6EEC">
        <w:rPr>
          <w:color w:val="000000"/>
          <w:sz w:val="22"/>
          <w:szCs w:val="22"/>
          <w:rPrChange w:id="11101" w:author="Chen Liao" w:date="2021-03-29T18:57:00Z">
            <w:rPr>
              <w:color w:val="000000"/>
            </w:rPr>
          </w:rPrChange>
        </w:rPr>
        <w:lastRenderedPageBreak/>
        <w:t>(Illumina</w:t>
      </w:r>
      <w:r w:rsidRPr="002B6EEC">
        <w:rPr>
          <w:color w:val="2A2A2A"/>
          <w:sz w:val="22"/>
          <w:szCs w:val="22"/>
          <w:shd w:val="clear" w:color="auto" w:fill="FFFFFF"/>
          <w:rPrChange w:id="11102" w:author="Chen Liao" w:date="2021-03-29T18:57:00Z">
            <w:rPr>
              <w:color w:val="2A2A2A"/>
              <w:shd w:val="clear" w:color="auto" w:fill="FFFFFF"/>
            </w:rPr>
          </w:rPrChange>
        </w:rPr>
        <w:t>, USA</w:t>
      </w:r>
      <w:r w:rsidRPr="002B6EEC">
        <w:rPr>
          <w:color w:val="000000"/>
          <w:sz w:val="22"/>
          <w:szCs w:val="22"/>
          <w:rPrChange w:id="11103" w:author="Chen Liao" w:date="2021-03-29T18:57:00Z">
            <w:rPr>
              <w:color w:val="000000"/>
            </w:rPr>
          </w:rPrChange>
        </w:rPr>
        <w:t>).</w:t>
      </w:r>
      <w:r w:rsidR="009A021E" w:rsidRPr="002B6EEC">
        <w:rPr>
          <w:color w:val="000000"/>
          <w:sz w:val="22"/>
          <w:szCs w:val="22"/>
          <w:rPrChange w:id="11104" w:author="Chen Liao" w:date="2021-03-29T18:57:00Z">
            <w:rPr>
              <w:color w:val="000000"/>
            </w:rPr>
          </w:rPrChange>
        </w:rPr>
        <w:t xml:space="preserve"> </w:t>
      </w:r>
      <w:r w:rsidR="009A021E" w:rsidRPr="002B6EEC">
        <w:rPr>
          <w:color w:val="2A2A2A"/>
          <w:sz w:val="22"/>
          <w:szCs w:val="22"/>
          <w:shd w:val="clear" w:color="auto" w:fill="FFFFFF"/>
          <w:rPrChange w:id="11105" w:author="Chen Liao" w:date="2021-03-29T18:57:00Z">
            <w:rPr>
              <w:color w:val="2A2A2A"/>
              <w:shd w:val="clear" w:color="auto" w:fill="FFFFFF"/>
            </w:rPr>
          </w:rPrChange>
        </w:rPr>
        <w:t>Blank controls (no sample added, processed routinely, n = 4) were included in the extraction process to control for contamination throughout processing.</w:t>
      </w:r>
    </w:p>
    <w:p w14:paraId="6E97AEC3" w14:textId="77777777" w:rsidR="003E6B25" w:rsidRPr="002B6EEC" w:rsidRDefault="003E6B25" w:rsidP="00C3619E">
      <w:pPr>
        <w:jc w:val="both"/>
        <w:rPr>
          <w:color w:val="000000"/>
          <w:sz w:val="22"/>
          <w:szCs w:val="22"/>
          <w:rPrChange w:id="11106" w:author="Chen Liao" w:date="2021-03-29T18:57:00Z">
            <w:rPr>
              <w:color w:val="000000"/>
            </w:rPr>
          </w:rPrChange>
        </w:rPr>
      </w:pPr>
    </w:p>
    <w:p w14:paraId="3BA475C8" w14:textId="1FA4D14B" w:rsidR="006B2B11" w:rsidRPr="002B6EEC" w:rsidRDefault="006B2B11" w:rsidP="00235E3B">
      <w:pPr>
        <w:jc w:val="both"/>
        <w:rPr>
          <w:color w:val="2A2A2A"/>
          <w:sz w:val="22"/>
          <w:szCs w:val="22"/>
          <w:shd w:val="clear" w:color="auto" w:fill="FFFFFF"/>
          <w:rPrChange w:id="11107" w:author="Chen Liao" w:date="2021-03-29T18:57:00Z">
            <w:rPr>
              <w:color w:val="2A2A2A"/>
              <w:shd w:val="clear" w:color="auto" w:fill="FFFFFF"/>
            </w:rPr>
          </w:rPrChange>
        </w:rPr>
      </w:pPr>
      <w:r w:rsidRPr="002B6EEC">
        <w:rPr>
          <w:color w:val="2A2A2A"/>
          <w:sz w:val="22"/>
          <w:szCs w:val="22"/>
          <w:shd w:val="clear" w:color="auto" w:fill="FFFFFF"/>
          <w:rPrChange w:id="11108" w:author="Chen Liao" w:date="2021-03-29T18:57:00Z">
            <w:rPr>
              <w:color w:val="2A2A2A"/>
              <w:shd w:val="clear" w:color="auto" w:fill="FFFFFF"/>
            </w:rPr>
          </w:rPrChange>
        </w:rPr>
        <w:t>Metagenomic sequencing was performed using fecal samples from the inulin diet group at day 0, 5 and 31. Extracted DNA sample was purified using silica-based columns</w:t>
      </w:r>
      <w:r w:rsidR="00A27127" w:rsidRPr="002B6EEC">
        <w:rPr>
          <w:color w:val="2A2A2A"/>
          <w:sz w:val="22"/>
          <w:szCs w:val="22"/>
          <w:shd w:val="clear" w:color="auto" w:fill="FFFFFF"/>
          <w:rPrChange w:id="11109" w:author="Chen Liao" w:date="2021-03-29T18:57:00Z">
            <w:rPr>
              <w:color w:val="2A2A2A"/>
              <w:shd w:val="clear" w:color="auto" w:fill="FFFFFF"/>
            </w:rPr>
          </w:rPrChange>
        </w:rPr>
        <w:t xml:space="preserve">. Metagenomics sequencing libraries were prepared with at least 2 </w:t>
      </w:r>
      <w:proofErr w:type="spellStart"/>
      <w:r w:rsidR="00A27127" w:rsidRPr="002B6EEC">
        <w:rPr>
          <w:color w:val="2A2A2A"/>
          <w:sz w:val="22"/>
          <w:szCs w:val="22"/>
          <w:shd w:val="clear" w:color="auto" w:fill="FFFFFF"/>
          <w:rPrChange w:id="11110" w:author="Chen Liao" w:date="2021-03-29T18:57:00Z">
            <w:rPr>
              <w:color w:val="2A2A2A"/>
              <w:shd w:val="clear" w:color="auto" w:fill="FFFFFF"/>
            </w:rPr>
          </w:rPrChange>
        </w:rPr>
        <w:t>μg</w:t>
      </w:r>
      <w:proofErr w:type="spellEnd"/>
      <w:r w:rsidR="00A27127" w:rsidRPr="002B6EEC">
        <w:rPr>
          <w:color w:val="2A2A2A"/>
          <w:sz w:val="22"/>
          <w:szCs w:val="22"/>
          <w:shd w:val="clear" w:color="auto" w:fill="FFFFFF"/>
          <w:rPrChange w:id="11111" w:author="Chen Liao" w:date="2021-03-29T18:57:00Z">
            <w:rPr>
              <w:color w:val="2A2A2A"/>
              <w:shd w:val="clear" w:color="auto" w:fill="FFFFFF"/>
            </w:rPr>
          </w:rPrChange>
        </w:rPr>
        <w:t xml:space="preserve"> of total DNA using the </w:t>
      </w:r>
      <w:proofErr w:type="spellStart"/>
      <w:r w:rsidR="00A27127" w:rsidRPr="002B6EEC">
        <w:rPr>
          <w:color w:val="2A2A2A"/>
          <w:sz w:val="22"/>
          <w:szCs w:val="22"/>
          <w:shd w:val="clear" w:color="auto" w:fill="FFFFFF"/>
          <w:rPrChange w:id="11112" w:author="Chen Liao" w:date="2021-03-29T18:57:00Z">
            <w:rPr>
              <w:color w:val="2A2A2A"/>
              <w:shd w:val="clear" w:color="auto" w:fill="FFFFFF"/>
            </w:rPr>
          </w:rPrChange>
        </w:rPr>
        <w:t>Nextera</w:t>
      </w:r>
      <w:proofErr w:type="spellEnd"/>
      <w:r w:rsidR="00A27127" w:rsidRPr="002B6EEC">
        <w:rPr>
          <w:color w:val="2A2A2A"/>
          <w:sz w:val="22"/>
          <w:szCs w:val="22"/>
          <w:shd w:val="clear" w:color="auto" w:fill="FFFFFF"/>
          <w:rPrChange w:id="11113" w:author="Chen Liao" w:date="2021-03-29T18:57:00Z">
            <w:rPr>
              <w:color w:val="2A2A2A"/>
              <w:shd w:val="clear" w:color="auto" w:fill="FFFFFF"/>
            </w:rPr>
          </w:rPrChange>
        </w:rPr>
        <w:t xml:space="preserve"> XT DNA sample Prep Kit (Illumina, San Diego, USA) with an equimolar pool of libraries achieved independently based on </w:t>
      </w:r>
      <w:r w:rsidR="00A27127" w:rsidRPr="002B6EEC">
        <w:rPr>
          <w:color w:val="000000"/>
          <w:sz w:val="22"/>
          <w:szCs w:val="22"/>
          <w:rPrChange w:id="11114" w:author="Chen Liao" w:date="2021-03-29T18:57:00Z">
            <w:rPr>
              <w:color w:val="000000"/>
            </w:rPr>
          </w:rPrChange>
        </w:rPr>
        <w:t>Qubit 2.0 fluorometer</w:t>
      </w:r>
      <w:r w:rsidR="00A27127" w:rsidRPr="002B6EEC">
        <w:rPr>
          <w:color w:val="2A2A2A"/>
          <w:sz w:val="22"/>
          <w:szCs w:val="22"/>
          <w:shd w:val="clear" w:color="auto" w:fill="FFFFFF"/>
          <w:rPrChange w:id="11115" w:author="Chen Liao" w:date="2021-03-29T18:57:00Z">
            <w:rPr>
              <w:color w:val="2A2A2A"/>
              <w:shd w:val="clear" w:color="auto" w:fill="FFFFFF"/>
            </w:rPr>
          </w:rPrChange>
        </w:rPr>
        <w:t xml:space="preserve"> results combined with SYBR Green quantification (Thermo Fisher Scientific, Massachusetts, USA).</w:t>
      </w:r>
      <w:r w:rsidRPr="002B6EEC">
        <w:rPr>
          <w:color w:val="2A2A2A"/>
          <w:sz w:val="22"/>
          <w:szCs w:val="22"/>
          <w:shd w:val="clear" w:color="auto" w:fill="FFFFFF"/>
          <w:rPrChange w:id="11116" w:author="Chen Liao" w:date="2021-03-29T18:57:00Z">
            <w:rPr>
              <w:color w:val="2A2A2A"/>
              <w:shd w:val="clear" w:color="auto" w:fill="FFFFFF"/>
            </w:rPr>
          </w:rPrChange>
        </w:rPr>
        <w:t xml:space="preserve"> </w:t>
      </w:r>
      <w:r w:rsidR="00A27127" w:rsidRPr="002B6EEC">
        <w:rPr>
          <w:color w:val="2A2A2A"/>
          <w:sz w:val="22"/>
          <w:szCs w:val="22"/>
          <w:shd w:val="clear" w:color="auto" w:fill="FFFFFF"/>
          <w:rPrChange w:id="11117" w:author="Chen Liao" w:date="2021-03-29T18:57:00Z">
            <w:rPr>
              <w:color w:val="2A2A2A"/>
              <w:shd w:val="clear" w:color="auto" w:fill="FFFFFF"/>
            </w:rPr>
          </w:rPrChange>
        </w:rPr>
        <w:t>The indexed libraries were</w:t>
      </w:r>
      <w:r w:rsidRPr="002B6EEC">
        <w:rPr>
          <w:color w:val="000000"/>
          <w:sz w:val="22"/>
          <w:szCs w:val="22"/>
          <w:rPrChange w:id="11118" w:author="Chen Liao" w:date="2021-03-29T18:57:00Z">
            <w:rPr>
              <w:color w:val="000000"/>
            </w:rPr>
          </w:rPrChange>
        </w:rPr>
        <w:t xml:space="preserve"> sequenced with a 150-cycle S4 kit on the </w:t>
      </w:r>
      <w:proofErr w:type="spellStart"/>
      <w:r w:rsidRPr="002B6EEC">
        <w:rPr>
          <w:color w:val="000000"/>
          <w:sz w:val="22"/>
          <w:szCs w:val="22"/>
          <w:rPrChange w:id="11119" w:author="Chen Liao" w:date="2021-03-29T18:57:00Z">
            <w:rPr>
              <w:color w:val="000000"/>
            </w:rPr>
          </w:rPrChange>
        </w:rPr>
        <w:t>NovaSeq</w:t>
      </w:r>
      <w:proofErr w:type="spellEnd"/>
      <w:r w:rsidRPr="002B6EEC">
        <w:rPr>
          <w:color w:val="000000"/>
          <w:sz w:val="22"/>
          <w:szCs w:val="22"/>
          <w:rPrChange w:id="11120" w:author="Chen Liao" w:date="2021-03-29T18:57:00Z">
            <w:rPr>
              <w:color w:val="000000"/>
            </w:rPr>
          </w:rPrChange>
        </w:rPr>
        <w:t xml:space="preserve"> 6000 following the </w:t>
      </w:r>
      <w:proofErr w:type="spellStart"/>
      <w:r w:rsidRPr="002B6EEC">
        <w:rPr>
          <w:color w:val="000000"/>
          <w:sz w:val="22"/>
          <w:szCs w:val="22"/>
          <w:rPrChange w:id="11121" w:author="Chen Liao" w:date="2021-03-29T18:57:00Z">
            <w:rPr>
              <w:color w:val="000000"/>
            </w:rPr>
          </w:rPrChange>
        </w:rPr>
        <w:t>NovaSeq</w:t>
      </w:r>
      <w:proofErr w:type="spellEnd"/>
      <w:r w:rsidRPr="002B6EEC">
        <w:rPr>
          <w:color w:val="000000"/>
          <w:sz w:val="22"/>
          <w:szCs w:val="22"/>
          <w:rPrChange w:id="11122" w:author="Chen Liao" w:date="2021-03-29T18:57:00Z">
            <w:rPr>
              <w:color w:val="000000"/>
            </w:rPr>
          </w:rPrChange>
        </w:rPr>
        <w:t xml:space="preserve"> XP workflow (Illumina</w:t>
      </w:r>
      <w:r w:rsidRPr="002B6EEC">
        <w:rPr>
          <w:color w:val="2A2A2A"/>
          <w:sz w:val="22"/>
          <w:szCs w:val="22"/>
          <w:shd w:val="clear" w:color="auto" w:fill="FFFFFF"/>
          <w:rPrChange w:id="11123" w:author="Chen Liao" w:date="2021-03-29T18:57:00Z">
            <w:rPr>
              <w:color w:val="2A2A2A"/>
              <w:shd w:val="clear" w:color="auto" w:fill="FFFFFF"/>
            </w:rPr>
          </w:rPrChange>
        </w:rPr>
        <w:t>, USA</w:t>
      </w:r>
      <w:r w:rsidRPr="002B6EEC">
        <w:rPr>
          <w:color w:val="000000"/>
          <w:sz w:val="22"/>
          <w:szCs w:val="22"/>
          <w:rPrChange w:id="11124" w:author="Chen Liao" w:date="2021-03-29T18:57:00Z">
            <w:rPr>
              <w:color w:val="000000"/>
            </w:rPr>
          </w:rPrChange>
        </w:rPr>
        <w:t>).</w:t>
      </w:r>
    </w:p>
    <w:p w14:paraId="2F4750CD" w14:textId="77777777" w:rsidR="006B2B11" w:rsidRPr="002B6EEC" w:rsidRDefault="006B2B11">
      <w:pPr>
        <w:jc w:val="both"/>
        <w:rPr>
          <w:color w:val="2A2A2A"/>
          <w:sz w:val="22"/>
          <w:szCs w:val="22"/>
          <w:shd w:val="clear" w:color="auto" w:fill="FFFFFF"/>
          <w:rPrChange w:id="11125" w:author="Chen Liao" w:date="2021-03-29T18:57:00Z">
            <w:rPr>
              <w:color w:val="2A2A2A"/>
              <w:shd w:val="clear" w:color="auto" w:fill="FFFFFF"/>
            </w:rPr>
          </w:rPrChange>
        </w:rPr>
        <w:pPrChange w:id="11126" w:author="Chen Liao" w:date="2021-03-24T10:44:00Z">
          <w:pPr/>
        </w:pPrChange>
      </w:pPr>
    </w:p>
    <w:p w14:paraId="5DF38576" w14:textId="5F21197C" w:rsidR="006B2B11" w:rsidRPr="002B6EEC" w:rsidDel="003E6B25" w:rsidRDefault="006B2B11">
      <w:pPr>
        <w:jc w:val="both"/>
        <w:rPr>
          <w:del w:id="11127" w:author="Chen Liao" w:date="2021-03-24T08:10:00Z"/>
          <w:b/>
          <w:bCs/>
          <w:color w:val="2A2A2A"/>
          <w:sz w:val="22"/>
          <w:szCs w:val="22"/>
          <w:shd w:val="clear" w:color="auto" w:fill="FFFFFF"/>
          <w:rPrChange w:id="11128" w:author="Chen Liao" w:date="2021-03-29T18:57:00Z">
            <w:rPr>
              <w:del w:id="11129" w:author="Chen Liao" w:date="2021-03-24T08:10:00Z"/>
              <w:i/>
              <w:iCs/>
              <w:color w:val="2A2A2A"/>
              <w:shd w:val="clear" w:color="auto" w:fill="FFFFFF"/>
            </w:rPr>
          </w:rPrChange>
        </w:rPr>
        <w:pPrChange w:id="11130" w:author="Chen Liao" w:date="2021-03-24T10:44:00Z">
          <w:pPr/>
        </w:pPrChange>
      </w:pPr>
      <w:r w:rsidRPr="002B6EEC">
        <w:rPr>
          <w:b/>
          <w:bCs/>
          <w:color w:val="2A2A2A"/>
          <w:sz w:val="22"/>
          <w:szCs w:val="22"/>
          <w:shd w:val="clear" w:color="auto" w:fill="FFFFFF"/>
          <w:rPrChange w:id="11131" w:author="Chen Liao" w:date="2021-03-29T18:57:00Z">
            <w:rPr>
              <w:i/>
              <w:iCs/>
              <w:color w:val="2A2A2A"/>
              <w:shd w:val="clear" w:color="auto" w:fill="FFFFFF"/>
            </w:rPr>
          </w:rPrChange>
        </w:rPr>
        <w:t>Sequence analysis</w:t>
      </w:r>
      <w:ins w:id="11132" w:author="Chen Liao" w:date="2021-03-24T08:10:00Z">
        <w:r w:rsidR="003E6B25" w:rsidRPr="002B6EEC">
          <w:rPr>
            <w:color w:val="2A2A2A"/>
            <w:sz w:val="22"/>
            <w:szCs w:val="22"/>
            <w:shd w:val="clear" w:color="auto" w:fill="FFFFFF"/>
            <w:rPrChange w:id="11133" w:author="Chen Liao" w:date="2021-03-29T18:57:00Z">
              <w:rPr>
                <w:color w:val="2A2A2A"/>
                <w:shd w:val="clear" w:color="auto" w:fill="FFFFFF"/>
              </w:rPr>
            </w:rPrChange>
          </w:rPr>
          <w:t xml:space="preserve">. </w:t>
        </w:r>
      </w:ins>
    </w:p>
    <w:p w14:paraId="6253FA86" w14:textId="32B5475E" w:rsidR="006B2B11" w:rsidRPr="002B6EEC" w:rsidRDefault="006B2B11" w:rsidP="00C3619E">
      <w:pPr>
        <w:jc w:val="both"/>
        <w:rPr>
          <w:color w:val="2A2A2A"/>
          <w:sz w:val="22"/>
          <w:szCs w:val="22"/>
          <w:shd w:val="clear" w:color="auto" w:fill="FFFFFF"/>
          <w:rPrChange w:id="11134" w:author="Chen Liao" w:date="2021-03-29T18:57:00Z">
            <w:rPr>
              <w:color w:val="2A2A2A"/>
              <w:shd w:val="clear" w:color="auto" w:fill="FFFFFF"/>
            </w:rPr>
          </w:rPrChange>
        </w:rPr>
      </w:pPr>
      <w:r w:rsidRPr="002B6EEC">
        <w:rPr>
          <w:color w:val="2A2A2A"/>
          <w:sz w:val="22"/>
          <w:szCs w:val="22"/>
          <w:shd w:val="clear" w:color="auto" w:fill="FFFFFF"/>
          <w:rPrChange w:id="11135" w:author="Chen Liao" w:date="2021-03-29T18:57:00Z">
            <w:rPr>
              <w:color w:val="2A2A2A"/>
              <w:shd w:val="clear" w:color="auto" w:fill="FFFFFF"/>
            </w:rPr>
          </w:rPrChange>
        </w:rPr>
        <w:t>The 16S rRNA sequencing reads were analyzed in QIIME 2-2020.2 software</w:t>
      </w:r>
      <w:r w:rsidR="00DD7030" w:rsidRPr="002B6EEC">
        <w:rPr>
          <w:color w:val="2A2A2A"/>
          <w:sz w:val="22"/>
          <w:szCs w:val="22"/>
          <w:shd w:val="clear" w:color="auto" w:fill="FFFFFF"/>
          <w:rPrChange w:id="11136" w:author="Chen Liao" w:date="2021-03-29T18:57:00Z">
            <w:rPr>
              <w:color w:val="2A2A2A"/>
              <w:shd w:val="clear" w:color="auto" w:fill="FFFFFF"/>
            </w:rPr>
          </w:rPrChange>
        </w:rPr>
        <w:t xml:space="preserve"> </w:t>
      </w:r>
      <w:r w:rsidR="00DD7030" w:rsidRPr="002B6EEC">
        <w:rPr>
          <w:color w:val="2A2A2A"/>
          <w:sz w:val="22"/>
          <w:szCs w:val="22"/>
          <w:shd w:val="clear" w:color="auto" w:fill="FFFFFF"/>
          <w:rPrChange w:id="11137" w:author="Chen Liao" w:date="2021-03-29T18:57:00Z">
            <w:rPr>
              <w:color w:val="2A2A2A"/>
              <w:shd w:val="clear" w:color="auto" w:fill="FFFFFF"/>
            </w:rPr>
          </w:rPrChange>
        </w:rPr>
        <w:fldChar w:fldCharType="begin"/>
      </w:r>
      <w:r w:rsidR="00DD7030" w:rsidRPr="002B6EEC">
        <w:rPr>
          <w:color w:val="2A2A2A"/>
          <w:sz w:val="22"/>
          <w:szCs w:val="22"/>
          <w:shd w:val="clear" w:color="auto" w:fill="FFFFFF"/>
          <w:rPrChange w:id="11138" w:author="Chen Liao" w:date="2021-03-29T18:57:00Z">
            <w:rPr>
              <w:color w:val="2A2A2A"/>
              <w:shd w:val="clear" w:color="auto" w:fill="FFFFFF"/>
            </w:rPr>
          </w:rPrChange>
        </w:rPr>
        <w:instrText xml:space="preserve"> ADDIN NE.Ref.{BBB4847F-5015-4755-A8C4-482A03969AF2}</w:instrText>
      </w:r>
      <w:r w:rsidR="00DD7030" w:rsidRPr="002B6EEC">
        <w:rPr>
          <w:color w:val="2A2A2A"/>
          <w:sz w:val="22"/>
          <w:szCs w:val="22"/>
          <w:shd w:val="clear" w:color="auto" w:fill="FFFFFF"/>
          <w:rPrChange w:id="11139" w:author="Chen Liao" w:date="2021-03-29T18:57:00Z">
            <w:rPr>
              <w:color w:val="2A2A2A"/>
              <w:shd w:val="clear" w:color="auto" w:fill="FFFFFF"/>
            </w:rPr>
          </w:rPrChange>
        </w:rPr>
        <w:fldChar w:fldCharType="separate"/>
      </w:r>
      <w:r w:rsidR="00ED3422" w:rsidRPr="002B6EEC">
        <w:rPr>
          <w:color w:val="080000"/>
          <w:sz w:val="22"/>
          <w:szCs w:val="22"/>
          <w:rPrChange w:id="11140" w:author="Chen Liao" w:date="2021-03-29T18:57:00Z">
            <w:rPr>
              <w:color w:val="080000"/>
            </w:rPr>
          </w:rPrChange>
        </w:rPr>
        <w:t>[45]</w:t>
      </w:r>
      <w:r w:rsidR="00DD7030" w:rsidRPr="002B6EEC">
        <w:rPr>
          <w:color w:val="2A2A2A"/>
          <w:sz w:val="22"/>
          <w:szCs w:val="22"/>
          <w:shd w:val="clear" w:color="auto" w:fill="FFFFFF"/>
          <w:rPrChange w:id="11141" w:author="Chen Liao" w:date="2021-03-29T18:57:00Z">
            <w:rPr>
              <w:color w:val="2A2A2A"/>
              <w:shd w:val="clear" w:color="auto" w:fill="FFFFFF"/>
            </w:rPr>
          </w:rPrChange>
        </w:rPr>
        <w:fldChar w:fldCharType="end"/>
      </w:r>
      <w:r w:rsidRPr="002B6EEC">
        <w:rPr>
          <w:color w:val="2A2A2A"/>
          <w:sz w:val="22"/>
          <w:szCs w:val="22"/>
          <w:shd w:val="clear" w:color="auto" w:fill="FFFFFF"/>
          <w:rPrChange w:id="11142" w:author="Chen Liao" w:date="2021-03-29T18:57:00Z">
            <w:rPr>
              <w:color w:val="2A2A2A"/>
              <w:shd w:val="clear" w:color="auto" w:fill="FFFFFF"/>
            </w:rPr>
          </w:rPrChange>
        </w:rPr>
        <w:t xml:space="preserve">. Demultiplexed paired-end reads were trimmed to remove primers and </w:t>
      </w:r>
      <w:r w:rsidR="00630698" w:rsidRPr="002B6EEC">
        <w:rPr>
          <w:color w:val="2A2A2A"/>
          <w:sz w:val="22"/>
          <w:szCs w:val="22"/>
          <w:shd w:val="clear" w:color="auto" w:fill="FFFFFF"/>
          <w:rPrChange w:id="11143" w:author="Chen Liao" w:date="2021-03-29T18:57:00Z">
            <w:rPr>
              <w:color w:val="2A2A2A"/>
              <w:shd w:val="clear" w:color="auto" w:fill="FFFFFF"/>
            </w:rPr>
          </w:rPrChange>
        </w:rPr>
        <w:t>low-</w:t>
      </w:r>
      <w:r w:rsidRPr="002B6EEC">
        <w:rPr>
          <w:color w:val="2A2A2A"/>
          <w:sz w:val="22"/>
          <w:szCs w:val="22"/>
          <w:shd w:val="clear" w:color="auto" w:fill="FFFFFF"/>
          <w:rPrChange w:id="11144" w:author="Chen Liao" w:date="2021-03-29T18:57:00Z">
            <w:rPr>
              <w:color w:val="2A2A2A"/>
              <w:shd w:val="clear" w:color="auto" w:fill="FFFFFF"/>
            </w:rPr>
          </w:rPrChange>
        </w:rPr>
        <w:t xml:space="preserve">quality bases with q2-cutadapt plugin. The trimmed sequences were denoised and joined with q2-dada2 plugin. </w:t>
      </w:r>
      <w:r w:rsidR="009A021E" w:rsidRPr="002B6EEC">
        <w:rPr>
          <w:color w:val="2A2A2A"/>
          <w:sz w:val="22"/>
          <w:szCs w:val="22"/>
          <w:shd w:val="clear" w:color="auto" w:fill="FFFFFF"/>
          <w:rPrChange w:id="11145" w:author="Chen Liao" w:date="2021-03-29T18:57:00Z">
            <w:rPr>
              <w:color w:val="2A2A2A"/>
              <w:shd w:val="clear" w:color="auto" w:fill="FFFFFF"/>
            </w:rPr>
          </w:rPrChange>
        </w:rPr>
        <w:t xml:space="preserve">Potential reagent contaminants were identified using </w:t>
      </w:r>
      <w:proofErr w:type="spellStart"/>
      <w:r w:rsidR="009A021E" w:rsidRPr="002B6EEC">
        <w:rPr>
          <w:color w:val="2A2A2A"/>
          <w:sz w:val="22"/>
          <w:szCs w:val="22"/>
          <w:shd w:val="clear" w:color="auto" w:fill="FFFFFF"/>
          <w:rPrChange w:id="11146" w:author="Chen Liao" w:date="2021-03-29T18:57:00Z">
            <w:rPr>
              <w:color w:val="2A2A2A"/>
              <w:shd w:val="clear" w:color="auto" w:fill="FFFFFF"/>
            </w:rPr>
          </w:rPrChange>
        </w:rPr>
        <w:t>decontam</w:t>
      </w:r>
      <w:proofErr w:type="spellEnd"/>
      <w:r w:rsidR="009A021E" w:rsidRPr="002B6EEC">
        <w:rPr>
          <w:color w:val="2A2A2A"/>
          <w:sz w:val="22"/>
          <w:szCs w:val="22"/>
          <w:shd w:val="clear" w:color="auto" w:fill="FFFFFF"/>
          <w:rPrChange w:id="11147" w:author="Chen Liao" w:date="2021-03-29T18:57:00Z">
            <w:rPr>
              <w:color w:val="2A2A2A"/>
              <w:shd w:val="clear" w:color="auto" w:fill="FFFFFF"/>
            </w:rPr>
          </w:rPrChange>
        </w:rPr>
        <w:t xml:space="preserve"> package based on either the frequency of the ASV in the </w:t>
      </w:r>
      <w:r w:rsidR="00267997" w:rsidRPr="002B6EEC">
        <w:rPr>
          <w:color w:val="2A2A2A"/>
          <w:sz w:val="22"/>
          <w:szCs w:val="22"/>
          <w:shd w:val="clear" w:color="auto" w:fill="FFFFFF"/>
          <w:rPrChange w:id="11148" w:author="Chen Liao" w:date="2021-03-29T18:57:00Z">
            <w:rPr>
              <w:color w:val="2A2A2A"/>
              <w:shd w:val="clear" w:color="auto" w:fill="FFFFFF"/>
            </w:rPr>
          </w:rPrChange>
        </w:rPr>
        <w:t>blank</w:t>
      </w:r>
      <w:r w:rsidR="009A021E" w:rsidRPr="002B6EEC">
        <w:rPr>
          <w:color w:val="2A2A2A"/>
          <w:sz w:val="22"/>
          <w:szCs w:val="22"/>
          <w:shd w:val="clear" w:color="auto" w:fill="FFFFFF"/>
          <w:rPrChange w:id="11149" w:author="Chen Liao" w:date="2021-03-29T18:57:00Z">
            <w:rPr>
              <w:color w:val="2A2A2A"/>
              <w:shd w:val="clear" w:color="auto" w:fill="FFFFFF"/>
            </w:rPr>
          </w:rPrChange>
        </w:rPr>
        <w:t xml:space="preserve"> control or the negative correlation with DNA concentration</w:t>
      </w:r>
      <w:r w:rsidR="00267997" w:rsidRPr="002B6EEC">
        <w:rPr>
          <w:color w:val="2A2A2A"/>
          <w:sz w:val="22"/>
          <w:szCs w:val="22"/>
          <w:shd w:val="clear" w:color="auto" w:fill="FFFFFF"/>
          <w:rPrChange w:id="11150" w:author="Chen Liao" w:date="2021-03-29T18:57:00Z">
            <w:rPr>
              <w:color w:val="2A2A2A"/>
              <w:shd w:val="clear" w:color="auto" w:fill="FFFFFF"/>
            </w:rPr>
          </w:rPrChange>
        </w:rPr>
        <w:t xml:space="preserve"> </w:t>
      </w:r>
      <w:r w:rsidR="00267997" w:rsidRPr="002B6EEC">
        <w:rPr>
          <w:color w:val="2A2A2A"/>
          <w:sz w:val="22"/>
          <w:szCs w:val="22"/>
          <w:shd w:val="clear" w:color="auto" w:fill="FFFFFF"/>
          <w:rPrChange w:id="11151" w:author="Chen Liao" w:date="2021-03-29T18:57:00Z">
            <w:rPr>
              <w:color w:val="2A2A2A"/>
              <w:shd w:val="clear" w:color="auto" w:fill="FFFFFF"/>
            </w:rPr>
          </w:rPrChange>
        </w:rPr>
        <w:fldChar w:fldCharType="begin"/>
      </w:r>
      <w:r w:rsidR="00267997" w:rsidRPr="002B6EEC">
        <w:rPr>
          <w:color w:val="2A2A2A"/>
          <w:sz w:val="22"/>
          <w:szCs w:val="22"/>
          <w:shd w:val="clear" w:color="auto" w:fill="FFFFFF"/>
          <w:rPrChange w:id="11152" w:author="Chen Liao" w:date="2021-03-29T18:57:00Z">
            <w:rPr>
              <w:color w:val="2A2A2A"/>
              <w:shd w:val="clear" w:color="auto" w:fill="FFFFFF"/>
            </w:rPr>
          </w:rPrChange>
        </w:rPr>
        <w:instrText xml:space="preserve"> ADDIN NE.Ref.{2701511D-47EF-4344-B865-9E99FBA27A36}</w:instrText>
      </w:r>
      <w:r w:rsidR="00267997" w:rsidRPr="002B6EEC">
        <w:rPr>
          <w:color w:val="2A2A2A"/>
          <w:sz w:val="22"/>
          <w:szCs w:val="22"/>
          <w:shd w:val="clear" w:color="auto" w:fill="FFFFFF"/>
          <w:rPrChange w:id="11153" w:author="Chen Liao" w:date="2021-03-29T18:57:00Z">
            <w:rPr>
              <w:color w:val="2A2A2A"/>
              <w:shd w:val="clear" w:color="auto" w:fill="FFFFFF"/>
            </w:rPr>
          </w:rPrChange>
        </w:rPr>
        <w:fldChar w:fldCharType="separate"/>
      </w:r>
      <w:r w:rsidR="00ED3422" w:rsidRPr="002B6EEC">
        <w:rPr>
          <w:color w:val="080000"/>
          <w:sz w:val="22"/>
          <w:szCs w:val="22"/>
          <w:rPrChange w:id="11154" w:author="Chen Liao" w:date="2021-03-29T18:57:00Z">
            <w:rPr>
              <w:color w:val="080000"/>
            </w:rPr>
          </w:rPrChange>
        </w:rPr>
        <w:t>[46]</w:t>
      </w:r>
      <w:r w:rsidR="00267997" w:rsidRPr="002B6EEC">
        <w:rPr>
          <w:color w:val="2A2A2A"/>
          <w:sz w:val="22"/>
          <w:szCs w:val="22"/>
          <w:shd w:val="clear" w:color="auto" w:fill="FFFFFF"/>
          <w:rPrChange w:id="11155" w:author="Chen Liao" w:date="2021-03-29T18:57:00Z">
            <w:rPr>
              <w:color w:val="2A2A2A"/>
              <w:shd w:val="clear" w:color="auto" w:fill="FFFFFF"/>
            </w:rPr>
          </w:rPrChange>
        </w:rPr>
        <w:fldChar w:fldCharType="end"/>
      </w:r>
      <w:r w:rsidR="009A021E" w:rsidRPr="002B6EEC">
        <w:rPr>
          <w:color w:val="2A2A2A"/>
          <w:sz w:val="22"/>
          <w:szCs w:val="22"/>
          <w:shd w:val="clear" w:color="auto" w:fill="FFFFFF"/>
          <w:rPrChange w:id="11156" w:author="Chen Liao" w:date="2021-03-29T18:57:00Z">
            <w:rPr>
              <w:color w:val="2A2A2A"/>
              <w:shd w:val="clear" w:color="auto" w:fill="FFFFFF"/>
            </w:rPr>
          </w:rPrChange>
        </w:rPr>
        <w:t xml:space="preserve">. </w:t>
      </w:r>
      <w:r w:rsidRPr="002B6EEC">
        <w:rPr>
          <w:color w:val="2A2A2A"/>
          <w:sz w:val="22"/>
          <w:szCs w:val="22"/>
          <w:shd w:val="clear" w:color="auto" w:fill="FFFFFF"/>
          <w:rPrChange w:id="11157" w:author="Chen Liao" w:date="2021-03-29T18:57:00Z">
            <w:rPr>
              <w:color w:val="2A2A2A"/>
              <w:shd w:val="clear" w:color="auto" w:fill="FFFFFF"/>
            </w:rPr>
          </w:rPrChange>
        </w:rPr>
        <w:t xml:space="preserve">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w:t>
      </w:r>
      <w:proofErr w:type="spellStart"/>
      <w:r w:rsidRPr="002B6EEC">
        <w:rPr>
          <w:color w:val="2A2A2A"/>
          <w:sz w:val="22"/>
          <w:szCs w:val="22"/>
          <w:shd w:val="clear" w:color="auto" w:fill="FFFFFF"/>
          <w:rPrChange w:id="11158" w:author="Chen Liao" w:date="2021-03-29T18:57:00Z">
            <w:rPr>
              <w:color w:val="2A2A2A"/>
              <w:shd w:val="clear" w:color="auto" w:fill="FFFFFF"/>
            </w:rPr>
          </w:rPrChange>
        </w:rPr>
        <w:t>iNEXT</w:t>
      </w:r>
      <w:proofErr w:type="spellEnd"/>
      <w:r w:rsidRPr="002B6EEC">
        <w:rPr>
          <w:color w:val="2A2A2A"/>
          <w:sz w:val="22"/>
          <w:szCs w:val="22"/>
          <w:shd w:val="clear" w:color="auto" w:fill="FFFFFF"/>
          <w:rPrChange w:id="11159" w:author="Chen Liao" w:date="2021-03-29T18:57:00Z">
            <w:rPr>
              <w:color w:val="2A2A2A"/>
              <w:shd w:val="clear" w:color="auto" w:fill="FFFFFF"/>
            </w:rPr>
          </w:rPrChange>
        </w:rPr>
        <w:t xml:space="preserve"> R package</w:t>
      </w:r>
      <w:r w:rsidR="006C4A62" w:rsidRPr="002B6EEC">
        <w:rPr>
          <w:color w:val="2A2A2A"/>
          <w:sz w:val="22"/>
          <w:szCs w:val="22"/>
          <w:shd w:val="clear" w:color="auto" w:fill="FFFFFF"/>
          <w:rPrChange w:id="11160" w:author="Chen Liao" w:date="2021-03-29T18:57:00Z">
            <w:rPr>
              <w:color w:val="2A2A2A"/>
              <w:shd w:val="clear" w:color="auto" w:fill="FFFFFF"/>
            </w:rPr>
          </w:rPrChange>
        </w:rPr>
        <w:t xml:space="preserve"> </w:t>
      </w:r>
      <w:r w:rsidR="001A6B4C" w:rsidRPr="002B6EEC">
        <w:rPr>
          <w:color w:val="2A2A2A"/>
          <w:sz w:val="22"/>
          <w:szCs w:val="22"/>
          <w:shd w:val="clear" w:color="auto" w:fill="FFFFFF"/>
          <w:rPrChange w:id="11161" w:author="Chen Liao" w:date="2021-03-29T18:57:00Z">
            <w:rPr>
              <w:color w:val="2A2A2A"/>
              <w:shd w:val="clear" w:color="auto" w:fill="FFFFFF"/>
            </w:rPr>
          </w:rPrChange>
        </w:rPr>
        <w:fldChar w:fldCharType="begin"/>
      </w:r>
      <w:r w:rsidR="001A6B4C" w:rsidRPr="002B6EEC">
        <w:rPr>
          <w:color w:val="2A2A2A"/>
          <w:sz w:val="22"/>
          <w:szCs w:val="22"/>
          <w:shd w:val="clear" w:color="auto" w:fill="FFFFFF"/>
          <w:rPrChange w:id="11162" w:author="Chen Liao" w:date="2021-03-29T18:57:00Z">
            <w:rPr>
              <w:color w:val="2A2A2A"/>
              <w:shd w:val="clear" w:color="auto" w:fill="FFFFFF"/>
            </w:rPr>
          </w:rPrChange>
        </w:rPr>
        <w:instrText xml:space="preserve"> ADDIN NE.Ref.{D15AD28C-8533-4ECE-8920-B8BA4D0DF309}</w:instrText>
      </w:r>
      <w:r w:rsidR="001A6B4C" w:rsidRPr="002B6EEC">
        <w:rPr>
          <w:color w:val="2A2A2A"/>
          <w:sz w:val="22"/>
          <w:szCs w:val="22"/>
          <w:shd w:val="clear" w:color="auto" w:fill="FFFFFF"/>
          <w:rPrChange w:id="11163" w:author="Chen Liao" w:date="2021-03-29T18:57:00Z">
            <w:rPr>
              <w:color w:val="2A2A2A"/>
              <w:shd w:val="clear" w:color="auto" w:fill="FFFFFF"/>
            </w:rPr>
          </w:rPrChange>
        </w:rPr>
        <w:fldChar w:fldCharType="separate"/>
      </w:r>
      <w:r w:rsidR="00ED3422" w:rsidRPr="002B6EEC">
        <w:rPr>
          <w:color w:val="080000"/>
          <w:sz w:val="22"/>
          <w:szCs w:val="22"/>
          <w:rPrChange w:id="11164" w:author="Chen Liao" w:date="2021-03-29T18:57:00Z">
            <w:rPr>
              <w:color w:val="080000"/>
            </w:rPr>
          </w:rPrChange>
        </w:rPr>
        <w:t>[47]</w:t>
      </w:r>
      <w:r w:rsidR="001A6B4C" w:rsidRPr="002B6EEC">
        <w:rPr>
          <w:color w:val="2A2A2A"/>
          <w:sz w:val="22"/>
          <w:szCs w:val="22"/>
          <w:shd w:val="clear" w:color="auto" w:fill="FFFFFF"/>
          <w:rPrChange w:id="11165" w:author="Chen Liao" w:date="2021-03-29T18:57:00Z">
            <w:rPr>
              <w:color w:val="2A2A2A"/>
              <w:shd w:val="clear" w:color="auto" w:fill="FFFFFF"/>
            </w:rPr>
          </w:rPrChange>
        </w:rPr>
        <w:fldChar w:fldCharType="end"/>
      </w:r>
      <w:r w:rsidRPr="002B6EEC">
        <w:rPr>
          <w:color w:val="2A2A2A"/>
          <w:sz w:val="22"/>
          <w:szCs w:val="22"/>
          <w:shd w:val="clear" w:color="auto" w:fill="FFFFFF"/>
          <w:rPrChange w:id="11166" w:author="Chen Liao" w:date="2021-03-29T18:57:00Z">
            <w:rPr>
              <w:color w:val="2A2A2A"/>
              <w:shd w:val="clear" w:color="auto" w:fill="FFFFFF"/>
            </w:rPr>
          </w:rPrChange>
        </w:rPr>
        <w:t>. Subsequently, in order to avoid sample-to-sample bias due to variable sequencing depth (different number of reads per sample), samples were rarefied to 38,980 sequences per sample</w:t>
      </w:r>
      <w:r w:rsidR="0050704E" w:rsidRPr="002B6EEC">
        <w:rPr>
          <w:color w:val="2A2A2A"/>
          <w:sz w:val="22"/>
          <w:szCs w:val="22"/>
          <w:shd w:val="clear" w:color="auto" w:fill="FFFFFF"/>
          <w:rPrChange w:id="11167" w:author="Chen Liao" w:date="2021-03-29T18:57:00Z">
            <w:rPr>
              <w:color w:val="2A2A2A"/>
              <w:shd w:val="clear" w:color="auto" w:fill="FFFFFF"/>
            </w:rPr>
          </w:rPrChange>
        </w:rPr>
        <w:t>.</w:t>
      </w:r>
      <w:r w:rsidRPr="002B6EEC">
        <w:rPr>
          <w:color w:val="2A2A2A"/>
          <w:sz w:val="22"/>
          <w:szCs w:val="22"/>
          <w:shd w:val="clear" w:color="auto" w:fill="FFFFFF"/>
          <w:rPrChange w:id="11168" w:author="Chen Liao" w:date="2021-03-29T18:57:00Z">
            <w:rPr>
              <w:color w:val="2A2A2A"/>
              <w:shd w:val="clear" w:color="auto" w:fill="FFFFFF"/>
            </w:rPr>
          </w:rPrChange>
        </w:rPr>
        <w:t xml:space="preserve"> </w:t>
      </w:r>
      <w:r w:rsidR="0050704E" w:rsidRPr="002B6EEC">
        <w:rPr>
          <w:color w:val="2A2A2A"/>
          <w:sz w:val="22"/>
          <w:szCs w:val="22"/>
          <w:shd w:val="clear" w:color="auto" w:fill="FFFFFF"/>
          <w:rPrChange w:id="11169" w:author="Chen Liao" w:date="2021-03-29T18:57:00Z">
            <w:rPr>
              <w:color w:val="2A2A2A"/>
              <w:shd w:val="clear" w:color="auto" w:fill="FFFFFF"/>
            </w:rPr>
          </w:rPrChange>
        </w:rPr>
        <w:t>Rarefaction analysis showed that great majority of the bacteria species diversity and richness that could be sampled was captured by our sequencing depth (</w:t>
      </w:r>
      <w:del w:id="11170" w:author="Chen Liao" w:date="2021-03-29T08:27:00Z">
        <w:r w:rsidR="0050704E" w:rsidRPr="002B6EEC" w:rsidDel="003668FE">
          <w:rPr>
            <w:color w:val="2A2A2A"/>
            <w:sz w:val="22"/>
            <w:szCs w:val="22"/>
            <w:highlight w:val="yellow"/>
            <w:shd w:val="clear" w:color="auto" w:fill="FFFFFF"/>
            <w:rPrChange w:id="11171" w:author="Chen Liao" w:date="2021-03-29T18:57:00Z">
              <w:rPr>
                <w:b/>
                <w:bCs/>
                <w:color w:val="2A2A2A"/>
                <w:shd w:val="clear" w:color="auto" w:fill="FFFFFF"/>
              </w:rPr>
            </w:rPrChange>
          </w:rPr>
          <w:delText xml:space="preserve">Supplementary </w:delText>
        </w:r>
      </w:del>
      <w:r w:rsidR="0050704E" w:rsidRPr="002B6EEC">
        <w:rPr>
          <w:color w:val="2A2A2A"/>
          <w:sz w:val="22"/>
          <w:szCs w:val="22"/>
          <w:highlight w:val="yellow"/>
          <w:shd w:val="clear" w:color="auto" w:fill="FFFFFF"/>
          <w:rPrChange w:id="11172" w:author="Chen Liao" w:date="2021-03-29T18:57:00Z">
            <w:rPr>
              <w:b/>
              <w:bCs/>
              <w:color w:val="2A2A2A"/>
              <w:shd w:val="clear" w:color="auto" w:fill="FFFFFF"/>
            </w:rPr>
          </w:rPrChange>
        </w:rPr>
        <w:t xml:space="preserve">Fig. </w:t>
      </w:r>
      <w:ins w:id="11173" w:author="Chen Liao" w:date="2021-03-29T08:27:00Z">
        <w:r w:rsidR="003668FE" w:rsidRPr="002B6EEC">
          <w:rPr>
            <w:color w:val="2A2A2A"/>
            <w:sz w:val="22"/>
            <w:szCs w:val="22"/>
            <w:highlight w:val="yellow"/>
            <w:shd w:val="clear" w:color="auto" w:fill="FFFFFF"/>
            <w:rPrChange w:id="11174" w:author="Chen Liao" w:date="2021-03-29T18:57:00Z">
              <w:rPr>
                <w:b/>
                <w:bCs/>
                <w:color w:val="2A2A2A"/>
                <w:shd w:val="clear" w:color="auto" w:fill="FFFFFF"/>
              </w:rPr>
            </w:rPrChange>
          </w:rPr>
          <w:t>S</w:t>
        </w:r>
      </w:ins>
      <w:r w:rsidR="0050704E" w:rsidRPr="002B6EEC">
        <w:rPr>
          <w:color w:val="2A2A2A"/>
          <w:sz w:val="22"/>
          <w:szCs w:val="22"/>
          <w:highlight w:val="yellow"/>
          <w:shd w:val="clear" w:color="auto" w:fill="FFFFFF"/>
          <w:rPrChange w:id="11175" w:author="Chen Liao" w:date="2021-03-29T18:57:00Z">
            <w:rPr>
              <w:b/>
              <w:bCs/>
              <w:color w:val="2A2A2A"/>
              <w:shd w:val="clear" w:color="auto" w:fill="FFFFFF"/>
            </w:rPr>
          </w:rPrChange>
        </w:rPr>
        <w:t>1</w:t>
      </w:r>
      <w:r w:rsidR="00C66E14" w:rsidRPr="002B6EEC">
        <w:rPr>
          <w:color w:val="2A2A2A"/>
          <w:sz w:val="22"/>
          <w:szCs w:val="22"/>
          <w:highlight w:val="yellow"/>
          <w:shd w:val="clear" w:color="auto" w:fill="FFFFFF"/>
          <w:rPrChange w:id="11176" w:author="Chen Liao" w:date="2021-03-29T18:57:00Z">
            <w:rPr>
              <w:b/>
              <w:bCs/>
              <w:color w:val="2A2A2A"/>
              <w:shd w:val="clear" w:color="auto" w:fill="FFFFFF"/>
            </w:rPr>
          </w:rPrChange>
        </w:rPr>
        <w:t>8</w:t>
      </w:r>
      <w:r w:rsidR="0050704E" w:rsidRPr="002B6EEC">
        <w:rPr>
          <w:color w:val="2A2A2A"/>
          <w:sz w:val="22"/>
          <w:szCs w:val="22"/>
          <w:shd w:val="clear" w:color="auto" w:fill="FFFFFF"/>
          <w:rPrChange w:id="11177" w:author="Chen Liao" w:date="2021-03-29T18:57:00Z">
            <w:rPr>
              <w:color w:val="2A2A2A"/>
              <w:shd w:val="clear" w:color="auto" w:fill="FFFFFF"/>
            </w:rPr>
          </w:rPrChange>
        </w:rPr>
        <w:t>), indicated sufficient sequencing depth for majority of the analyzed samples. E</w:t>
      </w:r>
      <w:r w:rsidRPr="002B6EEC">
        <w:rPr>
          <w:color w:val="2A2A2A"/>
          <w:sz w:val="22"/>
          <w:szCs w:val="22"/>
          <w:shd w:val="clear" w:color="auto" w:fill="FFFFFF"/>
          <w:rPrChange w:id="11178" w:author="Chen Liao" w:date="2021-03-29T18:57:00Z">
            <w:rPr>
              <w:color w:val="2A2A2A"/>
              <w:shd w:val="clear" w:color="auto" w:fill="FFFFFF"/>
            </w:rPr>
          </w:rPrChange>
        </w:rPr>
        <w:t>stimated alpha diversity metrics, beta diversity metrics</w:t>
      </w:r>
      <w:r w:rsidR="00787914" w:rsidRPr="002B6EEC">
        <w:rPr>
          <w:color w:val="2A2A2A"/>
          <w:sz w:val="22"/>
          <w:szCs w:val="22"/>
          <w:shd w:val="clear" w:color="auto" w:fill="FFFFFF"/>
          <w:rPrChange w:id="11179" w:author="Chen Liao" w:date="2021-03-29T18:57:00Z">
            <w:rPr>
              <w:color w:val="2A2A2A"/>
              <w:shd w:val="clear" w:color="auto" w:fill="FFFFFF"/>
            </w:rPr>
          </w:rPrChange>
        </w:rPr>
        <w:t xml:space="preserve"> (Aitchison distance </w:t>
      </w:r>
      <w:r w:rsidR="00114205" w:rsidRPr="002B6EEC">
        <w:rPr>
          <w:color w:val="2A2A2A"/>
          <w:sz w:val="22"/>
          <w:szCs w:val="22"/>
          <w:shd w:val="clear" w:color="auto" w:fill="FFFFFF"/>
          <w:rPrChange w:id="11180" w:author="Chen Liao" w:date="2021-03-29T18:57:00Z">
            <w:rPr>
              <w:color w:val="2A2A2A"/>
              <w:shd w:val="clear" w:color="auto" w:fill="FFFFFF"/>
            </w:rPr>
          </w:rPrChange>
        </w:rPr>
        <w:fldChar w:fldCharType="begin"/>
      </w:r>
      <w:r w:rsidR="00114205" w:rsidRPr="002B6EEC">
        <w:rPr>
          <w:color w:val="2A2A2A"/>
          <w:sz w:val="22"/>
          <w:szCs w:val="22"/>
          <w:shd w:val="clear" w:color="auto" w:fill="FFFFFF"/>
          <w:rPrChange w:id="11181" w:author="Chen Liao" w:date="2021-03-29T18:57:00Z">
            <w:rPr>
              <w:color w:val="2A2A2A"/>
              <w:shd w:val="clear" w:color="auto" w:fill="FFFFFF"/>
            </w:rPr>
          </w:rPrChange>
        </w:rPr>
        <w:instrText xml:space="preserve"> ADDIN NE.Ref.{5D93FCD7-EAAA-49A0-8762-DED1FD734D7C}</w:instrText>
      </w:r>
      <w:r w:rsidR="00114205" w:rsidRPr="002B6EEC">
        <w:rPr>
          <w:color w:val="2A2A2A"/>
          <w:sz w:val="22"/>
          <w:szCs w:val="22"/>
          <w:shd w:val="clear" w:color="auto" w:fill="FFFFFF"/>
          <w:rPrChange w:id="11182" w:author="Chen Liao" w:date="2021-03-29T18:57:00Z">
            <w:rPr>
              <w:color w:val="2A2A2A"/>
              <w:shd w:val="clear" w:color="auto" w:fill="FFFFFF"/>
            </w:rPr>
          </w:rPrChange>
        </w:rPr>
        <w:fldChar w:fldCharType="separate"/>
      </w:r>
      <w:r w:rsidR="00ED3422" w:rsidRPr="002B6EEC">
        <w:rPr>
          <w:color w:val="080000"/>
          <w:sz w:val="22"/>
          <w:szCs w:val="22"/>
          <w:rPrChange w:id="11183" w:author="Chen Liao" w:date="2021-03-29T18:57:00Z">
            <w:rPr>
              <w:color w:val="080000"/>
            </w:rPr>
          </w:rPrChange>
        </w:rPr>
        <w:t>[20]</w:t>
      </w:r>
      <w:r w:rsidR="00114205" w:rsidRPr="002B6EEC">
        <w:rPr>
          <w:color w:val="2A2A2A"/>
          <w:sz w:val="22"/>
          <w:szCs w:val="22"/>
          <w:shd w:val="clear" w:color="auto" w:fill="FFFFFF"/>
          <w:rPrChange w:id="11184" w:author="Chen Liao" w:date="2021-03-29T18:57:00Z">
            <w:rPr>
              <w:color w:val="2A2A2A"/>
              <w:shd w:val="clear" w:color="auto" w:fill="FFFFFF"/>
            </w:rPr>
          </w:rPrChange>
        </w:rPr>
        <w:fldChar w:fldCharType="end"/>
      </w:r>
      <w:r w:rsidR="00787914" w:rsidRPr="002B6EEC">
        <w:rPr>
          <w:color w:val="2A2A2A"/>
          <w:sz w:val="22"/>
          <w:szCs w:val="22"/>
          <w:shd w:val="clear" w:color="auto" w:fill="FFFFFF"/>
          <w:rPrChange w:id="11185" w:author="Chen Liao" w:date="2021-03-29T18:57:00Z">
            <w:rPr>
              <w:color w:val="2A2A2A"/>
              <w:shd w:val="clear" w:color="auto" w:fill="FFFFFF"/>
            </w:rPr>
          </w:rPrChange>
        </w:rPr>
        <w:t>)</w:t>
      </w:r>
      <w:r w:rsidRPr="002B6EEC">
        <w:rPr>
          <w:color w:val="2A2A2A"/>
          <w:sz w:val="22"/>
          <w:szCs w:val="22"/>
          <w:shd w:val="clear" w:color="auto" w:fill="FFFFFF"/>
          <w:rPrChange w:id="11186" w:author="Chen Liao" w:date="2021-03-29T18:57:00Z">
            <w:rPr>
              <w:color w:val="2A2A2A"/>
              <w:shd w:val="clear" w:color="auto" w:fill="FFFFFF"/>
            </w:rPr>
          </w:rPrChange>
        </w:rPr>
        <w:t xml:space="preserve"> and </w:t>
      </w:r>
      <w:proofErr w:type="gramStart"/>
      <w:r w:rsidRPr="002B6EEC">
        <w:rPr>
          <w:color w:val="2A2A2A"/>
          <w:sz w:val="22"/>
          <w:szCs w:val="22"/>
          <w:shd w:val="clear" w:color="auto" w:fill="FFFFFF"/>
          <w:rPrChange w:id="11187" w:author="Chen Liao" w:date="2021-03-29T18:57:00Z">
            <w:rPr>
              <w:color w:val="2A2A2A"/>
              <w:shd w:val="clear" w:color="auto" w:fill="FFFFFF"/>
            </w:rPr>
          </w:rPrChange>
        </w:rPr>
        <w:t>Principle</w:t>
      </w:r>
      <w:proofErr w:type="gramEnd"/>
      <w:r w:rsidRPr="002B6EEC">
        <w:rPr>
          <w:color w:val="2A2A2A"/>
          <w:sz w:val="22"/>
          <w:szCs w:val="22"/>
          <w:shd w:val="clear" w:color="auto" w:fill="FFFFFF"/>
          <w:rPrChange w:id="11188" w:author="Chen Liao" w:date="2021-03-29T18:57:00Z">
            <w:rPr>
              <w:color w:val="2A2A2A"/>
              <w:shd w:val="clear" w:color="auto" w:fill="FFFFFF"/>
            </w:rPr>
          </w:rPrChange>
        </w:rPr>
        <w:t xml:space="preserve"> Coordinate Analysis (</w:t>
      </w:r>
      <w:proofErr w:type="spellStart"/>
      <w:r w:rsidRPr="002B6EEC">
        <w:rPr>
          <w:color w:val="2A2A2A"/>
          <w:sz w:val="22"/>
          <w:szCs w:val="22"/>
          <w:shd w:val="clear" w:color="auto" w:fill="FFFFFF"/>
          <w:rPrChange w:id="11189" w:author="Chen Liao" w:date="2021-03-29T18:57:00Z">
            <w:rPr>
              <w:color w:val="2A2A2A"/>
              <w:shd w:val="clear" w:color="auto" w:fill="FFFFFF"/>
            </w:rPr>
          </w:rPrChange>
        </w:rPr>
        <w:t>PCoA</w:t>
      </w:r>
      <w:proofErr w:type="spellEnd"/>
      <w:r w:rsidRPr="002B6EEC">
        <w:rPr>
          <w:color w:val="2A2A2A"/>
          <w:sz w:val="22"/>
          <w:szCs w:val="22"/>
          <w:shd w:val="clear" w:color="auto" w:fill="FFFFFF"/>
          <w:rPrChange w:id="11190" w:author="Chen Liao" w:date="2021-03-29T18:57:00Z">
            <w:rPr>
              <w:color w:val="2A2A2A"/>
              <w:shd w:val="clear" w:color="auto" w:fill="FFFFFF"/>
            </w:rPr>
          </w:rPrChange>
        </w:rPr>
        <w:t>) using q2-diversity. 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w:t>
      </w:r>
      <w:proofErr w:type="spellStart"/>
      <w:r w:rsidRPr="002B6EEC">
        <w:rPr>
          <w:color w:val="2A2A2A"/>
          <w:sz w:val="22"/>
          <w:szCs w:val="22"/>
          <w:shd w:val="clear" w:color="auto" w:fill="FFFFFF"/>
          <w:rPrChange w:id="11191" w:author="Chen Liao" w:date="2021-03-29T18:57:00Z">
            <w:rPr>
              <w:color w:val="2A2A2A"/>
              <w:shd w:val="clear" w:color="auto" w:fill="FFFFFF"/>
            </w:rPr>
          </w:rPrChange>
        </w:rPr>
        <w:t>sklearn</w:t>
      </w:r>
      <w:proofErr w:type="spellEnd"/>
      <w:r w:rsidRPr="002B6EEC">
        <w:rPr>
          <w:color w:val="2A2A2A"/>
          <w:sz w:val="22"/>
          <w:szCs w:val="22"/>
          <w:shd w:val="clear" w:color="auto" w:fill="FFFFFF"/>
          <w:rPrChange w:id="11192" w:author="Chen Liao" w:date="2021-03-29T18:57:00Z">
            <w:rPr>
              <w:color w:val="2A2A2A"/>
              <w:shd w:val="clear" w:color="auto" w:fill="FFFFFF"/>
            </w:rPr>
          </w:rPrChange>
        </w:rPr>
        <w:t xml:space="preserve"> naïve Bayes taxonomy classifier was used with the SILVA (v.138) as reference database.</w:t>
      </w:r>
    </w:p>
    <w:p w14:paraId="02775661" w14:textId="77777777" w:rsidR="00B027EB" w:rsidRPr="002B6EEC" w:rsidRDefault="00B027EB" w:rsidP="00235E3B">
      <w:pPr>
        <w:jc w:val="both"/>
        <w:rPr>
          <w:ins w:id="11193" w:author="Chen Liao" w:date="2021-03-29T08:26:00Z"/>
          <w:color w:val="2A2A2A"/>
          <w:sz w:val="22"/>
          <w:szCs w:val="22"/>
          <w:shd w:val="clear" w:color="auto" w:fill="FFFFFF"/>
          <w:rPrChange w:id="11194" w:author="Chen Liao" w:date="2021-03-29T18:57:00Z">
            <w:rPr>
              <w:ins w:id="11195" w:author="Chen Liao" w:date="2021-03-29T08:26:00Z"/>
              <w:color w:val="2A2A2A"/>
              <w:shd w:val="clear" w:color="auto" w:fill="FFFFFF"/>
            </w:rPr>
          </w:rPrChange>
        </w:rPr>
      </w:pPr>
    </w:p>
    <w:p w14:paraId="4ABECDC8" w14:textId="26EA381C" w:rsidR="006B2B11" w:rsidRPr="002B6EEC" w:rsidRDefault="006B2B11" w:rsidP="00235E3B">
      <w:pPr>
        <w:jc w:val="both"/>
        <w:rPr>
          <w:color w:val="2A2A2A"/>
          <w:sz w:val="22"/>
          <w:szCs w:val="22"/>
          <w:shd w:val="clear" w:color="auto" w:fill="FFFFFF"/>
          <w:rPrChange w:id="11196" w:author="Chen Liao" w:date="2021-03-29T18:57:00Z">
            <w:rPr>
              <w:color w:val="2A2A2A"/>
              <w:shd w:val="clear" w:color="auto" w:fill="FFFFFF"/>
            </w:rPr>
          </w:rPrChange>
        </w:rPr>
      </w:pPr>
      <w:r w:rsidRPr="002B6EEC">
        <w:rPr>
          <w:color w:val="2A2A2A"/>
          <w:sz w:val="22"/>
          <w:szCs w:val="22"/>
          <w:shd w:val="clear" w:color="auto" w:fill="FFFFFF"/>
          <w:rPrChange w:id="11197" w:author="Chen Liao" w:date="2021-03-29T18:57:00Z">
            <w:rPr>
              <w:color w:val="2A2A2A"/>
              <w:shd w:val="clear" w:color="auto" w:fill="FFFFFF"/>
            </w:rPr>
          </w:rPrChange>
        </w:rPr>
        <w:t xml:space="preserve">For metagenome analysis, raw sequencing reads were subjected to quality filtering and barcode trimming using </w:t>
      </w:r>
      <w:proofErr w:type="spellStart"/>
      <w:r w:rsidRPr="002B6EEC">
        <w:rPr>
          <w:color w:val="2A2A2A"/>
          <w:sz w:val="22"/>
          <w:szCs w:val="22"/>
          <w:shd w:val="clear" w:color="auto" w:fill="FFFFFF"/>
          <w:rPrChange w:id="11198" w:author="Chen Liao" w:date="2021-03-29T18:57:00Z">
            <w:rPr>
              <w:color w:val="2A2A2A"/>
              <w:shd w:val="clear" w:color="auto" w:fill="FFFFFF"/>
            </w:rPr>
          </w:rPrChange>
        </w:rPr>
        <w:t>KneadData</w:t>
      </w:r>
      <w:proofErr w:type="spellEnd"/>
      <w:r w:rsidRPr="002B6EEC">
        <w:rPr>
          <w:color w:val="2A2A2A"/>
          <w:sz w:val="22"/>
          <w:szCs w:val="22"/>
          <w:shd w:val="clear" w:color="auto" w:fill="FFFFFF"/>
          <w:rPrChange w:id="11199" w:author="Chen Liao" w:date="2021-03-29T18:57:00Z">
            <w:rPr>
              <w:color w:val="2A2A2A"/>
              <w:shd w:val="clear" w:color="auto" w:fill="FFFFFF"/>
            </w:rPr>
          </w:rPrChange>
        </w:rPr>
        <w:t xml:space="preserve"> (v0.5.4) by employing </w:t>
      </w:r>
      <w:proofErr w:type="spellStart"/>
      <w:r w:rsidRPr="002B6EEC">
        <w:rPr>
          <w:color w:val="2A2A2A"/>
          <w:sz w:val="22"/>
          <w:szCs w:val="22"/>
          <w:shd w:val="clear" w:color="auto" w:fill="FFFFFF"/>
          <w:rPrChange w:id="11200" w:author="Chen Liao" w:date="2021-03-29T18:57:00Z">
            <w:rPr>
              <w:color w:val="2A2A2A"/>
              <w:shd w:val="clear" w:color="auto" w:fill="FFFFFF"/>
            </w:rPr>
          </w:rPrChange>
        </w:rPr>
        <w:t>trimmomatic</w:t>
      </w:r>
      <w:proofErr w:type="spellEnd"/>
      <w:r w:rsidRPr="002B6EEC">
        <w:rPr>
          <w:color w:val="2A2A2A"/>
          <w:sz w:val="22"/>
          <w:szCs w:val="22"/>
          <w:shd w:val="clear" w:color="auto" w:fill="FFFFFF"/>
          <w:rPrChange w:id="11201" w:author="Chen Liao" w:date="2021-03-29T18:57:00Z">
            <w:rPr>
              <w:color w:val="2A2A2A"/>
              <w:shd w:val="clear" w:color="auto" w:fill="FFFFFF"/>
            </w:rPr>
          </w:rPrChange>
        </w:rPr>
        <w:t xml:space="preserve"> settings of 4-base wide sliding window, with average quality per base &gt;20 and minimum length 90 bp. Reads mapping to the mouse genome were also removed.</w:t>
      </w:r>
      <w:r w:rsidRPr="002B6EEC">
        <w:rPr>
          <w:color w:val="000000"/>
          <w:sz w:val="22"/>
          <w:szCs w:val="22"/>
          <w:shd w:val="clear" w:color="auto" w:fill="FFFFFF"/>
          <w:rPrChange w:id="11202" w:author="Chen Liao" w:date="2021-03-29T18:57:00Z">
            <w:rPr>
              <w:color w:val="000000"/>
              <w:shd w:val="clear" w:color="auto" w:fill="FFFFFF"/>
            </w:rPr>
          </w:rPrChange>
        </w:rPr>
        <w:t xml:space="preserve"> </w:t>
      </w:r>
      <w:r w:rsidRPr="002B6EEC">
        <w:rPr>
          <w:color w:val="2A2A2A"/>
          <w:sz w:val="22"/>
          <w:szCs w:val="22"/>
          <w:shd w:val="clear" w:color="auto" w:fill="FFFFFF"/>
          <w:rPrChange w:id="11203" w:author="Chen Liao" w:date="2021-03-29T18:57:00Z">
            <w:rPr>
              <w:color w:val="2A2A2A"/>
              <w:shd w:val="clear" w:color="auto" w:fill="FFFFFF"/>
            </w:rPr>
          </w:rPrChange>
        </w:rPr>
        <w:t>Kraken2 was run against genome taxonomy database (GTDB_r89_54k) with default parameters</w:t>
      </w:r>
      <w:r w:rsidR="00180748" w:rsidRPr="002B6EEC">
        <w:rPr>
          <w:color w:val="2A2A2A"/>
          <w:sz w:val="22"/>
          <w:szCs w:val="22"/>
          <w:shd w:val="clear" w:color="auto" w:fill="FFFFFF"/>
          <w:rPrChange w:id="11204" w:author="Chen Liao" w:date="2021-03-29T18:57:00Z">
            <w:rPr>
              <w:color w:val="2A2A2A"/>
              <w:shd w:val="clear" w:color="auto" w:fill="FFFFFF"/>
            </w:rPr>
          </w:rPrChange>
        </w:rPr>
        <w:t xml:space="preserve"> </w:t>
      </w:r>
      <w:r w:rsidR="00180748" w:rsidRPr="002B6EEC">
        <w:rPr>
          <w:color w:val="2A2A2A"/>
          <w:sz w:val="22"/>
          <w:szCs w:val="22"/>
          <w:shd w:val="clear" w:color="auto" w:fill="FFFFFF"/>
          <w:rPrChange w:id="11205" w:author="Chen Liao" w:date="2021-03-29T18:57:00Z">
            <w:rPr>
              <w:color w:val="2A2A2A"/>
              <w:shd w:val="clear" w:color="auto" w:fill="FFFFFF"/>
            </w:rPr>
          </w:rPrChange>
        </w:rPr>
        <w:fldChar w:fldCharType="begin"/>
      </w:r>
      <w:r w:rsidR="00180748" w:rsidRPr="002B6EEC">
        <w:rPr>
          <w:color w:val="2A2A2A"/>
          <w:sz w:val="22"/>
          <w:szCs w:val="22"/>
          <w:shd w:val="clear" w:color="auto" w:fill="FFFFFF"/>
          <w:rPrChange w:id="11206" w:author="Chen Liao" w:date="2021-03-29T18:57:00Z">
            <w:rPr>
              <w:color w:val="2A2A2A"/>
              <w:shd w:val="clear" w:color="auto" w:fill="FFFFFF"/>
            </w:rPr>
          </w:rPrChange>
        </w:rPr>
        <w:instrText xml:space="preserve"> ADDIN NE.Ref.{74CB457D-9E0A-49EB-A21A-1F21D01A2D6D}</w:instrText>
      </w:r>
      <w:r w:rsidR="00180748" w:rsidRPr="002B6EEC">
        <w:rPr>
          <w:color w:val="2A2A2A"/>
          <w:sz w:val="22"/>
          <w:szCs w:val="22"/>
          <w:shd w:val="clear" w:color="auto" w:fill="FFFFFF"/>
          <w:rPrChange w:id="11207" w:author="Chen Liao" w:date="2021-03-29T18:57:00Z">
            <w:rPr>
              <w:color w:val="2A2A2A"/>
              <w:shd w:val="clear" w:color="auto" w:fill="FFFFFF"/>
            </w:rPr>
          </w:rPrChange>
        </w:rPr>
        <w:fldChar w:fldCharType="separate"/>
      </w:r>
      <w:r w:rsidR="004506EE" w:rsidRPr="002B6EEC">
        <w:rPr>
          <w:color w:val="080000"/>
          <w:sz w:val="22"/>
          <w:szCs w:val="22"/>
          <w:rPrChange w:id="11208" w:author="Chen Liao" w:date="2021-03-29T18:57:00Z">
            <w:rPr>
              <w:color w:val="080000"/>
            </w:rPr>
          </w:rPrChange>
        </w:rPr>
        <w:t>[47]</w:t>
      </w:r>
      <w:r w:rsidR="00180748" w:rsidRPr="002B6EEC">
        <w:rPr>
          <w:color w:val="2A2A2A"/>
          <w:sz w:val="22"/>
          <w:szCs w:val="22"/>
          <w:shd w:val="clear" w:color="auto" w:fill="FFFFFF"/>
          <w:rPrChange w:id="11209" w:author="Chen Liao" w:date="2021-03-29T18:57:00Z">
            <w:rPr>
              <w:color w:val="2A2A2A"/>
              <w:shd w:val="clear" w:color="auto" w:fill="FFFFFF"/>
            </w:rPr>
          </w:rPrChange>
        </w:rPr>
        <w:fldChar w:fldCharType="end"/>
      </w:r>
      <w:r w:rsidRPr="002B6EEC">
        <w:rPr>
          <w:color w:val="2A2A2A"/>
          <w:sz w:val="22"/>
          <w:szCs w:val="22"/>
          <w:shd w:val="clear" w:color="auto" w:fill="FFFFFF"/>
          <w:rPrChange w:id="11210" w:author="Chen Liao" w:date="2021-03-29T18:57:00Z">
            <w:rPr>
              <w:color w:val="2A2A2A"/>
              <w:shd w:val="clear" w:color="auto" w:fill="FFFFFF"/>
            </w:rPr>
          </w:rPrChange>
        </w:rPr>
        <w:t xml:space="preserve">. Following classification by Kraken2, Bracken was used to re-estimate bacterial abundances at taxonomic levels from species to phylum using a read length parameter of 150. Next, the filtered sequences were assembled into contigs using </w:t>
      </w:r>
      <w:proofErr w:type="spellStart"/>
      <w:r w:rsidRPr="002B6EEC">
        <w:rPr>
          <w:color w:val="2A2A2A"/>
          <w:sz w:val="22"/>
          <w:szCs w:val="22"/>
          <w:shd w:val="clear" w:color="auto" w:fill="FFFFFF"/>
          <w:rPrChange w:id="11211" w:author="Chen Liao" w:date="2021-03-29T18:57:00Z">
            <w:rPr>
              <w:color w:val="2A2A2A"/>
              <w:shd w:val="clear" w:color="auto" w:fill="FFFFFF"/>
            </w:rPr>
          </w:rPrChange>
        </w:rPr>
        <w:t>metaSPAdes</w:t>
      </w:r>
      <w:proofErr w:type="spellEnd"/>
      <w:r w:rsidRPr="002B6EEC">
        <w:rPr>
          <w:color w:val="2A2A2A"/>
          <w:sz w:val="22"/>
          <w:szCs w:val="22"/>
          <w:shd w:val="clear" w:color="auto" w:fill="FFFFFF"/>
          <w:rPrChange w:id="11212" w:author="Chen Liao" w:date="2021-03-29T18:57:00Z">
            <w:rPr>
              <w:color w:val="2A2A2A"/>
              <w:shd w:val="clear" w:color="auto" w:fill="FFFFFF"/>
            </w:rPr>
          </w:rPrChange>
        </w:rPr>
        <w:t xml:space="preserve"> with default settings</w:t>
      </w:r>
      <w:r w:rsidR="00180748" w:rsidRPr="002B6EEC">
        <w:rPr>
          <w:color w:val="2A2A2A"/>
          <w:sz w:val="22"/>
          <w:szCs w:val="22"/>
          <w:shd w:val="clear" w:color="auto" w:fill="FFFFFF"/>
          <w:rPrChange w:id="11213" w:author="Chen Liao" w:date="2021-03-29T18:57:00Z">
            <w:rPr>
              <w:color w:val="2A2A2A"/>
              <w:shd w:val="clear" w:color="auto" w:fill="FFFFFF"/>
            </w:rPr>
          </w:rPrChange>
        </w:rPr>
        <w:t xml:space="preserve"> </w:t>
      </w:r>
      <w:r w:rsidR="00180748" w:rsidRPr="002B6EEC">
        <w:rPr>
          <w:color w:val="2A2A2A"/>
          <w:sz w:val="22"/>
          <w:szCs w:val="22"/>
          <w:shd w:val="clear" w:color="auto" w:fill="FFFFFF"/>
          <w:rPrChange w:id="11214" w:author="Chen Liao" w:date="2021-03-29T18:57:00Z">
            <w:rPr>
              <w:color w:val="2A2A2A"/>
              <w:shd w:val="clear" w:color="auto" w:fill="FFFFFF"/>
            </w:rPr>
          </w:rPrChange>
        </w:rPr>
        <w:fldChar w:fldCharType="begin"/>
      </w:r>
      <w:r w:rsidR="00180748" w:rsidRPr="002B6EEC">
        <w:rPr>
          <w:color w:val="2A2A2A"/>
          <w:sz w:val="22"/>
          <w:szCs w:val="22"/>
          <w:shd w:val="clear" w:color="auto" w:fill="FFFFFF"/>
          <w:rPrChange w:id="11215" w:author="Chen Liao" w:date="2021-03-29T18:57:00Z">
            <w:rPr>
              <w:color w:val="2A2A2A"/>
              <w:shd w:val="clear" w:color="auto" w:fill="FFFFFF"/>
            </w:rPr>
          </w:rPrChange>
        </w:rPr>
        <w:instrText xml:space="preserve"> ADDIN NE.Ref.{D0D6019C-1888-4172-9E08-C4CF6ED8E380}</w:instrText>
      </w:r>
      <w:r w:rsidR="00180748" w:rsidRPr="002B6EEC">
        <w:rPr>
          <w:color w:val="2A2A2A"/>
          <w:sz w:val="22"/>
          <w:szCs w:val="22"/>
          <w:shd w:val="clear" w:color="auto" w:fill="FFFFFF"/>
          <w:rPrChange w:id="11216" w:author="Chen Liao" w:date="2021-03-29T18:57:00Z">
            <w:rPr>
              <w:color w:val="2A2A2A"/>
              <w:shd w:val="clear" w:color="auto" w:fill="FFFFFF"/>
            </w:rPr>
          </w:rPrChange>
        </w:rPr>
        <w:fldChar w:fldCharType="separate"/>
      </w:r>
      <w:r w:rsidR="00ED3422" w:rsidRPr="002B6EEC">
        <w:rPr>
          <w:color w:val="080000"/>
          <w:sz w:val="22"/>
          <w:szCs w:val="22"/>
          <w:rPrChange w:id="11217" w:author="Chen Liao" w:date="2021-03-29T18:57:00Z">
            <w:rPr>
              <w:color w:val="080000"/>
            </w:rPr>
          </w:rPrChange>
        </w:rPr>
        <w:t>[49]</w:t>
      </w:r>
      <w:r w:rsidR="00180748" w:rsidRPr="002B6EEC">
        <w:rPr>
          <w:color w:val="2A2A2A"/>
          <w:sz w:val="22"/>
          <w:szCs w:val="22"/>
          <w:shd w:val="clear" w:color="auto" w:fill="FFFFFF"/>
          <w:rPrChange w:id="11218" w:author="Chen Liao" w:date="2021-03-29T18:57:00Z">
            <w:rPr>
              <w:color w:val="2A2A2A"/>
              <w:shd w:val="clear" w:color="auto" w:fill="FFFFFF"/>
            </w:rPr>
          </w:rPrChange>
        </w:rPr>
        <w:fldChar w:fldCharType="end"/>
      </w:r>
      <w:r w:rsidRPr="002B6EEC">
        <w:rPr>
          <w:color w:val="2A2A2A"/>
          <w:sz w:val="22"/>
          <w:szCs w:val="22"/>
          <w:shd w:val="clear" w:color="auto" w:fill="FFFFFF"/>
          <w:rPrChange w:id="11219" w:author="Chen Liao" w:date="2021-03-29T18:57:00Z">
            <w:rPr>
              <w:color w:val="2A2A2A"/>
              <w:shd w:val="clear" w:color="auto" w:fill="FFFFFF"/>
            </w:rPr>
          </w:rPrChange>
        </w:rPr>
        <w:t xml:space="preserve">. </w:t>
      </w:r>
      <w:r w:rsidR="00515060" w:rsidRPr="002B6EEC">
        <w:rPr>
          <w:color w:val="2A2A2A"/>
          <w:sz w:val="22"/>
          <w:szCs w:val="22"/>
          <w:shd w:val="clear" w:color="auto" w:fill="FFFFFF"/>
          <w:rPrChange w:id="11220" w:author="Chen Liao" w:date="2021-03-29T18:57:00Z">
            <w:rPr>
              <w:color w:val="2A2A2A"/>
              <w:shd w:val="clear" w:color="auto" w:fill="FFFFFF"/>
            </w:rPr>
          </w:rPrChange>
        </w:rPr>
        <w:t xml:space="preserve">The gene abundance was analyzed and calculated </w:t>
      </w:r>
      <w:r w:rsidR="00515060" w:rsidRPr="002B6EEC">
        <w:rPr>
          <w:color w:val="000000"/>
          <w:sz w:val="22"/>
          <w:szCs w:val="22"/>
          <w:rPrChange w:id="11221" w:author="Chen Liao" w:date="2021-03-29T18:57:00Z">
            <w:rPr>
              <w:color w:val="000000"/>
            </w:rPr>
          </w:rPrChange>
        </w:rPr>
        <w:t xml:space="preserve">as previously described </w:t>
      </w:r>
      <w:r w:rsidR="00515060" w:rsidRPr="002B6EEC">
        <w:rPr>
          <w:color w:val="2A2A2A"/>
          <w:sz w:val="22"/>
          <w:szCs w:val="22"/>
          <w:shd w:val="clear" w:color="auto" w:fill="FFFFFF"/>
          <w:rPrChange w:id="11222" w:author="Chen Liao" w:date="2021-03-29T18:57:00Z">
            <w:rPr>
              <w:color w:val="2A2A2A"/>
              <w:shd w:val="clear" w:color="auto" w:fill="FFFFFF"/>
            </w:rPr>
          </w:rPrChange>
        </w:rPr>
        <w:t xml:space="preserve">with modifications </w:t>
      </w:r>
      <w:r w:rsidR="00515060" w:rsidRPr="002B6EEC">
        <w:rPr>
          <w:color w:val="2A2A2A"/>
          <w:sz w:val="22"/>
          <w:szCs w:val="22"/>
          <w:shd w:val="clear" w:color="auto" w:fill="FFFFFF"/>
          <w:rPrChange w:id="11223" w:author="Chen Liao" w:date="2021-03-29T18:57:00Z">
            <w:rPr>
              <w:color w:val="2A2A2A"/>
              <w:shd w:val="clear" w:color="auto" w:fill="FFFFFF"/>
            </w:rPr>
          </w:rPrChange>
        </w:rPr>
        <w:fldChar w:fldCharType="begin"/>
      </w:r>
      <w:r w:rsidR="00515060" w:rsidRPr="002B6EEC">
        <w:rPr>
          <w:color w:val="2A2A2A"/>
          <w:sz w:val="22"/>
          <w:szCs w:val="22"/>
          <w:shd w:val="clear" w:color="auto" w:fill="FFFFFF"/>
          <w:rPrChange w:id="11224" w:author="Chen Liao" w:date="2021-03-29T18:57:00Z">
            <w:rPr>
              <w:color w:val="2A2A2A"/>
              <w:shd w:val="clear" w:color="auto" w:fill="FFFFFF"/>
            </w:rPr>
          </w:rPrChange>
        </w:rPr>
        <w:instrText xml:space="preserve"> ADDIN NE.Ref.{72B6AACB-BE25-47DF-A5E8-F9F74E982076}</w:instrText>
      </w:r>
      <w:r w:rsidR="00515060" w:rsidRPr="002B6EEC">
        <w:rPr>
          <w:color w:val="2A2A2A"/>
          <w:sz w:val="22"/>
          <w:szCs w:val="22"/>
          <w:shd w:val="clear" w:color="auto" w:fill="FFFFFF"/>
          <w:rPrChange w:id="11225" w:author="Chen Liao" w:date="2021-03-29T18:57:00Z">
            <w:rPr>
              <w:color w:val="2A2A2A"/>
              <w:shd w:val="clear" w:color="auto" w:fill="FFFFFF"/>
            </w:rPr>
          </w:rPrChange>
        </w:rPr>
        <w:fldChar w:fldCharType="separate"/>
      </w:r>
      <w:r w:rsidR="00ED3422" w:rsidRPr="002B6EEC">
        <w:rPr>
          <w:color w:val="080000"/>
          <w:sz w:val="22"/>
          <w:szCs w:val="22"/>
          <w:rPrChange w:id="11226" w:author="Chen Liao" w:date="2021-03-29T18:57:00Z">
            <w:rPr>
              <w:color w:val="080000"/>
            </w:rPr>
          </w:rPrChange>
        </w:rPr>
        <w:t>[50]</w:t>
      </w:r>
      <w:r w:rsidR="00515060" w:rsidRPr="002B6EEC">
        <w:rPr>
          <w:color w:val="2A2A2A"/>
          <w:sz w:val="22"/>
          <w:szCs w:val="22"/>
          <w:shd w:val="clear" w:color="auto" w:fill="FFFFFF"/>
          <w:rPrChange w:id="11227" w:author="Chen Liao" w:date="2021-03-29T18:57:00Z">
            <w:rPr>
              <w:color w:val="2A2A2A"/>
              <w:shd w:val="clear" w:color="auto" w:fill="FFFFFF"/>
            </w:rPr>
          </w:rPrChange>
        </w:rPr>
        <w:fldChar w:fldCharType="end"/>
      </w:r>
      <w:r w:rsidR="00515060" w:rsidRPr="002B6EEC">
        <w:rPr>
          <w:color w:val="2A2A2A"/>
          <w:sz w:val="22"/>
          <w:szCs w:val="22"/>
          <w:shd w:val="clear" w:color="auto" w:fill="FFFFFF"/>
          <w:rPrChange w:id="11228" w:author="Chen Liao" w:date="2021-03-29T18:57:00Z">
            <w:rPr>
              <w:color w:val="2A2A2A"/>
              <w:shd w:val="clear" w:color="auto" w:fill="FFFFFF"/>
            </w:rPr>
          </w:rPrChange>
        </w:rPr>
        <w:t xml:space="preserve">. </w:t>
      </w:r>
      <w:r w:rsidRPr="002B6EEC">
        <w:rPr>
          <w:color w:val="2A2A2A"/>
          <w:sz w:val="22"/>
          <w:szCs w:val="22"/>
          <w:shd w:val="clear" w:color="auto" w:fill="FFFFFF"/>
          <w:rPrChange w:id="11229" w:author="Chen Liao" w:date="2021-03-29T18:57:00Z">
            <w:rPr>
              <w:color w:val="2A2A2A"/>
              <w:shd w:val="clear" w:color="auto" w:fill="FFFFFF"/>
            </w:rPr>
          </w:rPrChange>
        </w:rPr>
        <w:t>Putative genes were then predicted on contigs longer than 200 base pairs using Prodigal under metagenome mode (-p meta)</w:t>
      </w:r>
      <w:r w:rsidR="00FF3D93" w:rsidRPr="002B6EEC">
        <w:rPr>
          <w:color w:val="2A2A2A"/>
          <w:sz w:val="22"/>
          <w:szCs w:val="22"/>
          <w:shd w:val="clear" w:color="auto" w:fill="FFFFFF"/>
          <w:rPrChange w:id="11230" w:author="Chen Liao" w:date="2021-03-29T18:57:00Z">
            <w:rPr>
              <w:color w:val="2A2A2A"/>
              <w:shd w:val="clear" w:color="auto" w:fill="FFFFFF"/>
            </w:rPr>
          </w:rPrChange>
        </w:rPr>
        <w:t xml:space="preserve"> </w:t>
      </w:r>
      <w:r w:rsidR="00FF3D93" w:rsidRPr="002B6EEC">
        <w:rPr>
          <w:color w:val="2A2A2A"/>
          <w:sz w:val="22"/>
          <w:szCs w:val="22"/>
          <w:shd w:val="clear" w:color="auto" w:fill="FFFFFF"/>
          <w:rPrChange w:id="11231" w:author="Chen Liao" w:date="2021-03-29T18:57:00Z">
            <w:rPr>
              <w:color w:val="2A2A2A"/>
              <w:shd w:val="clear" w:color="auto" w:fill="FFFFFF"/>
            </w:rPr>
          </w:rPrChange>
        </w:rPr>
        <w:fldChar w:fldCharType="begin"/>
      </w:r>
      <w:r w:rsidR="00FF3D93" w:rsidRPr="002B6EEC">
        <w:rPr>
          <w:color w:val="2A2A2A"/>
          <w:sz w:val="22"/>
          <w:szCs w:val="22"/>
          <w:shd w:val="clear" w:color="auto" w:fill="FFFFFF"/>
          <w:rPrChange w:id="11232" w:author="Chen Liao" w:date="2021-03-29T18:57:00Z">
            <w:rPr>
              <w:color w:val="2A2A2A"/>
              <w:shd w:val="clear" w:color="auto" w:fill="FFFFFF"/>
            </w:rPr>
          </w:rPrChange>
        </w:rPr>
        <w:instrText xml:space="preserve"> ADDIN NE.Ref.{527A84EC-18FA-44C6-9E4B-4FDBB2E155FE}</w:instrText>
      </w:r>
      <w:r w:rsidR="00FF3D93" w:rsidRPr="002B6EEC">
        <w:rPr>
          <w:color w:val="2A2A2A"/>
          <w:sz w:val="22"/>
          <w:szCs w:val="22"/>
          <w:shd w:val="clear" w:color="auto" w:fill="FFFFFF"/>
          <w:rPrChange w:id="11233" w:author="Chen Liao" w:date="2021-03-29T18:57:00Z">
            <w:rPr>
              <w:color w:val="2A2A2A"/>
              <w:shd w:val="clear" w:color="auto" w:fill="FFFFFF"/>
            </w:rPr>
          </w:rPrChange>
        </w:rPr>
        <w:fldChar w:fldCharType="separate"/>
      </w:r>
      <w:r w:rsidR="00ED3422" w:rsidRPr="002B6EEC">
        <w:rPr>
          <w:color w:val="080000"/>
          <w:sz w:val="22"/>
          <w:szCs w:val="22"/>
          <w:rPrChange w:id="11234" w:author="Chen Liao" w:date="2021-03-29T18:57:00Z">
            <w:rPr>
              <w:color w:val="080000"/>
            </w:rPr>
          </w:rPrChange>
        </w:rPr>
        <w:t>[51]</w:t>
      </w:r>
      <w:r w:rsidR="00FF3D93" w:rsidRPr="002B6EEC">
        <w:rPr>
          <w:color w:val="2A2A2A"/>
          <w:sz w:val="22"/>
          <w:szCs w:val="22"/>
          <w:shd w:val="clear" w:color="auto" w:fill="FFFFFF"/>
          <w:rPrChange w:id="11235" w:author="Chen Liao" w:date="2021-03-29T18:57:00Z">
            <w:rPr>
              <w:color w:val="2A2A2A"/>
              <w:shd w:val="clear" w:color="auto" w:fill="FFFFFF"/>
            </w:rPr>
          </w:rPrChange>
        </w:rPr>
        <w:fldChar w:fldCharType="end"/>
      </w:r>
      <w:r w:rsidRPr="002B6EEC">
        <w:rPr>
          <w:color w:val="2A2A2A"/>
          <w:sz w:val="22"/>
          <w:szCs w:val="22"/>
          <w:shd w:val="clear" w:color="auto" w:fill="FFFFFF"/>
          <w:rPrChange w:id="11236" w:author="Chen Liao" w:date="2021-03-29T18:57:00Z">
            <w:rPr>
              <w:color w:val="2A2A2A"/>
              <w:shd w:val="clear" w:color="auto" w:fill="FFFFFF"/>
            </w:rPr>
          </w:rPrChange>
        </w:rPr>
        <w:t>. A non-redundant gene catalogue was constructed with CD-HIT using the parameters “-c 0.95 –</w:t>
      </w:r>
      <w:proofErr w:type="spellStart"/>
      <w:r w:rsidRPr="002B6EEC">
        <w:rPr>
          <w:color w:val="2A2A2A"/>
          <w:sz w:val="22"/>
          <w:szCs w:val="22"/>
          <w:shd w:val="clear" w:color="auto" w:fill="FFFFFF"/>
          <w:rPrChange w:id="11237" w:author="Chen Liao" w:date="2021-03-29T18:57:00Z">
            <w:rPr>
              <w:color w:val="2A2A2A"/>
              <w:shd w:val="clear" w:color="auto" w:fill="FFFFFF"/>
            </w:rPr>
          </w:rPrChange>
        </w:rPr>
        <w:t>aS</w:t>
      </w:r>
      <w:proofErr w:type="spellEnd"/>
      <w:r w:rsidRPr="002B6EEC">
        <w:rPr>
          <w:color w:val="2A2A2A"/>
          <w:sz w:val="22"/>
          <w:szCs w:val="22"/>
          <w:shd w:val="clear" w:color="auto" w:fill="FFFFFF"/>
          <w:rPrChange w:id="11238" w:author="Chen Liao" w:date="2021-03-29T18:57:00Z">
            <w:rPr>
              <w:color w:val="2A2A2A"/>
              <w:shd w:val="clear" w:color="auto" w:fill="FFFFFF"/>
            </w:rPr>
          </w:rPrChange>
        </w:rPr>
        <w:t xml:space="preserve"> 0.9”</w:t>
      </w:r>
      <w:r w:rsidR="00FF3D93" w:rsidRPr="002B6EEC">
        <w:rPr>
          <w:color w:val="2A2A2A"/>
          <w:sz w:val="22"/>
          <w:szCs w:val="22"/>
          <w:shd w:val="clear" w:color="auto" w:fill="FFFFFF"/>
          <w:rPrChange w:id="11239" w:author="Chen Liao" w:date="2021-03-29T18:57:00Z">
            <w:rPr>
              <w:color w:val="2A2A2A"/>
              <w:shd w:val="clear" w:color="auto" w:fill="FFFFFF"/>
            </w:rPr>
          </w:rPrChange>
        </w:rPr>
        <w:t xml:space="preserve"> </w:t>
      </w:r>
      <w:r w:rsidR="00026B9B" w:rsidRPr="002B6EEC">
        <w:rPr>
          <w:color w:val="2A2A2A"/>
          <w:sz w:val="22"/>
          <w:szCs w:val="22"/>
          <w:shd w:val="clear" w:color="auto" w:fill="FFFFFF"/>
          <w:rPrChange w:id="11240" w:author="Chen Liao" w:date="2021-03-29T18:57:00Z">
            <w:rPr>
              <w:color w:val="2A2A2A"/>
              <w:shd w:val="clear" w:color="auto" w:fill="FFFFFF"/>
            </w:rPr>
          </w:rPrChange>
        </w:rPr>
        <w:fldChar w:fldCharType="begin"/>
      </w:r>
      <w:r w:rsidR="00026B9B" w:rsidRPr="002B6EEC">
        <w:rPr>
          <w:color w:val="2A2A2A"/>
          <w:sz w:val="22"/>
          <w:szCs w:val="22"/>
          <w:shd w:val="clear" w:color="auto" w:fill="FFFFFF"/>
          <w:rPrChange w:id="11241" w:author="Chen Liao" w:date="2021-03-29T18:57:00Z">
            <w:rPr>
              <w:color w:val="2A2A2A"/>
              <w:shd w:val="clear" w:color="auto" w:fill="FFFFFF"/>
            </w:rPr>
          </w:rPrChange>
        </w:rPr>
        <w:instrText xml:space="preserve"> ADDIN NE.Ref.{26CEBFF8-47DA-4765-AADD-07EF3CEA5934}</w:instrText>
      </w:r>
      <w:r w:rsidR="00026B9B" w:rsidRPr="002B6EEC">
        <w:rPr>
          <w:color w:val="2A2A2A"/>
          <w:sz w:val="22"/>
          <w:szCs w:val="22"/>
          <w:shd w:val="clear" w:color="auto" w:fill="FFFFFF"/>
          <w:rPrChange w:id="11242" w:author="Chen Liao" w:date="2021-03-29T18:57:00Z">
            <w:rPr>
              <w:color w:val="2A2A2A"/>
              <w:shd w:val="clear" w:color="auto" w:fill="FFFFFF"/>
            </w:rPr>
          </w:rPrChange>
        </w:rPr>
        <w:fldChar w:fldCharType="separate"/>
      </w:r>
      <w:r w:rsidR="00ED3422" w:rsidRPr="002B6EEC">
        <w:rPr>
          <w:color w:val="080000"/>
          <w:sz w:val="22"/>
          <w:szCs w:val="22"/>
          <w:rPrChange w:id="11243" w:author="Chen Liao" w:date="2021-03-29T18:57:00Z">
            <w:rPr>
              <w:color w:val="080000"/>
            </w:rPr>
          </w:rPrChange>
        </w:rPr>
        <w:t>[52]</w:t>
      </w:r>
      <w:r w:rsidR="00026B9B" w:rsidRPr="002B6EEC">
        <w:rPr>
          <w:color w:val="2A2A2A"/>
          <w:sz w:val="22"/>
          <w:szCs w:val="22"/>
          <w:shd w:val="clear" w:color="auto" w:fill="FFFFFF"/>
          <w:rPrChange w:id="11244" w:author="Chen Liao" w:date="2021-03-29T18:57:00Z">
            <w:rPr>
              <w:color w:val="2A2A2A"/>
              <w:shd w:val="clear" w:color="auto" w:fill="FFFFFF"/>
            </w:rPr>
          </w:rPrChange>
        </w:rPr>
        <w:fldChar w:fldCharType="end"/>
      </w:r>
      <w:r w:rsidRPr="002B6EEC">
        <w:rPr>
          <w:color w:val="2A2A2A"/>
          <w:sz w:val="22"/>
          <w:szCs w:val="22"/>
          <w:shd w:val="clear" w:color="auto" w:fill="FFFFFF"/>
          <w:rPrChange w:id="11245" w:author="Chen Liao" w:date="2021-03-29T18:57:00Z">
            <w:rPr>
              <w:color w:val="2A2A2A"/>
              <w:shd w:val="clear" w:color="auto" w:fill="FFFFFF"/>
            </w:rPr>
          </w:rPrChange>
        </w:rPr>
        <w:t>. The abundance of each predicted gene was evaluated by mapping reads back with KMA algorithm and then normalized with the following equation: RPM = 1M × (mapped reads/gene length)</w:t>
      </w:r>
      <w:proofErr w:type="gramStart"/>
      <w:r w:rsidRPr="002B6EEC">
        <w:rPr>
          <w:color w:val="2A2A2A"/>
          <w:sz w:val="22"/>
          <w:szCs w:val="22"/>
          <w:shd w:val="clear" w:color="auto" w:fill="FFFFFF"/>
          <w:rPrChange w:id="11246" w:author="Chen Liao" w:date="2021-03-29T18:57:00Z">
            <w:rPr>
              <w:color w:val="2A2A2A"/>
              <w:shd w:val="clear" w:color="auto" w:fill="FFFFFF"/>
            </w:rPr>
          </w:rPrChange>
        </w:rPr>
        <w:t>/(</w:t>
      </w:r>
      <w:proofErr w:type="gramEnd"/>
      <w:r w:rsidRPr="002B6EEC">
        <w:rPr>
          <w:color w:val="2A2A2A"/>
          <w:sz w:val="22"/>
          <w:szCs w:val="22"/>
          <w:shd w:val="clear" w:color="auto" w:fill="FFFFFF"/>
          <w:rPrChange w:id="11247" w:author="Chen Liao" w:date="2021-03-29T18:57:00Z">
            <w:rPr>
              <w:color w:val="2A2A2A"/>
              <w:shd w:val="clear" w:color="auto" w:fill="FFFFFF"/>
            </w:rPr>
          </w:rPrChange>
        </w:rPr>
        <w:t>sum of mapped reads/gene length)</w:t>
      </w:r>
      <w:r w:rsidR="008A2D79" w:rsidRPr="002B6EEC">
        <w:rPr>
          <w:color w:val="2A2A2A"/>
          <w:sz w:val="22"/>
          <w:szCs w:val="22"/>
          <w:shd w:val="clear" w:color="auto" w:fill="FFFFFF"/>
          <w:rPrChange w:id="11248" w:author="Chen Liao" w:date="2021-03-29T18:57:00Z">
            <w:rPr>
              <w:color w:val="2A2A2A"/>
              <w:shd w:val="clear" w:color="auto" w:fill="FFFFFF"/>
            </w:rPr>
          </w:rPrChange>
        </w:rPr>
        <w:t xml:space="preserve"> </w:t>
      </w:r>
      <w:r w:rsidR="008A2D79" w:rsidRPr="002B6EEC">
        <w:rPr>
          <w:color w:val="2A2A2A"/>
          <w:sz w:val="22"/>
          <w:szCs w:val="22"/>
          <w:shd w:val="clear" w:color="auto" w:fill="FFFFFF"/>
          <w:rPrChange w:id="11249" w:author="Chen Liao" w:date="2021-03-29T18:57:00Z">
            <w:rPr>
              <w:color w:val="2A2A2A"/>
              <w:shd w:val="clear" w:color="auto" w:fill="FFFFFF"/>
            </w:rPr>
          </w:rPrChange>
        </w:rPr>
        <w:fldChar w:fldCharType="begin"/>
      </w:r>
      <w:r w:rsidR="008A2D79" w:rsidRPr="002B6EEC">
        <w:rPr>
          <w:color w:val="2A2A2A"/>
          <w:sz w:val="22"/>
          <w:szCs w:val="22"/>
          <w:shd w:val="clear" w:color="auto" w:fill="FFFFFF"/>
          <w:rPrChange w:id="11250" w:author="Chen Liao" w:date="2021-03-29T18:57:00Z">
            <w:rPr>
              <w:color w:val="2A2A2A"/>
              <w:shd w:val="clear" w:color="auto" w:fill="FFFFFF"/>
            </w:rPr>
          </w:rPrChange>
        </w:rPr>
        <w:instrText xml:space="preserve"> ADDIN NE.Ref.{E4DB8DD2-7D13-46B2-AF1B-BAFB052DEA66}</w:instrText>
      </w:r>
      <w:r w:rsidR="008A2D79" w:rsidRPr="002B6EEC">
        <w:rPr>
          <w:color w:val="2A2A2A"/>
          <w:sz w:val="22"/>
          <w:szCs w:val="22"/>
          <w:shd w:val="clear" w:color="auto" w:fill="FFFFFF"/>
          <w:rPrChange w:id="11251" w:author="Chen Liao" w:date="2021-03-29T18:57:00Z">
            <w:rPr>
              <w:color w:val="2A2A2A"/>
              <w:shd w:val="clear" w:color="auto" w:fill="FFFFFF"/>
            </w:rPr>
          </w:rPrChange>
        </w:rPr>
        <w:fldChar w:fldCharType="separate"/>
      </w:r>
      <w:r w:rsidR="00ED3422" w:rsidRPr="002B6EEC">
        <w:rPr>
          <w:color w:val="080000"/>
          <w:sz w:val="22"/>
          <w:szCs w:val="22"/>
          <w:rPrChange w:id="11252" w:author="Chen Liao" w:date="2021-03-29T18:57:00Z">
            <w:rPr>
              <w:color w:val="080000"/>
            </w:rPr>
          </w:rPrChange>
        </w:rPr>
        <w:t>[53]</w:t>
      </w:r>
      <w:r w:rsidR="008A2D79" w:rsidRPr="002B6EEC">
        <w:rPr>
          <w:color w:val="2A2A2A"/>
          <w:sz w:val="22"/>
          <w:szCs w:val="22"/>
          <w:shd w:val="clear" w:color="auto" w:fill="FFFFFF"/>
          <w:rPrChange w:id="11253" w:author="Chen Liao" w:date="2021-03-29T18:57:00Z">
            <w:rPr>
              <w:color w:val="2A2A2A"/>
              <w:shd w:val="clear" w:color="auto" w:fill="FFFFFF"/>
            </w:rPr>
          </w:rPrChange>
        </w:rPr>
        <w:fldChar w:fldCharType="end"/>
      </w:r>
      <w:r w:rsidRPr="002B6EEC">
        <w:rPr>
          <w:color w:val="2A2A2A"/>
          <w:sz w:val="22"/>
          <w:szCs w:val="22"/>
          <w:shd w:val="clear" w:color="auto" w:fill="FFFFFF"/>
          <w:rPrChange w:id="11254" w:author="Chen Liao" w:date="2021-03-29T18:57:00Z">
            <w:rPr>
              <w:color w:val="2A2A2A"/>
              <w:shd w:val="clear" w:color="auto" w:fill="FFFFFF"/>
            </w:rPr>
          </w:rPrChange>
        </w:rPr>
        <w:t xml:space="preserve">. For all the predicted genes, </w:t>
      </w:r>
      <w:proofErr w:type="spellStart"/>
      <w:r w:rsidRPr="002B6EEC">
        <w:rPr>
          <w:color w:val="2A2A2A"/>
          <w:sz w:val="22"/>
          <w:szCs w:val="22"/>
          <w:shd w:val="clear" w:color="auto" w:fill="FFFFFF"/>
          <w:rPrChange w:id="11255" w:author="Chen Liao" w:date="2021-03-29T18:57:00Z">
            <w:rPr>
              <w:color w:val="2A2A2A"/>
              <w:shd w:val="clear" w:color="auto" w:fill="FFFFFF"/>
            </w:rPr>
          </w:rPrChange>
        </w:rPr>
        <w:t>CAZymes</w:t>
      </w:r>
      <w:proofErr w:type="spellEnd"/>
      <w:r w:rsidRPr="002B6EEC">
        <w:rPr>
          <w:color w:val="2A2A2A"/>
          <w:sz w:val="22"/>
          <w:szCs w:val="22"/>
          <w:shd w:val="clear" w:color="auto" w:fill="FFFFFF"/>
          <w:rPrChange w:id="11256" w:author="Chen Liao" w:date="2021-03-29T18:57:00Z">
            <w:rPr>
              <w:color w:val="2A2A2A"/>
              <w:shd w:val="clear" w:color="auto" w:fill="FFFFFF"/>
            </w:rPr>
          </w:rPrChange>
        </w:rPr>
        <w:t xml:space="preserve"> were annotated using </w:t>
      </w:r>
      <w:proofErr w:type="spellStart"/>
      <w:r w:rsidRPr="002B6EEC">
        <w:rPr>
          <w:color w:val="2A2A2A"/>
          <w:sz w:val="22"/>
          <w:szCs w:val="22"/>
          <w:shd w:val="clear" w:color="auto" w:fill="FFFFFF"/>
          <w:rPrChange w:id="11257" w:author="Chen Liao" w:date="2021-03-29T18:57:00Z">
            <w:rPr>
              <w:color w:val="2A2A2A"/>
              <w:shd w:val="clear" w:color="auto" w:fill="FFFFFF"/>
            </w:rPr>
          </w:rPrChange>
        </w:rPr>
        <w:t>hmmsearch</w:t>
      </w:r>
      <w:proofErr w:type="spellEnd"/>
      <w:r w:rsidRPr="002B6EEC">
        <w:rPr>
          <w:color w:val="2A2A2A"/>
          <w:sz w:val="22"/>
          <w:szCs w:val="22"/>
          <w:shd w:val="clear" w:color="auto" w:fill="FFFFFF"/>
          <w:rPrChange w:id="11258" w:author="Chen Liao" w:date="2021-03-29T18:57:00Z">
            <w:rPr>
              <w:color w:val="2A2A2A"/>
              <w:shd w:val="clear" w:color="auto" w:fill="FFFFFF"/>
            </w:rPr>
          </w:rPrChange>
        </w:rPr>
        <w:t xml:space="preserve"> against the dbCAN</w:t>
      </w:r>
      <w:r w:rsidR="008A2D79" w:rsidRPr="002B6EEC">
        <w:rPr>
          <w:color w:val="2A2A2A"/>
          <w:sz w:val="22"/>
          <w:szCs w:val="22"/>
          <w:shd w:val="clear" w:color="auto" w:fill="FFFFFF"/>
          <w:rPrChange w:id="11259" w:author="Chen Liao" w:date="2021-03-29T18:57:00Z">
            <w:rPr>
              <w:color w:val="2A2A2A"/>
              <w:shd w:val="clear" w:color="auto" w:fill="FFFFFF"/>
            </w:rPr>
          </w:rPrChange>
        </w:rPr>
        <w:t>2</w:t>
      </w:r>
      <w:r w:rsidRPr="002B6EEC">
        <w:rPr>
          <w:color w:val="2A2A2A"/>
          <w:sz w:val="22"/>
          <w:szCs w:val="22"/>
          <w:shd w:val="clear" w:color="auto" w:fill="FFFFFF"/>
          <w:rPrChange w:id="11260" w:author="Chen Liao" w:date="2021-03-29T18:57:00Z">
            <w:rPr>
              <w:color w:val="2A2A2A"/>
              <w:shd w:val="clear" w:color="auto" w:fill="FFFFFF"/>
            </w:rPr>
          </w:rPrChange>
        </w:rPr>
        <w:t xml:space="preserve"> database V9 (e value &lt;1 × 10−10; coverage &gt;0.3)</w:t>
      </w:r>
      <w:r w:rsidR="008A2D79" w:rsidRPr="002B6EEC">
        <w:rPr>
          <w:color w:val="2A2A2A"/>
          <w:sz w:val="22"/>
          <w:szCs w:val="22"/>
          <w:shd w:val="clear" w:color="auto" w:fill="FFFFFF"/>
          <w:rPrChange w:id="11261" w:author="Chen Liao" w:date="2021-03-29T18:57:00Z">
            <w:rPr>
              <w:color w:val="2A2A2A"/>
              <w:shd w:val="clear" w:color="auto" w:fill="FFFFFF"/>
            </w:rPr>
          </w:rPrChange>
        </w:rPr>
        <w:t xml:space="preserve"> </w:t>
      </w:r>
      <w:r w:rsidR="008A2D79" w:rsidRPr="002B6EEC">
        <w:rPr>
          <w:color w:val="2A2A2A"/>
          <w:sz w:val="22"/>
          <w:szCs w:val="22"/>
          <w:shd w:val="clear" w:color="auto" w:fill="FFFFFF"/>
          <w:rPrChange w:id="11262" w:author="Chen Liao" w:date="2021-03-29T18:57:00Z">
            <w:rPr>
              <w:color w:val="2A2A2A"/>
              <w:shd w:val="clear" w:color="auto" w:fill="FFFFFF"/>
            </w:rPr>
          </w:rPrChange>
        </w:rPr>
        <w:fldChar w:fldCharType="begin"/>
      </w:r>
      <w:r w:rsidR="008A2D79" w:rsidRPr="002B6EEC">
        <w:rPr>
          <w:color w:val="2A2A2A"/>
          <w:sz w:val="22"/>
          <w:szCs w:val="22"/>
          <w:shd w:val="clear" w:color="auto" w:fill="FFFFFF"/>
          <w:rPrChange w:id="11263" w:author="Chen Liao" w:date="2021-03-29T18:57:00Z">
            <w:rPr>
              <w:color w:val="2A2A2A"/>
              <w:shd w:val="clear" w:color="auto" w:fill="FFFFFF"/>
            </w:rPr>
          </w:rPrChange>
        </w:rPr>
        <w:instrText xml:space="preserve"> ADDIN NE.Ref.{AF9FDC7E-976F-413F-A966-54B6A45C4A15}</w:instrText>
      </w:r>
      <w:r w:rsidR="008A2D79" w:rsidRPr="002B6EEC">
        <w:rPr>
          <w:color w:val="2A2A2A"/>
          <w:sz w:val="22"/>
          <w:szCs w:val="22"/>
          <w:shd w:val="clear" w:color="auto" w:fill="FFFFFF"/>
          <w:rPrChange w:id="11264" w:author="Chen Liao" w:date="2021-03-29T18:57:00Z">
            <w:rPr>
              <w:color w:val="2A2A2A"/>
              <w:shd w:val="clear" w:color="auto" w:fill="FFFFFF"/>
            </w:rPr>
          </w:rPrChange>
        </w:rPr>
        <w:fldChar w:fldCharType="separate"/>
      </w:r>
      <w:r w:rsidR="00ED3422" w:rsidRPr="002B6EEC">
        <w:rPr>
          <w:color w:val="080000"/>
          <w:sz w:val="22"/>
          <w:szCs w:val="22"/>
          <w:rPrChange w:id="11265" w:author="Chen Liao" w:date="2021-03-29T18:57:00Z">
            <w:rPr>
              <w:color w:val="080000"/>
            </w:rPr>
          </w:rPrChange>
        </w:rPr>
        <w:t>[54]</w:t>
      </w:r>
      <w:r w:rsidR="008A2D79" w:rsidRPr="002B6EEC">
        <w:rPr>
          <w:color w:val="2A2A2A"/>
          <w:sz w:val="22"/>
          <w:szCs w:val="22"/>
          <w:shd w:val="clear" w:color="auto" w:fill="FFFFFF"/>
          <w:rPrChange w:id="11266" w:author="Chen Liao" w:date="2021-03-29T18:57:00Z">
            <w:rPr>
              <w:color w:val="2A2A2A"/>
              <w:shd w:val="clear" w:color="auto" w:fill="FFFFFF"/>
            </w:rPr>
          </w:rPrChange>
        </w:rPr>
        <w:fldChar w:fldCharType="end"/>
      </w:r>
      <w:r w:rsidRPr="002B6EEC">
        <w:rPr>
          <w:color w:val="2A2A2A"/>
          <w:sz w:val="22"/>
          <w:szCs w:val="22"/>
          <w:shd w:val="clear" w:color="auto" w:fill="FFFFFF"/>
          <w:rPrChange w:id="11267" w:author="Chen Liao" w:date="2021-03-29T18:57:00Z">
            <w:rPr>
              <w:color w:val="2A2A2A"/>
              <w:shd w:val="clear" w:color="auto" w:fill="FFFFFF"/>
            </w:rPr>
          </w:rPrChange>
        </w:rPr>
        <w:t xml:space="preserve">. The domain with the highest coverage was selected for sequences overlapping multiple </w:t>
      </w:r>
      <w:proofErr w:type="spellStart"/>
      <w:r w:rsidRPr="002B6EEC">
        <w:rPr>
          <w:color w:val="2A2A2A"/>
          <w:sz w:val="22"/>
          <w:szCs w:val="22"/>
          <w:shd w:val="clear" w:color="auto" w:fill="FFFFFF"/>
          <w:rPrChange w:id="11268" w:author="Chen Liao" w:date="2021-03-29T18:57:00Z">
            <w:rPr>
              <w:color w:val="2A2A2A"/>
              <w:shd w:val="clear" w:color="auto" w:fill="FFFFFF"/>
            </w:rPr>
          </w:rPrChange>
        </w:rPr>
        <w:t>CAZyme</w:t>
      </w:r>
      <w:proofErr w:type="spellEnd"/>
      <w:r w:rsidRPr="002B6EEC">
        <w:rPr>
          <w:color w:val="2A2A2A"/>
          <w:sz w:val="22"/>
          <w:szCs w:val="22"/>
          <w:shd w:val="clear" w:color="auto" w:fill="FFFFFF"/>
          <w:rPrChange w:id="11269" w:author="Chen Liao" w:date="2021-03-29T18:57:00Z">
            <w:rPr>
              <w:color w:val="2A2A2A"/>
              <w:shd w:val="clear" w:color="auto" w:fill="FFFFFF"/>
            </w:rPr>
          </w:rPrChange>
        </w:rPr>
        <w:t xml:space="preserve"> domains. </w:t>
      </w:r>
      <w:r w:rsidR="00FD249F" w:rsidRPr="002B6EEC">
        <w:rPr>
          <w:color w:val="2A2A2A"/>
          <w:sz w:val="22"/>
          <w:szCs w:val="22"/>
          <w:shd w:val="clear" w:color="auto" w:fill="FFFFFF"/>
          <w:rPrChange w:id="11270" w:author="Chen Liao" w:date="2021-03-29T18:57:00Z">
            <w:rPr>
              <w:color w:val="2A2A2A"/>
              <w:shd w:val="clear" w:color="auto" w:fill="FFFFFF"/>
            </w:rPr>
          </w:rPrChange>
        </w:rPr>
        <w:t>For all samples, short genomic assemblies (&lt;2,000 bp) that could have biased the subsequent analysis were first excluded. Genomes were then binned using VAMB</w:t>
      </w:r>
      <w:r w:rsidR="00CD5C3F" w:rsidRPr="002B6EEC">
        <w:rPr>
          <w:color w:val="2A2A2A"/>
          <w:sz w:val="22"/>
          <w:szCs w:val="22"/>
          <w:shd w:val="clear" w:color="auto" w:fill="FFFFFF"/>
          <w:rPrChange w:id="11271" w:author="Chen Liao" w:date="2021-03-29T18:57:00Z">
            <w:rPr>
              <w:color w:val="2A2A2A"/>
              <w:shd w:val="clear" w:color="auto" w:fill="FFFFFF"/>
            </w:rPr>
          </w:rPrChange>
        </w:rPr>
        <w:t xml:space="preserve"> </w:t>
      </w:r>
      <w:r w:rsidR="00CD5C3F" w:rsidRPr="002B6EEC">
        <w:rPr>
          <w:color w:val="2A2A2A"/>
          <w:sz w:val="22"/>
          <w:szCs w:val="22"/>
          <w:shd w:val="clear" w:color="auto" w:fill="FFFFFF"/>
          <w:rPrChange w:id="11272" w:author="Chen Liao" w:date="2021-03-29T18:57:00Z">
            <w:rPr>
              <w:color w:val="2A2A2A"/>
              <w:shd w:val="clear" w:color="auto" w:fill="FFFFFF"/>
            </w:rPr>
          </w:rPrChange>
        </w:rPr>
        <w:fldChar w:fldCharType="begin"/>
      </w:r>
      <w:r w:rsidR="00CD5C3F" w:rsidRPr="002B6EEC">
        <w:rPr>
          <w:color w:val="2A2A2A"/>
          <w:sz w:val="22"/>
          <w:szCs w:val="22"/>
          <w:shd w:val="clear" w:color="auto" w:fill="FFFFFF"/>
          <w:rPrChange w:id="11273" w:author="Chen Liao" w:date="2021-03-29T18:57:00Z">
            <w:rPr>
              <w:color w:val="2A2A2A"/>
              <w:shd w:val="clear" w:color="auto" w:fill="FFFFFF"/>
            </w:rPr>
          </w:rPrChange>
        </w:rPr>
        <w:instrText xml:space="preserve"> ADDIN NE.Ref.{E64736DC-80EA-407C-87A5-3740B388F085}</w:instrText>
      </w:r>
      <w:r w:rsidR="00CD5C3F" w:rsidRPr="002B6EEC">
        <w:rPr>
          <w:color w:val="2A2A2A"/>
          <w:sz w:val="22"/>
          <w:szCs w:val="22"/>
          <w:shd w:val="clear" w:color="auto" w:fill="FFFFFF"/>
          <w:rPrChange w:id="11274" w:author="Chen Liao" w:date="2021-03-29T18:57:00Z">
            <w:rPr>
              <w:color w:val="2A2A2A"/>
              <w:shd w:val="clear" w:color="auto" w:fill="FFFFFF"/>
            </w:rPr>
          </w:rPrChange>
        </w:rPr>
        <w:fldChar w:fldCharType="separate"/>
      </w:r>
      <w:r w:rsidR="00ED3422" w:rsidRPr="002B6EEC">
        <w:rPr>
          <w:color w:val="080000"/>
          <w:sz w:val="22"/>
          <w:szCs w:val="22"/>
          <w:rPrChange w:id="11275" w:author="Chen Liao" w:date="2021-03-29T18:57:00Z">
            <w:rPr>
              <w:color w:val="080000"/>
            </w:rPr>
          </w:rPrChange>
        </w:rPr>
        <w:t>[55]</w:t>
      </w:r>
      <w:r w:rsidR="00CD5C3F" w:rsidRPr="002B6EEC">
        <w:rPr>
          <w:color w:val="2A2A2A"/>
          <w:sz w:val="22"/>
          <w:szCs w:val="22"/>
          <w:shd w:val="clear" w:color="auto" w:fill="FFFFFF"/>
          <w:rPrChange w:id="11276" w:author="Chen Liao" w:date="2021-03-29T18:57:00Z">
            <w:rPr>
              <w:color w:val="2A2A2A"/>
              <w:shd w:val="clear" w:color="auto" w:fill="FFFFFF"/>
            </w:rPr>
          </w:rPrChange>
        </w:rPr>
        <w:fldChar w:fldCharType="end"/>
      </w:r>
      <w:r w:rsidR="00FD249F" w:rsidRPr="002B6EEC">
        <w:rPr>
          <w:color w:val="2A2A2A"/>
          <w:sz w:val="22"/>
          <w:szCs w:val="22"/>
          <w:shd w:val="clear" w:color="auto" w:fill="FFFFFF"/>
          <w:rPrChange w:id="11277" w:author="Chen Liao" w:date="2021-03-29T18:57:00Z">
            <w:rPr>
              <w:color w:val="2A2A2A"/>
              <w:shd w:val="clear" w:color="auto" w:fill="FFFFFF"/>
            </w:rPr>
          </w:rPrChange>
        </w:rPr>
        <w:t>. The binning results were refined based on the bin quality assessment (completeness &gt;7</w:t>
      </w:r>
      <w:r w:rsidR="00F81F77" w:rsidRPr="002B6EEC">
        <w:rPr>
          <w:color w:val="2A2A2A"/>
          <w:sz w:val="22"/>
          <w:szCs w:val="22"/>
          <w:shd w:val="clear" w:color="auto" w:fill="FFFFFF"/>
          <w:rPrChange w:id="11278" w:author="Chen Liao" w:date="2021-03-29T18:57:00Z">
            <w:rPr>
              <w:color w:val="2A2A2A"/>
              <w:shd w:val="clear" w:color="auto" w:fill="FFFFFF"/>
            </w:rPr>
          </w:rPrChange>
        </w:rPr>
        <w:t>5</w:t>
      </w:r>
      <w:r w:rsidR="00FD249F" w:rsidRPr="002B6EEC">
        <w:rPr>
          <w:color w:val="2A2A2A"/>
          <w:sz w:val="22"/>
          <w:szCs w:val="22"/>
          <w:shd w:val="clear" w:color="auto" w:fill="FFFFFF"/>
          <w:rPrChange w:id="11279" w:author="Chen Liao" w:date="2021-03-29T18:57:00Z">
            <w:rPr>
              <w:color w:val="2A2A2A"/>
              <w:shd w:val="clear" w:color="auto" w:fill="FFFFFF"/>
            </w:rPr>
          </w:rPrChange>
        </w:rPr>
        <w:t>, and contamination &lt;</w:t>
      </w:r>
      <w:r w:rsidR="00F81F77" w:rsidRPr="002B6EEC">
        <w:rPr>
          <w:color w:val="2A2A2A"/>
          <w:sz w:val="22"/>
          <w:szCs w:val="22"/>
          <w:shd w:val="clear" w:color="auto" w:fill="FFFFFF"/>
          <w:rPrChange w:id="11280" w:author="Chen Liao" w:date="2021-03-29T18:57:00Z">
            <w:rPr>
              <w:color w:val="2A2A2A"/>
              <w:shd w:val="clear" w:color="auto" w:fill="FFFFFF"/>
            </w:rPr>
          </w:rPrChange>
        </w:rPr>
        <w:t>15</w:t>
      </w:r>
      <w:r w:rsidR="00FD249F" w:rsidRPr="002B6EEC">
        <w:rPr>
          <w:color w:val="2A2A2A"/>
          <w:sz w:val="22"/>
          <w:szCs w:val="22"/>
          <w:shd w:val="clear" w:color="auto" w:fill="FFFFFF"/>
          <w:rPrChange w:id="11281" w:author="Chen Liao" w:date="2021-03-29T18:57:00Z">
            <w:rPr>
              <w:color w:val="2A2A2A"/>
              <w:shd w:val="clear" w:color="auto" w:fill="FFFFFF"/>
            </w:rPr>
          </w:rPrChange>
        </w:rPr>
        <w:t xml:space="preserve">) of different </w:t>
      </w:r>
      <w:proofErr w:type="spellStart"/>
      <w:r w:rsidR="00FD249F" w:rsidRPr="002B6EEC">
        <w:rPr>
          <w:color w:val="2A2A2A"/>
          <w:sz w:val="22"/>
          <w:szCs w:val="22"/>
          <w:shd w:val="clear" w:color="auto" w:fill="FFFFFF"/>
          <w:rPrChange w:id="11282" w:author="Chen Liao" w:date="2021-03-29T18:57:00Z">
            <w:rPr>
              <w:color w:val="2A2A2A"/>
              <w:shd w:val="clear" w:color="auto" w:fill="FFFFFF"/>
            </w:rPr>
          </w:rPrChange>
        </w:rPr>
        <w:t>binners</w:t>
      </w:r>
      <w:proofErr w:type="spellEnd"/>
      <w:r w:rsidR="00FD249F" w:rsidRPr="002B6EEC">
        <w:rPr>
          <w:color w:val="2A2A2A"/>
          <w:sz w:val="22"/>
          <w:szCs w:val="22"/>
          <w:shd w:val="clear" w:color="auto" w:fill="FFFFFF"/>
          <w:rPrChange w:id="11283" w:author="Chen Liao" w:date="2021-03-29T18:57:00Z">
            <w:rPr>
              <w:color w:val="2A2A2A"/>
              <w:shd w:val="clear" w:color="auto" w:fill="FFFFFF"/>
            </w:rPr>
          </w:rPrChange>
        </w:rPr>
        <w:t xml:space="preserve"> from </w:t>
      </w:r>
      <w:proofErr w:type="spellStart"/>
      <w:r w:rsidR="00FD249F" w:rsidRPr="002B6EEC">
        <w:rPr>
          <w:color w:val="2A2A2A"/>
          <w:sz w:val="22"/>
          <w:szCs w:val="22"/>
          <w:shd w:val="clear" w:color="auto" w:fill="FFFFFF"/>
          <w:rPrChange w:id="11284" w:author="Chen Liao" w:date="2021-03-29T18:57:00Z">
            <w:rPr>
              <w:color w:val="2A2A2A"/>
              <w:shd w:val="clear" w:color="auto" w:fill="FFFFFF"/>
            </w:rPr>
          </w:rPrChange>
        </w:rPr>
        <w:t>CheckM</w:t>
      </w:r>
      <w:proofErr w:type="spellEnd"/>
      <w:r w:rsidR="00C044C5" w:rsidRPr="002B6EEC">
        <w:rPr>
          <w:color w:val="2A2A2A"/>
          <w:sz w:val="22"/>
          <w:szCs w:val="22"/>
          <w:shd w:val="clear" w:color="auto" w:fill="FFFFFF"/>
          <w:rPrChange w:id="11285" w:author="Chen Liao" w:date="2021-03-29T18:57:00Z">
            <w:rPr>
              <w:color w:val="2A2A2A"/>
              <w:shd w:val="clear" w:color="auto" w:fill="FFFFFF"/>
            </w:rPr>
          </w:rPrChange>
        </w:rPr>
        <w:t xml:space="preserve"> </w:t>
      </w:r>
      <w:r w:rsidR="00BE039F" w:rsidRPr="002B6EEC">
        <w:rPr>
          <w:color w:val="2A2A2A"/>
          <w:sz w:val="22"/>
          <w:szCs w:val="22"/>
          <w:shd w:val="clear" w:color="auto" w:fill="FFFFFF"/>
          <w:rPrChange w:id="11286" w:author="Chen Liao" w:date="2021-03-29T18:57:00Z">
            <w:rPr>
              <w:color w:val="2A2A2A"/>
              <w:shd w:val="clear" w:color="auto" w:fill="FFFFFF"/>
            </w:rPr>
          </w:rPrChange>
        </w:rPr>
        <w:fldChar w:fldCharType="begin"/>
      </w:r>
      <w:r w:rsidR="00BE039F" w:rsidRPr="002B6EEC">
        <w:rPr>
          <w:color w:val="2A2A2A"/>
          <w:sz w:val="22"/>
          <w:szCs w:val="22"/>
          <w:shd w:val="clear" w:color="auto" w:fill="FFFFFF"/>
          <w:rPrChange w:id="11287" w:author="Chen Liao" w:date="2021-03-29T18:57:00Z">
            <w:rPr>
              <w:color w:val="2A2A2A"/>
              <w:shd w:val="clear" w:color="auto" w:fill="FFFFFF"/>
            </w:rPr>
          </w:rPrChange>
        </w:rPr>
        <w:instrText xml:space="preserve"> ADDIN NE.Ref.{621535F4-3A2F-49BC-9499-EFCCBDD59145}</w:instrText>
      </w:r>
      <w:r w:rsidR="00BE039F" w:rsidRPr="002B6EEC">
        <w:rPr>
          <w:color w:val="2A2A2A"/>
          <w:sz w:val="22"/>
          <w:szCs w:val="22"/>
          <w:shd w:val="clear" w:color="auto" w:fill="FFFFFF"/>
          <w:rPrChange w:id="11288" w:author="Chen Liao" w:date="2021-03-29T18:57:00Z">
            <w:rPr>
              <w:color w:val="2A2A2A"/>
              <w:shd w:val="clear" w:color="auto" w:fill="FFFFFF"/>
            </w:rPr>
          </w:rPrChange>
        </w:rPr>
        <w:fldChar w:fldCharType="separate"/>
      </w:r>
      <w:r w:rsidR="00ED3422" w:rsidRPr="002B6EEC">
        <w:rPr>
          <w:color w:val="080000"/>
          <w:sz w:val="22"/>
          <w:szCs w:val="22"/>
          <w:rPrChange w:id="11289" w:author="Chen Liao" w:date="2021-03-29T18:57:00Z">
            <w:rPr>
              <w:color w:val="080000"/>
            </w:rPr>
          </w:rPrChange>
        </w:rPr>
        <w:t>[56]</w:t>
      </w:r>
      <w:r w:rsidR="00BE039F" w:rsidRPr="002B6EEC">
        <w:rPr>
          <w:color w:val="2A2A2A"/>
          <w:sz w:val="22"/>
          <w:szCs w:val="22"/>
          <w:shd w:val="clear" w:color="auto" w:fill="FFFFFF"/>
          <w:rPrChange w:id="11290" w:author="Chen Liao" w:date="2021-03-29T18:57:00Z">
            <w:rPr>
              <w:color w:val="2A2A2A"/>
              <w:shd w:val="clear" w:color="auto" w:fill="FFFFFF"/>
            </w:rPr>
          </w:rPrChange>
        </w:rPr>
        <w:fldChar w:fldCharType="end"/>
      </w:r>
      <w:r w:rsidR="00FD249F" w:rsidRPr="002B6EEC">
        <w:rPr>
          <w:color w:val="2A2A2A"/>
          <w:sz w:val="22"/>
          <w:szCs w:val="22"/>
          <w:shd w:val="clear" w:color="auto" w:fill="FFFFFF"/>
          <w:rPrChange w:id="11291" w:author="Chen Liao" w:date="2021-03-29T18:57:00Z">
            <w:rPr>
              <w:color w:val="2A2A2A"/>
              <w:shd w:val="clear" w:color="auto" w:fill="FFFFFF"/>
            </w:rPr>
          </w:rPrChange>
        </w:rPr>
        <w:t>. Taxonomic classification of each bin was determined by</w:t>
      </w:r>
      <w:r w:rsidR="00BE039F" w:rsidRPr="002B6EEC">
        <w:rPr>
          <w:color w:val="2A2A2A"/>
          <w:sz w:val="22"/>
          <w:szCs w:val="22"/>
          <w:shd w:val="clear" w:color="auto" w:fill="FFFFFF"/>
          <w:rPrChange w:id="11292" w:author="Chen Liao" w:date="2021-03-29T18:57:00Z">
            <w:rPr>
              <w:color w:val="2A2A2A"/>
              <w:shd w:val="clear" w:color="auto" w:fill="FFFFFF"/>
            </w:rPr>
          </w:rPrChange>
        </w:rPr>
        <w:t xml:space="preserve"> GTDB-</w:t>
      </w:r>
      <w:proofErr w:type="spellStart"/>
      <w:r w:rsidR="00BE039F" w:rsidRPr="002B6EEC">
        <w:rPr>
          <w:color w:val="2A2A2A"/>
          <w:sz w:val="22"/>
          <w:szCs w:val="22"/>
          <w:shd w:val="clear" w:color="auto" w:fill="FFFFFF"/>
          <w:rPrChange w:id="11293" w:author="Chen Liao" w:date="2021-03-29T18:57:00Z">
            <w:rPr>
              <w:color w:val="2A2A2A"/>
              <w:shd w:val="clear" w:color="auto" w:fill="FFFFFF"/>
            </w:rPr>
          </w:rPrChange>
        </w:rPr>
        <w:t>tk</w:t>
      </w:r>
      <w:proofErr w:type="spellEnd"/>
      <w:r w:rsidR="00BE039F" w:rsidRPr="002B6EEC">
        <w:rPr>
          <w:color w:val="2A2A2A"/>
          <w:sz w:val="22"/>
          <w:szCs w:val="22"/>
          <w:shd w:val="clear" w:color="auto" w:fill="FFFFFF"/>
          <w:rPrChange w:id="11294" w:author="Chen Liao" w:date="2021-03-29T18:57:00Z">
            <w:rPr>
              <w:color w:val="2A2A2A"/>
              <w:shd w:val="clear" w:color="auto" w:fill="FFFFFF"/>
            </w:rPr>
          </w:rPrChange>
        </w:rPr>
        <w:t xml:space="preserve"> </w:t>
      </w:r>
      <w:r w:rsidR="00BE039F" w:rsidRPr="002B6EEC">
        <w:rPr>
          <w:color w:val="2A2A2A"/>
          <w:sz w:val="22"/>
          <w:szCs w:val="22"/>
          <w:shd w:val="clear" w:color="auto" w:fill="FFFFFF"/>
          <w:rPrChange w:id="11295" w:author="Chen Liao" w:date="2021-03-29T18:57:00Z">
            <w:rPr>
              <w:color w:val="2A2A2A"/>
              <w:shd w:val="clear" w:color="auto" w:fill="FFFFFF"/>
            </w:rPr>
          </w:rPrChange>
        </w:rPr>
        <w:fldChar w:fldCharType="begin"/>
      </w:r>
      <w:r w:rsidR="00BE039F" w:rsidRPr="002B6EEC">
        <w:rPr>
          <w:color w:val="2A2A2A"/>
          <w:sz w:val="22"/>
          <w:szCs w:val="22"/>
          <w:shd w:val="clear" w:color="auto" w:fill="FFFFFF"/>
          <w:rPrChange w:id="11296" w:author="Chen Liao" w:date="2021-03-29T18:57:00Z">
            <w:rPr>
              <w:color w:val="2A2A2A"/>
              <w:shd w:val="clear" w:color="auto" w:fill="FFFFFF"/>
            </w:rPr>
          </w:rPrChange>
        </w:rPr>
        <w:instrText xml:space="preserve"> ADDIN NE.Ref.{D7236CE5-6B4D-4EAC-B73B-80E78D46C78B}</w:instrText>
      </w:r>
      <w:r w:rsidR="00BE039F" w:rsidRPr="002B6EEC">
        <w:rPr>
          <w:color w:val="2A2A2A"/>
          <w:sz w:val="22"/>
          <w:szCs w:val="22"/>
          <w:shd w:val="clear" w:color="auto" w:fill="FFFFFF"/>
          <w:rPrChange w:id="11297" w:author="Chen Liao" w:date="2021-03-29T18:57:00Z">
            <w:rPr>
              <w:color w:val="2A2A2A"/>
              <w:shd w:val="clear" w:color="auto" w:fill="FFFFFF"/>
            </w:rPr>
          </w:rPrChange>
        </w:rPr>
        <w:fldChar w:fldCharType="separate"/>
      </w:r>
      <w:r w:rsidR="00ED3422" w:rsidRPr="002B6EEC">
        <w:rPr>
          <w:color w:val="080000"/>
          <w:sz w:val="22"/>
          <w:szCs w:val="22"/>
          <w:rPrChange w:id="11298" w:author="Chen Liao" w:date="2021-03-29T18:57:00Z">
            <w:rPr>
              <w:color w:val="080000"/>
            </w:rPr>
          </w:rPrChange>
        </w:rPr>
        <w:t>[57]</w:t>
      </w:r>
      <w:r w:rsidR="00BE039F" w:rsidRPr="002B6EEC">
        <w:rPr>
          <w:color w:val="2A2A2A"/>
          <w:sz w:val="22"/>
          <w:szCs w:val="22"/>
          <w:shd w:val="clear" w:color="auto" w:fill="FFFFFF"/>
          <w:rPrChange w:id="11299" w:author="Chen Liao" w:date="2021-03-29T18:57:00Z">
            <w:rPr>
              <w:color w:val="2A2A2A"/>
              <w:shd w:val="clear" w:color="auto" w:fill="FFFFFF"/>
            </w:rPr>
          </w:rPrChange>
        </w:rPr>
        <w:fldChar w:fldCharType="end"/>
      </w:r>
      <w:r w:rsidR="005C5AED" w:rsidRPr="002B6EEC">
        <w:rPr>
          <w:color w:val="2A2A2A"/>
          <w:sz w:val="22"/>
          <w:szCs w:val="22"/>
          <w:shd w:val="clear" w:color="auto" w:fill="FFFFFF"/>
          <w:rPrChange w:id="11300" w:author="Chen Liao" w:date="2021-03-29T18:57:00Z">
            <w:rPr>
              <w:color w:val="2A2A2A"/>
              <w:shd w:val="clear" w:color="auto" w:fill="FFFFFF"/>
            </w:rPr>
          </w:rPrChange>
        </w:rPr>
        <w:t>, and subjected to prediction of polysaccharide utilization loci (</w:t>
      </w:r>
      <w:proofErr w:type="spellStart"/>
      <w:r w:rsidR="005C5AED" w:rsidRPr="002B6EEC">
        <w:rPr>
          <w:color w:val="2A2A2A"/>
          <w:sz w:val="22"/>
          <w:szCs w:val="22"/>
          <w:shd w:val="clear" w:color="auto" w:fill="FFFFFF"/>
          <w:rPrChange w:id="11301" w:author="Chen Liao" w:date="2021-03-29T18:57:00Z">
            <w:rPr>
              <w:color w:val="2A2A2A"/>
              <w:shd w:val="clear" w:color="auto" w:fill="FFFFFF"/>
            </w:rPr>
          </w:rPrChange>
        </w:rPr>
        <w:t>PULz</w:t>
      </w:r>
      <w:proofErr w:type="spellEnd"/>
      <w:r w:rsidR="005C5AED" w:rsidRPr="002B6EEC">
        <w:rPr>
          <w:color w:val="2A2A2A"/>
          <w:sz w:val="22"/>
          <w:szCs w:val="22"/>
          <w:shd w:val="clear" w:color="auto" w:fill="FFFFFF"/>
          <w:rPrChange w:id="11302" w:author="Chen Liao" w:date="2021-03-29T18:57:00Z">
            <w:rPr>
              <w:color w:val="2A2A2A"/>
              <w:shd w:val="clear" w:color="auto" w:fill="FFFFFF"/>
            </w:rPr>
          </w:rPrChange>
        </w:rPr>
        <w:t xml:space="preserve">) using pipeline </w:t>
      </w:r>
      <w:proofErr w:type="spellStart"/>
      <w:r w:rsidR="005C5AED" w:rsidRPr="002B6EEC">
        <w:rPr>
          <w:color w:val="2A2A2A"/>
          <w:sz w:val="22"/>
          <w:szCs w:val="22"/>
          <w:shd w:val="clear" w:color="auto" w:fill="FFFFFF"/>
          <w:rPrChange w:id="11303" w:author="Chen Liao" w:date="2021-03-29T18:57:00Z">
            <w:rPr>
              <w:color w:val="2A2A2A"/>
              <w:shd w:val="clear" w:color="auto" w:fill="FFFFFF"/>
            </w:rPr>
          </w:rPrChange>
        </w:rPr>
        <w:t>PULpy</w:t>
      </w:r>
      <w:proofErr w:type="spellEnd"/>
      <w:r w:rsidR="005C5AED" w:rsidRPr="002B6EEC">
        <w:rPr>
          <w:color w:val="2A2A2A"/>
          <w:sz w:val="22"/>
          <w:szCs w:val="22"/>
          <w:shd w:val="clear" w:color="auto" w:fill="FFFFFF"/>
          <w:rPrChange w:id="11304" w:author="Chen Liao" w:date="2021-03-29T18:57:00Z">
            <w:rPr>
              <w:color w:val="2A2A2A"/>
              <w:shd w:val="clear" w:color="auto" w:fill="FFFFFF"/>
            </w:rPr>
          </w:rPrChange>
        </w:rPr>
        <w:t xml:space="preserve"> </w:t>
      </w:r>
      <w:r w:rsidR="005C5AED" w:rsidRPr="002B6EEC">
        <w:rPr>
          <w:color w:val="2A2A2A"/>
          <w:sz w:val="22"/>
          <w:szCs w:val="22"/>
          <w:shd w:val="clear" w:color="auto" w:fill="FFFFFF"/>
          <w:rPrChange w:id="11305" w:author="Chen Liao" w:date="2021-03-29T18:57:00Z">
            <w:rPr>
              <w:color w:val="2A2A2A"/>
              <w:shd w:val="clear" w:color="auto" w:fill="FFFFFF"/>
            </w:rPr>
          </w:rPrChange>
        </w:rPr>
        <w:fldChar w:fldCharType="begin"/>
      </w:r>
      <w:r w:rsidR="005C5AED" w:rsidRPr="002B6EEC">
        <w:rPr>
          <w:color w:val="2A2A2A"/>
          <w:sz w:val="22"/>
          <w:szCs w:val="22"/>
          <w:shd w:val="clear" w:color="auto" w:fill="FFFFFF"/>
          <w:rPrChange w:id="11306" w:author="Chen Liao" w:date="2021-03-29T18:57:00Z">
            <w:rPr>
              <w:color w:val="2A2A2A"/>
              <w:shd w:val="clear" w:color="auto" w:fill="FFFFFF"/>
            </w:rPr>
          </w:rPrChange>
        </w:rPr>
        <w:instrText xml:space="preserve"> ADDIN NE.Ref.{2482B6A3-5DA9-4822-BFF8-BDD4A0D725BE}</w:instrText>
      </w:r>
      <w:r w:rsidR="005C5AED" w:rsidRPr="002B6EEC">
        <w:rPr>
          <w:color w:val="2A2A2A"/>
          <w:sz w:val="22"/>
          <w:szCs w:val="22"/>
          <w:shd w:val="clear" w:color="auto" w:fill="FFFFFF"/>
          <w:rPrChange w:id="11307" w:author="Chen Liao" w:date="2021-03-29T18:57:00Z">
            <w:rPr>
              <w:color w:val="2A2A2A"/>
              <w:shd w:val="clear" w:color="auto" w:fill="FFFFFF"/>
            </w:rPr>
          </w:rPrChange>
        </w:rPr>
        <w:fldChar w:fldCharType="separate"/>
      </w:r>
      <w:r w:rsidR="00ED3422" w:rsidRPr="002B6EEC">
        <w:rPr>
          <w:color w:val="080000"/>
          <w:sz w:val="22"/>
          <w:szCs w:val="22"/>
          <w:rPrChange w:id="11308" w:author="Chen Liao" w:date="2021-03-29T18:57:00Z">
            <w:rPr>
              <w:color w:val="080000"/>
            </w:rPr>
          </w:rPrChange>
        </w:rPr>
        <w:t>[58]</w:t>
      </w:r>
      <w:r w:rsidR="005C5AED" w:rsidRPr="002B6EEC">
        <w:rPr>
          <w:color w:val="2A2A2A"/>
          <w:sz w:val="22"/>
          <w:szCs w:val="22"/>
          <w:shd w:val="clear" w:color="auto" w:fill="FFFFFF"/>
          <w:rPrChange w:id="11309" w:author="Chen Liao" w:date="2021-03-29T18:57:00Z">
            <w:rPr>
              <w:color w:val="2A2A2A"/>
              <w:shd w:val="clear" w:color="auto" w:fill="FFFFFF"/>
            </w:rPr>
          </w:rPrChange>
        </w:rPr>
        <w:fldChar w:fldCharType="end"/>
      </w:r>
      <w:r w:rsidR="00FD249F" w:rsidRPr="002B6EEC">
        <w:rPr>
          <w:color w:val="2A2A2A"/>
          <w:sz w:val="22"/>
          <w:szCs w:val="22"/>
          <w:shd w:val="clear" w:color="auto" w:fill="FFFFFF"/>
          <w:rPrChange w:id="11310" w:author="Chen Liao" w:date="2021-03-29T18:57:00Z">
            <w:rPr>
              <w:color w:val="2A2A2A"/>
              <w:shd w:val="clear" w:color="auto" w:fill="FFFFFF"/>
            </w:rPr>
          </w:rPrChange>
        </w:rPr>
        <w:t>.</w:t>
      </w:r>
    </w:p>
    <w:p w14:paraId="14E9491A" w14:textId="77777777" w:rsidR="006B2B11" w:rsidRPr="002B6EEC" w:rsidRDefault="006B2B11">
      <w:pPr>
        <w:jc w:val="both"/>
        <w:rPr>
          <w:color w:val="2A2A2A"/>
          <w:sz w:val="22"/>
          <w:szCs w:val="22"/>
          <w:shd w:val="clear" w:color="auto" w:fill="FFFFFF"/>
          <w:rPrChange w:id="11311" w:author="Chen Liao" w:date="2021-03-29T18:57:00Z">
            <w:rPr>
              <w:color w:val="2A2A2A"/>
              <w:shd w:val="clear" w:color="auto" w:fill="FFFFFF"/>
            </w:rPr>
          </w:rPrChange>
        </w:rPr>
        <w:pPrChange w:id="11312" w:author="Chen Liao" w:date="2021-03-24T10:44:00Z">
          <w:pPr/>
        </w:pPrChange>
      </w:pPr>
    </w:p>
    <w:p w14:paraId="54A61CF2" w14:textId="69C3B197" w:rsidR="006B2B11" w:rsidRPr="002B6EEC" w:rsidDel="003E6B25" w:rsidRDefault="006B2B11">
      <w:pPr>
        <w:jc w:val="both"/>
        <w:rPr>
          <w:del w:id="11313" w:author="Chen Liao" w:date="2021-03-24T08:10:00Z"/>
          <w:b/>
          <w:bCs/>
          <w:color w:val="2A2A2A"/>
          <w:sz w:val="22"/>
          <w:szCs w:val="22"/>
          <w:shd w:val="clear" w:color="auto" w:fill="FFFFFF"/>
          <w:rPrChange w:id="11314" w:author="Chen Liao" w:date="2021-03-29T18:57:00Z">
            <w:rPr>
              <w:del w:id="11315" w:author="Chen Liao" w:date="2021-03-24T08:10:00Z"/>
              <w:color w:val="2A2A2A"/>
              <w:shd w:val="clear" w:color="auto" w:fill="FFFFFF"/>
            </w:rPr>
          </w:rPrChange>
        </w:rPr>
        <w:pPrChange w:id="11316" w:author="Chen Liao" w:date="2021-03-24T10:44:00Z">
          <w:pPr/>
        </w:pPrChange>
      </w:pPr>
      <w:r w:rsidRPr="002B6EEC">
        <w:rPr>
          <w:b/>
          <w:bCs/>
          <w:color w:val="2A2A2A"/>
          <w:sz w:val="22"/>
          <w:szCs w:val="22"/>
          <w:shd w:val="clear" w:color="auto" w:fill="FFFFFF"/>
          <w:rPrChange w:id="11317" w:author="Chen Liao" w:date="2021-03-29T18:57:00Z">
            <w:rPr>
              <w:i/>
              <w:iCs/>
              <w:color w:val="2A2A2A"/>
              <w:shd w:val="clear" w:color="auto" w:fill="FFFFFF"/>
            </w:rPr>
          </w:rPrChange>
        </w:rPr>
        <w:lastRenderedPageBreak/>
        <w:t>Statistical analysis</w:t>
      </w:r>
      <w:ins w:id="11318" w:author="Chen Liao" w:date="2021-03-24T08:10:00Z">
        <w:r w:rsidR="003E6B25" w:rsidRPr="002B6EEC">
          <w:rPr>
            <w:b/>
            <w:bCs/>
            <w:color w:val="2A2A2A"/>
            <w:sz w:val="22"/>
            <w:szCs w:val="22"/>
            <w:shd w:val="clear" w:color="auto" w:fill="FFFFFF"/>
            <w:rPrChange w:id="11319" w:author="Chen Liao" w:date="2021-03-29T18:57:00Z">
              <w:rPr>
                <w:color w:val="2A2A2A"/>
                <w:shd w:val="clear" w:color="auto" w:fill="FFFFFF"/>
              </w:rPr>
            </w:rPrChange>
          </w:rPr>
          <w:t xml:space="preserve">. </w:t>
        </w:r>
      </w:ins>
    </w:p>
    <w:p w14:paraId="03B15A17" w14:textId="784907F7" w:rsidR="006B2B11" w:rsidRPr="002B6EEC" w:rsidRDefault="006B2B11" w:rsidP="00C3619E">
      <w:pPr>
        <w:jc w:val="both"/>
        <w:rPr>
          <w:color w:val="2A2A2A"/>
          <w:sz w:val="22"/>
          <w:szCs w:val="22"/>
          <w:shd w:val="clear" w:color="auto" w:fill="FFFFFF"/>
          <w:rPrChange w:id="11320" w:author="Chen Liao" w:date="2021-03-29T18:57:00Z">
            <w:rPr>
              <w:color w:val="2A2A2A"/>
              <w:shd w:val="clear" w:color="auto" w:fill="FFFFFF"/>
            </w:rPr>
          </w:rPrChange>
        </w:rPr>
      </w:pPr>
      <w:r w:rsidRPr="002B6EEC">
        <w:rPr>
          <w:color w:val="2A2A2A"/>
          <w:sz w:val="22"/>
          <w:szCs w:val="22"/>
          <w:shd w:val="clear" w:color="auto" w:fill="FFFFFF"/>
          <w:rPrChange w:id="11321" w:author="Chen Liao" w:date="2021-03-29T18:57:00Z">
            <w:rPr>
              <w:color w:val="2A2A2A"/>
              <w:shd w:val="clear" w:color="auto" w:fill="FFFFFF"/>
            </w:rPr>
          </w:rPrChange>
        </w:rPr>
        <w:t xml:space="preserve">R packages </w:t>
      </w:r>
      <w:r w:rsidRPr="002B6EEC">
        <w:rPr>
          <w:i/>
          <w:iCs/>
          <w:color w:val="2A2A2A"/>
          <w:sz w:val="22"/>
          <w:szCs w:val="22"/>
          <w:shd w:val="clear" w:color="auto" w:fill="FFFFFF"/>
          <w:rPrChange w:id="11322" w:author="Chen Liao" w:date="2021-03-29T18:57:00Z">
            <w:rPr>
              <w:i/>
              <w:iCs/>
              <w:color w:val="2A2A2A"/>
              <w:shd w:val="clear" w:color="auto" w:fill="FFFFFF"/>
            </w:rPr>
          </w:rPrChange>
        </w:rPr>
        <w:t>qiime2R</w:t>
      </w:r>
      <w:r w:rsidRPr="002B6EEC">
        <w:rPr>
          <w:color w:val="2A2A2A"/>
          <w:sz w:val="22"/>
          <w:szCs w:val="22"/>
          <w:shd w:val="clear" w:color="auto" w:fill="FFFFFF"/>
          <w:rPrChange w:id="11323" w:author="Chen Liao" w:date="2021-03-29T18:57:00Z">
            <w:rPr>
              <w:color w:val="2A2A2A"/>
              <w:shd w:val="clear" w:color="auto" w:fill="FFFFFF"/>
            </w:rPr>
          </w:rPrChange>
        </w:rPr>
        <w:t xml:space="preserve">, </w:t>
      </w:r>
      <w:r w:rsidRPr="002B6EEC">
        <w:rPr>
          <w:i/>
          <w:iCs/>
          <w:color w:val="2A2A2A"/>
          <w:sz w:val="22"/>
          <w:szCs w:val="22"/>
          <w:shd w:val="clear" w:color="auto" w:fill="FFFFFF"/>
          <w:rPrChange w:id="11324" w:author="Chen Liao" w:date="2021-03-29T18:57:00Z">
            <w:rPr>
              <w:i/>
              <w:iCs/>
              <w:color w:val="2A2A2A"/>
              <w:shd w:val="clear" w:color="auto" w:fill="FFFFFF"/>
            </w:rPr>
          </w:rPrChange>
        </w:rPr>
        <w:t>ANCOM</w:t>
      </w:r>
      <w:r w:rsidRPr="002B6EEC">
        <w:rPr>
          <w:color w:val="2A2A2A"/>
          <w:sz w:val="22"/>
          <w:szCs w:val="22"/>
          <w:shd w:val="clear" w:color="auto" w:fill="FFFFFF"/>
          <w:rPrChange w:id="11325" w:author="Chen Liao" w:date="2021-03-29T18:57:00Z">
            <w:rPr>
              <w:color w:val="2A2A2A"/>
              <w:shd w:val="clear" w:color="auto" w:fill="FFFFFF"/>
            </w:rPr>
          </w:rPrChange>
        </w:rPr>
        <w:t xml:space="preserve">, </w:t>
      </w:r>
      <w:proofErr w:type="spellStart"/>
      <w:r w:rsidRPr="002B6EEC">
        <w:rPr>
          <w:i/>
          <w:iCs/>
          <w:color w:val="2A2A2A"/>
          <w:sz w:val="22"/>
          <w:szCs w:val="22"/>
          <w:shd w:val="clear" w:color="auto" w:fill="FFFFFF"/>
          <w:rPrChange w:id="11326" w:author="Chen Liao" w:date="2021-03-29T18:57:00Z">
            <w:rPr>
              <w:i/>
              <w:iCs/>
              <w:color w:val="2A2A2A"/>
              <w:shd w:val="clear" w:color="auto" w:fill="FFFFFF"/>
            </w:rPr>
          </w:rPrChange>
        </w:rPr>
        <w:t>phyloseq</w:t>
      </w:r>
      <w:proofErr w:type="spellEnd"/>
      <w:r w:rsidRPr="002B6EEC">
        <w:rPr>
          <w:color w:val="2A2A2A"/>
          <w:sz w:val="22"/>
          <w:szCs w:val="22"/>
          <w:shd w:val="clear" w:color="auto" w:fill="FFFFFF"/>
          <w:rPrChange w:id="11327" w:author="Chen Liao" w:date="2021-03-29T18:57:00Z">
            <w:rPr>
              <w:color w:val="2A2A2A"/>
              <w:shd w:val="clear" w:color="auto" w:fill="FFFFFF"/>
            </w:rPr>
          </w:rPrChange>
        </w:rPr>
        <w:t xml:space="preserve">, </w:t>
      </w:r>
      <w:r w:rsidRPr="002B6EEC">
        <w:rPr>
          <w:i/>
          <w:iCs/>
          <w:color w:val="2A2A2A"/>
          <w:sz w:val="22"/>
          <w:szCs w:val="22"/>
          <w:shd w:val="clear" w:color="auto" w:fill="FFFFFF"/>
          <w:rPrChange w:id="11328" w:author="Chen Liao" w:date="2021-03-29T18:57:00Z">
            <w:rPr>
              <w:i/>
              <w:iCs/>
              <w:color w:val="2A2A2A"/>
              <w:shd w:val="clear" w:color="auto" w:fill="FFFFFF"/>
            </w:rPr>
          </w:rPrChange>
        </w:rPr>
        <w:t>DESeq2</w:t>
      </w:r>
      <w:r w:rsidRPr="002B6EEC">
        <w:rPr>
          <w:color w:val="2A2A2A"/>
          <w:sz w:val="22"/>
          <w:szCs w:val="22"/>
          <w:shd w:val="clear" w:color="auto" w:fill="FFFFFF"/>
          <w:rPrChange w:id="11329" w:author="Chen Liao" w:date="2021-03-29T18:57:00Z">
            <w:rPr>
              <w:color w:val="2A2A2A"/>
              <w:shd w:val="clear" w:color="auto" w:fill="FFFFFF"/>
            </w:rPr>
          </w:rPrChange>
        </w:rPr>
        <w:t xml:space="preserve">, </w:t>
      </w:r>
      <w:proofErr w:type="spellStart"/>
      <w:r w:rsidRPr="002B6EEC">
        <w:rPr>
          <w:i/>
          <w:iCs/>
          <w:color w:val="2A2A2A"/>
          <w:sz w:val="22"/>
          <w:szCs w:val="22"/>
          <w:shd w:val="clear" w:color="auto" w:fill="FFFFFF"/>
          <w:rPrChange w:id="11330" w:author="Chen Liao" w:date="2021-03-29T18:57:00Z">
            <w:rPr>
              <w:i/>
              <w:iCs/>
              <w:color w:val="2A2A2A"/>
              <w:shd w:val="clear" w:color="auto" w:fill="FFFFFF"/>
            </w:rPr>
          </w:rPrChange>
        </w:rPr>
        <w:t>RandomForests</w:t>
      </w:r>
      <w:proofErr w:type="spellEnd"/>
      <w:r w:rsidRPr="002B6EEC">
        <w:rPr>
          <w:color w:val="2A2A2A"/>
          <w:sz w:val="22"/>
          <w:szCs w:val="22"/>
          <w:shd w:val="clear" w:color="auto" w:fill="FFFFFF"/>
          <w:rPrChange w:id="11331" w:author="Chen Liao" w:date="2021-03-29T18:57:00Z">
            <w:rPr>
              <w:color w:val="2A2A2A"/>
              <w:shd w:val="clear" w:color="auto" w:fill="FFFFFF"/>
            </w:rPr>
          </w:rPrChange>
        </w:rPr>
        <w:t xml:space="preserve">, </w:t>
      </w:r>
      <w:r w:rsidRPr="002B6EEC">
        <w:rPr>
          <w:i/>
          <w:iCs/>
          <w:color w:val="2A2A2A"/>
          <w:sz w:val="22"/>
          <w:szCs w:val="22"/>
          <w:shd w:val="clear" w:color="auto" w:fill="FFFFFF"/>
          <w:rPrChange w:id="11332" w:author="Chen Liao" w:date="2021-03-29T18:57:00Z">
            <w:rPr>
              <w:i/>
              <w:iCs/>
              <w:color w:val="2A2A2A"/>
              <w:shd w:val="clear" w:color="auto" w:fill="FFFFFF"/>
            </w:rPr>
          </w:rPrChange>
        </w:rPr>
        <w:t>vegan</w:t>
      </w:r>
      <w:r w:rsidRPr="002B6EEC">
        <w:rPr>
          <w:color w:val="2A2A2A"/>
          <w:sz w:val="22"/>
          <w:szCs w:val="22"/>
          <w:shd w:val="clear" w:color="auto" w:fill="FFFFFF"/>
          <w:rPrChange w:id="11333" w:author="Chen Liao" w:date="2021-03-29T18:57:00Z">
            <w:rPr>
              <w:color w:val="2A2A2A"/>
              <w:shd w:val="clear" w:color="auto" w:fill="FFFFFF"/>
            </w:rPr>
          </w:rPrChange>
        </w:rPr>
        <w:t xml:space="preserve">, </w:t>
      </w:r>
      <w:r w:rsidRPr="002B6EEC">
        <w:rPr>
          <w:i/>
          <w:iCs/>
          <w:color w:val="2A2A2A"/>
          <w:sz w:val="22"/>
          <w:szCs w:val="22"/>
          <w:shd w:val="clear" w:color="auto" w:fill="FFFFFF"/>
          <w:rPrChange w:id="11334" w:author="Chen Liao" w:date="2021-03-29T18:57:00Z">
            <w:rPr>
              <w:i/>
              <w:iCs/>
              <w:color w:val="2A2A2A"/>
              <w:shd w:val="clear" w:color="auto" w:fill="FFFFFF"/>
            </w:rPr>
          </w:rPrChange>
        </w:rPr>
        <w:t>cluster</w:t>
      </w:r>
      <w:r w:rsidRPr="002B6EEC">
        <w:rPr>
          <w:color w:val="2A2A2A"/>
          <w:sz w:val="22"/>
          <w:szCs w:val="22"/>
          <w:shd w:val="clear" w:color="auto" w:fill="FFFFFF"/>
          <w:rPrChange w:id="11335" w:author="Chen Liao" w:date="2021-03-29T18:57:00Z">
            <w:rPr>
              <w:color w:val="2A2A2A"/>
              <w:shd w:val="clear" w:color="auto" w:fill="FFFFFF"/>
            </w:rPr>
          </w:rPrChange>
        </w:rPr>
        <w:t xml:space="preserve">, </w:t>
      </w:r>
      <w:proofErr w:type="spellStart"/>
      <w:r w:rsidRPr="002B6EEC">
        <w:rPr>
          <w:i/>
          <w:iCs/>
          <w:color w:val="2A2A2A"/>
          <w:sz w:val="22"/>
          <w:szCs w:val="22"/>
          <w:shd w:val="clear" w:color="auto" w:fill="FFFFFF"/>
          <w:rPrChange w:id="11336" w:author="Chen Liao" w:date="2021-03-29T18:57:00Z">
            <w:rPr>
              <w:i/>
              <w:iCs/>
              <w:color w:val="2A2A2A"/>
              <w:shd w:val="clear" w:color="auto" w:fill="FFFFFF"/>
            </w:rPr>
          </w:rPrChange>
        </w:rPr>
        <w:t>ggpubr</w:t>
      </w:r>
      <w:proofErr w:type="spellEnd"/>
      <w:r w:rsidRPr="002B6EEC">
        <w:rPr>
          <w:color w:val="2A2A2A"/>
          <w:sz w:val="22"/>
          <w:szCs w:val="22"/>
          <w:shd w:val="clear" w:color="auto" w:fill="FFFFFF"/>
          <w:rPrChange w:id="11337" w:author="Chen Liao" w:date="2021-03-29T18:57:00Z">
            <w:rPr>
              <w:color w:val="2A2A2A"/>
              <w:shd w:val="clear" w:color="auto" w:fill="FFFFFF"/>
            </w:rPr>
          </w:rPrChange>
        </w:rPr>
        <w:t xml:space="preserve">, </w:t>
      </w:r>
      <w:proofErr w:type="spellStart"/>
      <w:r w:rsidRPr="002B6EEC">
        <w:rPr>
          <w:i/>
          <w:iCs/>
          <w:color w:val="2A2A2A"/>
          <w:sz w:val="22"/>
          <w:szCs w:val="22"/>
          <w:shd w:val="clear" w:color="auto" w:fill="FFFFFF"/>
          <w:rPrChange w:id="11338" w:author="Chen Liao" w:date="2021-03-29T18:57:00Z">
            <w:rPr>
              <w:i/>
              <w:iCs/>
              <w:color w:val="2A2A2A"/>
              <w:shd w:val="clear" w:color="auto" w:fill="FFFFFF"/>
            </w:rPr>
          </w:rPrChange>
        </w:rPr>
        <w:t>ggtern</w:t>
      </w:r>
      <w:proofErr w:type="spellEnd"/>
      <w:r w:rsidRPr="002B6EEC">
        <w:rPr>
          <w:color w:val="2A2A2A"/>
          <w:sz w:val="22"/>
          <w:szCs w:val="22"/>
          <w:shd w:val="clear" w:color="auto" w:fill="FFFFFF"/>
          <w:rPrChange w:id="11339" w:author="Chen Liao" w:date="2021-03-29T18:57:00Z">
            <w:rPr>
              <w:color w:val="2A2A2A"/>
              <w:shd w:val="clear" w:color="auto" w:fill="FFFFFF"/>
            </w:rPr>
          </w:rPrChange>
        </w:rPr>
        <w:t xml:space="preserve">, </w:t>
      </w:r>
      <w:proofErr w:type="spellStart"/>
      <w:r w:rsidRPr="002B6EEC">
        <w:rPr>
          <w:i/>
          <w:iCs/>
          <w:color w:val="2A2A2A"/>
          <w:sz w:val="22"/>
          <w:szCs w:val="22"/>
          <w:shd w:val="clear" w:color="auto" w:fill="FFFFFF"/>
          <w:rPrChange w:id="11340" w:author="Chen Liao" w:date="2021-03-29T18:57:00Z">
            <w:rPr>
              <w:i/>
              <w:iCs/>
              <w:color w:val="2A2A2A"/>
              <w:shd w:val="clear" w:color="auto" w:fill="FFFFFF"/>
            </w:rPr>
          </w:rPrChange>
        </w:rPr>
        <w:t>rstatix</w:t>
      </w:r>
      <w:proofErr w:type="spellEnd"/>
      <w:r w:rsidRPr="002B6EEC">
        <w:rPr>
          <w:color w:val="2A2A2A"/>
          <w:sz w:val="22"/>
          <w:szCs w:val="22"/>
          <w:shd w:val="clear" w:color="auto" w:fill="FFFFFF"/>
          <w:rPrChange w:id="11341" w:author="Chen Liao" w:date="2021-03-29T18:57:00Z">
            <w:rPr>
              <w:color w:val="2A2A2A"/>
              <w:shd w:val="clear" w:color="auto" w:fill="FFFFFF"/>
            </w:rPr>
          </w:rPrChange>
        </w:rPr>
        <w:t xml:space="preserve">, and </w:t>
      </w:r>
      <w:r w:rsidRPr="002B6EEC">
        <w:rPr>
          <w:i/>
          <w:iCs/>
          <w:color w:val="2A2A2A"/>
          <w:sz w:val="22"/>
          <w:szCs w:val="22"/>
          <w:shd w:val="clear" w:color="auto" w:fill="FFFFFF"/>
          <w:rPrChange w:id="11342" w:author="Chen Liao" w:date="2021-03-29T18:57:00Z">
            <w:rPr>
              <w:i/>
              <w:iCs/>
              <w:color w:val="2A2A2A"/>
              <w:shd w:val="clear" w:color="auto" w:fill="FFFFFF"/>
            </w:rPr>
          </w:rPrChange>
        </w:rPr>
        <w:t>ggplot2</w:t>
      </w:r>
      <w:r w:rsidRPr="002B6EEC">
        <w:rPr>
          <w:color w:val="2A2A2A"/>
          <w:sz w:val="22"/>
          <w:szCs w:val="22"/>
          <w:shd w:val="clear" w:color="auto" w:fill="FFFFFF"/>
          <w:rPrChange w:id="11343" w:author="Chen Liao" w:date="2021-03-29T18:57:00Z">
            <w:rPr>
              <w:color w:val="2A2A2A"/>
              <w:shd w:val="clear" w:color="auto" w:fill="FFFFFF"/>
            </w:rPr>
          </w:rPrChange>
        </w:rPr>
        <w:t xml:space="preserve"> were used for normalization, analyses, and visualization. For normally distributed continuous variables, the mean values were examined using an unpaired Student’s t test or One-way ANOVA with Tukey’s post hoc test. The level of significance was set at </w:t>
      </w:r>
      <w:r w:rsidRPr="002B6EEC">
        <w:rPr>
          <w:i/>
          <w:iCs/>
          <w:color w:val="2A2A2A"/>
          <w:sz w:val="22"/>
          <w:szCs w:val="22"/>
          <w:shd w:val="clear" w:color="auto" w:fill="FFFFFF"/>
          <w:rPrChange w:id="11344" w:author="Chen Liao" w:date="2021-03-29T18:57:00Z">
            <w:rPr>
              <w:i/>
              <w:iCs/>
              <w:color w:val="2A2A2A"/>
              <w:shd w:val="clear" w:color="auto" w:fill="FFFFFF"/>
            </w:rPr>
          </w:rPrChange>
        </w:rPr>
        <w:t>P</w:t>
      </w:r>
      <w:r w:rsidR="00CC4856" w:rsidRPr="002B6EEC">
        <w:rPr>
          <w:i/>
          <w:iCs/>
          <w:color w:val="2A2A2A"/>
          <w:sz w:val="22"/>
          <w:szCs w:val="22"/>
          <w:shd w:val="clear" w:color="auto" w:fill="FFFFFF"/>
          <w:rPrChange w:id="11345" w:author="Chen Liao" w:date="2021-03-29T18:57:00Z">
            <w:rPr>
              <w:i/>
              <w:iCs/>
              <w:color w:val="2A2A2A"/>
              <w:shd w:val="clear" w:color="auto" w:fill="FFFFFF"/>
            </w:rPr>
          </w:rPrChange>
        </w:rPr>
        <w:t xml:space="preserve"> </w:t>
      </w:r>
      <w:r w:rsidRPr="002B6EEC">
        <w:rPr>
          <w:color w:val="2A2A2A"/>
          <w:sz w:val="22"/>
          <w:szCs w:val="22"/>
          <w:shd w:val="clear" w:color="auto" w:fill="FFFFFF"/>
          <w:rPrChange w:id="11346" w:author="Chen Liao" w:date="2021-03-29T18:57:00Z">
            <w:rPr>
              <w:color w:val="2A2A2A"/>
              <w:shd w:val="clear" w:color="auto" w:fill="FFFFFF"/>
            </w:rPr>
          </w:rPrChange>
        </w:rPr>
        <w:t>&lt;</w:t>
      </w:r>
      <w:r w:rsidR="00CC4856" w:rsidRPr="002B6EEC">
        <w:rPr>
          <w:color w:val="2A2A2A"/>
          <w:sz w:val="22"/>
          <w:szCs w:val="22"/>
          <w:shd w:val="clear" w:color="auto" w:fill="FFFFFF"/>
          <w:rPrChange w:id="11347" w:author="Chen Liao" w:date="2021-03-29T18:57:00Z">
            <w:rPr>
              <w:color w:val="2A2A2A"/>
              <w:shd w:val="clear" w:color="auto" w:fill="FFFFFF"/>
            </w:rPr>
          </w:rPrChange>
        </w:rPr>
        <w:t xml:space="preserve"> </w:t>
      </w:r>
      <w:r w:rsidRPr="002B6EEC">
        <w:rPr>
          <w:color w:val="2A2A2A"/>
          <w:sz w:val="22"/>
          <w:szCs w:val="22"/>
          <w:shd w:val="clear" w:color="auto" w:fill="FFFFFF"/>
          <w:rPrChange w:id="11348" w:author="Chen Liao" w:date="2021-03-29T18:57:00Z">
            <w:rPr>
              <w:color w:val="2A2A2A"/>
              <w:shd w:val="clear" w:color="auto" w:fill="FFFFFF"/>
            </w:rPr>
          </w:rPrChange>
        </w:rPr>
        <w:t xml:space="preserve">0.05. Differential CAZY genes and bacterial CAGs between time points were identified using Wilcoxon matched-pair signed-rank tests (two-tailed) followed by FDR corrections. </w:t>
      </w:r>
    </w:p>
    <w:p w14:paraId="6FAD948E" w14:textId="7EB982D2" w:rsidR="0021303E" w:rsidRPr="002B6EEC" w:rsidRDefault="0021303E" w:rsidP="00235E3B">
      <w:pPr>
        <w:jc w:val="both"/>
        <w:rPr>
          <w:ins w:id="11349" w:author="Chen Liao" w:date="2021-03-14T09:58:00Z"/>
          <w:color w:val="000000"/>
          <w:sz w:val="22"/>
          <w:szCs w:val="22"/>
          <w:rPrChange w:id="11350" w:author="Chen Liao" w:date="2021-03-29T18:57:00Z">
            <w:rPr>
              <w:ins w:id="11351" w:author="Chen Liao" w:date="2021-03-14T09:58:00Z"/>
              <w:color w:val="000000"/>
            </w:rPr>
          </w:rPrChange>
        </w:rPr>
      </w:pPr>
    </w:p>
    <w:p w14:paraId="2DDCC081" w14:textId="6B44FEF0" w:rsidR="00B51AFE" w:rsidRPr="002B6EEC" w:rsidRDefault="00B51AFE" w:rsidP="00235E3B">
      <w:pPr>
        <w:jc w:val="both"/>
        <w:rPr>
          <w:color w:val="000000"/>
          <w:sz w:val="22"/>
          <w:szCs w:val="22"/>
          <w:rPrChange w:id="11352" w:author="Chen Liao" w:date="2021-03-29T18:57:00Z">
            <w:rPr>
              <w:color w:val="000000"/>
              <w:sz w:val="20"/>
              <w:szCs w:val="20"/>
            </w:rPr>
          </w:rPrChange>
        </w:rPr>
      </w:pPr>
      <w:ins w:id="11353" w:author="Chen Liao" w:date="2021-03-14T09:58:00Z">
        <w:r w:rsidRPr="002B6EEC">
          <w:rPr>
            <w:b/>
            <w:bCs/>
            <w:color w:val="000000"/>
            <w:sz w:val="22"/>
            <w:szCs w:val="22"/>
            <w:rPrChange w:id="11354" w:author="Chen Liao" w:date="2021-03-29T18:57:00Z">
              <w:rPr>
                <w:color w:val="000000"/>
              </w:rPr>
            </w:rPrChange>
          </w:rPr>
          <w:t>Beta diversity</w:t>
        </w:r>
      </w:ins>
      <w:ins w:id="11355" w:author="Chen Liao" w:date="2021-03-29T08:27:00Z">
        <w:r w:rsidR="00222D6D" w:rsidRPr="002B6EEC">
          <w:rPr>
            <w:b/>
            <w:bCs/>
            <w:color w:val="000000"/>
            <w:sz w:val="22"/>
            <w:szCs w:val="22"/>
            <w:rPrChange w:id="11356" w:author="Chen Liao" w:date="2021-03-29T18:57:00Z">
              <w:rPr>
                <w:color w:val="000000"/>
              </w:rPr>
            </w:rPrChange>
          </w:rPr>
          <w:t xml:space="preserve"> and </w:t>
        </w:r>
        <w:proofErr w:type="spellStart"/>
        <w:r w:rsidR="00222D6D" w:rsidRPr="002B6EEC">
          <w:rPr>
            <w:b/>
            <w:bCs/>
            <w:color w:val="000000"/>
            <w:sz w:val="22"/>
            <w:szCs w:val="22"/>
            <w:rPrChange w:id="11357" w:author="Chen Liao" w:date="2021-03-29T18:57:00Z">
              <w:rPr>
                <w:color w:val="000000"/>
              </w:rPr>
            </w:rPrChange>
          </w:rPr>
          <w:t>PCoA</w:t>
        </w:r>
        <w:proofErr w:type="spellEnd"/>
        <w:r w:rsidR="00222D6D" w:rsidRPr="002B6EEC">
          <w:rPr>
            <w:b/>
            <w:bCs/>
            <w:color w:val="000000"/>
            <w:sz w:val="22"/>
            <w:szCs w:val="22"/>
            <w:rPrChange w:id="11358" w:author="Chen Liao" w:date="2021-03-29T18:57:00Z">
              <w:rPr>
                <w:color w:val="000000"/>
              </w:rPr>
            </w:rPrChange>
          </w:rPr>
          <w:t xml:space="preserve"> analysis</w:t>
        </w:r>
        <w:r w:rsidR="00C17A74" w:rsidRPr="002B6EEC">
          <w:rPr>
            <w:color w:val="000000"/>
            <w:sz w:val="22"/>
            <w:szCs w:val="22"/>
            <w:rPrChange w:id="11359" w:author="Chen Liao" w:date="2021-03-29T18:57:00Z">
              <w:rPr>
                <w:color w:val="000000"/>
              </w:rPr>
            </w:rPrChange>
          </w:rPr>
          <w:t xml:space="preserve">. </w:t>
        </w:r>
      </w:ins>
      <w:ins w:id="11360" w:author="Chen Liao" w:date="2021-03-14T09:58:00Z">
        <w:r w:rsidRPr="002B6EEC">
          <w:rPr>
            <w:color w:val="2A2A2A"/>
            <w:sz w:val="22"/>
            <w:szCs w:val="22"/>
            <w:shd w:val="clear" w:color="auto" w:fill="FFFFFF"/>
            <w:rPrChange w:id="11361" w:author="Chen Liao" w:date="2021-03-29T18:57:00Z">
              <w:rPr>
                <w:color w:val="2A2A2A"/>
                <w:shd w:val="clear" w:color="auto" w:fill="FFFFFF"/>
              </w:rPr>
            </w:rPrChange>
          </w:rPr>
          <w:t xml:space="preserve">Beta diversity, which illustrates differences in taxonomic diversity between different vendors were examined using recently developed tools that are robust for investigating compositional data: DEICODE </w:t>
        </w:r>
        <w:r w:rsidRPr="002B6EEC">
          <w:rPr>
            <w:color w:val="2A2A2A"/>
            <w:sz w:val="22"/>
            <w:szCs w:val="22"/>
            <w:shd w:val="clear" w:color="auto" w:fill="FFFFFF"/>
            <w:rPrChange w:id="11362" w:author="Chen Liao" w:date="2021-03-29T18:57:00Z">
              <w:rPr>
                <w:color w:val="2A2A2A"/>
                <w:shd w:val="clear" w:color="auto" w:fill="FFFFFF"/>
              </w:rPr>
            </w:rPrChange>
          </w:rPr>
          <w:fldChar w:fldCharType="begin"/>
        </w:r>
        <w:r w:rsidRPr="002B6EEC">
          <w:rPr>
            <w:color w:val="2A2A2A"/>
            <w:sz w:val="22"/>
            <w:szCs w:val="22"/>
            <w:shd w:val="clear" w:color="auto" w:fill="FFFFFF"/>
            <w:rPrChange w:id="11363" w:author="Chen Liao" w:date="2021-03-29T18:57:00Z">
              <w:rPr>
                <w:color w:val="2A2A2A"/>
                <w:shd w:val="clear" w:color="auto" w:fill="FFFFFF"/>
              </w:rPr>
            </w:rPrChange>
          </w:rPr>
          <w:instrText xml:space="preserve"> ADDIN NE.Ref.{78BC2D8E-9613-4999-B875-2C7AAA5C43F8}</w:instrText>
        </w:r>
        <w:r w:rsidRPr="002B6EEC">
          <w:rPr>
            <w:color w:val="2A2A2A"/>
            <w:sz w:val="22"/>
            <w:szCs w:val="22"/>
            <w:shd w:val="clear" w:color="auto" w:fill="FFFFFF"/>
            <w:rPrChange w:id="11364" w:author="Chen Liao" w:date="2021-03-29T18:57:00Z">
              <w:rPr>
                <w:color w:val="2A2A2A"/>
                <w:shd w:val="clear" w:color="auto" w:fill="FFFFFF"/>
              </w:rPr>
            </w:rPrChange>
          </w:rPr>
          <w:fldChar w:fldCharType="separate"/>
        </w:r>
        <w:r w:rsidRPr="002B6EEC">
          <w:rPr>
            <w:color w:val="080000"/>
            <w:sz w:val="22"/>
            <w:szCs w:val="22"/>
            <w:rPrChange w:id="11365" w:author="Chen Liao" w:date="2021-03-29T18:57:00Z">
              <w:rPr>
                <w:color w:val="080000"/>
              </w:rPr>
            </w:rPrChange>
          </w:rPr>
          <w:t>[20]</w:t>
        </w:r>
        <w:r w:rsidRPr="002B6EEC">
          <w:rPr>
            <w:color w:val="2A2A2A"/>
            <w:sz w:val="22"/>
            <w:szCs w:val="22"/>
            <w:shd w:val="clear" w:color="auto" w:fill="FFFFFF"/>
            <w:rPrChange w:id="11366" w:author="Chen Liao" w:date="2021-03-29T18:57:00Z">
              <w:rPr>
                <w:color w:val="2A2A2A"/>
                <w:shd w:val="clear" w:color="auto" w:fill="FFFFFF"/>
              </w:rPr>
            </w:rPrChange>
          </w:rPr>
          <w:fldChar w:fldCharType="end"/>
        </w:r>
        <w:r w:rsidRPr="002B6EEC">
          <w:rPr>
            <w:color w:val="2A2A2A"/>
            <w:sz w:val="22"/>
            <w:szCs w:val="22"/>
            <w:shd w:val="clear" w:color="auto" w:fill="FFFFFF"/>
            <w:rPrChange w:id="11367" w:author="Chen Liao" w:date="2021-03-29T18:57:00Z">
              <w:rPr>
                <w:color w:val="2A2A2A"/>
                <w:shd w:val="clear" w:color="auto" w:fill="FFFFFF"/>
              </w:rPr>
            </w:rPrChange>
          </w:rPr>
          <w:t>.</w:t>
        </w:r>
      </w:ins>
    </w:p>
    <w:p w14:paraId="35742E05" w14:textId="01FA7EC9" w:rsidR="00524C76" w:rsidRPr="002B6EEC" w:rsidRDefault="006B2B11">
      <w:pPr>
        <w:jc w:val="both"/>
        <w:rPr>
          <w:ins w:id="11368" w:author="Chen Liao" w:date="2021-03-29T05:42:00Z"/>
          <w:color w:val="000000"/>
          <w:sz w:val="22"/>
          <w:szCs w:val="22"/>
          <w:rPrChange w:id="11369" w:author="Chen Liao" w:date="2021-03-29T18:57:00Z">
            <w:rPr>
              <w:ins w:id="11370" w:author="Chen Liao" w:date="2021-03-29T05:42:00Z"/>
              <w:color w:val="000000"/>
            </w:rPr>
          </w:rPrChange>
        </w:rPr>
      </w:pPr>
      <w:del w:id="11371" w:author="Chen Liao" w:date="2021-03-29T05:41:00Z">
        <w:r w:rsidRPr="002B6EEC" w:rsidDel="00524C76">
          <w:rPr>
            <w:color w:val="000000"/>
            <w:sz w:val="22"/>
            <w:szCs w:val="22"/>
            <w:rPrChange w:id="11372" w:author="Chen Liao" w:date="2021-03-29T18:57:00Z">
              <w:rPr>
                <w:color w:val="000000"/>
                <w:sz w:val="20"/>
                <w:szCs w:val="20"/>
              </w:rPr>
            </w:rPrChange>
          </w:rPr>
          <w:br w:type="page"/>
        </w:r>
      </w:del>
    </w:p>
    <w:p w14:paraId="68C80DC9" w14:textId="75CDB215" w:rsidR="006D6D2E" w:rsidRPr="002B6EEC" w:rsidRDefault="00BF36AA" w:rsidP="006D6D2E">
      <w:pPr>
        <w:pStyle w:val="paragraph"/>
        <w:spacing w:before="0" w:beforeAutospacing="0" w:after="0" w:afterAutospacing="0"/>
        <w:jc w:val="both"/>
        <w:rPr>
          <w:ins w:id="11373" w:author="Chen Liao" w:date="2021-03-29T17:57:00Z"/>
          <w:rFonts w:ascii="Times New Roman" w:eastAsia="Times New Roman" w:hAnsi="Times New Roman" w:cs="Times New Roman"/>
          <w:color w:val="000000"/>
          <w:sz w:val="22"/>
          <w:szCs w:val="22"/>
          <w:rPrChange w:id="11374" w:author="Chen Liao" w:date="2021-03-29T18:57:00Z">
            <w:rPr>
              <w:ins w:id="11375" w:author="Chen Liao" w:date="2021-03-29T17:57:00Z"/>
              <w:sz w:val="22"/>
              <w:szCs w:val="22"/>
            </w:rPr>
          </w:rPrChange>
        </w:rPr>
        <w:pPrChange w:id="11376" w:author="Chen Liao" w:date="2021-03-29T17:58:00Z">
          <w:pPr>
            <w:ind w:firstLine="720"/>
          </w:pPr>
        </w:pPrChange>
      </w:pPr>
      <w:ins w:id="11377" w:author="Chen Liao" w:date="2021-03-29T08:27:00Z">
        <w:r w:rsidRPr="002B6EEC">
          <w:rPr>
            <w:rFonts w:ascii="Times New Roman" w:eastAsia="Times New Roman" w:hAnsi="Times New Roman" w:cs="Times New Roman"/>
            <w:b/>
            <w:bCs/>
            <w:color w:val="000000"/>
            <w:sz w:val="22"/>
            <w:szCs w:val="22"/>
            <w:rPrChange w:id="11378" w:author="Chen Liao" w:date="2021-03-29T18:57:00Z">
              <w:rPr>
                <w:b/>
                <w:bCs/>
                <w:color w:val="000000"/>
              </w:rPr>
            </w:rPrChange>
          </w:rPr>
          <w:t>Ecological inference of</w:t>
        </w:r>
      </w:ins>
      <w:ins w:id="11379" w:author="Chen Liao" w:date="2021-03-29T08:28:00Z">
        <w:r w:rsidRPr="002B6EEC">
          <w:rPr>
            <w:rFonts w:ascii="Times New Roman" w:eastAsia="Times New Roman" w:hAnsi="Times New Roman" w:cs="Times New Roman"/>
            <w:b/>
            <w:bCs/>
            <w:color w:val="000000"/>
            <w:sz w:val="22"/>
            <w:szCs w:val="22"/>
            <w:rPrChange w:id="11380" w:author="Chen Liao" w:date="2021-03-29T18:57:00Z">
              <w:rPr>
                <w:b/>
                <w:bCs/>
                <w:color w:val="000000"/>
              </w:rPr>
            </w:rPrChange>
          </w:rPr>
          <w:t xml:space="preserve"> dietary fiber responses.</w:t>
        </w:r>
      </w:ins>
      <w:ins w:id="11381" w:author="Chen Liao" w:date="2021-03-29T09:02:00Z">
        <w:r w:rsidR="00B72635" w:rsidRPr="002B6EEC">
          <w:rPr>
            <w:rFonts w:ascii="Times New Roman" w:eastAsia="Times New Roman" w:hAnsi="Times New Roman" w:cs="Times New Roman"/>
            <w:b/>
            <w:bCs/>
            <w:color w:val="000000"/>
            <w:sz w:val="22"/>
            <w:szCs w:val="22"/>
            <w:rPrChange w:id="11382" w:author="Chen Liao" w:date="2021-03-29T18:57:00Z">
              <w:rPr>
                <w:b/>
                <w:bCs/>
                <w:color w:val="000000"/>
              </w:rPr>
            </w:rPrChange>
          </w:rPr>
          <w:t xml:space="preserve"> </w:t>
        </w:r>
      </w:ins>
      <w:ins w:id="11383" w:author="Chen Liao" w:date="2021-03-29T08:31:00Z">
        <w:r w:rsidR="002646B6" w:rsidRPr="002B6EEC">
          <w:rPr>
            <w:rFonts w:ascii="Times New Roman" w:eastAsia="Times New Roman" w:hAnsi="Times New Roman" w:cs="Times New Roman"/>
            <w:color w:val="000000"/>
            <w:sz w:val="22"/>
            <w:szCs w:val="22"/>
            <w:rPrChange w:id="11384" w:author="Chen Liao" w:date="2021-03-29T18:57:00Z">
              <w:rPr>
                <w:color w:val="000000"/>
              </w:rPr>
            </w:rPrChange>
          </w:rPr>
          <w:t xml:space="preserve">Bayesian regression techniques were used to parameterize the generalized Lotka-Volterra </w:t>
        </w:r>
      </w:ins>
      <w:ins w:id="11385" w:author="Chen Liao" w:date="2021-03-29T08:59:00Z">
        <w:r w:rsidR="00B72635" w:rsidRPr="002B6EEC">
          <w:rPr>
            <w:rFonts w:ascii="Times New Roman" w:eastAsia="Times New Roman" w:hAnsi="Times New Roman" w:cs="Times New Roman"/>
            <w:color w:val="000000"/>
            <w:sz w:val="22"/>
            <w:szCs w:val="22"/>
            <w:rPrChange w:id="11386" w:author="Chen Liao" w:date="2021-03-29T18:57:00Z">
              <w:rPr>
                <w:color w:val="000000"/>
              </w:rPr>
            </w:rPrChange>
          </w:rPr>
          <w:t>(</w:t>
        </w:r>
        <w:proofErr w:type="spellStart"/>
        <w:r w:rsidR="00B72635" w:rsidRPr="002B6EEC">
          <w:rPr>
            <w:rFonts w:ascii="Times New Roman" w:eastAsia="Times New Roman" w:hAnsi="Times New Roman" w:cs="Times New Roman"/>
            <w:color w:val="000000"/>
            <w:sz w:val="22"/>
            <w:szCs w:val="22"/>
            <w:rPrChange w:id="11387" w:author="Chen Liao" w:date="2021-03-29T18:57:00Z">
              <w:rPr>
                <w:color w:val="000000"/>
              </w:rPr>
            </w:rPrChange>
          </w:rPr>
          <w:t>gLV</w:t>
        </w:r>
        <w:proofErr w:type="spellEnd"/>
        <w:r w:rsidR="00B72635" w:rsidRPr="002B6EEC">
          <w:rPr>
            <w:rFonts w:ascii="Times New Roman" w:eastAsia="Times New Roman" w:hAnsi="Times New Roman" w:cs="Times New Roman"/>
            <w:color w:val="000000"/>
            <w:sz w:val="22"/>
            <w:szCs w:val="22"/>
            <w:rPrChange w:id="11388" w:author="Chen Liao" w:date="2021-03-29T18:57:00Z">
              <w:rPr>
                <w:color w:val="000000"/>
              </w:rPr>
            </w:rPrChange>
          </w:rPr>
          <w:t xml:space="preserve">) </w:t>
        </w:r>
      </w:ins>
      <w:ins w:id="11389" w:author="Chen Liao" w:date="2021-03-29T08:31:00Z">
        <w:r w:rsidR="002646B6" w:rsidRPr="002B6EEC">
          <w:rPr>
            <w:rFonts w:ascii="Times New Roman" w:eastAsia="Times New Roman" w:hAnsi="Times New Roman" w:cs="Times New Roman"/>
            <w:color w:val="000000"/>
            <w:sz w:val="22"/>
            <w:szCs w:val="22"/>
            <w:rPrChange w:id="11390" w:author="Chen Liao" w:date="2021-03-29T18:57:00Z">
              <w:rPr>
                <w:color w:val="000000"/>
              </w:rPr>
            </w:rPrChange>
          </w:rPr>
          <w:t>mode</w:t>
        </w:r>
      </w:ins>
      <w:ins w:id="11391" w:author="Chen Liao" w:date="2021-03-29T09:00:00Z">
        <w:r w:rsidR="00B72635" w:rsidRPr="002B6EEC">
          <w:rPr>
            <w:rFonts w:ascii="Times New Roman" w:eastAsia="Times New Roman" w:hAnsi="Times New Roman" w:cs="Times New Roman"/>
            <w:color w:val="000000"/>
            <w:sz w:val="22"/>
            <w:szCs w:val="22"/>
            <w:rPrChange w:id="11392" w:author="Chen Liao" w:date="2021-03-29T18:57:00Z">
              <w:rPr>
                <w:color w:val="000000"/>
              </w:rPr>
            </w:rPrChange>
          </w:rPr>
          <w:t>l</w:t>
        </w:r>
      </w:ins>
      <w:ins w:id="11393" w:author="Chen Liao" w:date="2021-03-29T09:05:00Z">
        <w:r w:rsidR="00B72635" w:rsidRPr="002B6EEC">
          <w:rPr>
            <w:rFonts w:ascii="Times New Roman" w:eastAsia="Times New Roman" w:hAnsi="Times New Roman" w:cs="Times New Roman"/>
            <w:color w:val="000000"/>
            <w:sz w:val="22"/>
            <w:szCs w:val="22"/>
            <w:rPrChange w:id="11394" w:author="Chen Liao" w:date="2021-03-29T18:57:00Z">
              <w:rPr>
                <w:color w:val="000000"/>
              </w:rPr>
            </w:rPrChange>
          </w:rPr>
          <w:t xml:space="preserve">, as similarly used in </w:t>
        </w:r>
        <w:commentRangeStart w:id="11395"/>
        <w:proofErr w:type="spellStart"/>
        <w:r w:rsidR="00B72635" w:rsidRPr="002B6EEC">
          <w:rPr>
            <w:rFonts w:ascii="Times New Roman" w:eastAsia="Times New Roman" w:hAnsi="Times New Roman" w:cs="Times New Roman"/>
            <w:color w:val="000000"/>
            <w:sz w:val="22"/>
            <w:szCs w:val="22"/>
            <w:rPrChange w:id="11396" w:author="Chen Liao" w:date="2021-03-29T18:57:00Z">
              <w:rPr>
                <w:color w:val="000000"/>
              </w:rPr>
            </w:rPrChange>
          </w:rPr>
          <w:t>Morjaria</w:t>
        </w:r>
        <w:proofErr w:type="spellEnd"/>
        <w:r w:rsidR="00B72635" w:rsidRPr="002B6EEC">
          <w:rPr>
            <w:rFonts w:ascii="Times New Roman" w:eastAsia="Times New Roman" w:hAnsi="Times New Roman" w:cs="Times New Roman"/>
            <w:color w:val="000000"/>
            <w:sz w:val="22"/>
            <w:szCs w:val="22"/>
            <w:rPrChange w:id="11397" w:author="Chen Liao" w:date="2021-03-29T18:57:00Z">
              <w:rPr>
                <w:color w:val="000000"/>
              </w:rPr>
            </w:rPrChange>
          </w:rPr>
          <w:t xml:space="preserve"> et al.</w:t>
        </w:r>
        <w:commentRangeEnd w:id="11395"/>
        <w:r w:rsidR="00B72635" w:rsidRPr="002B6EEC">
          <w:rPr>
            <w:rStyle w:val="CommentReference"/>
            <w:rFonts w:ascii="Times New Roman" w:eastAsia="Times New Roman" w:hAnsi="Times New Roman" w:cs="Times New Roman"/>
            <w:sz w:val="15"/>
            <w:szCs w:val="15"/>
            <w:rPrChange w:id="11398" w:author="Chen Liao" w:date="2021-03-29T18:57:00Z">
              <w:rPr>
                <w:rStyle w:val="CommentReference"/>
              </w:rPr>
            </w:rPrChange>
          </w:rPr>
          <w:commentReference w:id="11395"/>
        </w:r>
        <w:r w:rsidR="00B72635" w:rsidRPr="002B6EEC">
          <w:rPr>
            <w:rFonts w:ascii="Times New Roman" w:eastAsia="Times New Roman" w:hAnsi="Times New Roman" w:cs="Times New Roman"/>
            <w:color w:val="000000"/>
            <w:sz w:val="22"/>
            <w:szCs w:val="22"/>
            <w:rPrChange w:id="11399" w:author="Chen Liao" w:date="2021-03-29T18:57:00Z">
              <w:rPr>
                <w:color w:val="000000"/>
              </w:rPr>
            </w:rPrChange>
          </w:rPr>
          <w:t xml:space="preserve"> </w:t>
        </w:r>
      </w:ins>
      <w:ins w:id="11400" w:author="Chen Liao" w:date="2021-03-29T17:57:00Z">
        <w:r w:rsidR="006D6D2E" w:rsidRPr="002B6EEC">
          <w:rPr>
            <w:rFonts w:ascii="Times New Roman" w:eastAsia="Times New Roman" w:hAnsi="Times New Roman" w:cs="Times New Roman"/>
            <w:color w:val="000000"/>
            <w:sz w:val="22"/>
            <w:szCs w:val="22"/>
            <w:rPrChange w:id="11401" w:author="Chen Liao" w:date="2021-03-29T18:57:00Z">
              <w:rPr>
                <w:color w:val="000000"/>
              </w:rPr>
            </w:rPrChange>
          </w:rPr>
          <w:t>The generalized Lotka-Volterra (</w:t>
        </w:r>
        <w:proofErr w:type="spellStart"/>
        <w:r w:rsidR="006D6D2E" w:rsidRPr="002B6EEC">
          <w:rPr>
            <w:rFonts w:ascii="Times New Roman" w:eastAsia="Times New Roman" w:hAnsi="Times New Roman" w:cs="Times New Roman"/>
            <w:color w:val="000000"/>
            <w:sz w:val="22"/>
            <w:szCs w:val="22"/>
            <w:rPrChange w:id="11402" w:author="Chen Liao" w:date="2021-03-29T18:57:00Z">
              <w:rPr>
                <w:color w:val="000000"/>
              </w:rPr>
            </w:rPrChange>
          </w:rPr>
          <w:t>gLV</w:t>
        </w:r>
        <w:proofErr w:type="spellEnd"/>
        <w:r w:rsidR="006D6D2E" w:rsidRPr="002B6EEC">
          <w:rPr>
            <w:rFonts w:ascii="Times New Roman" w:eastAsia="Times New Roman" w:hAnsi="Times New Roman" w:cs="Times New Roman"/>
            <w:color w:val="000000"/>
            <w:sz w:val="22"/>
            <w:szCs w:val="22"/>
            <w:rPrChange w:id="11403" w:author="Chen Liao" w:date="2021-03-29T18:57:00Z">
              <w:rPr>
                <w:color w:val="000000"/>
              </w:rPr>
            </w:rPrChange>
          </w:rPr>
          <w:t xml:space="preserve">) model describes </w:t>
        </w:r>
      </w:ins>
      <w:ins w:id="11404" w:author="Chen Liao" w:date="2021-03-29T17:58:00Z">
        <w:r w:rsidR="006D6D2E" w:rsidRPr="002B6EEC">
          <w:rPr>
            <w:rFonts w:ascii="Times New Roman" w:eastAsia="Times New Roman" w:hAnsi="Times New Roman" w:cs="Times New Roman"/>
            <w:color w:val="000000"/>
            <w:sz w:val="22"/>
            <w:szCs w:val="22"/>
            <w:rPrChange w:id="11405" w:author="Chen Liao" w:date="2021-03-29T18:57:00Z">
              <w:rPr>
                <w:color w:val="000000"/>
              </w:rPr>
            </w:rPrChange>
          </w:rPr>
          <w:t>how absolute abundance of bacterial species change over time</w:t>
        </w:r>
      </w:ins>
    </w:p>
    <w:tbl>
      <w:tblPr>
        <w:tblStyle w:val="TableGrid"/>
        <w:tblW w:w="8550" w:type="dxa"/>
        <w:tblLook w:val="04A0" w:firstRow="1" w:lastRow="0" w:firstColumn="1" w:lastColumn="0" w:noHBand="0" w:noVBand="1"/>
      </w:tblPr>
      <w:tblGrid>
        <w:gridCol w:w="919"/>
        <w:gridCol w:w="6659"/>
        <w:gridCol w:w="972"/>
      </w:tblGrid>
      <w:tr w:rsidR="006D6D2E" w:rsidRPr="002B6EEC" w14:paraId="6FED0D05" w14:textId="77777777" w:rsidTr="002B6EEC">
        <w:trPr>
          <w:ins w:id="11406" w:author="Chen Liao" w:date="2021-03-29T17:57:00Z"/>
        </w:trPr>
        <w:tc>
          <w:tcPr>
            <w:tcW w:w="919" w:type="dxa"/>
            <w:tcBorders>
              <w:top w:val="nil"/>
              <w:left w:val="nil"/>
              <w:bottom w:val="nil"/>
              <w:right w:val="nil"/>
            </w:tcBorders>
            <w:shd w:val="clear" w:color="auto" w:fill="auto"/>
          </w:tcPr>
          <w:p w14:paraId="5DC5D17A" w14:textId="77777777" w:rsidR="006D6D2E" w:rsidRPr="002B6EEC" w:rsidRDefault="006D6D2E" w:rsidP="002B6EEC">
            <w:pPr>
              <w:jc w:val="both"/>
              <w:rPr>
                <w:ins w:id="11407" w:author="Chen Liao" w:date="2021-03-29T17:57:00Z"/>
                <w:color w:val="000000"/>
                <w:sz w:val="22"/>
                <w:szCs w:val="22"/>
                <w:lang w:eastAsia="zh-CN"/>
                <w:rPrChange w:id="11408" w:author="Chen Liao" w:date="2021-03-29T18:57:00Z">
                  <w:rPr>
                    <w:ins w:id="11409" w:author="Chen Liao" w:date="2021-03-29T17:57:00Z"/>
                    <w:sz w:val="22"/>
                    <w:szCs w:val="22"/>
                  </w:rPr>
                </w:rPrChange>
              </w:rPr>
            </w:pPr>
          </w:p>
        </w:tc>
        <w:tc>
          <w:tcPr>
            <w:tcW w:w="6659" w:type="dxa"/>
            <w:tcBorders>
              <w:top w:val="nil"/>
              <w:left w:val="nil"/>
              <w:bottom w:val="nil"/>
              <w:right w:val="nil"/>
            </w:tcBorders>
            <w:shd w:val="clear" w:color="auto" w:fill="auto"/>
          </w:tcPr>
          <w:p w14:paraId="09022006" w14:textId="1BBF3BB4" w:rsidR="006D6D2E" w:rsidRPr="002B6EEC" w:rsidRDefault="006D6D2E" w:rsidP="002B6EEC">
            <w:pPr>
              <w:jc w:val="both"/>
              <w:rPr>
                <w:ins w:id="11410" w:author="Chen Liao" w:date="2021-03-29T17:57:00Z"/>
                <w:color w:val="000000"/>
                <w:sz w:val="22"/>
                <w:szCs w:val="22"/>
                <w:lang w:eastAsia="zh-CN"/>
                <w:rPrChange w:id="11411" w:author="Chen Liao" w:date="2021-03-29T18:57:00Z">
                  <w:rPr>
                    <w:ins w:id="11412" w:author="Chen Liao" w:date="2021-03-29T17:57:00Z"/>
                    <w:sz w:val="22"/>
                    <w:szCs w:val="22"/>
                  </w:rPr>
                </w:rPrChange>
              </w:rPr>
            </w:pPr>
            <m:oMathPara>
              <m:oMath>
                <m:f>
                  <m:fPr>
                    <m:ctrlPr>
                      <w:ins w:id="11413" w:author="Chen Liao" w:date="2021-03-29T17:57:00Z">
                        <w:rPr>
                          <w:rFonts w:ascii="Cambria Math" w:hAnsi="Cambria Math"/>
                          <w:color w:val="000000"/>
                          <w:sz w:val="22"/>
                          <w:szCs w:val="22"/>
                          <w:lang w:eastAsia="zh-CN"/>
                          <w:rPrChange w:id="11414" w:author="Chen Liao" w:date="2021-03-29T18:57:00Z">
                            <w:rPr>
                              <w:rFonts w:ascii="Cambria Math" w:hAnsi="Cambria Math"/>
                              <w:sz w:val="22"/>
                              <w:szCs w:val="22"/>
                            </w:rPr>
                          </w:rPrChange>
                        </w:rPr>
                      </w:ins>
                    </m:ctrlPr>
                  </m:fPr>
                  <m:num>
                    <m:r>
                      <w:ins w:id="11415" w:author="Chen Liao" w:date="2021-03-29T17:57:00Z">
                        <w:rPr>
                          <w:rFonts w:ascii="Cambria Math" w:hAnsi="Cambria Math"/>
                          <w:color w:val="000000"/>
                          <w:sz w:val="22"/>
                          <w:szCs w:val="22"/>
                          <w:lang w:eastAsia="zh-CN"/>
                          <w:rPrChange w:id="11416" w:author="Chen Liao" w:date="2021-03-29T18:57:00Z">
                            <w:rPr>
                              <w:rFonts w:ascii="Cambria Math" w:hAnsi="Cambria Math"/>
                              <w:sz w:val="22"/>
                              <w:szCs w:val="22"/>
                            </w:rPr>
                          </w:rPrChange>
                        </w:rPr>
                        <m:t>d</m:t>
                      </w:ins>
                    </m:r>
                    <m:r>
                      <w:ins w:id="11417" w:author="Chen Liao" w:date="2021-03-29T17:57:00Z">
                        <m:rPr>
                          <m:nor/>
                        </m:rPr>
                        <w:rPr>
                          <w:color w:val="000000"/>
                          <w:sz w:val="22"/>
                          <w:szCs w:val="22"/>
                          <w:lang w:eastAsia="zh-CN"/>
                          <w:rPrChange w:id="11418" w:author="Chen Liao" w:date="2021-03-29T18:57:00Z">
                            <w:rPr>
                              <w:rFonts w:ascii="Cambria Math" w:hAnsi="Cambria Math"/>
                              <w:sz w:val="22"/>
                              <w:szCs w:val="22"/>
                            </w:rPr>
                          </w:rPrChange>
                        </w:rPr>
                        <m:t>log</m:t>
                      </w:ins>
                    </m:r>
                    <m:sSub>
                      <m:sSubPr>
                        <m:ctrlPr>
                          <w:ins w:id="11419" w:author="Chen Liao" w:date="2021-03-29T17:57:00Z">
                            <w:rPr>
                              <w:rFonts w:ascii="Cambria Math" w:hAnsi="Cambria Math"/>
                              <w:color w:val="000000"/>
                              <w:sz w:val="22"/>
                              <w:szCs w:val="22"/>
                              <w:lang w:eastAsia="zh-CN"/>
                              <w:rPrChange w:id="11420" w:author="Chen Liao" w:date="2021-03-29T18:57:00Z">
                                <w:rPr>
                                  <w:rFonts w:ascii="Cambria Math" w:hAnsi="Cambria Math"/>
                                  <w:sz w:val="22"/>
                                  <w:szCs w:val="22"/>
                                </w:rPr>
                              </w:rPrChange>
                            </w:rPr>
                          </w:ins>
                        </m:ctrlPr>
                      </m:sSubPr>
                      <m:e>
                        <m:r>
                          <w:ins w:id="11421" w:author="Chen Liao" w:date="2021-03-29T17:59:00Z">
                            <w:rPr>
                              <w:rFonts w:ascii="Cambria Math" w:hAnsi="Cambria Math"/>
                              <w:color w:val="000000"/>
                              <w:sz w:val="22"/>
                              <w:szCs w:val="22"/>
                              <w:lang w:eastAsia="zh-CN"/>
                              <w:rPrChange w:id="11422" w:author="Chen Liao" w:date="2021-03-29T18:57:00Z">
                                <w:rPr>
                                  <w:rFonts w:ascii="Cambria Math" w:hAnsi="Cambria Math"/>
                                  <w:color w:val="000000"/>
                                  <w:sz w:val="24"/>
                                  <w:szCs w:val="24"/>
                                  <w:lang w:eastAsia="zh-CN"/>
                                </w:rPr>
                              </w:rPrChange>
                            </w:rPr>
                            <m:t>(x</m:t>
                          </w:ins>
                        </m:r>
                      </m:e>
                      <m:sub>
                        <m:r>
                          <w:ins w:id="11423" w:author="Chen Liao" w:date="2021-03-29T17:59:00Z">
                            <w:rPr>
                              <w:rFonts w:ascii="Cambria Math" w:hAnsi="Cambria Math"/>
                              <w:color w:val="000000"/>
                              <w:sz w:val="22"/>
                              <w:szCs w:val="22"/>
                              <w:lang w:eastAsia="zh-CN"/>
                              <w:rPrChange w:id="11424" w:author="Chen Liao" w:date="2021-03-29T18:57:00Z">
                                <w:rPr>
                                  <w:rFonts w:ascii="Cambria Math" w:hAnsi="Cambria Math"/>
                                  <w:color w:val="000000"/>
                                  <w:sz w:val="24"/>
                                  <w:szCs w:val="24"/>
                                  <w:lang w:eastAsia="zh-CN"/>
                                </w:rPr>
                              </w:rPrChange>
                            </w:rPr>
                            <m:t>i</m:t>
                          </w:ins>
                        </m:r>
                      </m:sub>
                    </m:sSub>
                    <m:d>
                      <m:dPr>
                        <m:ctrlPr>
                          <w:ins w:id="11425" w:author="Chen Liao" w:date="2021-03-29T17:57:00Z">
                            <w:rPr>
                              <w:rFonts w:ascii="Cambria Math" w:hAnsi="Cambria Math"/>
                              <w:color w:val="000000"/>
                              <w:sz w:val="22"/>
                              <w:szCs w:val="22"/>
                              <w:lang w:eastAsia="zh-CN"/>
                              <w:rPrChange w:id="11426" w:author="Chen Liao" w:date="2021-03-29T18:57:00Z">
                                <w:rPr>
                                  <w:rFonts w:ascii="Cambria Math" w:hAnsi="Cambria Math"/>
                                  <w:sz w:val="22"/>
                                  <w:szCs w:val="22"/>
                                </w:rPr>
                              </w:rPrChange>
                            </w:rPr>
                          </w:ins>
                        </m:ctrlPr>
                      </m:dPr>
                      <m:e>
                        <m:r>
                          <w:ins w:id="11427" w:author="Chen Liao" w:date="2021-03-29T17:57:00Z">
                            <w:rPr>
                              <w:rFonts w:ascii="Cambria Math" w:hAnsi="Cambria Math"/>
                              <w:color w:val="000000"/>
                              <w:sz w:val="22"/>
                              <w:szCs w:val="22"/>
                              <w:lang w:eastAsia="zh-CN"/>
                              <w:rPrChange w:id="11428" w:author="Chen Liao" w:date="2021-03-29T18:57:00Z">
                                <w:rPr>
                                  <w:rFonts w:ascii="Cambria Math" w:hAnsi="Cambria Math"/>
                                  <w:sz w:val="22"/>
                                  <w:szCs w:val="22"/>
                                </w:rPr>
                              </w:rPrChange>
                            </w:rPr>
                            <m:t>t</m:t>
                          </w:ins>
                        </m:r>
                      </m:e>
                    </m:d>
                    <m:r>
                      <w:ins w:id="11429" w:author="Chen Liao" w:date="2021-03-29T17:59:00Z">
                        <w:rPr>
                          <w:rFonts w:ascii="Cambria Math" w:hAnsi="Cambria Math"/>
                          <w:color w:val="000000"/>
                          <w:sz w:val="22"/>
                          <w:szCs w:val="22"/>
                          <w:lang w:eastAsia="zh-CN"/>
                          <w:rPrChange w:id="11430" w:author="Chen Liao" w:date="2021-03-29T18:57:00Z">
                            <w:rPr>
                              <w:rFonts w:ascii="Cambria Math" w:hAnsi="Cambria Math"/>
                              <w:color w:val="000000"/>
                              <w:sz w:val="24"/>
                              <w:szCs w:val="24"/>
                              <w:lang w:eastAsia="zh-CN"/>
                            </w:rPr>
                          </w:rPrChange>
                        </w:rPr>
                        <m:t>)</m:t>
                      </w:ins>
                    </m:r>
                  </m:num>
                  <m:den>
                    <m:r>
                      <w:ins w:id="11431" w:author="Chen Liao" w:date="2021-03-29T17:57:00Z">
                        <w:rPr>
                          <w:rFonts w:ascii="Cambria Math" w:hAnsi="Cambria Math"/>
                          <w:color w:val="000000"/>
                          <w:sz w:val="22"/>
                          <w:szCs w:val="22"/>
                          <w:lang w:eastAsia="zh-CN"/>
                          <w:rPrChange w:id="11432" w:author="Chen Liao" w:date="2021-03-29T18:57:00Z">
                            <w:rPr>
                              <w:rFonts w:ascii="Cambria Math" w:hAnsi="Cambria Math"/>
                              <w:sz w:val="22"/>
                              <w:szCs w:val="22"/>
                            </w:rPr>
                          </w:rPrChange>
                        </w:rPr>
                        <m:t>dt</m:t>
                      </w:ins>
                    </m:r>
                  </m:den>
                </m:f>
                <m:r>
                  <w:ins w:id="11433" w:author="Chen Liao" w:date="2021-03-29T17:57:00Z">
                    <m:rPr>
                      <m:sty m:val="p"/>
                    </m:rPr>
                    <w:rPr>
                      <w:rFonts w:ascii="Cambria Math" w:hAnsi="Cambria Math"/>
                      <w:color w:val="000000"/>
                      <w:sz w:val="22"/>
                      <w:szCs w:val="22"/>
                      <w:lang w:eastAsia="zh-CN"/>
                      <w:rPrChange w:id="11434" w:author="Chen Liao" w:date="2021-03-29T18:57:00Z">
                        <w:rPr>
                          <w:rFonts w:ascii="Cambria Math" w:hAnsi="Cambria Math"/>
                          <w:sz w:val="22"/>
                          <w:szCs w:val="22"/>
                        </w:rPr>
                      </w:rPrChange>
                    </w:rPr>
                    <m:t>=</m:t>
                  </w:ins>
                </m:r>
                <m:sSub>
                  <m:sSubPr>
                    <m:ctrlPr>
                      <w:ins w:id="11435" w:author="Chen Liao" w:date="2021-03-29T17:57:00Z">
                        <w:rPr>
                          <w:rFonts w:ascii="Cambria Math" w:hAnsi="Cambria Math"/>
                          <w:color w:val="000000"/>
                          <w:sz w:val="22"/>
                          <w:szCs w:val="22"/>
                          <w:lang w:eastAsia="zh-CN"/>
                          <w:rPrChange w:id="11436" w:author="Chen Liao" w:date="2021-03-29T18:57:00Z">
                            <w:rPr>
                              <w:rFonts w:ascii="Cambria Math" w:hAnsi="Cambria Math"/>
                              <w:sz w:val="22"/>
                              <w:szCs w:val="22"/>
                            </w:rPr>
                          </w:rPrChange>
                        </w:rPr>
                      </w:ins>
                    </m:ctrlPr>
                  </m:sSubPr>
                  <m:e>
                    <m:r>
                      <w:ins w:id="11437" w:author="Chen Liao" w:date="2021-03-29T17:59:00Z">
                        <w:rPr>
                          <w:rFonts w:ascii="Cambria Math" w:hAnsi="Cambria Math"/>
                          <w:color w:val="000000"/>
                          <w:sz w:val="22"/>
                          <w:szCs w:val="22"/>
                          <w:lang w:eastAsia="zh-CN"/>
                          <w:rPrChange w:id="11438" w:author="Chen Liao" w:date="2021-03-29T18:57:00Z">
                            <w:rPr>
                              <w:rFonts w:ascii="Cambria Math" w:hAnsi="Cambria Math"/>
                              <w:color w:val="000000"/>
                              <w:sz w:val="24"/>
                              <w:szCs w:val="24"/>
                              <w:lang w:eastAsia="zh-CN"/>
                            </w:rPr>
                          </w:rPrChange>
                        </w:rPr>
                        <m:t>α</m:t>
                      </w:ins>
                    </m:r>
                  </m:e>
                  <m:sub>
                    <m:r>
                      <w:ins w:id="11439" w:author="Chen Liao" w:date="2021-03-29T17:59:00Z">
                        <w:rPr>
                          <w:rFonts w:ascii="Cambria Math" w:hAnsi="Cambria Math"/>
                          <w:color w:val="000000"/>
                          <w:sz w:val="22"/>
                          <w:szCs w:val="22"/>
                          <w:lang w:eastAsia="zh-CN"/>
                          <w:rPrChange w:id="11440" w:author="Chen Liao" w:date="2021-03-29T18:57:00Z">
                            <w:rPr>
                              <w:rFonts w:ascii="Cambria Math" w:hAnsi="Cambria Math"/>
                              <w:color w:val="000000"/>
                              <w:sz w:val="24"/>
                              <w:szCs w:val="24"/>
                              <w:lang w:eastAsia="zh-CN"/>
                            </w:rPr>
                          </w:rPrChange>
                        </w:rPr>
                        <m:t>i</m:t>
                      </w:ins>
                    </m:r>
                  </m:sub>
                </m:sSub>
                <m:r>
                  <w:ins w:id="11441" w:author="Chen Liao" w:date="2021-03-29T17:57:00Z">
                    <m:rPr>
                      <m:sty m:val="p"/>
                    </m:rPr>
                    <w:rPr>
                      <w:rFonts w:ascii="Cambria Math" w:hAnsi="Cambria Math"/>
                      <w:color w:val="000000"/>
                      <w:sz w:val="22"/>
                      <w:szCs w:val="22"/>
                      <w:lang w:eastAsia="zh-CN"/>
                      <w:rPrChange w:id="11442" w:author="Chen Liao" w:date="2021-03-29T18:57:00Z">
                        <w:rPr>
                          <w:rFonts w:ascii="Cambria Math" w:hAnsi="Cambria Math"/>
                          <w:sz w:val="22"/>
                          <w:szCs w:val="22"/>
                        </w:rPr>
                      </w:rPrChange>
                    </w:rPr>
                    <m:t>+</m:t>
                  </w:ins>
                </m:r>
                <m:nary>
                  <m:naryPr>
                    <m:chr m:val="∑"/>
                    <m:ctrlPr>
                      <w:ins w:id="11443" w:author="Chen Liao" w:date="2021-03-29T17:57:00Z">
                        <w:rPr>
                          <w:rFonts w:ascii="Cambria Math" w:hAnsi="Cambria Math"/>
                          <w:color w:val="000000"/>
                          <w:sz w:val="22"/>
                          <w:szCs w:val="22"/>
                          <w:lang w:eastAsia="zh-CN"/>
                          <w:rPrChange w:id="11444" w:author="Chen Liao" w:date="2021-03-29T18:57:00Z">
                            <w:rPr>
                              <w:rFonts w:ascii="Cambria Math" w:hAnsi="Cambria Math"/>
                              <w:sz w:val="22"/>
                              <w:szCs w:val="22"/>
                            </w:rPr>
                          </w:rPrChange>
                        </w:rPr>
                      </w:ins>
                    </m:ctrlPr>
                  </m:naryPr>
                  <m:sub>
                    <m:r>
                      <w:ins w:id="11445" w:author="Chen Liao" w:date="2021-03-29T17:57:00Z">
                        <w:rPr>
                          <w:rFonts w:ascii="Cambria Math" w:hAnsi="Cambria Math"/>
                          <w:color w:val="000000"/>
                          <w:sz w:val="22"/>
                          <w:szCs w:val="22"/>
                          <w:lang w:eastAsia="zh-CN"/>
                          <w:rPrChange w:id="11446" w:author="Chen Liao" w:date="2021-03-29T18:57:00Z">
                            <w:rPr>
                              <w:rFonts w:ascii="Cambria Math" w:hAnsi="Cambria Math"/>
                              <w:sz w:val="22"/>
                              <w:szCs w:val="22"/>
                            </w:rPr>
                          </w:rPrChange>
                        </w:rPr>
                        <m:t>j</m:t>
                      </w:ins>
                    </m:r>
                    <m:r>
                      <w:ins w:id="11447" w:author="Chen Liao" w:date="2021-03-29T17:57:00Z">
                        <m:rPr>
                          <m:sty m:val="p"/>
                        </m:rPr>
                        <w:rPr>
                          <w:rFonts w:ascii="Cambria Math" w:hAnsi="Cambria Math"/>
                          <w:color w:val="000000"/>
                          <w:sz w:val="22"/>
                          <w:szCs w:val="22"/>
                          <w:lang w:eastAsia="zh-CN"/>
                          <w:rPrChange w:id="11448" w:author="Chen Liao" w:date="2021-03-29T18:57:00Z">
                            <w:rPr>
                              <w:rFonts w:ascii="Cambria Math" w:hAnsi="Cambria Math"/>
                              <w:sz w:val="22"/>
                              <w:szCs w:val="22"/>
                            </w:rPr>
                          </w:rPrChange>
                        </w:rPr>
                        <m:t>=1</m:t>
                      </w:ins>
                    </m:r>
                  </m:sub>
                  <m:sup>
                    <m:r>
                      <w:ins w:id="11449" w:author="Chen Liao" w:date="2021-03-29T18:14:00Z">
                        <w:rPr>
                          <w:rFonts w:ascii="Cambria Math" w:hAnsi="Cambria Math"/>
                          <w:color w:val="000000"/>
                          <w:sz w:val="22"/>
                          <w:szCs w:val="22"/>
                          <w:lang w:eastAsia="zh-CN"/>
                          <w:rPrChange w:id="11450" w:author="Chen Liao" w:date="2021-03-29T18:57:00Z">
                            <w:rPr>
                              <w:rFonts w:ascii="Cambria Math" w:hAnsi="Cambria Math"/>
                              <w:color w:val="000000"/>
                              <w:sz w:val="24"/>
                              <w:szCs w:val="24"/>
                              <w:lang w:eastAsia="zh-CN"/>
                            </w:rPr>
                          </w:rPrChange>
                        </w:rPr>
                        <m:t>M</m:t>
                      </w:ins>
                    </m:r>
                  </m:sup>
                  <m:e>
                    <m:sSub>
                      <m:sSubPr>
                        <m:ctrlPr>
                          <w:ins w:id="11451" w:author="Chen Liao" w:date="2021-03-29T17:57:00Z">
                            <w:rPr>
                              <w:rFonts w:ascii="Cambria Math" w:hAnsi="Cambria Math"/>
                              <w:color w:val="000000"/>
                              <w:sz w:val="22"/>
                              <w:szCs w:val="22"/>
                              <w:lang w:eastAsia="zh-CN"/>
                              <w:rPrChange w:id="11452" w:author="Chen Liao" w:date="2021-03-29T18:57:00Z">
                                <w:rPr>
                                  <w:rFonts w:ascii="Cambria Math" w:hAnsi="Cambria Math"/>
                                  <w:sz w:val="22"/>
                                  <w:szCs w:val="22"/>
                                </w:rPr>
                              </w:rPrChange>
                            </w:rPr>
                          </w:ins>
                        </m:ctrlPr>
                      </m:sSubPr>
                      <m:e>
                        <m:r>
                          <w:ins w:id="11453" w:author="Chen Liao" w:date="2021-03-29T18:00:00Z">
                            <w:rPr>
                              <w:rFonts w:ascii="Cambria Math" w:hAnsi="Cambria Math"/>
                              <w:color w:val="000000"/>
                              <w:sz w:val="22"/>
                              <w:szCs w:val="22"/>
                              <w:lang w:eastAsia="zh-CN"/>
                              <w:rPrChange w:id="11454" w:author="Chen Liao" w:date="2021-03-29T18:57:00Z">
                                <w:rPr>
                                  <w:rFonts w:ascii="Cambria Math" w:hAnsi="Cambria Math"/>
                                  <w:color w:val="000000"/>
                                  <w:sz w:val="24"/>
                                  <w:szCs w:val="24"/>
                                  <w:lang w:eastAsia="zh-CN"/>
                                </w:rPr>
                              </w:rPrChange>
                            </w:rPr>
                            <m:t>β</m:t>
                          </w:ins>
                        </m:r>
                      </m:e>
                      <m:sub>
                        <m:r>
                          <w:ins w:id="11455" w:author="Chen Liao" w:date="2021-03-29T18:00:00Z">
                            <w:rPr>
                              <w:rFonts w:ascii="Cambria Math" w:hAnsi="Cambria Math"/>
                              <w:color w:val="000000"/>
                              <w:sz w:val="22"/>
                              <w:szCs w:val="22"/>
                              <w:lang w:eastAsia="zh-CN"/>
                              <w:rPrChange w:id="11456" w:author="Chen Liao" w:date="2021-03-29T18:57:00Z">
                                <w:rPr>
                                  <w:rFonts w:ascii="Cambria Math" w:hAnsi="Cambria Math"/>
                                  <w:color w:val="000000"/>
                                  <w:sz w:val="24"/>
                                  <w:szCs w:val="24"/>
                                  <w:lang w:eastAsia="zh-CN"/>
                                </w:rPr>
                              </w:rPrChange>
                            </w:rPr>
                            <m:t>i,j</m:t>
                          </w:ins>
                        </m:r>
                      </m:sub>
                    </m:sSub>
                    <m:sSub>
                      <m:sSubPr>
                        <m:ctrlPr>
                          <w:ins w:id="11457" w:author="Chen Liao" w:date="2021-03-29T17:57:00Z">
                            <w:rPr>
                              <w:rFonts w:ascii="Cambria Math" w:hAnsi="Cambria Math"/>
                              <w:color w:val="000000"/>
                              <w:sz w:val="22"/>
                              <w:szCs w:val="22"/>
                              <w:lang w:eastAsia="zh-CN"/>
                              <w:rPrChange w:id="11458" w:author="Chen Liao" w:date="2021-03-29T18:57:00Z">
                                <w:rPr>
                                  <w:rFonts w:ascii="Cambria Math" w:hAnsi="Cambria Math"/>
                                  <w:sz w:val="22"/>
                                  <w:szCs w:val="22"/>
                                </w:rPr>
                              </w:rPrChange>
                            </w:rPr>
                          </w:ins>
                        </m:ctrlPr>
                      </m:sSubPr>
                      <m:e>
                        <m:r>
                          <w:ins w:id="11459" w:author="Chen Liao" w:date="2021-03-29T18:00:00Z">
                            <w:rPr>
                              <w:rFonts w:ascii="Cambria Math" w:hAnsi="Cambria Math"/>
                              <w:color w:val="000000"/>
                              <w:sz w:val="22"/>
                              <w:szCs w:val="22"/>
                              <w:lang w:eastAsia="zh-CN"/>
                              <w:rPrChange w:id="11460" w:author="Chen Liao" w:date="2021-03-29T18:57:00Z">
                                <w:rPr>
                                  <w:rFonts w:ascii="Cambria Math" w:hAnsi="Cambria Math"/>
                                  <w:color w:val="000000"/>
                                  <w:sz w:val="24"/>
                                  <w:szCs w:val="24"/>
                                  <w:lang w:eastAsia="zh-CN"/>
                                </w:rPr>
                              </w:rPrChange>
                            </w:rPr>
                            <m:t>x</m:t>
                          </w:ins>
                        </m:r>
                      </m:e>
                      <m:sub>
                        <m:r>
                          <w:ins w:id="11461" w:author="Chen Liao" w:date="2021-03-29T17:57:00Z">
                            <w:rPr>
                              <w:rFonts w:ascii="Cambria Math" w:hAnsi="Cambria Math"/>
                              <w:color w:val="000000"/>
                              <w:sz w:val="22"/>
                              <w:szCs w:val="22"/>
                              <w:lang w:eastAsia="zh-CN"/>
                              <w:rPrChange w:id="11462" w:author="Chen Liao" w:date="2021-03-29T18:57:00Z">
                                <w:rPr>
                                  <w:rFonts w:ascii="Cambria Math" w:hAnsi="Cambria Math"/>
                                  <w:sz w:val="22"/>
                                  <w:szCs w:val="22"/>
                                </w:rPr>
                              </w:rPrChange>
                            </w:rPr>
                            <m:t>j</m:t>
                          </w:ins>
                        </m:r>
                      </m:sub>
                    </m:sSub>
                    <m:d>
                      <m:dPr>
                        <m:ctrlPr>
                          <w:ins w:id="11463" w:author="Chen Liao" w:date="2021-03-29T17:57:00Z">
                            <w:rPr>
                              <w:rFonts w:ascii="Cambria Math" w:hAnsi="Cambria Math"/>
                              <w:color w:val="000000"/>
                              <w:sz w:val="22"/>
                              <w:szCs w:val="22"/>
                              <w:lang w:eastAsia="zh-CN"/>
                              <w:rPrChange w:id="11464" w:author="Chen Liao" w:date="2021-03-29T18:57:00Z">
                                <w:rPr>
                                  <w:rFonts w:ascii="Cambria Math" w:hAnsi="Cambria Math"/>
                                  <w:sz w:val="22"/>
                                  <w:szCs w:val="22"/>
                                </w:rPr>
                              </w:rPrChange>
                            </w:rPr>
                          </w:ins>
                        </m:ctrlPr>
                      </m:dPr>
                      <m:e>
                        <m:r>
                          <w:ins w:id="11465" w:author="Chen Liao" w:date="2021-03-29T17:57:00Z">
                            <w:rPr>
                              <w:rFonts w:ascii="Cambria Math" w:hAnsi="Cambria Math"/>
                              <w:color w:val="000000"/>
                              <w:sz w:val="22"/>
                              <w:szCs w:val="22"/>
                              <w:lang w:eastAsia="zh-CN"/>
                              <w:rPrChange w:id="11466" w:author="Chen Liao" w:date="2021-03-29T18:57:00Z">
                                <w:rPr>
                                  <w:rFonts w:ascii="Cambria Math" w:hAnsi="Cambria Math"/>
                                  <w:sz w:val="22"/>
                                  <w:szCs w:val="22"/>
                                </w:rPr>
                              </w:rPrChange>
                            </w:rPr>
                            <m:t>t</m:t>
                          </w:ins>
                        </m:r>
                      </m:e>
                    </m:d>
                  </m:e>
                </m:nary>
                <m:r>
                  <w:ins w:id="11467" w:author="Chen Liao" w:date="2021-03-29T18:00:00Z">
                    <w:rPr>
                      <w:rFonts w:ascii="Cambria Math" w:hAnsi="Cambria Math"/>
                      <w:color w:val="000000"/>
                      <w:sz w:val="22"/>
                      <w:szCs w:val="22"/>
                      <w:lang w:eastAsia="zh-CN"/>
                      <w:rPrChange w:id="11468" w:author="Chen Liao" w:date="2021-03-29T18:57:00Z">
                        <w:rPr>
                          <w:rFonts w:ascii="Cambria Math" w:hAnsi="Cambria Math"/>
                          <w:color w:val="000000"/>
                          <w:sz w:val="24"/>
                          <w:szCs w:val="24"/>
                          <w:lang w:eastAsia="zh-CN"/>
                        </w:rPr>
                      </w:rPrChange>
                    </w:rPr>
                    <m:t>+</m:t>
                  </w:ins>
                </m:r>
                <m:sSub>
                  <m:sSubPr>
                    <m:ctrlPr>
                      <w:ins w:id="11469" w:author="Chen Liao" w:date="2021-03-29T18:00:00Z">
                        <w:rPr>
                          <w:rFonts w:ascii="Cambria Math" w:hAnsi="Cambria Math"/>
                          <w:i/>
                          <w:color w:val="000000"/>
                          <w:sz w:val="22"/>
                          <w:szCs w:val="22"/>
                          <w:lang w:eastAsia="zh-CN"/>
                          <w:rPrChange w:id="11470" w:author="Chen Liao" w:date="2021-03-29T18:57:00Z">
                            <w:rPr>
                              <w:rFonts w:ascii="Cambria Math" w:hAnsi="Cambria Math"/>
                              <w:i/>
                              <w:color w:val="000000"/>
                              <w:sz w:val="24"/>
                              <w:szCs w:val="24"/>
                              <w:lang w:eastAsia="zh-CN"/>
                            </w:rPr>
                          </w:rPrChange>
                        </w:rPr>
                      </w:ins>
                    </m:ctrlPr>
                  </m:sSubPr>
                  <m:e>
                    <m:r>
                      <w:ins w:id="11471" w:author="Chen Liao" w:date="2021-03-29T18:01:00Z">
                        <w:rPr>
                          <w:rFonts w:ascii="Cambria Math" w:hAnsi="Cambria Math"/>
                          <w:color w:val="000000"/>
                          <w:sz w:val="22"/>
                          <w:szCs w:val="22"/>
                          <w:lang w:eastAsia="zh-CN"/>
                          <w:rPrChange w:id="11472" w:author="Chen Liao" w:date="2021-03-29T18:57:00Z">
                            <w:rPr>
                              <w:rFonts w:ascii="Cambria Math" w:hAnsi="Cambria Math"/>
                              <w:color w:val="000000"/>
                              <w:sz w:val="24"/>
                              <w:szCs w:val="24"/>
                              <w:lang w:eastAsia="zh-CN"/>
                            </w:rPr>
                          </w:rPrChange>
                        </w:rPr>
                        <m:t>ϵ</m:t>
                      </w:ins>
                    </m:r>
                  </m:e>
                  <m:sub>
                    <m:r>
                      <w:ins w:id="11473" w:author="Chen Liao" w:date="2021-03-29T18:01:00Z">
                        <w:rPr>
                          <w:rFonts w:ascii="Cambria Math" w:hAnsi="Cambria Math"/>
                          <w:color w:val="000000"/>
                          <w:sz w:val="22"/>
                          <w:szCs w:val="22"/>
                          <w:lang w:eastAsia="zh-CN"/>
                          <w:rPrChange w:id="11474" w:author="Chen Liao" w:date="2021-03-29T18:57:00Z">
                            <w:rPr>
                              <w:rFonts w:ascii="Cambria Math" w:hAnsi="Cambria Math"/>
                              <w:color w:val="000000"/>
                              <w:sz w:val="24"/>
                              <w:szCs w:val="24"/>
                              <w:lang w:eastAsia="zh-CN"/>
                            </w:rPr>
                          </w:rPrChange>
                        </w:rPr>
                        <m:t>i</m:t>
                      </w:ins>
                    </m:r>
                  </m:sub>
                </m:sSub>
                <m:r>
                  <w:ins w:id="11475" w:author="Chen Liao" w:date="2021-03-29T18:02:00Z">
                    <w:rPr>
                      <w:rFonts w:ascii="Cambria Math" w:hAnsi="Cambria Math"/>
                      <w:color w:val="000000"/>
                      <w:sz w:val="22"/>
                      <w:szCs w:val="22"/>
                      <w:lang w:eastAsia="zh-CN"/>
                      <w:rPrChange w:id="11476" w:author="Chen Liao" w:date="2021-03-29T18:57:00Z">
                        <w:rPr>
                          <w:rFonts w:ascii="Cambria Math" w:hAnsi="Cambria Math"/>
                          <w:color w:val="000000"/>
                          <w:sz w:val="24"/>
                          <w:szCs w:val="24"/>
                          <w:lang w:eastAsia="zh-CN"/>
                        </w:rPr>
                      </w:rPrChange>
                    </w:rPr>
                    <m:t>u(t)</m:t>
                  </w:ins>
                </m:r>
              </m:oMath>
            </m:oMathPara>
          </w:p>
        </w:tc>
        <w:tc>
          <w:tcPr>
            <w:tcW w:w="972" w:type="dxa"/>
            <w:tcBorders>
              <w:top w:val="nil"/>
              <w:left w:val="nil"/>
              <w:bottom w:val="nil"/>
              <w:right w:val="nil"/>
            </w:tcBorders>
            <w:shd w:val="clear" w:color="auto" w:fill="auto"/>
          </w:tcPr>
          <w:p w14:paraId="31932C78" w14:textId="77777777" w:rsidR="006D6D2E" w:rsidRPr="002B6EEC" w:rsidRDefault="006D6D2E" w:rsidP="002B6EEC">
            <w:pPr>
              <w:jc w:val="both"/>
              <w:rPr>
                <w:ins w:id="11477" w:author="Chen Liao" w:date="2021-03-29T17:57:00Z"/>
                <w:color w:val="000000"/>
                <w:sz w:val="22"/>
                <w:szCs w:val="22"/>
                <w:lang w:eastAsia="zh-CN"/>
                <w:rPrChange w:id="11478" w:author="Chen Liao" w:date="2021-03-29T18:57:00Z">
                  <w:rPr>
                    <w:ins w:id="11479" w:author="Chen Liao" w:date="2021-03-29T17:57:00Z"/>
                    <w:sz w:val="22"/>
                    <w:szCs w:val="22"/>
                  </w:rPr>
                </w:rPrChange>
              </w:rPr>
            </w:pPr>
          </w:p>
          <w:p w14:paraId="761DCA76" w14:textId="77777777" w:rsidR="006D6D2E" w:rsidRPr="002B6EEC" w:rsidRDefault="006D6D2E" w:rsidP="002B6EEC">
            <w:pPr>
              <w:jc w:val="both"/>
              <w:rPr>
                <w:ins w:id="11480" w:author="Chen Liao" w:date="2021-03-29T17:57:00Z"/>
                <w:color w:val="000000"/>
                <w:sz w:val="22"/>
                <w:szCs w:val="22"/>
                <w:lang w:eastAsia="zh-CN"/>
                <w:rPrChange w:id="11481" w:author="Chen Liao" w:date="2021-03-29T18:57:00Z">
                  <w:rPr>
                    <w:ins w:id="11482" w:author="Chen Liao" w:date="2021-03-29T17:57:00Z"/>
                    <w:sz w:val="22"/>
                    <w:szCs w:val="22"/>
                  </w:rPr>
                </w:rPrChange>
              </w:rPr>
            </w:pPr>
            <w:ins w:id="11483" w:author="Chen Liao" w:date="2021-03-29T17:57:00Z">
              <w:r w:rsidRPr="002B6EEC">
                <w:rPr>
                  <w:color w:val="000000"/>
                  <w:sz w:val="22"/>
                  <w:szCs w:val="22"/>
                  <w:lang w:eastAsia="zh-CN"/>
                  <w:rPrChange w:id="11484" w:author="Chen Liao" w:date="2021-03-29T18:57:00Z">
                    <w:rPr>
                      <w:sz w:val="22"/>
                      <w:szCs w:val="22"/>
                    </w:rPr>
                  </w:rPrChange>
                </w:rPr>
                <w:t>Eq. (1)</w:t>
              </w:r>
            </w:ins>
          </w:p>
        </w:tc>
      </w:tr>
    </w:tbl>
    <w:p w14:paraId="60C3A763" w14:textId="75CCE330" w:rsidR="006D6D2E" w:rsidRPr="002B6EEC" w:rsidRDefault="00E44CFE" w:rsidP="00FC4161">
      <w:pPr>
        <w:jc w:val="both"/>
        <w:rPr>
          <w:ins w:id="11485" w:author="Chen Liao" w:date="2021-03-29T17:57:00Z"/>
          <w:sz w:val="21"/>
          <w:szCs w:val="21"/>
          <w:rPrChange w:id="11486" w:author="Chen Liao" w:date="2021-03-29T18:57:00Z">
            <w:rPr>
              <w:ins w:id="11487" w:author="Chen Liao" w:date="2021-03-29T17:57:00Z"/>
              <w:sz w:val="22"/>
              <w:szCs w:val="22"/>
            </w:rPr>
          </w:rPrChange>
        </w:rPr>
        <w:pPrChange w:id="11488" w:author="Chen Liao" w:date="2021-03-29T18:08:00Z">
          <w:pPr>
            <w:ind w:firstLine="720"/>
            <w:jc w:val="both"/>
          </w:pPr>
        </w:pPrChange>
      </w:pPr>
      <w:ins w:id="11489" w:author="Chen Liao" w:date="2021-03-29T18:05:00Z">
        <w:r w:rsidRPr="002B6EEC">
          <w:rPr>
            <w:color w:val="000000"/>
            <w:sz w:val="22"/>
            <w:szCs w:val="22"/>
            <w:rPrChange w:id="11490" w:author="Chen Liao" w:date="2021-03-29T18:57:00Z">
              <w:rPr>
                <w:color w:val="000000"/>
              </w:rPr>
            </w:rPrChange>
          </w:rPr>
          <w:t>w</w:t>
        </w:r>
      </w:ins>
      <w:ins w:id="11491" w:author="Chen Liao" w:date="2021-03-29T17:57:00Z">
        <w:r w:rsidR="006D6D2E" w:rsidRPr="002B6EEC">
          <w:rPr>
            <w:color w:val="000000"/>
            <w:sz w:val="22"/>
            <w:szCs w:val="22"/>
            <w:rPrChange w:id="11492" w:author="Chen Liao" w:date="2021-03-29T18:57:00Z">
              <w:rPr>
                <w:sz w:val="22"/>
                <w:szCs w:val="22"/>
              </w:rPr>
            </w:rPrChange>
          </w:rPr>
          <w:t>here</w:t>
        </w:r>
      </w:ins>
      <w:ins w:id="11493" w:author="Chen Liao" w:date="2021-03-29T18:05:00Z">
        <w:r w:rsidRPr="002B6EEC">
          <w:rPr>
            <w:color w:val="000000"/>
            <w:sz w:val="22"/>
            <w:szCs w:val="22"/>
            <w:rPrChange w:id="11494" w:author="Chen Liao" w:date="2021-03-29T18:57:00Z">
              <w:rPr>
                <w:color w:val="000000"/>
              </w:rPr>
            </w:rPrChange>
          </w:rPr>
          <w:t xml:space="preserve"> </w:t>
        </w:r>
      </w:ins>
      <m:oMath>
        <m:r>
          <w:ins w:id="11495" w:author="Chen Liao" w:date="2021-03-29T18:14:00Z">
            <w:rPr>
              <w:rFonts w:ascii="Cambria Math" w:hAnsi="Cambria Math"/>
              <w:color w:val="000000"/>
              <w:sz w:val="22"/>
              <w:szCs w:val="22"/>
              <w:rPrChange w:id="11496" w:author="Chen Liao" w:date="2021-03-29T18:57:00Z">
                <w:rPr>
                  <w:rFonts w:ascii="Cambria Math" w:hAnsi="Cambria Math"/>
                  <w:color w:val="000000"/>
                </w:rPr>
              </w:rPrChange>
            </w:rPr>
            <m:t>M</m:t>
          </w:ins>
        </m:r>
      </m:oMath>
      <w:ins w:id="11497" w:author="Chen Liao" w:date="2021-03-29T18:05:00Z">
        <w:r w:rsidRPr="002B6EEC">
          <w:rPr>
            <w:color w:val="000000"/>
            <w:sz w:val="22"/>
            <w:szCs w:val="22"/>
            <w:rPrChange w:id="11498" w:author="Chen Liao" w:date="2021-03-29T18:57:00Z">
              <w:rPr>
                <w:color w:val="000000"/>
              </w:rPr>
            </w:rPrChange>
          </w:rPr>
          <w:t xml:space="preserve"> is the number of bacterial taxa,</w:t>
        </w:r>
      </w:ins>
      <w:ins w:id="11499" w:author="Chen Liao" w:date="2021-03-29T17:57:00Z">
        <w:r w:rsidR="006D6D2E" w:rsidRPr="002B6EEC">
          <w:rPr>
            <w:color w:val="000000"/>
            <w:sz w:val="22"/>
            <w:szCs w:val="22"/>
            <w:rPrChange w:id="11500" w:author="Chen Liao" w:date="2021-03-29T18:57:00Z">
              <w:rPr>
                <w:sz w:val="22"/>
                <w:szCs w:val="22"/>
              </w:rPr>
            </w:rPrChange>
          </w:rPr>
          <w:t xml:space="preserve"> </w:t>
        </w:r>
      </w:ins>
      <m:oMath>
        <m:sSub>
          <m:sSubPr>
            <m:ctrlPr>
              <w:ins w:id="11501" w:author="Chen Liao" w:date="2021-03-29T17:57:00Z">
                <w:rPr>
                  <w:rFonts w:ascii="Cambria Math" w:hAnsi="Cambria Math"/>
                  <w:color w:val="000000"/>
                  <w:sz w:val="22"/>
                  <w:szCs w:val="22"/>
                  <w:rPrChange w:id="11502" w:author="Chen Liao" w:date="2021-03-29T18:57:00Z">
                    <w:rPr>
                      <w:rFonts w:ascii="Cambria Math" w:hAnsi="Cambria Math"/>
                      <w:sz w:val="22"/>
                      <w:szCs w:val="22"/>
                    </w:rPr>
                  </w:rPrChange>
                </w:rPr>
              </w:ins>
            </m:ctrlPr>
          </m:sSubPr>
          <m:e>
            <m:r>
              <w:ins w:id="11503" w:author="Chen Liao" w:date="2021-03-29T18:02:00Z">
                <w:rPr>
                  <w:rFonts w:ascii="Cambria Math" w:hAnsi="Cambria Math"/>
                  <w:color w:val="000000"/>
                  <w:sz w:val="22"/>
                  <w:szCs w:val="22"/>
                  <w:rPrChange w:id="11504" w:author="Chen Liao" w:date="2021-03-29T18:57:00Z">
                    <w:rPr>
                      <w:rFonts w:ascii="Cambria Math" w:hAnsi="Cambria Math"/>
                      <w:color w:val="000000"/>
                    </w:rPr>
                  </w:rPrChange>
                </w:rPr>
                <m:t>x</m:t>
              </w:ins>
            </m:r>
          </m:e>
          <m:sub>
            <m:r>
              <w:ins w:id="11505" w:author="Chen Liao" w:date="2021-03-29T18:02:00Z">
                <w:rPr>
                  <w:rFonts w:ascii="Cambria Math" w:hAnsi="Cambria Math"/>
                  <w:color w:val="000000"/>
                  <w:sz w:val="22"/>
                  <w:szCs w:val="22"/>
                  <w:rPrChange w:id="11506" w:author="Chen Liao" w:date="2021-03-29T18:57:00Z">
                    <w:rPr>
                      <w:rFonts w:ascii="Cambria Math" w:hAnsi="Cambria Math"/>
                      <w:color w:val="000000"/>
                    </w:rPr>
                  </w:rPrChange>
                </w:rPr>
                <m:t>i</m:t>
              </w:ins>
            </m:r>
          </m:sub>
        </m:sSub>
      </m:oMath>
      <w:ins w:id="11507" w:author="Chen Liao" w:date="2021-03-29T17:57:00Z">
        <w:r w:rsidR="006D6D2E" w:rsidRPr="002B6EEC">
          <w:rPr>
            <w:color w:val="000000"/>
            <w:sz w:val="22"/>
            <w:szCs w:val="22"/>
            <w:rPrChange w:id="11508" w:author="Chen Liao" w:date="2021-03-29T18:57:00Z">
              <w:rPr>
                <w:sz w:val="22"/>
                <w:szCs w:val="22"/>
              </w:rPr>
            </w:rPrChange>
          </w:rPr>
          <w:t xml:space="preserve"> is the absolute abundance of taxon </w:t>
        </w:r>
      </w:ins>
      <m:oMath>
        <m:r>
          <w:ins w:id="11509" w:author="Chen Liao" w:date="2021-03-29T18:02:00Z">
            <w:rPr>
              <w:rFonts w:ascii="Cambria Math" w:hAnsi="Cambria Math"/>
              <w:color w:val="000000"/>
              <w:sz w:val="22"/>
              <w:szCs w:val="22"/>
              <w:rPrChange w:id="11510" w:author="Chen Liao" w:date="2021-03-29T18:57:00Z">
                <w:rPr>
                  <w:rFonts w:ascii="Cambria Math" w:hAnsi="Cambria Math"/>
                  <w:color w:val="000000"/>
                </w:rPr>
              </w:rPrChange>
            </w:rPr>
            <m:t>i</m:t>
          </w:ins>
        </m:r>
      </m:oMath>
      <w:ins w:id="11511" w:author="Chen Liao" w:date="2021-03-29T17:57:00Z">
        <w:r w:rsidR="006D6D2E" w:rsidRPr="002B6EEC">
          <w:rPr>
            <w:color w:val="000000"/>
            <w:sz w:val="22"/>
            <w:szCs w:val="22"/>
            <w:rPrChange w:id="11512" w:author="Chen Liao" w:date="2021-03-29T18:57:00Z">
              <w:rPr>
                <w:sz w:val="22"/>
                <w:szCs w:val="22"/>
              </w:rPr>
            </w:rPrChange>
          </w:rPr>
          <w:t xml:space="preserve"> </w:t>
        </w:r>
      </w:ins>
      <w:ins w:id="11513" w:author="Chen Liao" w:date="2021-03-29T18:13:00Z">
        <w:r w:rsidR="00BF1FFF" w:rsidRPr="002B6EEC">
          <w:rPr>
            <w:color w:val="000000"/>
            <w:sz w:val="22"/>
            <w:szCs w:val="22"/>
            <w:rPrChange w:id="11514" w:author="Chen Liao" w:date="2021-03-29T18:57:00Z">
              <w:rPr>
                <w:color w:val="000000"/>
              </w:rPr>
            </w:rPrChange>
          </w:rPr>
          <w:t>(</w:t>
        </w:r>
      </w:ins>
      <m:oMath>
        <m:r>
          <w:ins w:id="11515" w:author="Chen Liao" w:date="2021-03-29T18:14:00Z">
            <w:rPr>
              <w:rFonts w:ascii="Cambria Math" w:hAnsi="Cambria Math"/>
              <w:color w:val="000000"/>
              <w:sz w:val="22"/>
              <w:szCs w:val="22"/>
              <w:rPrChange w:id="11516" w:author="Chen Liao" w:date="2021-03-29T18:57:00Z">
                <w:rPr>
                  <w:rFonts w:ascii="Cambria Math" w:hAnsi="Cambria Math"/>
                  <w:color w:val="000000"/>
                </w:rPr>
              </w:rPrChange>
            </w:rPr>
            <m:t>i=1,2,…,M</m:t>
          </w:ins>
        </m:r>
      </m:oMath>
      <w:ins w:id="11517" w:author="Chen Liao" w:date="2021-03-29T18:13:00Z">
        <w:r w:rsidR="00BF1FFF" w:rsidRPr="002B6EEC">
          <w:rPr>
            <w:color w:val="000000"/>
            <w:sz w:val="22"/>
            <w:szCs w:val="22"/>
            <w:rPrChange w:id="11518" w:author="Chen Liao" w:date="2021-03-29T18:57:00Z">
              <w:rPr>
                <w:color w:val="000000"/>
              </w:rPr>
            </w:rPrChange>
          </w:rPr>
          <w:t xml:space="preserve">) </w:t>
        </w:r>
      </w:ins>
      <w:ins w:id="11519" w:author="Chen Liao" w:date="2021-03-29T17:57:00Z">
        <w:r w:rsidR="006D6D2E" w:rsidRPr="002B6EEC">
          <w:rPr>
            <w:color w:val="000000"/>
            <w:sz w:val="22"/>
            <w:szCs w:val="22"/>
            <w:rPrChange w:id="11520" w:author="Chen Liao" w:date="2021-03-29T18:57:00Z">
              <w:rPr>
                <w:sz w:val="22"/>
                <w:szCs w:val="22"/>
              </w:rPr>
            </w:rPrChange>
          </w:rPr>
          <w:t xml:space="preserve">obtained by multiplying its relative abundance by the qPCR value, </w:t>
        </w:r>
      </w:ins>
      <m:oMath>
        <m:sSub>
          <m:sSubPr>
            <m:ctrlPr>
              <w:ins w:id="11521" w:author="Chen Liao" w:date="2021-03-29T17:57:00Z">
                <w:rPr>
                  <w:rFonts w:ascii="Cambria Math" w:hAnsi="Cambria Math"/>
                  <w:color w:val="000000"/>
                  <w:sz w:val="22"/>
                  <w:szCs w:val="22"/>
                  <w:rPrChange w:id="11522" w:author="Chen Liao" w:date="2021-03-29T18:57:00Z">
                    <w:rPr>
                      <w:rFonts w:ascii="Cambria Math" w:hAnsi="Cambria Math"/>
                      <w:sz w:val="22"/>
                      <w:szCs w:val="22"/>
                    </w:rPr>
                  </w:rPrChange>
                </w:rPr>
              </w:ins>
            </m:ctrlPr>
          </m:sSubPr>
          <m:e>
            <m:r>
              <w:ins w:id="11523" w:author="Chen Liao" w:date="2021-03-29T18:03:00Z">
                <w:rPr>
                  <w:rFonts w:ascii="Cambria Math" w:hAnsi="Cambria Math"/>
                  <w:color w:val="000000"/>
                  <w:sz w:val="22"/>
                  <w:szCs w:val="22"/>
                  <w:rPrChange w:id="11524" w:author="Chen Liao" w:date="2021-03-29T18:57:00Z">
                    <w:rPr>
                      <w:rFonts w:ascii="Cambria Math" w:hAnsi="Cambria Math"/>
                      <w:color w:val="000000"/>
                    </w:rPr>
                  </w:rPrChange>
                </w:rPr>
                <m:t>α</m:t>
              </w:ins>
            </m:r>
          </m:e>
          <m:sub>
            <m:r>
              <w:ins w:id="11525" w:author="Chen Liao" w:date="2021-03-29T18:03:00Z">
                <w:rPr>
                  <w:rFonts w:ascii="Cambria Math" w:hAnsi="Cambria Math"/>
                  <w:color w:val="000000"/>
                  <w:sz w:val="22"/>
                  <w:szCs w:val="22"/>
                  <w:rPrChange w:id="11526" w:author="Chen Liao" w:date="2021-03-29T18:57:00Z">
                    <w:rPr>
                      <w:rFonts w:ascii="Cambria Math" w:hAnsi="Cambria Math"/>
                      <w:color w:val="000000"/>
                    </w:rPr>
                  </w:rPrChange>
                </w:rPr>
                <m:t>i</m:t>
              </w:ins>
            </m:r>
          </m:sub>
        </m:sSub>
      </m:oMath>
      <w:ins w:id="11527" w:author="Chen Liao" w:date="2021-03-29T17:57:00Z">
        <w:r w:rsidR="006D6D2E" w:rsidRPr="002B6EEC">
          <w:rPr>
            <w:color w:val="000000"/>
            <w:sz w:val="22"/>
            <w:szCs w:val="22"/>
            <w:rPrChange w:id="11528" w:author="Chen Liao" w:date="2021-03-29T18:57:00Z">
              <w:rPr>
                <w:sz w:val="22"/>
                <w:szCs w:val="22"/>
              </w:rPr>
            </w:rPrChange>
          </w:rPr>
          <w:t xml:space="preserve"> is </w:t>
        </w:r>
      </w:ins>
      <w:ins w:id="11529" w:author="Chen Liao" w:date="2021-03-29T18:03:00Z">
        <w:r w:rsidRPr="002B6EEC">
          <w:rPr>
            <w:color w:val="000000"/>
            <w:sz w:val="22"/>
            <w:szCs w:val="22"/>
            <w:rPrChange w:id="11530" w:author="Chen Liao" w:date="2021-03-29T18:57:00Z">
              <w:rPr>
                <w:color w:val="000000"/>
              </w:rPr>
            </w:rPrChange>
          </w:rPr>
          <w:t>the basal growth rate</w:t>
        </w:r>
      </w:ins>
      <w:ins w:id="11531" w:author="Chen Liao" w:date="2021-03-29T17:57:00Z">
        <w:r w:rsidR="006D6D2E" w:rsidRPr="002B6EEC">
          <w:rPr>
            <w:color w:val="000000"/>
            <w:sz w:val="22"/>
            <w:szCs w:val="22"/>
            <w:rPrChange w:id="11532" w:author="Chen Liao" w:date="2021-03-29T18:57:00Z">
              <w:rPr>
                <w:sz w:val="22"/>
                <w:szCs w:val="22"/>
              </w:rPr>
            </w:rPrChange>
          </w:rPr>
          <w:t xml:space="preserve">, </w:t>
        </w:r>
      </w:ins>
      <m:oMath>
        <m:sSub>
          <m:sSubPr>
            <m:ctrlPr>
              <w:ins w:id="11533" w:author="Chen Liao" w:date="2021-03-29T18:14:00Z">
                <w:rPr>
                  <w:rFonts w:ascii="Cambria Math" w:hAnsi="Cambria Math"/>
                  <w:color w:val="000000"/>
                  <w:sz w:val="22"/>
                  <w:szCs w:val="22"/>
                  <w:rPrChange w:id="11534" w:author="Chen Liao" w:date="2021-03-29T18:57:00Z">
                    <w:rPr>
                      <w:rFonts w:ascii="Cambria Math" w:hAnsi="Cambria Math"/>
                      <w:color w:val="000000"/>
                    </w:rPr>
                  </w:rPrChange>
                </w:rPr>
              </w:ins>
            </m:ctrlPr>
          </m:sSubPr>
          <m:e>
            <m:r>
              <w:ins w:id="11535" w:author="Chen Liao" w:date="2021-03-29T18:14:00Z">
                <w:rPr>
                  <w:rFonts w:ascii="Cambria Math" w:hAnsi="Cambria Math"/>
                  <w:color w:val="000000"/>
                  <w:sz w:val="22"/>
                  <w:szCs w:val="22"/>
                  <w:rPrChange w:id="11536" w:author="Chen Liao" w:date="2021-03-29T18:57:00Z">
                    <w:rPr>
                      <w:rFonts w:ascii="Cambria Math" w:hAnsi="Cambria Math"/>
                      <w:color w:val="000000"/>
                    </w:rPr>
                  </w:rPrChange>
                </w:rPr>
                <m:t>β</m:t>
              </w:ins>
            </m:r>
          </m:e>
          <m:sub>
            <m:r>
              <w:ins w:id="11537" w:author="Chen Liao" w:date="2021-03-29T18:14:00Z">
                <w:rPr>
                  <w:rFonts w:ascii="Cambria Math" w:hAnsi="Cambria Math"/>
                  <w:color w:val="000000"/>
                  <w:sz w:val="22"/>
                  <w:szCs w:val="22"/>
                  <w:rPrChange w:id="11538" w:author="Chen Liao" w:date="2021-03-29T18:57:00Z">
                    <w:rPr>
                      <w:rFonts w:ascii="Cambria Math" w:hAnsi="Cambria Math"/>
                      <w:color w:val="000000"/>
                    </w:rPr>
                  </w:rPrChange>
                </w:rPr>
                <m:t>i,j</m:t>
              </w:ins>
            </m:r>
          </m:sub>
        </m:sSub>
      </m:oMath>
      <w:ins w:id="11539" w:author="Chen Liao" w:date="2021-03-29T18:14:00Z">
        <w:r w:rsidR="00B66B0B" w:rsidRPr="002B6EEC">
          <w:rPr>
            <w:color w:val="000000"/>
            <w:sz w:val="22"/>
            <w:szCs w:val="22"/>
            <w:rPrChange w:id="11540" w:author="Chen Liao" w:date="2021-03-29T18:57:00Z">
              <w:rPr>
                <w:color w:val="000000"/>
              </w:rPr>
            </w:rPrChange>
          </w:rPr>
          <w:t xml:space="preserve"> represents the inf</w:t>
        </w:r>
      </w:ins>
      <w:ins w:id="11541" w:author="Chen Liao" w:date="2021-03-29T18:15:00Z">
        <w:r w:rsidR="00B66B0B" w:rsidRPr="002B6EEC">
          <w:rPr>
            <w:color w:val="000000"/>
            <w:sz w:val="22"/>
            <w:szCs w:val="22"/>
            <w:rPrChange w:id="11542" w:author="Chen Liao" w:date="2021-03-29T18:57:00Z">
              <w:rPr>
                <w:color w:val="000000"/>
              </w:rPr>
            </w:rPrChange>
          </w:rPr>
          <w:t xml:space="preserve">luence of taxon </w:t>
        </w:r>
      </w:ins>
      <m:oMath>
        <m:r>
          <w:ins w:id="11543" w:author="Chen Liao" w:date="2021-03-29T18:15:00Z">
            <w:rPr>
              <w:rFonts w:ascii="Cambria Math" w:hAnsi="Cambria Math"/>
              <w:color w:val="000000"/>
              <w:sz w:val="22"/>
              <w:szCs w:val="22"/>
              <w:rPrChange w:id="11544" w:author="Chen Liao" w:date="2021-03-29T18:57:00Z">
                <w:rPr>
                  <w:rFonts w:ascii="Cambria Math" w:hAnsi="Cambria Math"/>
                  <w:color w:val="000000"/>
                </w:rPr>
              </w:rPrChange>
            </w:rPr>
            <m:t>j</m:t>
          </w:ins>
        </m:r>
      </m:oMath>
      <w:ins w:id="11545" w:author="Chen Liao" w:date="2021-03-29T18:15:00Z">
        <w:r w:rsidR="00B66B0B" w:rsidRPr="002B6EEC">
          <w:rPr>
            <w:color w:val="000000"/>
            <w:sz w:val="22"/>
            <w:szCs w:val="22"/>
            <w:rPrChange w:id="11546" w:author="Chen Liao" w:date="2021-03-29T18:57:00Z">
              <w:rPr>
                <w:color w:val="000000"/>
              </w:rPr>
            </w:rPrChange>
          </w:rPr>
          <w:t xml:space="preserve"> (</w:t>
        </w:r>
      </w:ins>
      <m:oMath>
        <m:r>
          <w:ins w:id="11547" w:author="Chen Liao" w:date="2021-03-29T18:15:00Z">
            <w:rPr>
              <w:rFonts w:ascii="Cambria Math" w:hAnsi="Cambria Math"/>
              <w:color w:val="000000"/>
              <w:sz w:val="22"/>
              <w:szCs w:val="22"/>
              <w:rPrChange w:id="11548" w:author="Chen Liao" w:date="2021-03-29T18:57:00Z">
                <w:rPr>
                  <w:rFonts w:ascii="Cambria Math" w:hAnsi="Cambria Math"/>
                  <w:color w:val="000000"/>
                </w:rPr>
              </w:rPrChange>
            </w:rPr>
            <m:t>j=1,2,…,M</m:t>
          </w:ins>
        </m:r>
      </m:oMath>
      <w:ins w:id="11549" w:author="Chen Liao" w:date="2021-03-29T18:15:00Z">
        <w:r w:rsidR="00B66B0B" w:rsidRPr="002B6EEC">
          <w:rPr>
            <w:color w:val="000000"/>
            <w:sz w:val="22"/>
            <w:szCs w:val="22"/>
            <w:rPrChange w:id="11550" w:author="Chen Liao" w:date="2021-03-29T18:57:00Z">
              <w:rPr>
                <w:color w:val="000000"/>
              </w:rPr>
            </w:rPrChange>
          </w:rPr>
          <w:t xml:space="preserve">) on the growth of  taxon </w:t>
        </w:r>
      </w:ins>
      <m:oMath>
        <m:r>
          <w:ins w:id="11551" w:author="Chen Liao" w:date="2021-03-29T18:15:00Z">
            <w:rPr>
              <w:rFonts w:ascii="Cambria Math" w:hAnsi="Cambria Math"/>
              <w:color w:val="000000"/>
              <w:sz w:val="22"/>
              <w:szCs w:val="22"/>
              <w:rPrChange w:id="11552" w:author="Chen Liao" w:date="2021-03-29T18:57:00Z">
                <w:rPr>
                  <w:rFonts w:ascii="Cambria Math" w:hAnsi="Cambria Math"/>
                  <w:color w:val="000000"/>
                </w:rPr>
              </w:rPrChange>
            </w:rPr>
            <m:t>i</m:t>
          </w:ins>
        </m:r>
      </m:oMath>
      <w:ins w:id="11553" w:author="Chen Liao" w:date="2021-03-29T18:15:00Z">
        <w:r w:rsidR="00B66B0B" w:rsidRPr="002B6EEC">
          <w:rPr>
            <w:color w:val="000000"/>
            <w:sz w:val="22"/>
            <w:szCs w:val="22"/>
            <w:rPrChange w:id="11554" w:author="Chen Liao" w:date="2021-03-29T18:57:00Z">
              <w:rPr>
                <w:color w:val="000000"/>
              </w:rPr>
            </w:rPrChange>
          </w:rPr>
          <w:t>,</w:t>
        </w:r>
      </w:ins>
      <w:ins w:id="11555" w:author="Chen Liao" w:date="2021-03-29T18:14:00Z">
        <w:r w:rsidR="00B66B0B" w:rsidRPr="002B6EEC">
          <w:rPr>
            <w:color w:val="000000"/>
            <w:sz w:val="22"/>
            <w:szCs w:val="22"/>
            <w:rPrChange w:id="11556" w:author="Chen Liao" w:date="2021-03-29T18:57:00Z">
              <w:rPr>
                <w:color w:val="000000"/>
              </w:rPr>
            </w:rPrChange>
          </w:rPr>
          <w:t xml:space="preserve"> </w:t>
        </w:r>
      </w:ins>
      <m:oMath>
        <m:sSub>
          <m:sSubPr>
            <m:ctrlPr>
              <w:ins w:id="11557" w:author="Chen Liao" w:date="2021-03-29T17:57:00Z">
                <w:rPr>
                  <w:rFonts w:ascii="Cambria Math" w:hAnsi="Cambria Math"/>
                  <w:color w:val="000000"/>
                  <w:sz w:val="22"/>
                  <w:szCs w:val="22"/>
                  <w:rPrChange w:id="11558" w:author="Chen Liao" w:date="2021-03-29T18:57:00Z">
                    <w:rPr>
                      <w:rFonts w:ascii="Cambria Math" w:hAnsi="Cambria Math"/>
                      <w:sz w:val="22"/>
                      <w:szCs w:val="22"/>
                    </w:rPr>
                  </w:rPrChange>
                </w:rPr>
              </w:ins>
            </m:ctrlPr>
          </m:sSubPr>
          <m:e>
            <m:r>
              <w:ins w:id="11559" w:author="Chen Liao" w:date="2021-03-29T18:04:00Z">
                <w:rPr>
                  <w:rFonts w:ascii="Cambria Math" w:hAnsi="Cambria Math"/>
                  <w:color w:val="000000"/>
                  <w:sz w:val="22"/>
                  <w:szCs w:val="22"/>
                  <w:rPrChange w:id="11560" w:author="Chen Liao" w:date="2021-03-29T18:57:00Z">
                    <w:rPr>
                      <w:rFonts w:ascii="Cambria Math" w:hAnsi="Cambria Math"/>
                      <w:color w:val="000000"/>
                    </w:rPr>
                  </w:rPrChange>
                </w:rPr>
                <m:t>ϵ</m:t>
              </w:ins>
            </m:r>
          </m:e>
          <m:sub>
            <m:r>
              <w:ins w:id="11561" w:author="Chen Liao" w:date="2021-03-29T18:04:00Z">
                <w:rPr>
                  <w:rFonts w:ascii="Cambria Math" w:hAnsi="Cambria Math"/>
                  <w:color w:val="000000"/>
                  <w:sz w:val="22"/>
                  <w:szCs w:val="22"/>
                  <w:rPrChange w:id="11562" w:author="Chen Liao" w:date="2021-03-29T18:57:00Z">
                    <w:rPr>
                      <w:rFonts w:ascii="Cambria Math" w:hAnsi="Cambria Math"/>
                      <w:color w:val="000000"/>
                    </w:rPr>
                  </w:rPrChange>
                </w:rPr>
                <m:t>i</m:t>
              </w:ins>
            </m:r>
          </m:sub>
        </m:sSub>
      </m:oMath>
      <w:ins w:id="11563" w:author="Chen Liao" w:date="2021-03-29T17:57:00Z">
        <w:r w:rsidR="006D6D2E" w:rsidRPr="002B6EEC">
          <w:rPr>
            <w:color w:val="000000"/>
            <w:sz w:val="22"/>
            <w:szCs w:val="22"/>
            <w:rPrChange w:id="11564" w:author="Chen Liao" w:date="2021-03-29T18:57:00Z">
              <w:rPr>
                <w:sz w:val="22"/>
                <w:szCs w:val="22"/>
              </w:rPr>
            </w:rPrChange>
          </w:rPr>
          <w:t xml:space="preserve"> is the </w:t>
        </w:r>
      </w:ins>
      <w:ins w:id="11565" w:author="Chen Liao" w:date="2021-03-29T18:04:00Z">
        <w:r w:rsidRPr="002B6EEC">
          <w:rPr>
            <w:color w:val="000000"/>
            <w:sz w:val="22"/>
            <w:szCs w:val="22"/>
            <w:rPrChange w:id="11566" w:author="Chen Liao" w:date="2021-03-29T18:57:00Z">
              <w:rPr>
                <w:color w:val="000000"/>
              </w:rPr>
            </w:rPrChange>
          </w:rPr>
          <w:t xml:space="preserve">susceptibility </w:t>
        </w:r>
      </w:ins>
      <w:ins w:id="11567" w:author="Chen Liao" w:date="2021-03-29T17:57:00Z">
        <w:r w:rsidR="006D6D2E" w:rsidRPr="002B6EEC">
          <w:rPr>
            <w:color w:val="000000"/>
            <w:sz w:val="22"/>
            <w:szCs w:val="22"/>
            <w:rPrChange w:id="11568" w:author="Chen Liao" w:date="2021-03-29T18:57:00Z">
              <w:rPr>
                <w:sz w:val="22"/>
                <w:szCs w:val="22"/>
              </w:rPr>
            </w:rPrChange>
          </w:rPr>
          <w:t xml:space="preserve">coefficient </w:t>
        </w:r>
      </w:ins>
      <w:ins w:id="11569" w:author="Chen Liao" w:date="2021-03-29T18:04:00Z">
        <w:r w:rsidRPr="002B6EEC">
          <w:rPr>
            <w:color w:val="000000"/>
            <w:sz w:val="22"/>
            <w:szCs w:val="22"/>
            <w:rPrChange w:id="11570" w:author="Chen Liao" w:date="2021-03-29T18:57:00Z">
              <w:rPr>
                <w:color w:val="000000"/>
              </w:rPr>
            </w:rPrChange>
          </w:rPr>
          <w:t xml:space="preserve">that represents </w:t>
        </w:r>
      </w:ins>
      <w:ins w:id="11571" w:author="Chen Liao" w:date="2021-03-29T18:09:00Z">
        <w:r w:rsidR="00FC4161" w:rsidRPr="002B6EEC">
          <w:rPr>
            <w:color w:val="000000"/>
            <w:sz w:val="22"/>
            <w:szCs w:val="22"/>
            <w:rPrChange w:id="11572" w:author="Chen Liao" w:date="2021-03-29T18:57:00Z">
              <w:rPr>
                <w:color w:val="000000"/>
              </w:rPr>
            </w:rPrChange>
          </w:rPr>
          <w:t xml:space="preserve">growth </w:t>
        </w:r>
      </w:ins>
      <w:ins w:id="11573" w:author="Chen Liao" w:date="2021-03-29T18:04:00Z">
        <w:r w:rsidRPr="002B6EEC">
          <w:rPr>
            <w:color w:val="000000"/>
            <w:sz w:val="22"/>
            <w:szCs w:val="22"/>
            <w:rPrChange w:id="11574" w:author="Chen Liao" w:date="2021-03-29T18:57:00Z">
              <w:rPr>
                <w:color w:val="000000"/>
              </w:rPr>
            </w:rPrChange>
          </w:rPr>
          <w:t>response</w:t>
        </w:r>
      </w:ins>
      <w:ins w:id="11575" w:author="Chen Liao" w:date="2021-03-29T18:10:00Z">
        <w:r w:rsidR="00FC4161" w:rsidRPr="002B6EEC">
          <w:rPr>
            <w:color w:val="000000"/>
            <w:sz w:val="22"/>
            <w:szCs w:val="22"/>
            <w:rPrChange w:id="11576" w:author="Chen Liao" w:date="2021-03-29T18:57:00Z">
              <w:rPr>
                <w:color w:val="000000"/>
              </w:rPr>
            </w:rPrChange>
          </w:rPr>
          <w:t xml:space="preserve"> to any given fiber</w:t>
        </w:r>
      </w:ins>
      <w:ins w:id="11577" w:author="Chen Liao" w:date="2021-03-29T17:57:00Z">
        <w:r w:rsidR="006D6D2E" w:rsidRPr="002B6EEC">
          <w:rPr>
            <w:color w:val="000000"/>
            <w:sz w:val="22"/>
            <w:szCs w:val="22"/>
            <w:rPrChange w:id="11578" w:author="Chen Liao" w:date="2021-03-29T18:57:00Z">
              <w:rPr>
                <w:sz w:val="22"/>
                <w:szCs w:val="22"/>
              </w:rPr>
            </w:rPrChange>
          </w:rPr>
          <w:t xml:space="preserve">, </w:t>
        </w:r>
      </w:ins>
      <m:oMath>
        <m:r>
          <w:ins w:id="11579" w:author="Chen Liao" w:date="2021-03-29T18:06:00Z">
            <w:rPr>
              <w:rFonts w:ascii="Cambria Math" w:hAnsi="Cambria Math"/>
              <w:color w:val="000000"/>
              <w:sz w:val="22"/>
              <w:szCs w:val="22"/>
              <w:rPrChange w:id="11580" w:author="Chen Liao" w:date="2021-03-29T18:57:00Z">
                <w:rPr>
                  <w:rFonts w:ascii="Cambria Math" w:hAnsi="Cambria Math"/>
                  <w:color w:val="000000"/>
                </w:rPr>
              </w:rPrChange>
            </w:rPr>
            <m:t>u(t)</m:t>
          </w:ins>
        </m:r>
      </m:oMath>
      <w:ins w:id="11581" w:author="Chen Liao" w:date="2021-03-29T17:57:00Z">
        <w:r w:rsidR="006D6D2E" w:rsidRPr="002B6EEC">
          <w:rPr>
            <w:color w:val="000000"/>
            <w:sz w:val="22"/>
            <w:szCs w:val="22"/>
            <w:rPrChange w:id="11582" w:author="Chen Liao" w:date="2021-03-29T18:57:00Z">
              <w:rPr>
                <w:sz w:val="22"/>
                <w:szCs w:val="22"/>
              </w:rPr>
            </w:rPrChange>
          </w:rPr>
          <w:t xml:space="preserve"> is a binary variable that </w:t>
        </w:r>
      </w:ins>
      <w:ins w:id="11583" w:author="Chen Liao" w:date="2021-03-29T18:06:00Z">
        <w:r w:rsidR="000117BD" w:rsidRPr="002B6EEC">
          <w:rPr>
            <w:color w:val="000000"/>
            <w:sz w:val="22"/>
            <w:szCs w:val="22"/>
            <w:rPrChange w:id="11584" w:author="Chen Liao" w:date="2021-03-29T18:57:00Z">
              <w:rPr>
                <w:color w:val="000000"/>
              </w:rPr>
            </w:rPrChange>
          </w:rPr>
          <w:t xml:space="preserve">indicates </w:t>
        </w:r>
      </w:ins>
      <w:ins w:id="11585" w:author="Chen Liao" w:date="2021-03-29T18:07:00Z">
        <w:r w:rsidR="000117BD" w:rsidRPr="002B6EEC">
          <w:rPr>
            <w:color w:val="000000"/>
            <w:sz w:val="22"/>
            <w:szCs w:val="22"/>
            <w:rPrChange w:id="11586" w:author="Chen Liao" w:date="2021-03-29T18:57:00Z">
              <w:rPr>
                <w:color w:val="000000"/>
              </w:rPr>
            </w:rPrChange>
          </w:rPr>
          <w:t xml:space="preserve">whether </w:t>
        </w:r>
      </w:ins>
      <w:ins w:id="11587" w:author="Chen Liao" w:date="2021-03-29T18:10:00Z">
        <w:r w:rsidR="00FC4161" w:rsidRPr="002B6EEC">
          <w:rPr>
            <w:color w:val="000000"/>
            <w:sz w:val="22"/>
            <w:szCs w:val="22"/>
            <w:rPrChange w:id="11588" w:author="Chen Liao" w:date="2021-03-29T18:57:00Z">
              <w:rPr>
                <w:color w:val="000000"/>
              </w:rPr>
            </w:rPrChange>
          </w:rPr>
          <w:t xml:space="preserve">the </w:t>
        </w:r>
      </w:ins>
      <w:ins w:id="11589" w:author="Chen Liao" w:date="2021-03-29T18:07:00Z">
        <w:r w:rsidR="000117BD" w:rsidRPr="002B6EEC">
          <w:rPr>
            <w:color w:val="000000"/>
            <w:sz w:val="22"/>
            <w:szCs w:val="22"/>
            <w:rPrChange w:id="11590" w:author="Chen Liao" w:date="2021-03-29T18:57:00Z">
              <w:rPr>
                <w:color w:val="000000"/>
              </w:rPr>
            </w:rPrChange>
          </w:rPr>
          <w:t xml:space="preserve">fiber is </w:t>
        </w:r>
        <w:proofErr w:type="spellStart"/>
        <w:r w:rsidR="000117BD" w:rsidRPr="002B6EEC">
          <w:rPr>
            <w:color w:val="000000"/>
            <w:sz w:val="22"/>
            <w:szCs w:val="22"/>
            <w:rPrChange w:id="11591" w:author="Chen Liao" w:date="2021-03-29T18:57:00Z">
              <w:rPr>
                <w:color w:val="000000"/>
              </w:rPr>
            </w:rPrChange>
          </w:rPr>
          <w:t>administed</w:t>
        </w:r>
        <w:proofErr w:type="spellEnd"/>
        <w:r w:rsidR="000117BD" w:rsidRPr="002B6EEC">
          <w:rPr>
            <w:color w:val="000000"/>
            <w:sz w:val="22"/>
            <w:szCs w:val="22"/>
            <w:rPrChange w:id="11592" w:author="Chen Liao" w:date="2021-03-29T18:57:00Z">
              <w:rPr>
                <w:color w:val="000000"/>
              </w:rPr>
            </w:rPrChange>
          </w:rPr>
          <w:t xml:space="preserve"> </w:t>
        </w:r>
      </w:ins>
      <w:ins w:id="11593" w:author="Chen Liao" w:date="2021-03-29T17:57:00Z">
        <w:r w:rsidR="006D6D2E" w:rsidRPr="002B6EEC">
          <w:rPr>
            <w:color w:val="000000"/>
            <w:sz w:val="22"/>
            <w:szCs w:val="22"/>
            <w:rPrChange w:id="11594" w:author="Chen Liao" w:date="2021-03-29T18:57:00Z">
              <w:rPr>
                <w:sz w:val="22"/>
                <w:szCs w:val="22"/>
              </w:rPr>
            </w:rPrChange>
          </w:rPr>
          <w:t xml:space="preserve">at time </w:t>
        </w:r>
      </w:ins>
      <m:oMath>
        <m:r>
          <w:ins w:id="11595" w:author="Chen Liao" w:date="2021-03-29T17:57:00Z">
            <w:rPr>
              <w:rFonts w:ascii="Cambria Math" w:hAnsi="Cambria Math"/>
              <w:color w:val="000000"/>
              <w:sz w:val="22"/>
              <w:szCs w:val="22"/>
              <w:rPrChange w:id="11596" w:author="Chen Liao" w:date="2021-03-29T18:57:00Z">
                <w:rPr>
                  <w:rFonts w:ascii="Cambria Math" w:hAnsi="Cambria Math"/>
                  <w:sz w:val="22"/>
                  <w:szCs w:val="22"/>
                </w:rPr>
              </w:rPrChange>
            </w:rPr>
            <m:t>t</m:t>
          </w:ins>
        </m:r>
      </m:oMath>
      <w:ins w:id="11597" w:author="Chen Liao" w:date="2021-03-29T17:57:00Z">
        <w:r w:rsidR="006D6D2E" w:rsidRPr="002B6EEC">
          <w:rPr>
            <w:color w:val="000000"/>
            <w:sz w:val="22"/>
            <w:szCs w:val="22"/>
            <w:rPrChange w:id="11598" w:author="Chen Liao" w:date="2021-03-29T18:57:00Z">
              <w:rPr>
                <w:sz w:val="22"/>
                <w:szCs w:val="22"/>
              </w:rPr>
            </w:rPrChange>
          </w:rPr>
          <w:t xml:space="preserve">. </w:t>
        </w:r>
      </w:ins>
      <w:ins w:id="11599" w:author="Chen Liao" w:date="2021-03-29T18:13:00Z">
        <w:r w:rsidR="005E3ACE" w:rsidRPr="002B6EEC">
          <w:rPr>
            <w:color w:val="000000"/>
            <w:sz w:val="22"/>
            <w:szCs w:val="22"/>
            <w:rPrChange w:id="11600" w:author="Chen Liao" w:date="2021-03-29T18:57:00Z">
              <w:rPr>
                <w:color w:val="000000"/>
              </w:rPr>
            </w:rPrChange>
          </w:rPr>
          <w:t xml:space="preserve">For each </w:t>
        </w:r>
        <w:proofErr w:type="gramStart"/>
        <w:r w:rsidR="005E3ACE" w:rsidRPr="002B6EEC">
          <w:rPr>
            <w:color w:val="000000"/>
            <w:sz w:val="22"/>
            <w:szCs w:val="22"/>
            <w:rPrChange w:id="11601" w:author="Chen Liao" w:date="2021-03-29T18:57:00Z">
              <w:rPr>
                <w:color w:val="000000"/>
              </w:rPr>
            </w:rPrChange>
          </w:rPr>
          <w:t>mice</w:t>
        </w:r>
      </w:ins>
      <w:proofErr w:type="gramEnd"/>
      <w:ins w:id="11602" w:author="Chen Liao" w:date="2021-03-29T18:17:00Z">
        <w:r w:rsidR="005D0A83" w:rsidRPr="002B6EEC">
          <w:rPr>
            <w:color w:val="000000"/>
            <w:sz w:val="22"/>
            <w:szCs w:val="22"/>
            <w:rPrChange w:id="11603" w:author="Chen Liao" w:date="2021-03-29T18:57:00Z">
              <w:rPr>
                <w:color w:val="000000"/>
              </w:rPr>
            </w:rPrChange>
          </w:rPr>
          <w:t xml:space="preserve"> </w:t>
        </w:r>
      </w:ins>
      <m:oMath>
        <m:r>
          <w:ins w:id="11604" w:author="Chen Liao" w:date="2021-03-29T18:17:00Z">
            <w:rPr>
              <w:rFonts w:ascii="Cambria Math" w:hAnsi="Cambria Math"/>
              <w:color w:val="000000"/>
              <w:sz w:val="22"/>
              <w:szCs w:val="22"/>
              <w:rPrChange w:id="11605" w:author="Chen Liao" w:date="2021-03-29T18:57:00Z">
                <w:rPr>
                  <w:rFonts w:ascii="Cambria Math" w:hAnsi="Cambria Math"/>
                  <w:color w:val="000000"/>
                </w:rPr>
              </w:rPrChange>
            </w:rPr>
            <m:t>r</m:t>
          </w:ins>
        </m:r>
      </m:oMath>
      <w:ins w:id="11606" w:author="Chen Liao" w:date="2021-03-29T18:13:00Z">
        <w:r w:rsidR="005E3ACE" w:rsidRPr="002B6EEC">
          <w:rPr>
            <w:color w:val="000000"/>
            <w:sz w:val="22"/>
            <w:szCs w:val="22"/>
            <w:rPrChange w:id="11607" w:author="Chen Liao" w:date="2021-03-29T18:57:00Z">
              <w:rPr>
                <w:color w:val="000000"/>
              </w:rPr>
            </w:rPrChange>
          </w:rPr>
          <w:t xml:space="preserve"> (</w:t>
        </w:r>
      </w:ins>
      <m:oMath>
        <m:r>
          <w:ins w:id="11608" w:author="Chen Liao" w:date="2021-03-29T18:16:00Z">
            <w:rPr>
              <w:rFonts w:ascii="Cambria Math" w:hAnsi="Cambria Math"/>
              <w:color w:val="000000"/>
              <w:sz w:val="22"/>
              <w:szCs w:val="22"/>
              <w:rPrChange w:id="11609" w:author="Chen Liao" w:date="2021-03-29T18:57:00Z">
                <w:rPr>
                  <w:rFonts w:ascii="Cambria Math" w:hAnsi="Cambria Math"/>
                  <w:color w:val="000000"/>
                </w:rPr>
              </w:rPrChange>
            </w:rPr>
            <m:t>r</m:t>
          </w:ins>
        </m:r>
        <m:r>
          <w:ins w:id="11610" w:author="Chen Liao" w:date="2021-03-29T18:13:00Z">
            <w:rPr>
              <w:rFonts w:ascii="Cambria Math" w:hAnsi="Cambria Math"/>
              <w:color w:val="000000"/>
              <w:sz w:val="22"/>
              <w:szCs w:val="22"/>
              <w:rPrChange w:id="11611" w:author="Chen Liao" w:date="2021-03-29T18:57:00Z">
                <w:rPr>
                  <w:rFonts w:ascii="Cambria Math" w:hAnsi="Cambria Math"/>
                  <w:color w:val="000000"/>
                </w:rPr>
              </w:rPrChange>
            </w:rPr>
            <m:t>=1,2,…,P</m:t>
          </w:ins>
        </m:r>
      </m:oMath>
      <w:ins w:id="11612" w:author="Chen Liao" w:date="2021-03-29T18:13:00Z">
        <w:r w:rsidR="005E3ACE" w:rsidRPr="002B6EEC">
          <w:rPr>
            <w:color w:val="000000"/>
            <w:sz w:val="22"/>
            <w:szCs w:val="22"/>
            <w:rPrChange w:id="11613" w:author="Chen Liao" w:date="2021-03-29T18:57:00Z">
              <w:rPr>
                <w:color w:val="000000"/>
              </w:rPr>
            </w:rPrChange>
          </w:rPr>
          <w:t xml:space="preserve">), </w:t>
        </w:r>
      </w:ins>
      <w:ins w:id="11614" w:author="Chen Liao" w:date="2021-03-29T17:57:00Z">
        <w:r w:rsidR="006D6D2E" w:rsidRPr="002B6EEC">
          <w:rPr>
            <w:color w:val="000000"/>
            <w:sz w:val="22"/>
            <w:szCs w:val="22"/>
            <w:rPrChange w:id="11615" w:author="Chen Liao" w:date="2021-03-29T18:57:00Z">
              <w:rPr>
                <w:sz w:val="22"/>
                <w:szCs w:val="22"/>
              </w:rPr>
            </w:rPrChange>
          </w:rPr>
          <w:t xml:space="preserve">Eq. (1) can be transformed into </w:t>
        </w:r>
      </w:ins>
      <w:ins w:id="11616" w:author="Chen Liao" w:date="2021-03-29T18:08:00Z">
        <w:r w:rsidR="00FC4161" w:rsidRPr="002B6EEC">
          <w:rPr>
            <w:color w:val="000000"/>
            <w:sz w:val="22"/>
            <w:szCs w:val="22"/>
            <w:rPrChange w:id="11617" w:author="Chen Liao" w:date="2021-03-29T18:57:00Z">
              <w:rPr>
                <w:color w:val="000000"/>
              </w:rPr>
            </w:rPrChange>
          </w:rPr>
          <w:t xml:space="preserve">a matrix form that </w:t>
        </w:r>
      </w:ins>
      <w:ins w:id="11618" w:author="Chen Liao" w:date="2021-03-29T18:09:00Z">
        <w:r w:rsidR="00FC4161" w:rsidRPr="002B6EEC">
          <w:rPr>
            <w:color w:val="000000"/>
            <w:sz w:val="22"/>
            <w:szCs w:val="22"/>
            <w:rPrChange w:id="11619" w:author="Chen Liao" w:date="2021-03-29T18:57:00Z">
              <w:rPr>
                <w:color w:val="000000"/>
              </w:rPr>
            </w:rPrChange>
          </w:rPr>
          <w:t xml:space="preserve">incorporates all discrete time points </w:t>
        </w:r>
      </w:ins>
      <w:ins w:id="11620" w:author="Chen Liao" w:date="2021-03-29T18:17:00Z">
        <w:r w:rsidR="00DF196A" w:rsidRPr="002B6EEC">
          <w:rPr>
            <w:color w:val="000000"/>
            <w:sz w:val="22"/>
            <w:szCs w:val="22"/>
            <w:rPrChange w:id="11621" w:author="Chen Liao" w:date="2021-03-29T18:57:00Z">
              <w:rPr>
                <w:color w:val="000000"/>
              </w:rPr>
            </w:rPrChange>
          </w:rPr>
          <w:t xml:space="preserve">of measurements </w:t>
        </w:r>
      </w:ins>
      <w:ins w:id="11622" w:author="Chen Liao" w:date="2021-03-29T18:16:00Z">
        <w:r w:rsidR="001E650C" w:rsidRPr="002B6EEC">
          <w:rPr>
            <w:color w:val="000000"/>
            <w:sz w:val="22"/>
            <w:szCs w:val="22"/>
            <w:rPrChange w:id="11623" w:author="Chen Liao" w:date="2021-03-29T18:57:00Z">
              <w:rPr>
                <w:color w:val="000000"/>
              </w:rPr>
            </w:rPrChange>
          </w:rPr>
          <w:t>(</w:t>
        </w:r>
      </w:ins>
      <m:oMath>
        <m:sSub>
          <m:sSubPr>
            <m:ctrlPr>
              <w:ins w:id="11624" w:author="Chen Liao" w:date="2021-03-29T18:16:00Z">
                <w:rPr>
                  <w:rFonts w:ascii="Cambria Math" w:hAnsi="Cambria Math"/>
                  <w:color w:val="000000"/>
                  <w:sz w:val="22"/>
                  <w:szCs w:val="22"/>
                  <w:rPrChange w:id="11625" w:author="Chen Liao" w:date="2021-03-29T18:57:00Z">
                    <w:rPr>
                      <w:rFonts w:ascii="Cambria Math" w:hAnsi="Cambria Math"/>
                      <w:color w:val="000000"/>
                    </w:rPr>
                  </w:rPrChange>
                </w:rPr>
              </w:ins>
            </m:ctrlPr>
          </m:sSubPr>
          <m:e>
            <m:r>
              <w:ins w:id="11626" w:author="Chen Liao" w:date="2021-03-29T18:16:00Z">
                <w:rPr>
                  <w:rFonts w:ascii="Cambria Math" w:hAnsi="Cambria Math"/>
                  <w:color w:val="000000"/>
                  <w:sz w:val="22"/>
                  <w:szCs w:val="22"/>
                  <w:rPrChange w:id="11627" w:author="Chen Liao" w:date="2021-03-29T18:57:00Z">
                    <w:rPr>
                      <w:rFonts w:ascii="Cambria Math" w:hAnsi="Cambria Math"/>
                      <w:color w:val="000000"/>
                    </w:rPr>
                  </w:rPrChange>
                </w:rPr>
                <m:t>t</m:t>
              </w:ins>
            </m:r>
          </m:e>
          <m:sub>
            <m:r>
              <w:ins w:id="11628" w:author="Chen Liao" w:date="2021-03-29T18:16:00Z">
                <w:rPr>
                  <w:rFonts w:ascii="Cambria Math" w:hAnsi="Cambria Math"/>
                  <w:color w:val="000000"/>
                  <w:sz w:val="22"/>
                  <w:szCs w:val="22"/>
                  <w:rPrChange w:id="11629" w:author="Chen Liao" w:date="2021-03-29T18:57:00Z">
                    <w:rPr>
                      <w:rFonts w:ascii="Cambria Math" w:hAnsi="Cambria Math"/>
                      <w:color w:val="000000"/>
                    </w:rPr>
                  </w:rPrChange>
                </w:rPr>
                <m:t>k</m:t>
              </w:ins>
            </m:r>
          </m:sub>
        </m:sSub>
      </m:oMath>
      <w:ins w:id="11630" w:author="Chen Liao" w:date="2021-03-29T18:16:00Z">
        <w:r w:rsidR="001E650C" w:rsidRPr="002B6EEC">
          <w:rPr>
            <w:color w:val="000000"/>
            <w:sz w:val="22"/>
            <w:szCs w:val="22"/>
            <w:rPrChange w:id="11631" w:author="Chen Liao" w:date="2021-03-29T18:57:00Z">
              <w:rPr>
                <w:color w:val="000000"/>
              </w:rPr>
            </w:rPrChange>
          </w:rPr>
          <w:t xml:space="preserve">, </w:t>
        </w:r>
      </w:ins>
      <m:oMath>
        <m:r>
          <w:ins w:id="11632" w:author="Chen Liao" w:date="2021-03-29T18:16:00Z">
            <w:rPr>
              <w:rFonts w:ascii="Cambria Math" w:hAnsi="Cambria Math"/>
              <w:color w:val="000000"/>
              <w:sz w:val="22"/>
              <w:szCs w:val="22"/>
              <w:rPrChange w:id="11633" w:author="Chen Liao" w:date="2021-03-29T18:57:00Z">
                <w:rPr>
                  <w:rFonts w:ascii="Cambria Math" w:hAnsi="Cambria Math"/>
                  <w:color w:val="000000"/>
                </w:rPr>
              </w:rPrChange>
            </w:rPr>
            <m:t>k=1,2,…,N</m:t>
          </w:ins>
        </m:r>
      </m:oMath>
      <w:ins w:id="11634" w:author="Chen Liao" w:date="2021-03-29T18:16:00Z">
        <w:r w:rsidR="001E650C" w:rsidRPr="002B6EEC">
          <w:rPr>
            <w:color w:val="000000"/>
            <w:sz w:val="22"/>
            <w:szCs w:val="22"/>
            <w:rPrChange w:id="11635" w:author="Chen Liao" w:date="2021-03-29T18:57:00Z">
              <w:rPr>
                <w:color w:val="000000"/>
              </w:rPr>
            </w:rPrChange>
          </w:rPr>
          <w:t>)</w:t>
        </w:r>
      </w:ins>
    </w:p>
    <w:tbl>
      <w:tblPr>
        <w:tblStyle w:val="TableGrid"/>
        <w:tblW w:w="9929" w:type="dxa"/>
        <w:tblLook w:val="04A0" w:firstRow="1" w:lastRow="0" w:firstColumn="1" w:lastColumn="0" w:noHBand="0" w:noVBand="1"/>
        <w:tblPrChange w:id="11636" w:author="Chen Liao" w:date="2021-03-29T18:59:00Z">
          <w:tblPr>
            <w:tblStyle w:val="TableGrid"/>
            <w:tblW w:w="8576" w:type="dxa"/>
            <w:tblLook w:val="04A0" w:firstRow="1" w:lastRow="0" w:firstColumn="1" w:lastColumn="0" w:noHBand="0" w:noVBand="1"/>
          </w:tblPr>
        </w:tblPrChange>
      </w:tblPr>
      <w:tblGrid>
        <w:gridCol w:w="260"/>
        <w:gridCol w:w="8560"/>
        <w:gridCol w:w="1109"/>
        <w:tblGridChange w:id="11637">
          <w:tblGrid>
            <w:gridCol w:w="221"/>
            <w:gridCol w:w="8669"/>
            <w:gridCol w:w="470"/>
          </w:tblGrid>
        </w:tblGridChange>
      </w:tblGrid>
      <w:tr w:rsidR="00153611" w:rsidRPr="002B6EEC" w14:paraId="172B118A" w14:textId="77777777" w:rsidTr="00452613">
        <w:trPr>
          <w:trHeight w:val="2030"/>
          <w:ins w:id="11638" w:author="Chen Liao" w:date="2021-03-29T17:57:00Z"/>
          <w:trPrChange w:id="11639" w:author="Chen Liao" w:date="2021-03-29T18:59:00Z">
            <w:trPr>
              <w:trHeight w:val="2435"/>
            </w:trPr>
          </w:trPrChange>
        </w:trPr>
        <w:tc>
          <w:tcPr>
            <w:tcW w:w="260" w:type="dxa"/>
            <w:tcBorders>
              <w:top w:val="nil"/>
              <w:left w:val="nil"/>
              <w:bottom w:val="nil"/>
              <w:right w:val="nil"/>
            </w:tcBorders>
            <w:shd w:val="clear" w:color="auto" w:fill="auto"/>
            <w:tcPrChange w:id="11640" w:author="Chen Liao" w:date="2021-03-29T18:59:00Z">
              <w:tcPr>
                <w:tcW w:w="202" w:type="dxa"/>
                <w:tcBorders>
                  <w:top w:val="nil"/>
                  <w:left w:val="nil"/>
                  <w:bottom w:val="nil"/>
                  <w:right w:val="nil"/>
                </w:tcBorders>
                <w:shd w:val="clear" w:color="auto" w:fill="auto"/>
              </w:tcPr>
            </w:tcPrChange>
          </w:tcPr>
          <w:p w14:paraId="4CF95F73" w14:textId="77777777" w:rsidR="006D6D2E" w:rsidRPr="002B6EEC" w:rsidRDefault="006D6D2E" w:rsidP="002B6EEC">
            <w:pPr>
              <w:jc w:val="both"/>
              <w:rPr>
                <w:ins w:id="11641" w:author="Chen Liao" w:date="2021-03-29T17:57:00Z"/>
                <w:sz w:val="21"/>
                <w:szCs w:val="21"/>
                <w:rPrChange w:id="11642" w:author="Chen Liao" w:date="2021-03-29T18:57:00Z">
                  <w:rPr>
                    <w:ins w:id="11643" w:author="Chen Liao" w:date="2021-03-29T17:57:00Z"/>
                    <w:sz w:val="22"/>
                    <w:szCs w:val="22"/>
                  </w:rPr>
                </w:rPrChange>
              </w:rPr>
            </w:pPr>
          </w:p>
        </w:tc>
        <w:tc>
          <w:tcPr>
            <w:tcW w:w="8560" w:type="dxa"/>
            <w:tcBorders>
              <w:top w:val="nil"/>
              <w:left w:val="nil"/>
              <w:bottom w:val="nil"/>
              <w:right w:val="nil"/>
            </w:tcBorders>
            <w:shd w:val="clear" w:color="auto" w:fill="auto"/>
            <w:tcPrChange w:id="11644" w:author="Chen Liao" w:date="2021-03-29T18:59:00Z">
              <w:tcPr>
                <w:tcW w:w="7944" w:type="dxa"/>
                <w:tcBorders>
                  <w:top w:val="nil"/>
                  <w:left w:val="nil"/>
                  <w:bottom w:val="nil"/>
                  <w:right w:val="nil"/>
                </w:tcBorders>
                <w:shd w:val="clear" w:color="auto" w:fill="auto"/>
              </w:tcPr>
            </w:tcPrChange>
          </w:tcPr>
          <w:p w14:paraId="15CF9A7E" w14:textId="65803183" w:rsidR="006D6D2E" w:rsidRPr="002B6EEC" w:rsidRDefault="006D6D2E" w:rsidP="002B6EEC">
            <w:pPr>
              <w:jc w:val="both"/>
              <w:rPr>
                <w:ins w:id="11645" w:author="Chen Liao" w:date="2021-03-29T17:57:00Z"/>
                <w:sz w:val="21"/>
                <w:szCs w:val="21"/>
                <w:rPrChange w:id="11646" w:author="Chen Liao" w:date="2021-03-29T18:57:00Z">
                  <w:rPr>
                    <w:ins w:id="11647" w:author="Chen Liao" w:date="2021-03-29T17:57:00Z"/>
                    <w:sz w:val="22"/>
                    <w:szCs w:val="22"/>
                  </w:rPr>
                </w:rPrChange>
              </w:rPr>
            </w:pPr>
            <m:oMathPara>
              <m:oMath>
                <m:d>
                  <m:dPr>
                    <m:begChr m:val="["/>
                    <m:endChr m:val="]"/>
                    <m:ctrlPr>
                      <w:ins w:id="11648" w:author="Chen Liao" w:date="2021-03-29T17:57:00Z">
                        <w:rPr>
                          <w:rFonts w:ascii="Cambria Math" w:hAnsi="Cambria Math"/>
                          <w:sz w:val="16"/>
                          <w:szCs w:val="16"/>
                          <w:rPrChange w:id="11649" w:author="Chen Liao" w:date="2021-03-29T18:57:00Z">
                            <w:rPr>
                              <w:rFonts w:ascii="Cambria Math" w:hAnsi="Cambria Math"/>
                              <w:sz w:val="22"/>
                              <w:szCs w:val="22"/>
                            </w:rPr>
                          </w:rPrChange>
                        </w:rPr>
                      </w:ins>
                    </m:ctrlPr>
                  </m:dPr>
                  <m:e>
                    <m:m>
                      <m:mPr>
                        <m:mcs>
                          <m:mc>
                            <m:mcPr>
                              <m:count m:val="1"/>
                              <m:mcJc m:val="center"/>
                            </m:mcPr>
                          </m:mc>
                        </m:mcs>
                        <m:ctrlPr>
                          <w:ins w:id="11650" w:author="Chen Liao" w:date="2021-03-29T17:57:00Z">
                            <w:rPr>
                              <w:rFonts w:ascii="Cambria Math" w:hAnsi="Cambria Math"/>
                              <w:sz w:val="16"/>
                              <w:szCs w:val="16"/>
                              <w:rPrChange w:id="11651" w:author="Chen Liao" w:date="2021-03-29T18:57:00Z">
                                <w:rPr>
                                  <w:rFonts w:ascii="Cambria Math" w:hAnsi="Cambria Math"/>
                                  <w:sz w:val="22"/>
                                  <w:szCs w:val="22"/>
                                </w:rPr>
                              </w:rPrChange>
                            </w:rPr>
                          </w:ins>
                        </m:ctrlPr>
                      </m:mPr>
                      <m:mr>
                        <m:e>
                          <m:sSubSup>
                            <m:sSubSupPr>
                              <m:ctrlPr>
                                <w:ins w:id="11652" w:author="Chen Liao" w:date="2021-03-29T18:18:00Z">
                                  <w:rPr>
                                    <w:rFonts w:ascii="Cambria Math" w:hAnsi="Cambria Math"/>
                                    <w:i/>
                                    <w:sz w:val="16"/>
                                    <w:szCs w:val="16"/>
                                    <w:rPrChange w:id="11653" w:author="Chen Liao" w:date="2021-03-29T18:57:00Z">
                                      <w:rPr>
                                        <w:rFonts w:ascii="Cambria Math" w:hAnsi="Cambria Math"/>
                                        <w:i/>
                                        <w:sz w:val="22"/>
                                        <w:szCs w:val="22"/>
                                      </w:rPr>
                                    </w:rPrChange>
                                  </w:rPr>
                                </w:ins>
                              </m:ctrlPr>
                            </m:sSubSupPr>
                            <m:e>
                              <m:d>
                                <m:dPr>
                                  <m:ctrlPr>
                                    <w:ins w:id="11654" w:author="Chen Liao" w:date="2021-03-29T19:00:00Z">
                                      <w:rPr>
                                        <w:rFonts w:ascii="Cambria Math" w:hAnsi="Cambria Math"/>
                                        <w:i/>
                                        <w:sz w:val="16"/>
                                        <w:szCs w:val="16"/>
                                        <w:rPrChange w:id="11655" w:author="Chen Liao" w:date="2021-03-29T18:57:00Z">
                                          <w:rPr>
                                            <w:rFonts w:ascii="Cambria Math" w:hAnsi="Cambria Math"/>
                                            <w:i/>
                                            <w:sz w:val="16"/>
                                            <w:szCs w:val="16"/>
                                          </w:rPr>
                                        </w:rPrChange>
                                      </w:rPr>
                                    </w:ins>
                                  </m:ctrlPr>
                                </m:dPr>
                                <m:e>
                                  <m:func>
                                    <m:funcPr>
                                      <m:ctrlPr>
                                        <w:ins w:id="11656" w:author="Chen Liao" w:date="2021-03-29T19:00:00Z">
                                          <w:rPr>
                                            <w:rFonts w:ascii="Cambria Math" w:hAnsi="Cambria Math"/>
                                            <w:sz w:val="16"/>
                                            <w:szCs w:val="16"/>
                                            <w:rPrChange w:id="11657" w:author="Chen Liao" w:date="2021-03-29T18:57:00Z">
                                              <w:rPr>
                                                <w:rFonts w:ascii="Cambria Math" w:hAnsi="Cambria Math"/>
                                                <w:sz w:val="16"/>
                                                <w:szCs w:val="16"/>
                                              </w:rPr>
                                            </w:rPrChange>
                                          </w:rPr>
                                        </w:ins>
                                      </m:ctrlPr>
                                    </m:funcPr>
                                    <m:fName>
                                      <m:r>
                                        <m:rPr>
                                          <m:sty m:val="p"/>
                                        </m:rPr>
                                        <w:rPr>
                                          <w:rFonts w:ascii="Cambria Math" w:hAnsi="Cambria Math"/>
                                          <w:sz w:val="16"/>
                                          <w:szCs w:val="16"/>
                                          <w:rPrChange w:id="11658" w:author="Chen Liao" w:date="2021-03-29T18:57:00Z">
                                            <w:rPr>
                                              <w:rFonts w:ascii="Cambria Math" w:hAnsi="Cambria Math"/>
                                              <w:sz w:val="22"/>
                                              <w:szCs w:val="22"/>
                                            </w:rPr>
                                          </w:rPrChange>
                                        </w:rPr>
                                        <m:t>log</m:t>
                                      </m:r>
                                      <m:ctrlPr>
                                        <w:ins w:id="11659" w:author="Chen Liao" w:date="2021-03-29T19:00:00Z">
                                          <w:rPr>
                                            <w:rFonts w:ascii="Cambria Math" w:hAnsi="Cambria Math"/>
                                            <w:i/>
                                            <w:sz w:val="16"/>
                                            <w:szCs w:val="16"/>
                                            <w:rPrChange w:id="11660" w:author="Chen Liao" w:date="2021-03-29T18:57:00Z">
                                              <w:rPr>
                                                <w:rFonts w:ascii="Cambria Math" w:hAnsi="Cambria Math"/>
                                                <w:i/>
                                                <w:sz w:val="16"/>
                                                <w:szCs w:val="16"/>
                                              </w:rPr>
                                            </w:rPrChange>
                                          </w:rPr>
                                        </w:ins>
                                      </m:ctrlPr>
                                    </m:fName>
                                    <m:e>
                                      <m:d>
                                        <m:dPr>
                                          <m:ctrlPr>
                                            <w:ins w:id="11661" w:author="Chen Liao" w:date="2021-03-29T19:00:00Z">
                                              <w:rPr>
                                                <w:rFonts w:ascii="Cambria Math" w:hAnsi="Cambria Math"/>
                                                <w:i/>
                                                <w:sz w:val="16"/>
                                                <w:szCs w:val="16"/>
                                                <w:rPrChange w:id="11662" w:author="Chen Liao" w:date="2021-03-29T18:57:00Z">
                                                  <w:rPr>
                                                    <w:rFonts w:ascii="Cambria Math" w:hAnsi="Cambria Math"/>
                                                    <w:i/>
                                                    <w:sz w:val="16"/>
                                                    <w:szCs w:val="16"/>
                                                  </w:rPr>
                                                </w:rPrChange>
                                              </w:rPr>
                                            </w:ins>
                                          </m:ctrlPr>
                                        </m:dPr>
                                        <m:e>
                                          <m:sSub>
                                            <m:sSubPr>
                                              <m:ctrlPr>
                                                <w:ins w:id="11663" w:author="Chen Liao" w:date="2021-03-29T18:19:00Z">
                                                  <w:rPr>
                                                    <w:rFonts w:ascii="Cambria Math" w:hAnsi="Cambria Math"/>
                                                    <w:i/>
                                                    <w:sz w:val="16"/>
                                                    <w:szCs w:val="16"/>
                                                    <w:rPrChange w:id="11664" w:author="Chen Liao" w:date="2021-03-29T18:57:00Z">
                                                      <w:rPr>
                                                        <w:rFonts w:ascii="Cambria Math" w:hAnsi="Cambria Math"/>
                                                        <w:i/>
                                                        <w:sz w:val="22"/>
                                                        <w:szCs w:val="22"/>
                                                      </w:rPr>
                                                    </w:rPrChange>
                                                  </w:rPr>
                                                </w:ins>
                                              </m:ctrlPr>
                                            </m:sSubPr>
                                            <m:e>
                                              <m:r>
                                                <w:ins w:id="11665" w:author="Chen Liao" w:date="2021-03-29T18:19:00Z">
                                                  <w:rPr>
                                                    <w:rFonts w:ascii="Cambria Math" w:hAnsi="Cambria Math"/>
                                                    <w:sz w:val="16"/>
                                                    <w:szCs w:val="16"/>
                                                    <w:rPrChange w:id="11666" w:author="Chen Liao" w:date="2021-03-29T18:57:00Z">
                                                      <w:rPr>
                                                        <w:rFonts w:ascii="Cambria Math" w:hAnsi="Cambria Math"/>
                                                        <w:sz w:val="22"/>
                                                        <w:szCs w:val="22"/>
                                                      </w:rPr>
                                                    </w:rPrChange>
                                                  </w:rPr>
                                                  <m:t>x</m:t>
                                                </w:ins>
                                              </m:r>
                                            </m:e>
                                            <m:sub>
                                              <m:r>
                                                <w:ins w:id="11667" w:author="Chen Liao" w:date="2021-03-29T18:19:00Z">
                                                  <w:rPr>
                                                    <w:rFonts w:ascii="Cambria Math" w:hAnsi="Cambria Math"/>
                                                    <w:sz w:val="16"/>
                                                    <w:szCs w:val="16"/>
                                                    <w:rPrChange w:id="11668" w:author="Chen Liao" w:date="2021-03-29T18:57:00Z">
                                                      <w:rPr>
                                                        <w:rFonts w:ascii="Cambria Math" w:hAnsi="Cambria Math"/>
                                                        <w:sz w:val="22"/>
                                                        <w:szCs w:val="22"/>
                                                      </w:rPr>
                                                    </w:rPrChange>
                                                  </w:rPr>
                                                  <m:t>1</m:t>
                                                </w:ins>
                                              </m:r>
                                            </m:sub>
                                          </m:sSub>
                                        </m:e>
                                      </m:d>
                                    </m:e>
                                  </m:func>
                                </m:e>
                              </m:d>
                            </m:e>
                            <m:sub>
                              <m:r>
                                <w:ins w:id="11669" w:author="Chen Liao" w:date="2021-03-29T18:18:00Z">
                                  <w:rPr>
                                    <w:rFonts w:ascii="Cambria Math" w:hAnsi="Cambria Math"/>
                                    <w:sz w:val="16"/>
                                    <w:szCs w:val="16"/>
                                    <w:rPrChange w:id="11670" w:author="Chen Liao" w:date="2021-03-29T18:57:00Z">
                                      <w:rPr>
                                        <w:rFonts w:ascii="Cambria Math" w:hAnsi="Cambria Math"/>
                                        <w:sz w:val="22"/>
                                        <w:szCs w:val="22"/>
                                      </w:rPr>
                                    </w:rPrChange>
                                  </w:rPr>
                                  <m:t>t=</m:t>
                                </w:ins>
                              </m:r>
                              <m:sSub>
                                <m:sSubPr>
                                  <m:ctrlPr>
                                    <w:ins w:id="11671" w:author="Chen Liao" w:date="2021-03-29T18:18:00Z">
                                      <w:rPr>
                                        <w:rFonts w:ascii="Cambria Math" w:hAnsi="Cambria Math"/>
                                        <w:i/>
                                        <w:sz w:val="16"/>
                                        <w:szCs w:val="16"/>
                                        <w:rPrChange w:id="11672" w:author="Chen Liao" w:date="2021-03-29T18:57:00Z">
                                          <w:rPr>
                                            <w:rFonts w:ascii="Cambria Math" w:hAnsi="Cambria Math"/>
                                            <w:i/>
                                            <w:sz w:val="22"/>
                                            <w:szCs w:val="22"/>
                                          </w:rPr>
                                        </w:rPrChange>
                                      </w:rPr>
                                    </w:ins>
                                  </m:ctrlPr>
                                </m:sSubPr>
                                <m:e>
                                  <m:r>
                                    <w:ins w:id="11673" w:author="Chen Liao" w:date="2021-03-29T18:18:00Z">
                                      <w:rPr>
                                        <w:rFonts w:ascii="Cambria Math" w:hAnsi="Cambria Math"/>
                                        <w:sz w:val="16"/>
                                        <w:szCs w:val="16"/>
                                        <w:rPrChange w:id="11674" w:author="Chen Liao" w:date="2021-03-29T18:57:00Z">
                                          <w:rPr>
                                            <w:rFonts w:ascii="Cambria Math" w:hAnsi="Cambria Math"/>
                                            <w:sz w:val="22"/>
                                            <w:szCs w:val="22"/>
                                          </w:rPr>
                                        </w:rPrChange>
                                      </w:rPr>
                                      <m:t>t</m:t>
                                    </w:ins>
                                  </m:r>
                                </m:e>
                                <m:sub>
                                  <m:r>
                                    <w:ins w:id="11675" w:author="Chen Liao" w:date="2021-03-29T18:18:00Z">
                                      <w:rPr>
                                        <w:rFonts w:ascii="Cambria Math" w:hAnsi="Cambria Math"/>
                                        <w:sz w:val="16"/>
                                        <w:szCs w:val="16"/>
                                        <w:rPrChange w:id="11676" w:author="Chen Liao" w:date="2021-03-29T18:57:00Z">
                                          <w:rPr>
                                            <w:rFonts w:ascii="Cambria Math" w:hAnsi="Cambria Math"/>
                                            <w:sz w:val="22"/>
                                            <w:szCs w:val="22"/>
                                          </w:rPr>
                                        </w:rPrChange>
                                      </w:rPr>
                                      <m:t>1</m:t>
                                    </w:ins>
                                  </m:r>
                                </m:sub>
                              </m:sSub>
                            </m:sub>
                            <m:sup>
                              <m:r>
                                <w:ins w:id="11677" w:author="Chen Liao" w:date="2021-03-29T18:18:00Z">
                                  <w:rPr>
                                    <w:rFonts w:ascii="Cambria Math" w:hAnsi="Cambria Math"/>
                                    <w:sz w:val="16"/>
                                    <w:szCs w:val="16"/>
                                    <w:rPrChange w:id="11678" w:author="Chen Liao" w:date="2021-03-29T18:57:00Z">
                                      <w:rPr>
                                        <w:rFonts w:ascii="Cambria Math" w:hAnsi="Cambria Math"/>
                                        <w:sz w:val="22"/>
                                        <w:szCs w:val="22"/>
                                      </w:rPr>
                                    </w:rPrChange>
                                  </w:rPr>
                                  <m:t>'</m:t>
                                </w:ins>
                              </m:r>
                            </m:sup>
                          </m:sSubSup>
                        </m:e>
                      </m:mr>
                      <m:mr>
                        <m:e>
                          <m:m>
                            <m:mPr>
                              <m:mcs>
                                <m:mc>
                                  <m:mcPr>
                                    <m:count m:val="1"/>
                                    <m:mcJc m:val="center"/>
                                  </m:mcPr>
                                </m:mc>
                              </m:mcs>
                              <m:ctrlPr>
                                <w:ins w:id="11679" w:author="Chen Liao" w:date="2021-03-29T17:57:00Z">
                                  <w:rPr>
                                    <w:rFonts w:ascii="Cambria Math" w:hAnsi="Cambria Math"/>
                                    <w:sz w:val="16"/>
                                    <w:szCs w:val="16"/>
                                    <w:rPrChange w:id="11680" w:author="Chen Liao" w:date="2021-03-29T18:57:00Z">
                                      <w:rPr>
                                        <w:rFonts w:ascii="Cambria Math" w:hAnsi="Cambria Math"/>
                                        <w:sz w:val="22"/>
                                        <w:szCs w:val="22"/>
                                      </w:rPr>
                                    </w:rPrChange>
                                  </w:rPr>
                                </w:ins>
                              </m:ctrlPr>
                            </m:mPr>
                            <m:mr>
                              <m:e>
                                <m:r>
                                  <w:ins w:id="11681" w:author="Chen Liao" w:date="2021-03-29T17:57:00Z">
                                    <w:rPr>
                                      <w:rFonts w:ascii="Cambria Math" w:hAnsi="Cambria Math"/>
                                      <w:sz w:val="16"/>
                                      <w:szCs w:val="16"/>
                                      <w:rPrChange w:id="11682" w:author="Chen Liao" w:date="2021-03-29T18:57:00Z">
                                        <w:rPr>
                                          <w:rFonts w:ascii="Cambria Math" w:hAnsi="Cambria Math"/>
                                          <w:sz w:val="22"/>
                                          <w:szCs w:val="22"/>
                                        </w:rPr>
                                      </w:rPrChange>
                                    </w:rPr>
                                    <m:t>⋮</m:t>
                                  </w:ins>
                                </m:r>
                              </m:e>
                            </m:mr>
                            <m:mr>
                              <m:e>
                                <m:sSubSup>
                                  <m:sSubSupPr>
                                    <m:ctrlPr>
                                      <w:ins w:id="11683" w:author="Chen Liao" w:date="2021-03-29T18:20:00Z">
                                        <w:rPr>
                                          <w:rFonts w:ascii="Cambria Math" w:hAnsi="Cambria Math"/>
                                          <w:i/>
                                          <w:sz w:val="16"/>
                                          <w:szCs w:val="16"/>
                                          <w:rPrChange w:id="11684" w:author="Chen Liao" w:date="2021-03-29T18:57:00Z">
                                            <w:rPr>
                                              <w:rFonts w:ascii="Cambria Math" w:hAnsi="Cambria Math"/>
                                              <w:i/>
                                              <w:sz w:val="22"/>
                                              <w:szCs w:val="22"/>
                                            </w:rPr>
                                          </w:rPrChange>
                                        </w:rPr>
                                      </w:ins>
                                    </m:ctrlPr>
                                  </m:sSubSupPr>
                                  <m:e>
                                    <m:d>
                                      <m:dPr>
                                        <m:ctrlPr>
                                          <w:ins w:id="11685" w:author="Chen Liao" w:date="2021-03-29T18:20:00Z">
                                            <w:rPr>
                                              <w:rFonts w:ascii="Cambria Math" w:hAnsi="Cambria Math"/>
                                              <w:i/>
                                              <w:sz w:val="16"/>
                                              <w:szCs w:val="16"/>
                                              <w:rPrChange w:id="11686" w:author="Chen Liao" w:date="2021-03-29T18:57:00Z">
                                                <w:rPr>
                                                  <w:rFonts w:ascii="Cambria Math" w:hAnsi="Cambria Math"/>
                                                  <w:i/>
                                                  <w:sz w:val="22"/>
                                                  <w:szCs w:val="22"/>
                                                </w:rPr>
                                              </w:rPrChange>
                                            </w:rPr>
                                          </w:ins>
                                        </m:ctrlPr>
                                      </m:dPr>
                                      <m:e>
                                        <m:func>
                                          <m:funcPr>
                                            <m:ctrlPr>
                                              <w:ins w:id="11687" w:author="Chen Liao" w:date="2021-03-29T18:20:00Z">
                                                <w:rPr>
                                                  <w:rFonts w:ascii="Cambria Math" w:hAnsi="Cambria Math"/>
                                                  <w:sz w:val="16"/>
                                                  <w:szCs w:val="16"/>
                                                  <w:rPrChange w:id="11688" w:author="Chen Liao" w:date="2021-03-29T18:57:00Z">
                                                    <w:rPr>
                                                      <w:rFonts w:ascii="Cambria Math" w:hAnsi="Cambria Math"/>
                                                      <w:sz w:val="22"/>
                                                      <w:szCs w:val="22"/>
                                                    </w:rPr>
                                                  </w:rPrChange>
                                                </w:rPr>
                                              </w:ins>
                                            </m:ctrlPr>
                                          </m:funcPr>
                                          <m:fName>
                                            <m:r>
                                              <w:ins w:id="11689" w:author="Chen Liao" w:date="2021-03-29T18:20:00Z">
                                                <m:rPr>
                                                  <m:sty m:val="p"/>
                                                </m:rPr>
                                                <w:rPr>
                                                  <w:rFonts w:ascii="Cambria Math" w:hAnsi="Cambria Math"/>
                                                  <w:sz w:val="16"/>
                                                  <w:szCs w:val="16"/>
                                                  <w:rPrChange w:id="11690" w:author="Chen Liao" w:date="2021-03-29T18:57:00Z">
                                                    <w:rPr>
                                                      <w:rFonts w:ascii="Cambria Math" w:hAnsi="Cambria Math"/>
                                                      <w:sz w:val="22"/>
                                                      <w:szCs w:val="22"/>
                                                    </w:rPr>
                                                  </w:rPrChange>
                                                </w:rPr>
                                                <m:t>log</m:t>
                                              </w:ins>
                                            </m:r>
                                            <m:ctrlPr>
                                              <w:ins w:id="11691" w:author="Chen Liao" w:date="2021-03-29T18:20:00Z">
                                                <w:rPr>
                                                  <w:rFonts w:ascii="Cambria Math" w:hAnsi="Cambria Math"/>
                                                  <w:i/>
                                                  <w:sz w:val="16"/>
                                                  <w:szCs w:val="16"/>
                                                  <w:rPrChange w:id="11692" w:author="Chen Liao" w:date="2021-03-29T18:57:00Z">
                                                    <w:rPr>
                                                      <w:rFonts w:ascii="Cambria Math" w:hAnsi="Cambria Math"/>
                                                      <w:i/>
                                                      <w:sz w:val="22"/>
                                                      <w:szCs w:val="22"/>
                                                    </w:rPr>
                                                  </w:rPrChange>
                                                </w:rPr>
                                              </w:ins>
                                            </m:ctrlPr>
                                          </m:fName>
                                          <m:e>
                                            <m:d>
                                              <m:dPr>
                                                <m:ctrlPr>
                                                  <w:ins w:id="11693" w:author="Chen Liao" w:date="2021-03-29T18:20:00Z">
                                                    <w:rPr>
                                                      <w:rFonts w:ascii="Cambria Math" w:hAnsi="Cambria Math"/>
                                                      <w:i/>
                                                      <w:sz w:val="16"/>
                                                      <w:szCs w:val="16"/>
                                                      <w:rPrChange w:id="11694" w:author="Chen Liao" w:date="2021-03-29T18:57:00Z">
                                                        <w:rPr>
                                                          <w:rFonts w:ascii="Cambria Math" w:hAnsi="Cambria Math"/>
                                                          <w:i/>
                                                          <w:sz w:val="22"/>
                                                          <w:szCs w:val="22"/>
                                                        </w:rPr>
                                                      </w:rPrChange>
                                                    </w:rPr>
                                                  </w:ins>
                                                </m:ctrlPr>
                                              </m:dPr>
                                              <m:e>
                                                <m:sSub>
                                                  <m:sSubPr>
                                                    <m:ctrlPr>
                                                      <w:ins w:id="11695" w:author="Chen Liao" w:date="2021-03-29T18:20:00Z">
                                                        <w:rPr>
                                                          <w:rFonts w:ascii="Cambria Math" w:hAnsi="Cambria Math"/>
                                                          <w:i/>
                                                          <w:sz w:val="16"/>
                                                          <w:szCs w:val="16"/>
                                                          <w:rPrChange w:id="11696" w:author="Chen Liao" w:date="2021-03-29T18:57:00Z">
                                                            <w:rPr>
                                                              <w:rFonts w:ascii="Cambria Math" w:hAnsi="Cambria Math"/>
                                                              <w:i/>
                                                              <w:sz w:val="22"/>
                                                              <w:szCs w:val="22"/>
                                                            </w:rPr>
                                                          </w:rPrChange>
                                                        </w:rPr>
                                                      </w:ins>
                                                    </m:ctrlPr>
                                                  </m:sSubPr>
                                                  <m:e>
                                                    <m:r>
                                                      <w:ins w:id="11697" w:author="Chen Liao" w:date="2021-03-29T18:20:00Z">
                                                        <w:rPr>
                                                          <w:rFonts w:ascii="Cambria Math" w:hAnsi="Cambria Math"/>
                                                          <w:sz w:val="16"/>
                                                          <w:szCs w:val="16"/>
                                                          <w:rPrChange w:id="11698" w:author="Chen Liao" w:date="2021-03-29T18:57:00Z">
                                                            <w:rPr>
                                                              <w:rFonts w:ascii="Cambria Math" w:hAnsi="Cambria Math"/>
                                                              <w:sz w:val="22"/>
                                                              <w:szCs w:val="22"/>
                                                            </w:rPr>
                                                          </w:rPrChange>
                                                        </w:rPr>
                                                        <m:t>x</m:t>
                                                      </w:ins>
                                                    </m:r>
                                                  </m:e>
                                                  <m:sub>
                                                    <m:r>
                                                      <w:ins w:id="11699" w:author="Chen Liao" w:date="2021-03-29T18:20:00Z">
                                                        <w:rPr>
                                                          <w:rFonts w:ascii="Cambria Math" w:hAnsi="Cambria Math"/>
                                                          <w:sz w:val="16"/>
                                                          <w:szCs w:val="16"/>
                                                          <w:rPrChange w:id="11700" w:author="Chen Liao" w:date="2021-03-29T18:57:00Z">
                                                            <w:rPr>
                                                              <w:rFonts w:ascii="Cambria Math" w:hAnsi="Cambria Math"/>
                                                              <w:sz w:val="22"/>
                                                              <w:szCs w:val="22"/>
                                                            </w:rPr>
                                                          </w:rPrChange>
                                                        </w:rPr>
                                                        <m:t>1</m:t>
                                                      </w:ins>
                                                    </m:r>
                                                  </m:sub>
                                                </m:sSub>
                                              </m:e>
                                            </m:d>
                                          </m:e>
                                        </m:func>
                                      </m:e>
                                    </m:d>
                                  </m:e>
                                  <m:sub>
                                    <m:r>
                                      <w:ins w:id="11701" w:author="Chen Liao" w:date="2021-03-29T18:20:00Z">
                                        <w:rPr>
                                          <w:rFonts w:ascii="Cambria Math" w:hAnsi="Cambria Math"/>
                                          <w:sz w:val="16"/>
                                          <w:szCs w:val="16"/>
                                          <w:rPrChange w:id="11702" w:author="Chen Liao" w:date="2021-03-29T18:57:00Z">
                                            <w:rPr>
                                              <w:rFonts w:ascii="Cambria Math" w:hAnsi="Cambria Math"/>
                                              <w:sz w:val="22"/>
                                              <w:szCs w:val="22"/>
                                            </w:rPr>
                                          </w:rPrChange>
                                        </w:rPr>
                                        <m:t>t=</m:t>
                                      </w:ins>
                                    </m:r>
                                    <m:sSub>
                                      <m:sSubPr>
                                        <m:ctrlPr>
                                          <w:ins w:id="11703" w:author="Chen Liao" w:date="2021-03-29T18:20:00Z">
                                            <w:rPr>
                                              <w:rFonts w:ascii="Cambria Math" w:hAnsi="Cambria Math"/>
                                              <w:i/>
                                              <w:sz w:val="16"/>
                                              <w:szCs w:val="16"/>
                                              <w:rPrChange w:id="11704" w:author="Chen Liao" w:date="2021-03-29T18:57:00Z">
                                                <w:rPr>
                                                  <w:rFonts w:ascii="Cambria Math" w:hAnsi="Cambria Math"/>
                                                  <w:i/>
                                                  <w:sz w:val="22"/>
                                                  <w:szCs w:val="22"/>
                                                </w:rPr>
                                              </w:rPrChange>
                                            </w:rPr>
                                          </w:ins>
                                        </m:ctrlPr>
                                      </m:sSubPr>
                                      <m:e>
                                        <m:r>
                                          <w:ins w:id="11705" w:author="Chen Liao" w:date="2021-03-29T18:20:00Z">
                                            <w:rPr>
                                              <w:rFonts w:ascii="Cambria Math" w:hAnsi="Cambria Math"/>
                                              <w:sz w:val="16"/>
                                              <w:szCs w:val="16"/>
                                              <w:rPrChange w:id="11706" w:author="Chen Liao" w:date="2021-03-29T18:57:00Z">
                                                <w:rPr>
                                                  <w:rFonts w:ascii="Cambria Math" w:hAnsi="Cambria Math"/>
                                                  <w:sz w:val="22"/>
                                                  <w:szCs w:val="22"/>
                                                </w:rPr>
                                              </w:rPrChange>
                                            </w:rPr>
                                            <m:t>t</m:t>
                                          </w:ins>
                                        </m:r>
                                      </m:e>
                                      <m:sub>
                                        <m:r>
                                          <w:ins w:id="11707" w:author="Chen Liao" w:date="2021-03-29T18:20:00Z">
                                            <w:rPr>
                                              <w:rFonts w:ascii="Cambria Math" w:hAnsi="Cambria Math"/>
                                              <w:sz w:val="16"/>
                                              <w:szCs w:val="16"/>
                                              <w:rPrChange w:id="11708" w:author="Chen Liao" w:date="2021-03-29T18:57:00Z">
                                                <w:rPr>
                                                  <w:rFonts w:ascii="Cambria Math" w:hAnsi="Cambria Math"/>
                                                  <w:sz w:val="22"/>
                                                  <w:szCs w:val="22"/>
                                                </w:rPr>
                                              </w:rPrChange>
                                            </w:rPr>
                                            <m:t>N</m:t>
                                          </w:ins>
                                        </m:r>
                                      </m:sub>
                                    </m:sSub>
                                  </m:sub>
                                  <m:sup>
                                    <m:r>
                                      <w:ins w:id="11709" w:author="Chen Liao" w:date="2021-03-29T18:20:00Z">
                                        <w:rPr>
                                          <w:rFonts w:ascii="Cambria Math" w:hAnsi="Cambria Math"/>
                                          <w:sz w:val="16"/>
                                          <w:szCs w:val="16"/>
                                          <w:rPrChange w:id="11710" w:author="Chen Liao" w:date="2021-03-29T18:57:00Z">
                                            <w:rPr>
                                              <w:rFonts w:ascii="Cambria Math" w:hAnsi="Cambria Math"/>
                                              <w:sz w:val="22"/>
                                              <w:szCs w:val="22"/>
                                            </w:rPr>
                                          </w:rPrChange>
                                        </w:rPr>
                                        <m:t>'</m:t>
                                      </w:ins>
                                    </m:r>
                                  </m:sup>
                                </m:sSubSup>
                              </m:e>
                            </m:mr>
                            <m:mr>
                              <m:e>
                                <m:m>
                                  <m:mPr>
                                    <m:mcs>
                                      <m:mc>
                                        <m:mcPr>
                                          <m:count m:val="1"/>
                                          <m:mcJc m:val="center"/>
                                        </m:mcPr>
                                      </m:mc>
                                    </m:mcs>
                                    <m:ctrlPr>
                                      <w:ins w:id="11711" w:author="Chen Liao" w:date="2021-03-29T18:20:00Z">
                                        <w:rPr>
                                          <w:rFonts w:ascii="Cambria Math" w:hAnsi="Cambria Math"/>
                                          <w:i/>
                                          <w:sz w:val="16"/>
                                          <w:szCs w:val="16"/>
                                          <w:rPrChange w:id="11712" w:author="Chen Liao" w:date="2021-03-29T18:57:00Z">
                                            <w:rPr>
                                              <w:rFonts w:ascii="Cambria Math" w:hAnsi="Cambria Math"/>
                                              <w:i/>
                                              <w:sz w:val="22"/>
                                              <w:szCs w:val="22"/>
                                            </w:rPr>
                                          </w:rPrChange>
                                        </w:rPr>
                                      </w:ins>
                                    </m:ctrlPr>
                                  </m:mPr>
                                  <m:mr>
                                    <m:e>
                                      <m:r>
                                        <w:ins w:id="11713" w:author="Chen Liao" w:date="2021-03-29T18:23:00Z">
                                          <w:rPr>
                                            <w:rFonts w:ascii="Cambria Math" w:hAnsi="Cambria Math"/>
                                            <w:sz w:val="16"/>
                                            <w:szCs w:val="16"/>
                                            <w:rPrChange w:id="11714" w:author="Chen Liao" w:date="2021-03-29T18:57:00Z">
                                              <w:rPr>
                                                <w:rFonts w:ascii="Cambria Math" w:hAnsi="Cambria Math"/>
                                                <w:sz w:val="22"/>
                                                <w:szCs w:val="22"/>
                                              </w:rPr>
                                            </w:rPrChange>
                                          </w:rPr>
                                          <m:t>⋮</m:t>
                                        </w:ins>
                                      </m:r>
                                    </m:e>
                                  </m:mr>
                                  <m:mr>
                                    <m:e>
                                      <m:sSubSup>
                                        <m:sSubSupPr>
                                          <m:ctrlPr>
                                            <w:ins w:id="11715" w:author="Chen Liao" w:date="2021-03-29T18:23:00Z">
                                              <w:rPr>
                                                <w:rFonts w:ascii="Cambria Math" w:hAnsi="Cambria Math"/>
                                                <w:i/>
                                                <w:sz w:val="16"/>
                                                <w:szCs w:val="16"/>
                                                <w:rPrChange w:id="11716" w:author="Chen Liao" w:date="2021-03-29T18:57:00Z">
                                                  <w:rPr>
                                                    <w:rFonts w:ascii="Cambria Math" w:hAnsi="Cambria Math"/>
                                                    <w:i/>
                                                    <w:sz w:val="22"/>
                                                    <w:szCs w:val="22"/>
                                                  </w:rPr>
                                                </w:rPrChange>
                                              </w:rPr>
                                            </w:ins>
                                          </m:ctrlPr>
                                        </m:sSubSupPr>
                                        <m:e>
                                          <m:d>
                                            <m:dPr>
                                              <m:ctrlPr>
                                                <w:ins w:id="11717" w:author="Chen Liao" w:date="2021-03-29T18:23:00Z">
                                                  <w:rPr>
                                                    <w:rFonts w:ascii="Cambria Math" w:hAnsi="Cambria Math"/>
                                                    <w:i/>
                                                    <w:sz w:val="16"/>
                                                    <w:szCs w:val="16"/>
                                                    <w:rPrChange w:id="11718" w:author="Chen Liao" w:date="2021-03-29T18:57:00Z">
                                                      <w:rPr>
                                                        <w:rFonts w:ascii="Cambria Math" w:hAnsi="Cambria Math"/>
                                                        <w:i/>
                                                        <w:sz w:val="22"/>
                                                        <w:szCs w:val="22"/>
                                                      </w:rPr>
                                                    </w:rPrChange>
                                                  </w:rPr>
                                                </w:ins>
                                              </m:ctrlPr>
                                            </m:dPr>
                                            <m:e>
                                              <m:func>
                                                <m:funcPr>
                                                  <m:ctrlPr>
                                                    <w:ins w:id="11719" w:author="Chen Liao" w:date="2021-03-29T18:23:00Z">
                                                      <w:rPr>
                                                        <w:rFonts w:ascii="Cambria Math" w:hAnsi="Cambria Math"/>
                                                        <w:sz w:val="16"/>
                                                        <w:szCs w:val="16"/>
                                                        <w:rPrChange w:id="11720" w:author="Chen Liao" w:date="2021-03-29T18:57:00Z">
                                                          <w:rPr>
                                                            <w:rFonts w:ascii="Cambria Math" w:hAnsi="Cambria Math"/>
                                                            <w:sz w:val="22"/>
                                                            <w:szCs w:val="22"/>
                                                          </w:rPr>
                                                        </w:rPrChange>
                                                      </w:rPr>
                                                    </w:ins>
                                                  </m:ctrlPr>
                                                </m:funcPr>
                                                <m:fName>
                                                  <m:r>
                                                    <w:ins w:id="11721" w:author="Chen Liao" w:date="2021-03-29T18:23:00Z">
                                                      <m:rPr>
                                                        <m:sty m:val="p"/>
                                                      </m:rPr>
                                                      <w:rPr>
                                                        <w:rFonts w:ascii="Cambria Math" w:hAnsi="Cambria Math"/>
                                                        <w:sz w:val="16"/>
                                                        <w:szCs w:val="16"/>
                                                        <w:rPrChange w:id="11722" w:author="Chen Liao" w:date="2021-03-29T18:57:00Z">
                                                          <w:rPr>
                                                            <w:rFonts w:ascii="Cambria Math" w:hAnsi="Cambria Math"/>
                                                            <w:sz w:val="22"/>
                                                            <w:szCs w:val="22"/>
                                                          </w:rPr>
                                                        </w:rPrChange>
                                                      </w:rPr>
                                                      <m:t>log</m:t>
                                                    </w:ins>
                                                  </m:r>
                                                  <m:ctrlPr>
                                                    <w:ins w:id="11723" w:author="Chen Liao" w:date="2021-03-29T18:23:00Z">
                                                      <w:rPr>
                                                        <w:rFonts w:ascii="Cambria Math" w:hAnsi="Cambria Math"/>
                                                        <w:i/>
                                                        <w:sz w:val="16"/>
                                                        <w:szCs w:val="16"/>
                                                        <w:rPrChange w:id="11724" w:author="Chen Liao" w:date="2021-03-29T18:57:00Z">
                                                          <w:rPr>
                                                            <w:rFonts w:ascii="Cambria Math" w:hAnsi="Cambria Math"/>
                                                            <w:i/>
                                                            <w:sz w:val="22"/>
                                                            <w:szCs w:val="22"/>
                                                          </w:rPr>
                                                        </w:rPrChange>
                                                      </w:rPr>
                                                    </w:ins>
                                                  </m:ctrlPr>
                                                </m:fName>
                                                <m:e>
                                                  <m:d>
                                                    <m:dPr>
                                                      <m:ctrlPr>
                                                        <w:ins w:id="11725" w:author="Chen Liao" w:date="2021-03-29T18:23:00Z">
                                                          <w:rPr>
                                                            <w:rFonts w:ascii="Cambria Math" w:hAnsi="Cambria Math"/>
                                                            <w:i/>
                                                            <w:sz w:val="16"/>
                                                            <w:szCs w:val="16"/>
                                                            <w:rPrChange w:id="11726" w:author="Chen Liao" w:date="2021-03-29T18:57:00Z">
                                                              <w:rPr>
                                                                <w:rFonts w:ascii="Cambria Math" w:hAnsi="Cambria Math"/>
                                                                <w:i/>
                                                                <w:sz w:val="22"/>
                                                                <w:szCs w:val="22"/>
                                                              </w:rPr>
                                                            </w:rPrChange>
                                                          </w:rPr>
                                                        </w:ins>
                                                      </m:ctrlPr>
                                                    </m:dPr>
                                                    <m:e>
                                                      <m:sSub>
                                                        <m:sSubPr>
                                                          <m:ctrlPr>
                                                            <w:ins w:id="11727" w:author="Chen Liao" w:date="2021-03-29T18:23:00Z">
                                                              <w:rPr>
                                                                <w:rFonts w:ascii="Cambria Math" w:hAnsi="Cambria Math"/>
                                                                <w:i/>
                                                                <w:sz w:val="16"/>
                                                                <w:szCs w:val="16"/>
                                                                <w:rPrChange w:id="11728" w:author="Chen Liao" w:date="2021-03-29T18:57:00Z">
                                                                  <w:rPr>
                                                                    <w:rFonts w:ascii="Cambria Math" w:hAnsi="Cambria Math"/>
                                                                    <w:i/>
                                                                    <w:sz w:val="22"/>
                                                                    <w:szCs w:val="22"/>
                                                                  </w:rPr>
                                                                </w:rPrChange>
                                                              </w:rPr>
                                                            </w:ins>
                                                          </m:ctrlPr>
                                                        </m:sSubPr>
                                                        <m:e>
                                                          <m:r>
                                                            <w:ins w:id="11729" w:author="Chen Liao" w:date="2021-03-29T18:23:00Z">
                                                              <w:rPr>
                                                                <w:rFonts w:ascii="Cambria Math" w:hAnsi="Cambria Math"/>
                                                                <w:sz w:val="16"/>
                                                                <w:szCs w:val="16"/>
                                                                <w:rPrChange w:id="11730" w:author="Chen Liao" w:date="2021-03-29T18:57:00Z">
                                                                  <w:rPr>
                                                                    <w:rFonts w:ascii="Cambria Math" w:hAnsi="Cambria Math"/>
                                                                    <w:sz w:val="22"/>
                                                                    <w:szCs w:val="22"/>
                                                                  </w:rPr>
                                                                </w:rPrChange>
                                                              </w:rPr>
                                                              <m:t>x</m:t>
                                                            </w:ins>
                                                          </m:r>
                                                        </m:e>
                                                        <m:sub>
                                                          <m:r>
                                                            <w:ins w:id="11731" w:author="Chen Liao" w:date="2021-03-29T18:23:00Z">
                                                              <w:rPr>
                                                                <w:rFonts w:ascii="Cambria Math" w:hAnsi="Cambria Math"/>
                                                                <w:sz w:val="16"/>
                                                                <w:szCs w:val="16"/>
                                                                <w:rPrChange w:id="11732" w:author="Chen Liao" w:date="2021-03-29T18:57:00Z">
                                                                  <w:rPr>
                                                                    <w:rFonts w:ascii="Cambria Math" w:hAnsi="Cambria Math"/>
                                                                    <w:sz w:val="22"/>
                                                                    <w:szCs w:val="22"/>
                                                                  </w:rPr>
                                                                </w:rPrChange>
                                                              </w:rPr>
                                                              <m:t>M</m:t>
                                                            </w:ins>
                                                          </m:r>
                                                        </m:sub>
                                                      </m:sSub>
                                                    </m:e>
                                                  </m:d>
                                                </m:e>
                                              </m:func>
                                            </m:e>
                                          </m:d>
                                        </m:e>
                                        <m:sub>
                                          <m:r>
                                            <w:ins w:id="11733" w:author="Chen Liao" w:date="2021-03-29T18:23:00Z">
                                              <w:rPr>
                                                <w:rFonts w:ascii="Cambria Math" w:hAnsi="Cambria Math"/>
                                                <w:sz w:val="16"/>
                                                <w:szCs w:val="16"/>
                                                <w:rPrChange w:id="11734" w:author="Chen Liao" w:date="2021-03-29T18:57:00Z">
                                                  <w:rPr>
                                                    <w:rFonts w:ascii="Cambria Math" w:hAnsi="Cambria Math"/>
                                                    <w:sz w:val="22"/>
                                                    <w:szCs w:val="22"/>
                                                  </w:rPr>
                                                </w:rPrChange>
                                              </w:rPr>
                                              <m:t>t=</m:t>
                                            </w:ins>
                                          </m:r>
                                          <m:sSub>
                                            <m:sSubPr>
                                              <m:ctrlPr>
                                                <w:ins w:id="11735" w:author="Chen Liao" w:date="2021-03-29T18:23:00Z">
                                                  <w:rPr>
                                                    <w:rFonts w:ascii="Cambria Math" w:hAnsi="Cambria Math"/>
                                                    <w:i/>
                                                    <w:sz w:val="16"/>
                                                    <w:szCs w:val="16"/>
                                                    <w:rPrChange w:id="11736" w:author="Chen Liao" w:date="2021-03-29T18:57:00Z">
                                                      <w:rPr>
                                                        <w:rFonts w:ascii="Cambria Math" w:hAnsi="Cambria Math"/>
                                                        <w:i/>
                                                        <w:sz w:val="22"/>
                                                        <w:szCs w:val="22"/>
                                                      </w:rPr>
                                                    </w:rPrChange>
                                                  </w:rPr>
                                                </w:ins>
                                              </m:ctrlPr>
                                            </m:sSubPr>
                                            <m:e>
                                              <m:r>
                                                <w:ins w:id="11737" w:author="Chen Liao" w:date="2021-03-29T18:23:00Z">
                                                  <w:rPr>
                                                    <w:rFonts w:ascii="Cambria Math" w:hAnsi="Cambria Math"/>
                                                    <w:sz w:val="16"/>
                                                    <w:szCs w:val="16"/>
                                                    <w:rPrChange w:id="11738" w:author="Chen Liao" w:date="2021-03-29T18:57:00Z">
                                                      <w:rPr>
                                                        <w:rFonts w:ascii="Cambria Math" w:hAnsi="Cambria Math"/>
                                                        <w:sz w:val="22"/>
                                                        <w:szCs w:val="22"/>
                                                      </w:rPr>
                                                    </w:rPrChange>
                                                  </w:rPr>
                                                  <m:t>t</m:t>
                                                </w:ins>
                                              </m:r>
                                            </m:e>
                                            <m:sub>
                                              <m:r>
                                                <w:ins w:id="11739" w:author="Chen Liao" w:date="2021-03-29T18:23:00Z">
                                                  <w:rPr>
                                                    <w:rFonts w:ascii="Cambria Math" w:hAnsi="Cambria Math"/>
                                                    <w:sz w:val="16"/>
                                                    <w:szCs w:val="16"/>
                                                    <w:rPrChange w:id="11740" w:author="Chen Liao" w:date="2021-03-29T18:57:00Z">
                                                      <w:rPr>
                                                        <w:rFonts w:ascii="Cambria Math" w:hAnsi="Cambria Math"/>
                                                        <w:sz w:val="22"/>
                                                        <w:szCs w:val="22"/>
                                                      </w:rPr>
                                                    </w:rPrChange>
                                                  </w:rPr>
                                                  <m:t>1</m:t>
                                                </w:ins>
                                              </m:r>
                                            </m:sub>
                                          </m:sSub>
                                        </m:sub>
                                        <m:sup>
                                          <m:r>
                                            <w:ins w:id="11741" w:author="Chen Liao" w:date="2021-03-29T18:23:00Z">
                                              <w:rPr>
                                                <w:rFonts w:ascii="Cambria Math" w:hAnsi="Cambria Math"/>
                                                <w:sz w:val="16"/>
                                                <w:szCs w:val="16"/>
                                                <w:rPrChange w:id="11742" w:author="Chen Liao" w:date="2021-03-29T18:57:00Z">
                                                  <w:rPr>
                                                    <w:rFonts w:ascii="Cambria Math" w:hAnsi="Cambria Math"/>
                                                    <w:sz w:val="22"/>
                                                    <w:szCs w:val="22"/>
                                                  </w:rPr>
                                                </w:rPrChange>
                                              </w:rPr>
                                              <m:t>'</m:t>
                                            </w:ins>
                                          </m:r>
                                        </m:sup>
                                      </m:sSubSup>
                                    </m:e>
                                  </m:mr>
                                </m:m>
                              </m:e>
                            </m:mr>
                          </m:m>
                        </m:e>
                      </m:mr>
                      <m:mr>
                        <m:e>
                          <m:m>
                            <m:mPr>
                              <m:mcs>
                                <m:mc>
                                  <m:mcPr>
                                    <m:count m:val="1"/>
                                    <m:mcJc m:val="center"/>
                                  </m:mcPr>
                                </m:mc>
                              </m:mcs>
                              <m:ctrlPr>
                                <w:ins w:id="11743" w:author="Chen Liao" w:date="2021-03-29T18:21:00Z">
                                  <w:rPr>
                                    <w:rFonts w:ascii="Cambria Math" w:hAnsi="Cambria Math"/>
                                    <w:i/>
                                    <w:sz w:val="16"/>
                                    <w:szCs w:val="16"/>
                                    <w:rPrChange w:id="11744" w:author="Chen Liao" w:date="2021-03-29T18:57:00Z">
                                      <w:rPr>
                                        <w:rFonts w:ascii="Cambria Math" w:hAnsi="Cambria Math"/>
                                        <w:i/>
                                        <w:sz w:val="22"/>
                                        <w:szCs w:val="22"/>
                                      </w:rPr>
                                    </w:rPrChange>
                                  </w:rPr>
                                </w:ins>
                              </m:ctrlPr>
                            </m:mPr>
                            <m:mr>
                              <m:e>
                                <m:r>
                                  <w:ins w:id="11745" w:author="Chen Liao" w:date="2021-03-29T18:21:00Z">
                                    <w:rPr>
                                      <w:rFonts w:ascii="Cambria Math" w:hAnsi="Cambria Math"/>
                                      <w:sz w:val="16"/>
                                      <w:szCs w:val="16"/>
                                      <w:rPrChange w:id="11746" w:author="Chen Liao" w:date="2021-03-29T18:57:00Z">
                                        <w:rPr>
                                          <w:rFonts w:ascii="Cambria Math" w:hAnsi="Cambria Math"/>
                                          <w:sz w:val="22"/>
                                          <w:szCs w:val="22"/>
                                        </w:rPr>
                                      </w:rPrChange>
                                    </w:rPr>
                                    <m:t>⋮</m:t>
                                  </w:ins>
                                </m:r>
                              </m:e>
                            </m:mr>
                            <m:mr>
                              <m:e>
                                <m:sSubSup>
                                  <m:sSubSupPr>
                                    <m:ctrlPr>
                                      <w:ins w:id="11747" w:author="Chen Liao" w:date="2021-03-29T18:21:00Z">
                                        <w:rPr>
                                          <w:rFonts w:ascii="Cambria Math" w:hAnsi="Cambria Math"/>
                                          <w:i/>
                                          <w:sz w:val="16"/>
                                          <w:szCs w:val="16"/>
                                          <w:rPrChange w:id="11748" w:author="Chen Liao" w:date="2021-03-29T18:57:00Z">
                                            <w:rPr>
                                              <w:rFonts w:ascii="Cambria Math" w:hAnsi="Cambria Math"/>
                                              <w:i/>
                                              <w:sz w:val="22"/>
                                              <w:szCs w:val="22"/>
                                            </w:rPr>
                                          </w:rPrChange>
                                        </w:rPr>
                                      </w:ins>
                                    </m:ctrlPr>
                                  </m:sSubSupPr>
                                  <m:e>
                                    <m:d>
                                      <m:dPr>
                                        <m:ctrlPr>
                                          <w:ins w:id="11749" w:author="Chen Liao" w:date="2021-03-29T18:21:00Z">
                                            <w:rPr>
                                              <w:rFonts w:ascii="Cambria Math" w:hAnsi="Cambria Math"/>
                                              <w:i/>
                                              <w:sz w:val="16"/>
                                              <w:szCs w:val="16"/>
                                              <w:rPrChange w:id="11750" w:author="Chen Liao" w:date="2021-03-29T18:57:00Z">
                                                <w:rPr>
                                                  <w:rFonts w:ascii="Cambria Math" w:hAnsi="Cambria Math"/>
                                                  <w:i/>
                                                  <w:sz w:val="22"/>
                                                  <w:szCs w:val="22"/>
                                                </w:rPr>
                                              </w:rPrChange>
                                            </w:rPr>
                                          </w:ins>
                                        </m:ctrlPr>
                                      </m:dPr>
                                      <m:e>
                                        <m:func>
                                          <m:funcPr>
                                            <m:ctrlPr>
                                              <w:ins w:id="11751" w:author="Chen Liao" w:date="2021-03-29T18:21:00Z">
                                                <w:rPr>
                                                  <w:rFonts w:ascii="Cambria Math" w:hAnsi="Cambria Math"/>
                                                  <w:sz w:val="16"/>
                                                  <w:szCs w:val="16"/>
                                                  <w:rPrChange w:id="11752" w:author="Chen Liao" w:date="2021-03-29T18:57:00Z">
                                                    <w:rPr>
                                                      <w:rFonts w:ascii="Cambria Math" w:hAnsi="Cambria Math"/>
                                                      <w:sz w:val="22"/>
                                                      <w:szCs w:val="22"/>
                                                    </w:rPr>
                                                  </w:rPrChange>
                                                </w:rPr>
                                              </w:ins>
                                            </m:ctrlPr>
                                          </m:funcPr>
                                          <m:fName>
                                            <m:r>
                                              <w:ins w:id="11753" w:author="Chen Liao" w:date="2021-03-29T18:21:00Z">
                                                <m:rPr>
                                                  <m:sty m:val="p"/>
                                                </m:rPr>
                                                <w:rPr>
                                                  <w:rFonts w:ascii="Cambria Math" w:hAnsi="Cambria Math"/>
                                                  <w:sz w:val="16"/>
                                                  <w:szCs w:val="16"/>
                                                  <w:rPrChange w:id="11754" w:author="Chen Liao" w:date="2021-03-29T18:57:00Z">
                                                    <w:rPr>
                                                      <w:rFonts w:ascii="Cambria Math" w:hAnsi="Cambria Math"/>
                                                      <w:sz w:val="22"/>
                                                      <w:szCs w:val="22"/>
                                                    </w:rPr>
                                                  </w:rPrChange>
                                                </w:rPr>
                                                <m:t>log</m:t>
                                              </w:ins>
                                            </m:r>
                                            <m:ctrlPr>
                                              <w:ins w:id="11755" w:author="Chen Liao" w:date="2021-03-29T18:21:00Z">
                                                <w:rPr>
                                                  <w:rFonts w:ascii="Cambria Math" w:hAnsi="Cambria Math"/>
                                                  <w:i/>
                                                  <w:sz w:val="16"/>
                                                  <w:szCs w:val="16"/>
                                                  <w:rPrChange w:id="11756" w:author="Chen Liao" w:date="2021-03-29T18:57:00Z">
                                                    <w:rPr>
                                                      <w:rFonts w:ascii="Cambria Math" w:hAnsi="Cambria Math"/>
                                                      <w:i/>
                                                      <w:sz w:val="22"/>
                                                      <w:szCs w:val="22"/>
                                                    </w:rPr>
                                                  </w:rPrChange>
                                                </w:rPr>
                                              </w:ins>
                                            </m:ctrlPr>
                                          </m:fName>
                                          <m:e>
                                            <m:d>
                                              <m:dPr>
                                                <m:ctrlPr>
                                                  <w:ins w:id="11757" w:author="Chen Liao" w:date="2021-03-29T18:21:00Z">
                                                    <w:rPr>
                                                      <w:rFonts w:ascii="Cambria Math" w:hAnsi="Cambria Math"/>
                                                      <w:i/>
                                                      <w:sz w:val="16"/>
                                                      <w:szCs w:val="16"/>
                                                      <w:rPrChange w:id="11758" w:author="Chen Liao" w:date="2021-03-29T18:57:00Z">
                                                        <w:rPr>
                                                          <w:rFonts w:ascii="Cambria Math" w:hAnsi="Cambria Math"/>
                                                          <w:i/>
                                                          <w:sz w:val="22"/>
                                                          <w:szCs w:val="22"/>
                                                        </w:rPr>
                                                      </w:rPrChange>
                                                    </w:rPr>
                                                  </w:ins>
                                                </m:ctrlPr>
                                              </m:dPr>
                                              <m:e>
                                                <m:sSub>
                                                  <m:sSubPr>
                                                    <m:ctrlPr>
                                                      <w:ins w:id="11759" w:author="Chen Liao" w:date="2021-03-29T18:21:00Z">
                                                        <w:rPr>
                                                          <w:rFonts w:ascii="Cambria Math" w:hAnsi="Cambria Math"/>
                                                          <w:i/>
                                                          <w:sz w:val="16"/>
                                                          <w:szCs w:val="16"/>
                                                          <w:rPrChange w:id="11760" w:author="Chen Liao" w:date="2021-03-29T18:57:00Z">
                                                            <w:rPr>
                                                              <w:rFonts w:ascii="Cambria Math" w:hAnsi="Cambria Math"/>
                                                              <w:i/>
                                                              <w:sz w:val="22"/>
                                                              <w:szCs w:val="22"/>
                                                            </w:rPr>
                                                          </w:rPrChange>
                                                        </w:rPr>
                                                      </w:ins>
                                                    </m:ctrlPr>
                                                  </m:sSubPr>
                                                  <m:e>
                                                    <m:r>
                                                      <w:ins w:id="11761" w:author="Chen Liao" w:date="2021-03-29T18:21:00Z">
                                                        <w:rPr>
                                                          <w:rFonts w:ascii="Cambria Math" w:hAnsi="Cambria Math"/>
                                                          <w:sz w:val="16"/>
                                                          <w:szCs w:val="16"/>
                                                          <w:rPrChange w:id="11762" w:author="Chen Liao" w:date="2021-03-29T18:57:00Z">
                                                            <w:rPr>
                                                              <w:rFonts w:ascii="Cambria Math" w:hAnsi="Cambria Math"/>
                                                              <w:sz w:val="22"/>
                                                              <w:szCs w:val="22"/>
                                                            </w:rPr>
                                                          </w:rPrChange>
                                                        </w:rPr>
                                                        <m:t>x</m:t>
                                                      </w:ins>
                                                    </m:r>
                                                  </m:e>
                                                  <m:sub>
                                                    <m:r>
                                                      <w:ins w:id="11763" w:author="Chen Liao" w:date="2021-03-29T18:21:00Z">
                                                        <w:rPr>
                                                          <w:rFonts w:ascii="Cambria Math" w:hAnsi="Cambria Math"/>
                                                          <w:sz w:val="16"/>
                                                          <w:szCs w:val="16"/>
                                                          <w:rPrChange w:id="11764" w:author="Chen Liao" w:date="2021-03-29T18:57:00Z">
                                                            <w:rPr>
                                                              <w:rFonts w:ascii="Cambria Math" w:hAnsi="Cambria Math"/>
                                                              <w:sz w:val="22"/>
                                                              <w:szCs w:val="22"/>
                                                            </w:rPr>
                                                          </w:rPrChange>
                                                        </w:rPr>
                                                        <m:t>M</m:t>
                                                      </w:ins>
                                                    </m:r>
                                                  </m:sub>
                                                </m:sSub>
                                              </m:e>
                                            </m:d>
                                          </m:e>
                                        </m:func>
                                      </m:e>
                                    </m:d>
                                  </m:e>
                                  <m:sub>
                                    <m:r>
                                      <w:ins w:id="11765" w:author="Chen Liao" w:date="2021-03-29T18:21:00Z">
                                        <w:rPr>
                                          <w:rFonts w:ascii="Cambria Math" w:hAnsi="Cambria Math"/>
                                          <w:sz w:val="16"/>
                                          <w:szCs w:val="16"/>
                                          <w:rPrChange w:id="11766" w:author="Chen Liao" w:date="2021-03-29T18:57:00Z">
                                            <w:rPr>
                                              <w:rFonts w:ascii="Cambria Math" w:hAnsi="Cambria Math"/>
                                              <w:sz w:val="22"/>
                                              <w:szCs w:val="22"/>
                                            </w:rPr>
                                          </w:rPrChange>
                                        </w:rPr>
                                        <m:t>t=</m:t>
                                      </w:ins>
                                    </m:r>
                                    <m:sSub>
                                      <m:sSubPr>
                                        <m:ctrlPr>
                                          <w:ins w:id="11767" w:author="Chen Liao" w:date="2021-03-29T18:21:00Z">
                                            <w:rPr>
                                              <w:rFonts w:ascii="Cambria Math" w:hAnsi="Cambria Math"/>
                                              <w:i/>
                                              <w:sz w:val="16"/>
                                              <w:szCs w:val="16"/>
                                              <w:rPrChange w:id="11768" w:author="Chen Liao" w:date="2021-03-29T18:57:00Z">
                                                <w:rPr>
                                                  <w:rFonts w:ascii="Cambria Math" w:hAnsi="Cambria Math"/>
                                                  <w:i/>
                                                  <w:sz w:val="22"/>
                                                  <w:szCs w:val="22"/>
                                                </w:rPr>
                                              </w:rPrChange>
                                            </w:rPr>
                                          </w:ins>
                                        </m:ctrlPr>
                                      </m:sSubPr>
                                      <m:e>
                                        <m:r>
                                          <w:ins w:id="11769" w:author="Chen Liao" w:date="2021-03-29T18:21:00Z">
                                            <w:rPr>
                                              <w:rFonts w:ascii="Cambria Math" w:hAnsi="Cambria Math"/>
                                              <w:sz w:val="16"/>
                                              <w:szCs w:val="16"/>
                                              <w:rPrChange w:id="11770" w:author="Chen Liao" w:date="2021-03-29T18:57:00Z">
                                                <w:rPr>
                                                  <w:rFonts w:ascii="Cambria Math" w:hAnsi="Cambria Math"/>
                                                  <w:sz w:val="22"/>
                                                  <w:szCs w:val="22"/>
                                                </w:rPr>
                                              </w:rPrChange>
                                            </w:rPr>
                                            <m:t>t</m:t>
                                          </w:ins>
                                        </m:r>
                                      </m:e>
                                      <m:sub>
                                        <m:r>
                                          <w:ins w:id="11771" w:author="Chen Liao" w:date="2021-03-29T18:21:00Z">
                                            <w:rPr>
                                              <w:rFonts w:ascii="Cambria Math" w:hAnsi="Cambria Math"/>
                                              <w:sz w:val="16"/>
                                              <w:szCs w:val="16"/>
                                              <w:rPrChange w:id="11772" w:author="Chen Liao" w:date="2021-03-29T18:57:00Z">
                                                <w:rPr>
                                                  <w:rFonts w:ascii="Cambria Math" w:hAnsi="Cambria Math"/>
                                                  <w:sz w:val="22"/>
                                                  <w:szCs w:val="22"/>
                                                </w:rPr>
                                              </w:rPrChange>
                                            </w:rPr>
                                            <m:t>N</m:t>
                                          </w:ins>
                                        </m:r>
                                      </m:sub>
                                    </m:sSub>
                                  </m:sub>
                                  <m:sup>
                                    <m:r>
                                      <w:ins w:id="11773" w:author="Chen Liao" w:date="2021-03-29T18:21:00Z">
                                        <w:rPr>
                                          <w:rFonts w:ascii="Cambria Math" w:hAnsi="Cambria Math"/>
                                          <w:sz w:val="16"/>
                                          <w:szCs w:val="16"/>
                                          <w:rPrChange w:id="11774" w:author="Chen Liao" w:date="2021-03-29T18:57:00Z">
                                            <w:rPr>
                                              <w:rFonts w:ascii="Cambria Math" w:hAnsi="Cambria Math"/>
                                              <w:sz w:val="22"/>
                                              <w:szCs w:val="22"/>
                                            </w:rPr>
                                          </w:rPrChange>
                                        </w:rPr>
                                        <m:t>'</m:t>
                                      </w:ins>
                                    </m:r>
                                  </m:sup>
                                </m:sSubSup>
                              </m:e>
                            </m:mr>
                          </m:m>
                        </m:e>
                      </m:mr>
                    </m:m>
                  </m:e>
                </m:d>
                <m:r>
                  <w:ins w:id="11775" w:author="Chen Liao" w:date="2021-03-29T17:57:00Z">
                    <w:rPr>
                      <w:rFonts w:ascii="Cambria Math" w:hAnsi="Cambria Math"/>
                      <w:sz w:val="16"/>
                      <w:szCs w:val="16"/>
                      <w:rPrChange w:id="11776" w:author="Chen Liao" w:date="2021-03-29T18:57:00Z">
                        <w:rPr>
                          <w:rFonts w:ascii="Cambria Math" w:hAnsi="Cambria Math"/>
                          <w:sz w:val="22"/>
                          <w:szCs w:val="22"/>
                        </w:rPr>
                      </w:rPrChange>
                    </w:rPr>
                    <m:t>=</m:t>
                  </w:ins>
                </m:r>
                <m:d>
                  <m:dPr>
                    <m:begChr m:val="["/>
                    <m:endChr m:val="]"/>
                    <m:ctrlPr>
                      <w:ins w:id="11777" w:author="Chen Liao" w:date="2021-03-29T17:57:00Z">
                        <w:rPr>
                          <w:rFonts w:ascii="Cambria Math" w:hAnsi="Cambria Math"/>
                          <w:sz w:val="16"/>
                          <w:szCs w:val="16"/>
                          <w:rPrChange w:id="11778" w:author="Chen Liao" w:date="2021-03-29T18:57:00Z">
                            <w:rPr>
                              <w:rFonts w:ascii="Cambria Math" w:hAnsi="Cambria Math"/>
                              <w:sz w:val="22"/>
                              <w:szCs w:val="22"/>
                            </w:rPr>
                          </w:rPrChange>
                        </w:rPr>
                      </w:ins>
                    </m:ctrlPr>
                  </m:dPr>
                  <m:e>
                    <m:m>
                      <m:mPr>
                        <m:mcs>
                          <m:mc>
                            <m:mcPr>
                              <m:count m:val="1"/>
                              <m:mcJc m:val="center"/>
                            </m:mcPr>
                          </m:mc>
                        </m:mcs>
                        <m:ctrlPr>
                          <w:ins w:id="11779" w:author="Chen Liao" w:date="2021-03-29T17:57:00Z">
                            <w:rPr>
                              <w:rFonts w:ascii="Cambria Math" w:hAnsi="Cambria Math"/>
                              <w:sz w:val="16"/>
                              <w:szCs w:val="16"/>
                              <w:rPrChange w:id="11780" w:author="Chen Liao" w:date="2021-03-29T18:57:00Z">
                                <w:rPr>
                                  <w:rFonts w:ascii="Cambria Math" w:hAnsi="Cambria Math"/>
                                  <w:sz w:val="22"/>
                                  <w:szCs w:val="22"/>
                                </w:rPr>
                              </w:rPrChange>
                            </w:rPr>
                          </w:ins>
                        </m:ctrlPr>
                      </m:mPr>
                      <m:mr>
                        <m:e>
                          <m:m>
                            <m:mPr>
                              <m:mcs>
                                <m:mc>
                                  <m:mcPr>
                                    <m:count m:val="3"/>
                                    <m:mcJc m:val="center"/>
                                  </m:mcPr>
                                </m:mc>
                              </m:mcs>
                              <m:ctrlPr>
                                <w:ins w:id="11781" w:author="Chen Liao" w:date="2021-03-29T17:57:00Z">
                                  <w:rPr>
                                    <w:rFonts w:ascii="Cambria Math" w:hAnsi="Cambria Math"/>
                                    <w:sz w:val="16"/>
                                    <w:szCs w:val="16"/>
                                    <w:rPrChange w:id="11782" w:author="Chen Liao" w:date="2021-03-29T18:57:00Z">
                                      <w:rPr>
                                        <w:rFonts w:ascii="Cambria Math" w:hAnsi="Cambria Math"/>
                                        <w:sz w:val="22"/>
                                        <w:szCs w:val="22"/>
                                      </w:rPr>
                                    </w:rPrChange>
                                  </w:rPr>
                                </w:ins>
                              </m:ctrlPr>
                            </m:mPr>
                            <m:mr>
                              <m:e>
                                <m:m>
                                  <m:mPr>
                                    <m:mcs>
                                      <m:mc>
                                        <m:mcPr>
                                          <m:count m:val="2"/>
                                          <m:mcJc m:val="center"/>
                                        </m:mcPr>
                                      </m:mc>
                                    </m:mcs>
                                    <m:ctrlPr>
                                      <w:ins w:id="11783" w:author="Chen Liao" w:date="2021-03-29T17:57:00Z">
                                        <w:rPr>
                                          <w:rFonts w:ascii="Cambria Math" w:hAnsi="Cambria Math"/>
                                          <w:sz w:val="16"/>
                                          <w:szCs w:val="16"/>
                                          <w:rPrChange w:id="11784" w:author="Chen Liao" w:date="2021-03-29T18:57:00Z">
                                            <w:rPr>
                                              <w:rFonts w:ascii="Cambria Math" w:hAnsi="Cambria Math"/>
                                              <w:sz w:val="22"/>
                                              <w:szCs w:val="22"/>
                                            </w:rPr>
                                          </w:rPrChange>
                                        </w:rPr>
                                      </w:ins>
                                    </m:ctrlPr>
                                  </m:mPr>
                                  <m:mr>
                                    <m:e>
                                      <m:r>
                                        <w:ins w:id="11785" w:author="Chen Liao" w:date="2021-03-29T18:30:00Z">
                                          <w:rPr>
                                            <w:rFonts w:ascii="Cambria Math" w:hAnsi="Cambria Math"/>
                                            <w:sz w:val="16"/>
                                            <w:szCs w:val="16"/>
                                            <w:rPrChange w:id="11786" w:author="Chen Liao" w:date="2021-03-29T18:57:00Z">
                                              <w:rPr>
                                                <w:rFonts w:ascii="Cambria Math" w:hAnsi="Cambria Math"/>
                                                <w:sz w:val="22"/>
                                                <w:szCs w:val="22"/>
                                              </w:rPr>
                                            </w:rPrChange>
                                          </w:rPr>
                                          <m:t>1</m:t>
                                        </w:ins>
                                      </m:r>
                                    </m:e>
                                    <m:e>
                                      <m:sSub>
                                        <m:sSubPr>
                                          <m:ctrlPr>
                                            <w:ins w:id="11787" w:author="Chen Liao" w:date="2021-03-29T17:57:00Z">
                                              <w:rPr>
                                                <w:rFonts w:ascii="Cambria Math" w:hAnsi="Cambria Math"/>
                                                <w:sz w:val="16"/>
                                                <w:szCs w:val="16"/>
                                                <w:rPrChange w:id="11788" w:author="Chen Liao" w:date="2021-03-29T18:57:00Z">
                                                  <w:rPr>
                                                    <w:rFonts w:ascii="Cambria Math" w:hAnsi="Cambria Math"/>
                                                    <w:sz w:val="22"/>
                                                    <w:szCs w:val="22"/>
                                                  </w:rPr>
                                                </w:rPrChange>
                                              </w:rPr>
                                            </w:ins>
                                          </m:ctrlPr>
                                        </m:sSubPr>
                                        <m:e>
                                          <m:r>
                                            <w:ins w:id="11789" w:author="Chen Liao" w:date="2021-03-29T18:30:00Z">
                                              <w:rPr>
                                                <w:rFonts w:ascii="Cambria Math" w:hAnsi="Cambria Math"/>
                                                <w:sz w:val="16"/>
                                                <w:szCs w:val="16"/>
                                                <w:rPrChange w:id="11790" w:author="Chen Liao" w:date="2021-03-29T18:57:00Z">
                                                  <w:rPr>
                                                    <w:rFonts w:ascii="Cambria Math" w:hAnsi="Cambria Math"/>
                                                    <w:sz w:val="22"/>
                                                    <w:szCs w:val="22"/>
                                                  </w:rPr>
                                                </w:rPrChange>
                                              </w:rPr>
                                              <m:t>x</m:t>
                                            </w:ins>
                                          </m:r>
                                        </m:e>
                                        <m:sub>
                                          <m:r>
                                            <w:ins w:id="11791" w:author="Chen Liao" w:date="2021-03-29T17:57:00Z">
                                              <w:rPr>
                                                <w:rFonts w:ascii="Cambria Math" w:hAnsi="Cambria Math"/>
                                                <w:sz w:val="16"/>
                                                <w:szCs w:val="16"/>
                                                <w:rPrChange w:id="11792" w:author="Chen Liao" w:date="2021-03-29T18:57:00Z">
                                                  <w:rPr>
                                                    <w:rFonts w:ascii="Cambria Math" w:hAnsi="Cambria Math"/>
                                                    <w:sz w:val="22"/>
                                                    <w:szCs w:val="22"/>
                                                  </w:rPr>
                                                </w:rPrChange>
                                              </w:rPr>
                                              <m:t>1,1</m:t>
                                            </w:ins>
                                          </m:r>
                                        </m:sub>
                                      </m:sSub>
                                    </m:e>
                                  </m:mr>
                                </m:m>
                              </m:e>
                              <m:e>
                                <m:m>
                                  <m:mPr>
                                    <m:mcs>
                                      <m:mc>
                                        <m:mcPr>
                                          <m:count m:val="3"/>
                                          <m:mcJc m:val="center"/>
                                        </m:mcPr>
                                      </m:mc>
                                    </m:mcs>
                                    <m:ctrlPr>
                                      <w:ins w:id="11793" w:author="Chen Liao" w:date="2021-03-29T17:57:00Z">
                                        <w:rPr>
                                          <w:rFonts w:ascii="Cambria Math" w:hAnsi="Cambria Math"/>
                                          <w:sz w:val="16"/>
                                          <w:szCs w:val="16"/>
                                          <w:rPrChange w:id="11794" w:author="Chen Liao" w:date="2021-03-29T18:57:00Z">
                                            <w:rPr>
                                              <w:rFonts w:ascii="Cambria Math" w:hAnsi="Cambria Math"/>
                                              <w:sz w:val="22"/>
                                              <w:szCs w:val="22"/>
                                            </w:rPr>
                                          </w:rPrChange>
                                        </w:rPr>
                                      </w:ins>
                                    </m:ctrlPr>
                                  </m:mPr>
                                  <m:mr>
                                    <m:e>
                                      <m:r>
                                        <w:ins w:id="11795" w:author="Chen Liao" w:date="2021-03-29T18:33:00Z">
                                          <w:rPr>
                                            <w:rFonts w:ascii="Cambria Math" w:hAnsi="Cambria Math"/>
                                            <w:sz w:val="16"/>
                                            <w:szCs w:val="16"/>
                                            <w:rPrChange w:id="11796" w:author="Chen Liao" w:date="2021-03-29T18:57:00Z">
                                              <w:rPr>
                                                <w:rFonts w:ascii="Cambria Math" w:hAnsi="Cambria Math"/>
                                                <w:sz w:val="22"/>
                                                <w:szCs w:val="22"/>
                                              </w:rPr>
                                            </w:rPrChange>
                                          </w:rPr>
                                          <m:t>⋯</m:t>
                                        </w:ins>
                                      </m:r>
                                    </m:e>
                                    <m:e>
                                      <m:m>
                                        <m:mPr>
                                          <m:mcs>
                                            <m:mc>
                                              <m:mcPr>
                                                <m:count m:val="2"/>
                                                <m:mcJc m:val="center"/>
                                              </m:mcPr>
                                            </m:mc>
                                          </m:mcs>
                                          <m:ctrlPr>
                                            <w:ins w:id="11797" w:author="Chen Liao" w:date="2021-03-29T18:43:00Z">
                                              <w:rPr>
                                                <w:rFonts w:ascii="Cambria Math" w:hAnsi="Cambria Math"/>
                                                <w:i/>
                                                <w:sz w:val="16"/>
                                                <w:szCs w:val="16"/>
                                                <w:rPrChange w:id="11798" w:author="Chen Liao" w:date="2021-03-29T18:57:00Z">
                                                  <w:rPr>
                                                    <w:rFonts w:ascii="Cambria Math" w:hAnsi="Cambria Math"/>
                                                    <w:i/>
                                                    <w:sz w:val="22"/>
                                                    <w:szCs w:val="22"/>
                                                  </w:rPr>
                                                </w:rPrChange>
                                              </w:rPr>
                                            </w:ins>
                                          </m:ctrlPr>
                                        </m:mPr>
                                        <m:mr>
                                          <m:e>
                                            <m:sSub>
                                              <m:sSubPr>
                                                <m:ctrlPr>
                                                  <w:ins w:id="11799" w:author="Chen Liao" w:date="2021-03-29T18:43:00Z">
                                                    <w:rPr>
                                                      <w:rFonts w:ascii="Cambria Math" w:hAnsi="Cambria Math"/>
                                                      <w:sz w:val="16"/>
                                                      <w:szCs w:val="16"/>
                                                      <w:rPrChange w:id="11800" w:author="Chen Liao" w:date="2021-03-29T18:57:00Z">
                                                        <w:rPr>
                                                          <w:rFonts w:ascii="Cambria Math" w:hAnsi="Cambria Math"/>
                                                          <w:sz w:val="22"/>
                                                          <w:szCs w:val="22"/>
                                                        </w:rPr>
                                                      </w:rPrChange>
                                                    </w:rPr>
                                                  </w:ins>
                                                </m:ctrlPr>
                                              </m:sSubPr>
                                              <m:e>
                                                <m:r>
                                                  <w:ins w:id="11801" w:author="Chen Liao" w:date="2021-03-29T18:43:00Z">
                                                    <w:rPr>
                                                      <w:rFonts w:ascii="Cambria Math" w:hAnsi="Cambria Math"/>
                                                      <w:sz w:val="16"/>
                                                      <w:szCs w:val="16"/>
                                                      <w:rPrChange w:id="11802" w:author="Chen Liao" w:date="2021-03-29T18:57:00Z">
                                                        <w:rPr>
                                                          <w:rFonts w:ascii="Cambria Math" w:hAnsi="Cambria Math"/>
                                                          <w:sz w:val="22"/>
                                                          <w:szCs w:val="22"/>
                                                        </w:rPr>
                                                      </w:rPrChange>
                                                    </w:rPr>
                                                    <m:t>x</m:t>
                                                  </w:ins>
                                                </m:r>
                                              </m:e>
                                              <m:sub>
                                                <m:r>
                                                  <w:ins w:id="11803" w:author="Chen Liao" w:date="2021-03-29T18:48:00Z">
                                                    <w:rPr>
                                                      <w:rFonts w:ascii="Cambria Math" w:hAnsi="Cambria Math"/>
                                                      <w:sz w:val="16"/>
                                                      <w:szCs w:val="16"/>
                                                      <w:rPrChange w:id="11804" w:author="Chen Liao" w:date="2021-03-29T18:57:00Z">
                                                        <w:rPr>
                                                          <w:rFonts w:ascii="Cambria Math" w:hAnsi="Cambria Math"/>
                                                          <w:sz w:val="22"/>
                                                          <w:szCs w:val="22"/>
                                                        </w:rPr>
                                                      </w:rPrChange>
                                                    </w:rPr>
                                                    <m:t>M</m:t>
                                                  </w:ins>
                                                </m:r>
                                                <m:r>
                                                  <w:ins w:id="11805" w:author="Chen Liao" w:date="2021-03-29T18:43:00Z">
                                                    <w:rPr>
                                                      <w:rFonts w:ascii="Cambria Math" w:hAnsi="Cambria Math"/>
                                                      <w:sz w:val="16"/>
                                                      <w:szCs w:val="16"/>
                                                      <w:rPrChange w:id="11806" w:author="Chen Liao" w:date="2021-03-29T18:57:00Z">
                                                        <w:rPr>
                                                          <w:rFonts w:ascii="Cambria Math" w:hAnsi="Cambria Math"/>
                                                          <w:sz w:val="22"/>
                                                          <w:szCs w:val="22"/>
                                                        </w:rPr>
                                                      </w:rPrChange>
                                                    </w:rPr>
                                                    <m:t>,1</m:t>
                                                  </w:ins>
                                                </m:r>
                                              </m:sub>
                                            </m:sSub>
                                          </m:e>
                                          <m:e>
                                            <m:sSub>
                                              <m:sSubPr>
                                                <m:ctrlPr>
                                                  <w:ins w:id="11807" w:author="Chen Liao" w:date="2021-03-29T18:43:00Z">
                                                    <w:rPr>
                                                      <w:rFonts w:ascii="Cambria Math" w:hAnsi="Cambria Math"/>
                                                      <w:i/>
                                                      <w:sz w:val="16"/>
                                                      <w:szCs w:val="16"/>
                                                      <w:rPrChange w:id="11808" w:author="Chen Liao" w:date="2021-03-29T18:57:00Z">
                                                        <w:rPr>
                                                          <w:rFonts w:ascii="Cambria Math" w:hAnsi="Cambria Math"/>
                                                          <w:i/>
                                                          <w:sz w:val="22"/>
                                                          <w:szCs w:val="22"/>
                                                        </w:rPr>
                                                      </w:rPrChange>
                                                    </w:rPr>
                                                  </w:ins>
                                                </m:ctrlPr>
                                              </m:sSubPr>
                                              <m:e>
                                                <m:r>
                                                  <w:ins w:id="11809" w:author="Chen Liao" w:date="2021-03-29T18:43:00Z">
                                                    <w:rPr>
                                                      <w:rFonts w:ascii="Cambria Math" w:hAnsi="Cambria Math"/>
                                                      <w:sz w:val="16"/>
                                                      <w:szCs w:val="16"/>
                                                      <w:rPrChange w:id="11810" w:author="Chen Liao" w:date="2021-03-29T18:57:00Z">
                                                        <w:rPr>
                                                          <w:rFonts w:ascii="Cambria Math" w:hAnsi="Cambria Math"/>
                                                          <w:sz w:val="22"/>
                                                          <w:szCs w:val="22"/>
                                                        </w:rPr>
                                                      </w:rPrChange>
                                                    </w:rPr>
                                                    <m:t>u</m:t>
                                                  </w:ins>
                                                </m:r>
                                              </m:e>
                                              <m:sub>
                                                <m:r>
                                                  <w:ins w:id="11811" w:author="Chen Liao" w:date="2021-03-29T18:43:00Z">
                                                    <w:rPr>
                                                      <w:rFonts w:ascii="Cambria Math" w:hAnsi="Cambria Math"/>
                                                      <w:sz w:val="16"/>
                                                      <w:szCs w:val="16"/>
                                                      <w:rPrChange w:id="11812" w:author="Chen Liao" w:date="2021-03-29T18:57:00Z">
                                                        <w:rPr>
                                                          <w:rFonts w:ascii="Cambria Math" w:hAnsi="Cambria Math"/>
                                                          <w:sz w:val="22"/>
                                                          <w:szCs w:val="22"/>
                                                        </w:rPr>
                                                      </w:rPrChange>
                                                    </w:rPr>
                                                    <m:t>1</m:t>
                                                  </w:ins>
                                                </m:r>
                                              </m:sub>
                                            </m:sSub>
                                          </m:e>
                                        </m:mr>
                                      </m:m>
                                    </m:e>
                                    <m:e>
                                      <m:r>
                                        <w:ins w:id="11813" w:author="Chen Liao" w:date="2021-03-29T18:53:00Z">
                                          <w:rPr>
                                            <w:rFonts w:ascii="Cambria Math" w:hAnsi="Cambria Math"/>
                                            <w:sz w:val="16"/>
                                            <w:szCs w:val="16"/>
                                            <w:rPrChange w:id="11814" w:author="Chen Liao" w:date="2021-03-29T18:57:00Z">
                                              <w:rPr>
                                                <w:rFonts w:ascii="Cambria Math" w:hAnsi="Cambria Math"/>
                                                <w:sz w:val="22"/>
                                                <w:szCs w:val="22"/>
                                              </w:rPr>
                                            </w:rPrChange>
                                          </w:rPr>
                                          <m:t>⋯</m:t>
                                        </w:ins>
                                      </m:r>
                                    </m:e>
                                  </m:mr>
                                </m:m>
                              </m:e>
                              <m:e>
                                <m:m>
                                  <m:mPr>
                                    <m:mcs>
                                      <m:mc>
                                        <m:mcPr>
                                          <m:count m:val="3"/>
                                          <m:mcJc m:val="center"/>
                                        </m:mcPr>
                                      </m:mc>
                                    </m:mcs>
                                    <m:ctrlPr>
                                      <w:ins w:id="11815" w:author="Chen Liao" w:date="2021-03-29T18:53:00Z">
                                        <w:rPr>
                                          <w:rFonts w:ascii="Cambria Math" w:hAnsi="Cambria Math"/>
                                          <w:i/>
                                          <w:sz w:val="16"/>
                                          <w:szCs w:val="16"/>
                                          <w:rPrChange w:id="11816" w:author="Chen Liao" w:date="2021-03-29T18:57:00Z">
                                            <w:rPr>
                                              <w:rFonts w:ascii="Cambria Math" w:hAnsi="Cambria Math"/>
                                              <w:i/>
                                              <w:sz w:val="22"/>
                                              <w:szCs w:val="22"/>
                                            </w:rPr>
                                          </w:rPrChange>
                                        </w:rPr>
                                      </w:ins>
                                    </m:ctrlPr>
                                  </m:mPr>
                                  <m:mr>
                                    <m:e>
                                      <m:r>
                                        <w:ins w:id="11817" w:author="Chen Liao" w:date="2021-03-29T18:53:00Z">
                                          <w:rPr>
                                            <w:rFonts w:ascii="Cambria Math" w:hAnsi="Cambria Math"/>
                                            <w:sz w:val="16"/>
                                            <w:szCs w:val="16"/>
                                            <w:rPrChange w:id="11818" w:author="Chen Liao" w:date="2021-03-29T18:57:00Z">
                                              <w:rPr>
                                                <w:rFonts w:ascii="Cambria Math" w:hAnsi="Cambria Math"/>
                                                <w:sz w:val="22"/>
                                                <w:szCs w:val="22"/>
                                              </w:rPr>
                                            </w:rPrChange>
                                          </w:rPr>
                                          <m:t>0</m:t>
                                        </w:ins>
                                      </m:r>
                                    </m:e>
                                    <m:e>
                                      <m:r>
                                        <w:ins w:id="11819" w:author="Chen Liao" w:date="2021-03-29T18:54:00Z">
                                          <w:rPr>
                                            <w:rFonts w:ascii="Cambria Math" w:hAnsi="Cambria Math"/>
                                            <w:sz w:val="16"/>
                                            <w:szCs w:val="16"/>
                                            <w:rPrChange w:id="11820" w:author="Chen Liao" w:date="2021-03-29T18:57:00Z">
                                              <w:rPr>
                                                <w:rFonts w:ascii="Cambria Math" w:hAnsi="Cambria Math"/>
                                                <w:sz w:val="22"/>
                                                <w:szCs w:val="22"/>
                                              </w:rPr>
                                            </w:rPrChange>
                                          </w:rPr>
                                          <m:t>0</m:t>
                                        </w:ins>
                                      </m:r>
                                    </m:e>
                                    <m:e>
                                      <m:m>
                                        <m:mPr>
                                          <m:mcs>
                                            <m:mc>
                                              <m:mcPr>
                                                <m:count m:val="3"/>
                                                <m:mcJc m:val="center"/>
                                              </m:mcPr>
                                            </m:mc>
                                          </m:mcs>
                                          <m:ctrlPr>
                                            <w:ins w:id="11821" w:author="Chen Liao" w:date="2021-03-29T18:53:00Z">
                                              <w:rPr>
                                                <w:rFonts w:ascii="Cambria Math" w:hAnsi="Cambria Math"/>
                                                <w:i/>
                                                <w:sz w:val="16"/>
                                                <w:szCs w:val="16"/>
                                                <w:rPrChange w:id="11822" w:author="Chen Liao" w:date="2021-03-29T18:57:00Z">
                                                  <w:rPr>
                                                    <w:rFonts w:ascii="Cambria Math" w:hAnsi="Cambria Math"/>
                                                    <w:i/>
                                                    <w:sz w:val="22"/>
                                                    <w:szCs w:val="22"/>
                                                  </w:rPr>
                                                </w:rPrChange>
                                              </w:rPr>
                                            </w:ins>
                                          </m:ctrlPr>
                                        </m:mPr>
                                        <m:mr>
                                          <m:e>
                                            <m:r>
                                              <w:ins w:id="11823" w:author="Chen Liao" w:date="2021-03-29T18:54:00Z">
                                                <w:rPr>
                                                  <w:rFonts w:ascii="Cambria Math" w:hAnsi="Cambria Math"/>
                                                  <w:sz w:val="16"/>
                                                  <w:szCs w:val="16"/>
                                                  <w:rPrChange w:id="11824" w:author="Chen Liao" w:date="2021-03-29T18:57:00Z">
                                                    <w:rPr>
                                                      <w:rFonts w:ascii="Cambria Math" w:hAnsi="Cambria Math"/>
                                                      <w:sz w:val="22"/>
                                                      <w:szCs w:val="22"/>
                                                    </w:rPr>
                                                  </w:rPrChange>
                                                </w:rPr>
                                                <m:t>⋯</m:t>
                                              </w:ins>
                                            </m:r>
                                          </m:e>
                                          <m:e>
                                            <m:r>
                                              <w:ins w:id="11825" w:author="Chen Liao" w:date="2021-03-29T18:54:00Z">
                                                <w:rPr>
                                                  <w:rFonts w:ascii="Cambria Math" w:hAnsi="Cambria Math"/>
                                                  <w:sz w:val="16"/>
                                                  <w:szCs w:val="16"/>
                                                  <w:rPrChange w:id="11826" w:author="Chen Liao" w:date="2021-03-29T18:57:00Z">
                                                    <w:rPr>
                                                      <w:rFonts w:ascii="Cambria Math" w:hAnsi="Cambria Math"/>
                                                      <w:sz w:val="22"/>
                                                      <w:szCs w:val="22"/>
                                                    </w:rPr>
                                                  </w:rPrChange>
                                                </w:rPr>
                                                <m:t>0</m:t>
                                              </w:ins>
                                            </m:r>
                                          </m:e>
                                          <m:e>
                                            <m:m>
                                              <m:mPr>
                                                <m:mcs>
                                                  <m:mc>
                                                    <m:mcPr>
                                                      <m:count m:val="3"/>
                                                      <m:mcJc m:val="center"/>
                                                    </m:mcPr>
                                                  </m:mc>
                                                </m:mcs>
                                                <m:ctrlPr>
                                                  <w:ins w:id="11827" w:author="Chen Liao" w:date="2021-03-29T18:53:00Z">
                                                    <w:rPr>
                                                      <w:rFonts w:ascii="Cambria Math" w:hAnsi="Cambria Math"/>
                                                      <w:i/>
                                                      <w:sz w:val="16"/>
                                                      <w:szCs w:val="16"/>
                                                      <w:rPrChange w:id="11828" w:author="Chen Liao" w:date="2021-03-29T18:57:00Z">
                                                        <w:rPr>
                                                          <w:rFonts w:ascii="Cambria Math" w:hAnsi="Cambria Math"/>
                                                          <w:i/>
                                                          <w:sz w:val="22"/>
                                                          <w:szCs w:val="22"/>
                                                        </w:rPr>
                                                      </w:rPrChange>
                                                    </w:rPr>
                                                  </w:ins>
                                                </m:ctrlPr>
                                              </m:mPr>
                                              <m:mr>
                                                <m:e>
                                                  <m:r>
                                                    <w:ins w:id="11829" w:author="Chen Liao" w:date="2021-03-29T18:54:00Z">
                                                      <w:rPr>
                                                        <w:rFonts w:ascii="Cambria Math" w:hAnsi="Cambria Math"/>
                                                        <w:sz w:val="16"/>
                                                        <w:szCs w:val="16"/>
                                                        <w:rPrChange w:id="11830" w:author="Chen Liao" w:date="2021-03-29T18:57:00Z">
                                                          <w:rPr>
                                                            <w:rFonts w:ascii="Cambria Math" w:hAnsi="Cambria Math"/>
                                                            <w:sz w:val="22"/>
                                                            <w:szCs w:val="22"/>
                                                          </w:rPr>
                                                        </w:rPrChange>
                                                      </w:rPr>
                                                      <m:t>0</m:t>
                                                    </w:ins>
                                                  </m:r>
                                                </m:e>
                                                <m:e>
                                                  <m:r>
                                                    <w:ins w:id="11831" w:author="Chen Liao" w:date="2021-03-29T18:54:00Z">
                                                      <w:rPr>
                                                        <w:rFonts w:ascii="Cambria Math" w:hAnsi="Cambria Math"/>
                                                        <w:sz w:val="16"/>
                                                        <w:szCs w:val="16"/>
                                                        <w:rPrChange w:id="11832" w:author="Chen Liao" w:date="2021-03-29T18:57:00Z">
                                                          <w:rPr>
                                                            <w:rFonts w:ascii="Cambria Math" w:hAnsi="Cambria Math"/>
                                                            <w:sz w:val="22"/>
                                                            <w:szCs w:val="22"/>
                                                          </w:rPr>
                                                        </w:rPrChange>
                                                      </w:rPr>
                                                      <m:t>⋯</m:t>
                                                    </w:ins>
                                                  </m:r>
                                                </m:e>
                                                <m:e>
                                                  <m:m>
                                                    <m:mPr>
                                                      <m:mcs>
                                                        <m:mc>
                                                          <m:mcPr>
                                                            <m:count m:val="3"/>
                                                            <m:mcJc m:val="center"/>
                                                          </m:mcPr>
                                                        </m:mc>
                                                      </m:mcs>
                                                      <m:ctrlPr>
                                                        <w:ins w:id="11833" w:author="Chen Liao" w:date="2021-03-29T18:53:00Z">
                                                          <w:rPr>
                                                            <w:rFonts w:ascii="Cambria Math" w:hAnsi="Cambria Math"/>
                                                            <w:i/>
                                                            <w:sz w:val="16"/>
                                                            <w:szCs w:val="16"/>
                                                            <w:rPrChange w:id="11834" w:author="Chen Liao" w:date="2021-03-29T18:57:00Z">
                                                              <w:rPr>
                                                                <w:rFonts w:ascii="Cambria Math" w:hAnsi="Cambria Math"/>
                                                                <w:i/>
                                                                <w:sz w:val="22"/>
                                                                <w:szCs w:val="22"/>
                                                              </w:rPr>
                                                            </w:rPrChange>
                                                          </w:rPr>
                                                        </w:ins>
                                                      </m:ctrlPr>
                                                    </m:mPr>
                                                    <m:mr>
                                                      <m:e>
                                                        <m:m>
                                                          <m:mPr>
                                                            <m:mcs>
                                                              <m:mc>
                                                                <m:mcPr>
                                                                  <m:count m:val="3"/>
                                                                  <m:mcJc m:val="center"/>
                                                                </m:mcPr>
                                                              </m:mc>
                                                            </m:mcs>
                                                            <m:ctrlPr>
                                                              <w:ins w:id="11835" w:author="Chen Liao" w:date="2021-03-29T18:55:00Z">
                                                                <w:rPr>
                                                                  <w:rFonts w:ascii="Cambria Math" w:hAnsi="Cambria Math"/>
                                                                  <w:i/>
                                                                  <w:sz w:val="16"/>
                                                                  <w:szCs w:val="16"/>
                                                                  <w:rPrChange w:id="11836" w:author="Chen Liao" w:date="2021-03-29T18:57:00Z">
                                                                    <w:rPr>
                                                                      <w:rFonts w:ascii="Cambria Math" w:hAnsi="Cambria Math"/>
                                                                      <w:i/>
                                                                      <w:sz w:val="22"/>
                                                                      <w:szCs w:val="22"/>
                                                                    </w:rPr>
                                                                  </w:rPrChange>
                                                                </w:rPr>
                                                              </w:ins>
                                                            </m:ctrlPr>
                                                          </m:mPr>
                                                          <m:mr>
                                                            <m:e>
                                                              <m:r>
                                                                <w:ins w:id="11837" w:author="Chen Liao" w:date="2021-03-29T18:55:00Z">
                                                                  <w:rPr>
                                                                    <w:rFonts w:ascii="Cambria Math" w:hAnsi="Cambria Math"/>
                                                                    <w:sz w:val="16"/>
                                                                    <w:szCs w:val="16"/>
                                                                    <w:rPrChange w:id="11838" w:author="Chen Liao" w:date="2021-03-29T18:57:00Z">
                                                                      <w:rPr>
                                                                        <w:rFonts w:ascii="Cambria Math" w:hAnsi="Cambria Math"/>
                                                                        <w:sz w:val="22"/>
                                                                        <w:szCs w:val="22"/>
                                                                      </w:rPr>
                                                                    </w:rPrChange>
                                                                  </w:rPr>
                                                                  <m:t>0</m:t>
                                                                </w:ins>
                                                              </m:r>
                                                            </m:e>
                                                            <m:e>
                                                              <m:r>
                                                                <w:ins w:id="11839" w:author="Chen Liao" w:date="2021-03-29T18:55:00Z">
                                                                  <w:rPr>
                                                                    <w:rFonts w:ascii="Cambria Math" w:hAnsi="Cambria Math"/>
                                                                    <w:sz w:val="16"/>
                                                                    <w:szCs w:val="16"/>
                                                                    <w:rPrChange w:id="11840" w:author="Chen Liao" w:date="2021-03-29T18:57:00Z">
                                                                      <w:rPr>
                                                                        <w:rFonts w:ascii="Cambria Math" w:hAnsi="Cambria Math"/>
                                                                        <w:sz w:val="22"/>
                                                                        <w:szCs w:val="22"/>
                                                                      </w:rPr>
                                                                    </w:rPrChange>
                                                                  </w:rPr>
                                                                  <m:t>0</m:t>
                                                                </w:ins>
                                                              </m:r>
                                                            </m:e>
                                                            <m:e>
                                                              <m:m>
                                                                <m:mPr>
                                                                  <m:mcs>
                                                                    <m:mc>
                                                                      <m:mcPr>
                                                                        <m:count m:val="3"/>
                                                                        <m:mcJc m:val="center"/>
                                                                      </m:mcPr>
                                                                    </m:mc>
                                                                  </m:mcs>
                                                                  <m:ctrlPr>
                                                                    <w:ins w:id="11841" w:author="Chen Liao" w:date="2021-03-29T18:55:00Z">
                                                                      <w:rPr>
                                                                        <w:rFonts w:ascii="Cambria Math" w:hAnsi="Cambria Math"/>
                                                                        <w:i/>
                                                                        <w:sz w:val="16"/>
                                                                        <w:szCs w:val="16"/>
                                                                        <w:rPrChange w:id="11842" w:author="Chen Liao" w:date="2021-03-29T18:57:00Z">
                                                                          <w:rPr>
                                                                            <w:rFonts w:ascii="Cambria Math" w:hAnsi="Cambria Math"/>
                                                                            <w:i/>
                                                                            <w:sz w:val="22"/>
                                                                            <w:szCs w:val="22"/>
                                                                          </w:rPr>
                                                                        </w:rPrChange>
                                                                      </w:rPr>
                                                                    </w:ins>
                                                                  </m:ctrlPr>
                                                                </m:mPr>
                                                                <m:mr>
                                                                  <m:e>
                                                                    <m:r>
                                                                      <w:ins w:id="11843" w:author="Chen Liao" w:date="2021-03-29T18:55:00Z">
                                                                        <w:rPr>
                                                                          <w:rFonts w:ascii="Cambria Math" w:hAnsi="Cambria Math"/>
                                                                          <w:sz w:val="16"/>
                                                                          <w:szCs w:val="16"/>
                                                                          <w:rPrChange w:id="11844" w:author="Chen Liao" w:date="2021-03-29T18:57:00Z">
                                                                            <w:rPr>
                                                                              <w:rFonts w:ascii="Cambria Math" w:hAnsi="Cambria Math"/>
                                                                              <w:sz w:val="22"/>
                                                                              <w:szCs w:val="22"/>
                                                                            </w:rPr>
                                                                          </w:rPrChange>
                                                                        </w:rPr>
                                                                        <m:t>⋯</m:t>
                                                                      </w:ins>
                                                                    </m:r>
                                                                  </m:e>
                                                                  <m:e>
                                                                    <m:r>
                                                                      <w:ins w:id="11845" w:author="Chen Liao" w:date="2021-03-29T18:55:00Z">
                                                                        <w:rPr>
                                                                          <w:rFonts w:ascii="Cambria Math" w:hAnsi="Cambria Math"/>
                                                                          <w:sz w:val="16"/>
                                                                          <w:szCs w:val="16"/>
                                                                          <w:rPrChange w:id="11846" w:author="Chen Liao" w:date="2021-03-29T18:57:00Z">
                                                                            <w:rPr>
                                                                              <w:rFonts w:ascii="Cambria Math" w:hAnsi="Cambria Math"/>
                                                                              <w:sz w:val="22"/>
                                                                              <w:szCs w:val="22"/>
                                                                            </w:rPr>
                                                                          </w:rPrChange>
                                                                        </w:rPr>
                                                                        <m:t>0</m:t>
                                                                      </w:ins>
                                                                    </m:r>
                                                                  </m:e>
                                                                  <m:e>
                                                                    <m:m>
                                                                      <m:mPr>
                                                                        <m:mcs>
                                                                          <m:mc>
                                                                            <m:mcPr>
                                                                              <m:count m:val="3"/>
                                                                              <m:mcJc m:val="center"/>
                                                                            </m:mcPr>
                                                                          </m:mc>
                                                                        </m:mcs>
                                                                        <m:ctrlPr>
                                                                          <w:ins w:id="11847" w:author="Chen Liao" w:date="2021-03-29T18:55:00Z">
                                                                            <w:rPr>
                                                                              <w:rFonts w:ascii="Cambria Math" w:hAnsi="Cambria Math"/>
                                                                              <w:i/>
                                                                              <w:sz w:val="16"/>
                                                                              <w:szCs w:val="16"/>
                                                                              <w:rPrChange w:id="11848" w:author="Chen Liao" w:date="2021-03-29T18:57:00Z">
                                                                                <w:rPr>
                                                                                  <w:rFonts w:ascii="Cambria Math" w:hAnsi="Cambria Math"/>
                                                                                  <w:i/>
                                                                                  <w:sz w:val="22"/>
                                                                                  <w:szCs w:val="22"/>
                                                                                </w:rPr>
                                                                              </w:rPrChange>
                                                                            </w:rPr>
                                                                          </w:ins>
                                                                        </m:ctrlPr>
                                                                      </m:mPr>
                                                                      <m:mr>
                                                                        <m:e>
                                                                          <m:r>
                                                                            <w:ins w:id="11849" w:author="Chen Liao" w:date="2021-03-29T18:55:00Z">
                                                                              <w:rPr>
                                                                                <w:rFonts w:ascii="Cambria Math" w:hAnsi="Cambria Math"/>
                                                                                <w:sz w:val="16"/>
                                                                                <w:szCs w:val="16"/>
                                                                                <w:rPrChange w:id="11850" w:author="Chen Liao" w:date="2021-03-29T18:57:00Z">
                                                                                  <w:rPr>
                                                                                    <w:rFonts w:ascii="Cambria Math" w:hAnsi="Cambria Math"/>
                                                                                    <w:sz w:val="22"/>
                                                                                    <w:szCs w:val="22"/>
                                                                                  </w:rPr>
                                                                                </w:rPrChange>
                                                                              </w:rPr>
                                                                              <m:t>0</m:t>
                                                                            </w:ins>
                                                                          </m:r>
                                                                        </m:e>
                                                                        <m:e>
                                                                          <m:r>
                                                                            <w:ins w:id="11851" w:author="Chen Liao" w:date="2021-03-29T18:55:00Z">
                                                                              <w:rPr>
                                                                                <w:rFonts w:ascii="Cambria Math" w:hAnsi="Cambria Math"/>
                                                                                <w:sz w:val="16"/>
                                                                                <w:szCs w:val="16"/>
                                                                                <w:rPrChange w:id="11852" w:author="Chen Liao" w:date="2021-03-29T18:57:00Z">
                                                                                  <w:rPr>
                                                                                    <w:rFonts w:ascii="Cambria Math" w:hAnsi="Cambria Math"/>
                                                                                    <w:sz w:val="22"/>
                                                                                    <w:szCs w:val="22"/>
                                                                                  </w:rPr>
                                                                                </w:rPrChange>
                                                                              </w:rPr>
                                                                              <m:t>⋯</m:t>
                                                                            </w:ins>
                                                                          </m:r>
                                                                        </m:e>
                                                                        <m:e>
                                                                          <m:m>
                                                                            <m:mPr>
                                                                              <m:mcs>
                                                                                <m:mc>
                                                                                  <m:mcPr>
                                                                                    <m:count m:val="3"/>
                                                                                    <m:mcJc m:val="center"/>
                                                                                  </m:mcPr>
                                                                                </m:mc>
                                                                              </m:mcs>
                                                                              <m:ctrlPr>
                                                                                <w:ins w:id="11853" w:author="Chen Liao" w:date="2021-03-29T18:55:00Z">
                                                                                  <w:rPr>
                                                                                    <w:rFonts w:ascii="Cambria Math" w:hAnsi="Cambria Math"/>
                                                                                    <w:i/>
                                                                                    <w:sz w:val="16"/>
                                                                                    <w:szCs w:val="16"/>
                                                                                    <w:rPrChange w:id="11854" w:author="Chen Liao" w:date="2021-03-29T18:57:00Z">
                                                                                      <w:rPr>
                                                                                        <w:rFonts w:ascii="Cambria Math" w:hAnsi="Cambria Math"/>
                                                                                        <w:i/>
                                                                                        <w:sz w:val="22"/>
                                                                                        <w:szCs w:val="22"/>
                                                                                      </w:rPr>
                                                                                    </w:rPrChange>
                                                                                  </w:rPr>
                                                                                </w:ins>
                                                                              </m:ctrlPr>
                                                                            </m:mPr>
                                                                            <m:mr>
                                                                              <m:e>
                                                                                <m:r>
                                                                                  <w:ins w:id="11855" w:author="Chen Liao" w:date="2021-03-29T18:58:00Z">
                                                                                    <w:rPr>
                                                                                      <w:rFonts w:ascii="Cambria Math" w:hAnsi="Cambria Math"/>
                                                                                      <w:sz w:val="16"/>
                                                                                      <w:szCs w:val="16"/>
                                                                                    </w:rPr>
                                                                                    <m:t>0</m:t>
                                                                                  </w:ins>
                                                                                </m:r>
                                                                              </m:e>
                                                                              <m:e>
                                                                                <m:r>
                                                                                  <w:ins w:id="11856" w:author="Chen Liao" w:date="2021-03-29T18:58:00Z">
                                                                                    <w:rPr>
                                                                                      <w:rFonts w:ascii="Cambria Math" w:hAnsi="Cambria Math"/>
                                                                                      <w:sz w:val="16"/>
                                                                                      <w:szCs w:val="16"/>
                                                                                    </w:rPr>
                                                                                    <m:t>0</m:t>
                                                                                  </w:ins>
                                                                                </m:r>
                                                                              </m:e>
                                                                              <m:e>
                                                                                <m:r>
                                                                                  <w:ins w:id="11857" w:author="Chen Liao" w:date="2021-03-29T18:58:00Z">
                                                                                    <w:rPr>
                                                                                      <w:rFonts w:ascii="Cambria Math" w:hAnsi="Cambria Math"/>
                                                                                      <w:sz w:val="16"/>
                                                                                      <w:szCs w:val="16"/>
                                                                                    </w:rPr>
                                                                                    <m:t>0</m:t>
                                                                                  </w:ins>
                                                                                </m:r>
                                                                              </m:e>
                                                                            </m:mr>
                                                                          </m:m>
                                                                        </m:e>
                                                                      </m:mr>
                                                                    </m:m>
                                                                  </m:e>
                                                                </m:mr>
                                                              </m:m>
                                                            </m:e>
                                                          </m:mr>
                                                        </m:m>
                                                      </m:e>
                                                      <m:e>
                                                        <m:r>
                                                          <w:ins w:id="11858" w:author="Chen Liao" w:date="2021-03-29T18:58:00Z">
                                                            <w:rPr>
                                                              <w:rFonts w:ascii="Cambria Math" w:hAnsi="Cambria Math"/>
                                                              <w:sz w:val="16"/>
                                                              <w:szCs w:val="16"/>
                                                            </w:rPr>
                                                            <m:t>0</m:t>
                                                          </w:ins>
                                                        </m:r>
                                                      </m:e>
                                                      <m:e>
                                                        <m:r>
                                                          <w:ins w:id="11859" w:author="Chen Liao" w:date="2021-03-29T18:58:00Z">
                                                            <w:rPr>
                                                              <w:rFonts w:ascii="Cambria Math" w:hAnsi="Cambria Math"/>
                                                              <w:sz w:val="16"/>
                                                              <w:szCs w:val="16"/>
                                                            </w:rPr>
                                                            <m:t>0</m:t>
                                                          </w:ins>
                                                        </m:r>
                                                      </m:e>
                                                    </m:mr>
                                                  </m:m>
                                                </m:e>
                                              </m:mr>
                                            </m:m>
                                          </m:e>
                                        </m:mr>
                                      </m:m>
                                    </m:e>
                                  </m:mr>
                                </m:m>
                              </m:e>
                            </m:mr>
                          </m:m>
                        </m:e>
                      </m:mr>
                      <m:mr>
                        <m:e>
                          <m:m>
                            <m:mPr>
                              <m:mcs>
                                <m:mc>
                                  <m:mcPr>
                                    <m:count m:val="1"/>
                                    <m:mcJc m:val="center"/>
                                  </m:mcPr>
                                </m:mc>
                              </m:mcs>
                              <m:ctrlPr>
                                <w:ins w:id="11860" w:author="Chen Liao" w:date="2021-03-29T17:57:00Z">
                                  <w:rPr>
                                    <w:rFonts w:ascii="Cambria Math" w:hAnsi="Cambria Math"/>
                                    <w:sz w:val="16"/>
                                    <w:szCs w:val="16"/>
                                    <w:rPrChange w:id="11861" w:author="Chen Liao" w:date="2021-03-29T18:57:00Z">
                                      <w:rPr>
                                        <w:rFonts w:ascii="Cambria Math" w:hAnsi="Cambria Math"/>
                                        <w:sz w:val="22"/>
                                        <w:szCs w:val="22"/>
                                      </w:rPr>
                                    </w:rPrChange>
                                  </w:rPr>
                                </w:ins>
                              </m:ctrlPr>
                            </m:mPr>
                            <m:mr>
                              <m:e>
                                <m:r>
                                  <w:ins w:id="11862" w:author="Chen Liao" w:date="2021-03-29T17:57:00Z">
                                    <w:rPr>
                                      <w:rFonts w:ascii="Cambria Math" w:hAnsi="Cambria Math"/>
                                      <w:sz w:val="16"/>
                                      <w:szCs w:val="16"/>
                                      <w:rPrChange w:id="11863" w:author="Chen Liao" w:date="2021-03-29T18:57:00Z">
                                        <w:rPr>
                                          <w:rFonts w:ascii="Cambria Math" w:hAnsi="Cambria Math"/>
                                          <w:sz w:val="22"/>
                                          <w:szCs w:val="22"/>
                                        </w:rPr>
                                      </w:rPrChange>
                                    </w:rPr>
                                    <m:t>⋮</m:t>
                                  </w:ins>
                                </m:r>
                              </m:e>
                            </m:mr>
                            <m:mr>
                              <m:e>
                                <m:m>
                                  <m:mPr>
                                    <m:mcs>
                                      <m:mc>
                                        <m:mcPr>
                                          <m:count m:val="3"/>
                                          <m:mcJc m:val="center"/>
                                        </m:mcPr>
                                      </m:mc>
                                    </m:mcs>
                                    <m:ctrlPr>
                                      <w:ins w:id="11864" w:author="Chen Liao" w:date="2021-03-29T18:59:00Z">
                                        <w:rPr>
                                          <w:rFonts w:ascii="Cambria Math" w:hAnsi="Cambria Math"/>
                                          <w:sz w:val="16"/>
                                          <w:szCs w:val="16"/>
                                        </w:rPr>
                                      </w:ins>
                                    </m:ctrlPr>
                                  </m:mPr>
                                  <m:mr>
                                    <m:e>
                                      <m:m>
                                        <m:mPr>
                                          <m:mcs>
                                            <m:mc>
                                              <m:mcPr>
                                                <m:count m:val="2"/>
                                                <m:mcJc m:val="center"/>
                                              </m:mcPr>
                                            </m:mc>
                                          </m:mcs>
                                          <m:ctrlPr>
                                            <w:ins w:id="11865" w:author="Chen Liao" w:date="2021-03-29T18:59:00Z">
                                              <w:rPr>
                                                <w:rFonts w:ascii="Cambria Math" w:hAnsi="Cambria Math"/>
                                                <w:sz w:val="16"/>
                                                <w:szCs w:val="16"/>
                                              </w:rPr>
                                            </w:ins>
                                          </m:ctrlPr>
                                        </m:mPr>
                                        <m:mr>
                                          <m:e>
                                            <m:r>
                                              <w:ins w:id="11866" w:author="Chen Liao" w:date="2021-03-29T18:59:00Z">
                                                <w:rPr>
                                                  <w:rFonts w:ascii="Cambria Math" w:hAnsi="Cambria Math"/>
                                                  <w:sz w:val="16"/>
                                                  <w:szCs w:val="16"/>
                                                </w:rPr>
                                                <m:t>0</m:t>
                                              </w:ins>
                                            </m:r>
                                          </m:e>
                                          <m:e>
                                            <m:sSub>
                                              <m:sSubPr>
                                                <m:ctrlPr>
                                                  <w:ins w:id="11867" w:author="Chen Liao" w:date="2021-03-29T18:59:00Z">
                                                    <w:rPr>
                                                      <w:rFonts w:ascii="Cambria Math" w:hAnsi="Cambria Math"/>
                                                      <w:sz w:val="16"/>
                                                      <w:szCs w:val="16"/>
                                                    </w:rPr>
                                                  </w:ins>
                                                </m:ctrlPr>
                                              </m:sSubPr>
                                              <m:e>
                                                <m:r>
                                                  <w:ins w:id="11868" w:author="Chen Liao" w:date="2021-03-29T18:59:00Z">
                                                    <w:rPr>
                                                      <w:rFonts w:ascii="Cambria Math" w:hAnsi="Cambria Math"/>
                                                      <w:sz w:val="16"/>
                                                      <w:szCs w:val="16"/>
                                                    </w:rPr>
                                                    <m:t>x</m:t>
                                                  </w:ins>
                                                </m:r>
                                              </m:e>
                                              <m:sub>
                                                <m:r>
                                                  <w:ins w:id="11869" w:author="Chen Liao" w:date="2021-03-29T18:59:00Z">
                                                    <w:rPr>
                                                      <w:rFonts w:ascii="Cambria Math" w:hAnsi="Cambria Math"/>
                                                      <w:sz w:val="16"/>
                                                      <w:szCs w:val="16"/>
                                                    </w:rPr>
                                                    <m:t>1,1</m:t>
                                                  </w:ins>
                                                </m:r>
                                              </m:sub>
                                            </m:sSub>
                                          </m:e>
                                        </m:mr>
                                      </m:m>
                                    </m:e>
                                    <m:e>
                                      <m:m>
                                        <m:mPr>
                                          <m:mcs>
                                            <m:mc>
                                              <m:mcPr>
                                                <m:count m:val="3"/>
                                                <m:mcJc m:val="center"/>
                                              </m:mcPr>
                                            </m:mc>
                                          </m:mcs>
                                          <m:ctrlPr>
                                            <w:ins w:id="11870" w:author="Chen Liao" w:date="2021-03-29T18:59:00Z">
                                              <w:rPr>
                                                <w:rFonts w:ascii="Cambria Math" w:hAnsi="Cambria Math"/>
                                                <w:sz w:val="16"/>
                                                <w:szCs w:val="16"/>
                                              </w:rPr>
                                            </w:ins>
                                          </m:ctrlPr>
                                        </m:mPr>
                                        <m:mr>
                                          <m:e>
                                            <m:r>
                                              <w:ins w:id="11871" w:author="Chen Liao" w:date="2021-03-29T18:59:00Z">
                                                <w:rPr>
                                                  <w:rFonts w:ascii="Cambria Math" w:hAnsi="Cambria Math"/>
                                                  <w:sz w:val="16"/>
                                                  <w:szCs w:val="16"/>
                                                </w:rPr>
                                                <m:t>⋯</m:t>
                                              </w:ins>
                                            </m:r>
                                          </m:e>
                                          <m:e>
                                            <m:m>
                                              <m:mPr>
                                                <m:mcs>
                                                  <m:mc>
                                                    <m:mcPr>
                                                      <m:count m:val="2"/>
                                                      <m:mcJc m:val="center"/>
                                                    </m:mcPr>
                                                  </m:mc>
                                                </m:mcs>
                                                <m:ctrlPr>
                                                  <w:ins w:id="11872" w:author="Chen Liao" w:date="2021-03-29T18:59:00Z">
                                                    <w:rPr>
                                                      <w:rFonts w:ascii="Cambria Math" w:hAnsi="Cambria Math"/>
                                                      <w:i/>
                                                      <w:sz w:val="16"/>
                                                      <w:szCs w:val="16"/>
                                                    </w:rPr>
                                                  </w:ins>
                                                </m:ctrlPr>
                                              </m:mPr>
                                              <m:mr>
                                                <m:e>
                                                  <m:sSub>
                                                    <m:sSubPr>
                                                      <m:ctrlPr>
                                                        <w:ins w:id="11873" w:author="Chen Liao" w:date="2021-03-29T18:59:00Z">
                                                          <w:rPr>
                                                            <w:rFonts w:ascii="Cambria Math" w:hAnsi="Cambria Math"/>
                                                            <w:sz w:val="16"/>
                                                            <w:szCs w:val="16"/>
                                                          </w:rPr>
                                                        </w:ins>
                                                      </m:ctrlPr>
                                                    </m:sSubPr>
                                                    <m:e>
                                                      <m:r>
                                                        <w:ins w:id="11874" w:author="Chen Liao" w:date="2021-03-29T18:59:00Z">
                                                          <w:rPr>
                                                            <w:rFonts w:ascii="Cambria Math" w:hAnsi="Cambria Math"/>
                                                            <w:sz w:val="16"/>
                                                            <w:szCs w:val="16"/>
                                                          </w:rPr>
                                                          <m:t>x</m:t>
                                                        </w:ins>
                                                      </m:r>
                                                    </m:e>
                                                    <m:sub>
                                                      <m:r>
                                                        <w:ins w:id="11875" w:author="Chen Liao" w:date="2021-03-29T18:59:00Z">
                                                          <w:rPr>
                                                            <w:rFonts w:ascii="Cambria Math" w:hAnsi="Cambria Math"/>
                                                            <w:sz w:val="16"/>
                                                            <w:szCs w:val="16"/>
                                                          </w:rPr>
                                                          <m:t>M,1</m:t>
                                                        </w:ins>
                                                      </m:r>
                                                    </m:sub>
                                                  </m:sSub>
                                                </m:e>
                                                <m:e>
                                                  <m:sSub>
                                                    <m:sSubPr>
                                                      <m:ctrlPr>
                                                        <w:ins w:id="11876" w:author="Chen Liao" w:date="2021-03-29T18:59:00Z">
                                                          <w:rPr>
                                                            <w:rFonts w:ascii="Cambria Math" w:hAnsi="Cambria Math"/>
                                                            <w:i/>
                                                            <w:sz w:val="16"/>
                                                            <w:szCs w:val="16"/>
                                                          </w:rPr>
                                                        </w:ins>
                                                      </m:ctrlPr>
                                                    </m:sSubPr>
                                                    <m:e>
                                                      <m:r>
                                                        <w:ins w:id="11877" w:author="Chen Liao" w:date="2021-03-29T18:59:00Z">
                                                          <w:rPr>
                                                            <w:rFonts w:ascii="Cambria Math" w:hAnsi="Cambria Math"/>
                                                            <w:sz w:val="16"/>
                                                            <w:szCs w:val="16"/>
                                                          </w:rPr>
                                                          <m:t>u</m:t>
                                                        </w:ins>
                                                      </m:r>
                                                    </m:e>
                                                    <m:sub>
                                                      <m:r>
                                                        <w:ins w:id="11878" w:author="Chen Liao" w:date="2021-03-29T18:59:00Z">
                                                          <w:rPr>
                                                            <w:rFonts w:ascii="Cambria Math" w:hAnsi="Cambria Math"/>
                                                            <w:sz w:val="16"/>
                                                            <w:szCs w:val="16"/>
                                                          </w:rPr>
                                                          <m:t>1</m:t>
                                                        </w:ins>
                                                      </m:r>
                                                    </m:sub>
                                                  </m:sSub>
                                                </m:e>
                                              </m:mr>
                                            </m:m>
                                          </m:e>
                                          <m:e>
                                            <m:r>
                                              <w:ins w:id="11879" w:author="Chen Liao" w:date="2021-03-29T18:59:00Z">
                                                <w:rPr>
                                                  <w:rFonts w:ascii="Cambria Math" w:hAnsi="Cambria Math"/>
                                                  <w:sz w:val="16"/>
                                                  <w:szCs w:val="16"/>
                                                </w:rPr>
                                                <m:t>⋯</m:t>
                                              </w:ins>
                                            </m:r>
                                          </m:e>
                                        </m:mr>
                                      </m:m>
                                    </m:e>
                                    <m:e>
                                      <m:m>
                                        <m:mPr>
                                          <m:mcs>
                                            <m:mc>
                                              <m:mcPr>
                                                <m:count m:val="3"/>
                                                <m:mcJc m:val="center"/>
                                              </m:mcPr>
                                            </m:mc>
                                          </m:mcs>
                                          <m:ctrlPr>
                                            <w:ins w:id="11880" w:author="Chen Liao" w:date="2021-03-29T18:59:00Z">
                                              <w:rPr>
                                                <w:rFonts w:ascii="Cambria Math" w:hAnsi="Cambria Math"/>
                                                <w:i/>
                                                <w:sz w:val="16"/>
                                                <w:szCs w:val="16"/>
                                              </w:rPr>
                                            </w:ins>
                                          </m:ctrlPr>
                                        </m:mPr>
                                        <m:mr>
                                          <m:e>
                                            <m:r>
                                              <w:ins w:id="11881" w:author="Chen Liao" w:date="2021-03-29T18:59:00Z">
                                                <w:rPr>
                                                  <w:rFonts w:ascii="Cambria Math" w:hAnsi="Cambria Math"/>
                                                  <w:sz w:val="16"/>
                                                  <w:szCs w:val="16"/>
                                                </w:rPr>
                                                <m:t>0</m:t>
                                              </w:ins>
                                            </m:r>
                                          </m:e>
                                          <m:e>
                                            <m:r>
                                              <w:ins w:id="11882" w:author="Chen Liao" w:date="2021-03-29T18:59:00Z">
                                                <w:rPr>
                                                  <w:rFonts w:ascii="Cambria Math" w:hAnsi="Cambria Math"/>
                                                  <w:sz w:val="16"/>
                                                  <w:szCs w:val="16"/>
                                                </w:rPr>
                                                <m:t>0</m:t>
                                              </w:ins>
                                            </m:r>
                                          </m:e>
                                          <m:e>
                                            <m:m>
                                              <m:mPr>
                                                <m:mcs>
                                                  <m:mc>
                                                    <m:mcPr>
                                                      <m:count m:val="3"/>
                                                      <m:mcJc m:val="center"/>
                                                    </m:mcPr>
                                                  </m:mc>
                                                </m:mcs>
                                                <m:ctrlPr>
                                                  <w:ins w:id="11883" w:author="Chen Liao" w:date="2021-03-29T18:59:00Z">
                                                    <w:rPr>
                                                      <w:rFonts w:ascii="Cambria Math" w:hAnsi="Cambria Math"/>
                                                      <w:i/>
                                                      <w:sz w:val="16"/>
                                                      <w:szCs w:val="16"/>
                                                    </w:rPr>
                                                  </w:ins>
                                                </m:ctrlPr>
                                              </m:mPr>
                                              <m:mr>
                                                <m:e>
                                                  <m:r>
                                                    <w:ins w:id="11884" w:author="Chen Liao" w:date="2021-03-29T18:59:00Z">
                                                      <w:rPr>
                                                        <w:rFonts w:ascii="Cambria Math" w:hAnsi="Cambria Math"/>
                                                        <w:sz w:val="16"/>
                                                        <w:szCs w:val="16"/>
                                                      </w:rPr>
                                                      <m:t>⋯</m:t>
                                                    </w:ins>
                                                  </m:r>
                                                </m:e>
                                                <m:e>
                                                  <m:r>
                                                    <w:ins w:id="11885" w:author="Chen Liao" w:date="2021-03-29T18:59:00Z">
                                                      <w:rPr>
                                                        <w:rFonts w:ascii="Cambria Math" w:hAnsi="Cambria Math"/>
                                                        <w:sz w:val="16"/>
                                                        <w:szCs w:val="16"/>
                                                      </w:rPr>
                                                      <m:t>0</m:t>
                                                    </w:ins>
                                                  </m:r>
                                                </m:e>
                                                <m:e>
                                                  <m:m>
                                                    <m:mPr>
                                                      <m:mcs>
                                                        <m:mc>
                                                          <m:mcPr>
                                                            <m:count m:val="3"/>
                                                            <m:mcJc m:val="center"/>
                                                          </m:mcPr>
                                                        </m:mc>
                                                      </m:mcs>
                                                      <m:ctrlPr>
                                                        <w:ins w:id="11886" w:author="Chen Liao" w:date="2021-03-29T18:59:00Z">
                                                          <w:rPr>
                                                            <w:rFonts w:ascii="Cambria Math" w:hAnsi="Cambria Math"/>
                                                            <w:i/>
                                                            <w:sz w:val="16"/>
                                                            <w:szCs w:val="16"/>
                                                          </w:rPr>
                                                        </w:ins>
                                                      </m:ctrlPr>
                                                    </m:mPr>
                                                    <m:mr>
                                                      <m:e>
                                                        <m:r>
                                                          <w:ins w:id="11887" w:author="Chen Liao" w:date="2021-03-29T18:59:00Z">
                                                            <w:rPr>
                                                              <w:rFonts w:ascii="Cambria Math" w:hAnsi="Cambria Math"/>
                                                              <w:sz w:val="16"/>
                                                              <w:szCs w:val="16"/>
                                                            </w:rPr>
                                                            <m:t>0</m:t>
                                                          </w:ins>
                                                        </m:r>
                                                      </m:e>
                                                      <m:e>
                                                        <m:r>
                                                          <w:ins w:id="11888" w:author="Chen Liao" w:date="2021-03-29T18:59:00Z">
                                                            <w:rPr>
                                                              <w:rFonts w:ascii="Cambria Math" w:hAnsi="Cambria Math"/>
                                                              <w:sz w:val="16"/>
                                                              <w:szCs w:val="16"/>
                                                            </w:rPr>
                                                            <m:t>⋯</m:t>
                                                          </w:ins>
                                                        </m:r>
                                                      </m:e>
                                                      <m:e>
                                                        <m:m>
                                                          <m:mPr>
                                                            <m:mcs>
                                                              <m:mc>
                                                                <m:mcPr>
                                                                  <m:count m:val="3"/>
                                                                  <m:mcJc m:val="center"/>
                                                                </m:mcPr>
                                                              </m:mc>
                                                            </m:mcs>
                                                            <m:ctrlPr>
                                                              <w:ins w:id="11889" w:author="Chen Liao" w:date="2021-03-29T18:59:00Z">
                                                                <w:rPr>
                                                                  <w:rFonts w:ascii="Cambria Math" w:hAnsi="Cambria Math"/>
                                                                  <w:i/>
                                                                  <w:sz w:val="16"/>
                                                                  <w:szCs w:val="16"/>
                                                                </w:rPr>
                                                              </w:ins>
                                                            </m:ctrlPr>
                                                          </m:mPr>
                                                          <m:mr>
                                                            <m:e>
                                                              <m:m>
                                                                <m:mPr>
                                                                  <m:mcs>
                                                                    <m:mc>
                                                                      <m:mcPr>
                                                                        <m:count m:val="3"/>
                                                                        <m:mcJc m:val="center"/>
                                                                      </m:mcPr>
                                                                    </m:mc>
                                                                  </m:mcs>
                                                                  <m:ctrlPr>
                                                                    <w:ins w:id="11890" w:author="Chen Liao" w:date="2021-03-29T18:59:00Z">
                                                                      <w:rPr>
                                                                        <w:rFonts w:ascii="Cambria Math" w:hAnsi="Cambria Math"/>
                                                                        <w:i/>
                                                                        <w:sz w:val="16"/>
                                                                        <w:szCs w:val="16"/>
                                                                      </w:rPr>
                                                                    </w:ins>
                                                                  </m:ctrlPr>
                                                                </m:mPr>
                                                                <m:mr>
                                                                  <m:e>
                                                                    <m:r>
                                                                      <w:ins w:id="11891" w:author="Chen Liao" w:date="2021-03-29T18:59:00Z">
                                                                        <w:rPr>
                                                                          <w:rFonts w:ascii="Cambria Math" w:hAnsi="Cambria Math"/>
                                                                          <w:sz w:val="16"/>
                                                                          <w:szCs w:val="16"/>
                                                                        </w:rPr>
                                                                        <m:t>0</m:t>
                                                                      </w:ins>
                                                                    </m:r>
                                                                  </m:e>
                                                                  <m:e>
                                                                    <m:r>
                                                                      <w:ins w:id="11892" w:author="Chen Liao" w:date="2021-03-29T18:59:00Z">
                                                                        <w:rPr>
                                                                          <w:rFonts w:ascii="Cambria Math" w:hAnsi="Cambria Math"/>
                                                                          <w:sz w:val="16"/>
                                                                          <w:szCs w:val="16"/>
                                                                        </w:rPr>
                                                                        <m:t>0</m:t>
                                                                      </w:ins>
                                                                    </m:r>
                                                                  </m:e>
                                                                  <m:e>
                                                                    <m:m>
                                                                      <m:mPr>
                                                                        <m:mcs>
                                                                          <m:mc>
                                                                            <m:mcPr>
                                                                              <m:count m:val="3"/>
                                                                              <m:mcJc m:val="center"/>
                                                                            </m:mcPr>
                                                                          </m:mc>
                                                                        </m:mcs>
                                                                        <m:ctrlPr>
                                                                          <w:ins w:id="11893" w:author="Chen Liao" w:date="2021-03-29T18:59:00Z">
                                                                            <w:rPr>
                                                                              <w:rFonts w:ascii="Cambria Math" w:hAnsi="Cambria Math"/>
                                                                              <w:i/>
                                                                              <w:sz w:val="16"/>
                                                                              <w:szCs w:val="16"/>
                                                                            </w:rPr>
                                                                          </w:ins>
                                                                        </m:ctrlPr>
                                                                      </m:mPr>
                                                                      <m:mr>
                                                                        <m:e>
                                                                          <m:r>
                                                                            <w:ins w:id="11894" w:author="Chen Liao" w:date="2021-03-29T18:59:00Z">
                                                                              <w:rPr>
                                                                                <w:rFonts w:ascii="Cambria Math" w:hAnsi="Cambria Math"/>
                                                                                <w:sz w:val="16"/>
                                                                                <w:szCs w:val="16"/>
                                                                              </w:rPr>
                                                                              <m:t>⋯</m:t>
                                                                            </w:ins>
                                                                          </m:r>
                                                                        </m:e>
                                                                        <m:e>
                                                                          <m:r>
                                                                            <w:ins w:id="11895" w:author="Chen Liao" w:date="2021-03-29T18:59:00Z">
                                                                              <w:rPr>
                                                                                <w:rFonts w:ascii="Cambria Math" w:hAnsi="Cambria Math"/>
                                                                                <w:sz w:val="16"/>
                                                                                <w:szCs w:val="16"/>
                                                                              </w:rPr>
                                                                              <m:t>0</m:t>
                                                                            </w:ins>
                                                                          </m:r>
                                                                        </m:e>
                                                                        <m:e>
                                                                          <m:m>
                                                                            <m:mPr>
                                                                              <m:mcs>
                                                                                <m:mc>
                                                                                  <m:mcPr>
                                                                                    <m:count m:val="3"/>
                                                                                    <m:mcJc m:val="center"/>
                                                                                  </m:mcPr>
                                                                                </m:mc>
                                                                              </m:mcs>
                                                                              <m:ctrlPr>
                                                                                <w:ins w:id="11896" w:author="Chen Liao" w:date="2021-03-29T18:59:00Z">
                                                                                  <w:rPr>
                                                                                    <w:rFonts w:ascii="Cambria Math" w:hAnsi="Cambria Math"/>
                                                                                    <w:i/>
                                                                                    <w:sz w:val="16"/>
                                                                                    <w:szCs w:val="16"/>
                                                                                  </w:rPr>
                                                                                </w:ins>
                                                                              </m:ctrlPr>
                                                                            </m:mPr>
                                                                            <m:mr>
                                                                              <m:e>
                                                                                <m:r>
                                                                                  <w:ins w:id="11897" w:author="Chen Liao" w:date="2021-03-29T18:59:00Z">
                                                                                    <w:rPr>
                                                                                      <w:rFonts w:ascii="Cambria Math" w:hAnsi="Cambria Math"/>
                                                                                      <w:sz w:val="16"/>
                                                                                      <w:szCs w:val="16"/>
                                                                                    </w:rPr>
                                                                                    <m:t>0</m:t>
                                                                                  </w:ins>
                                                                                </m:r>
                                                                              </m:e>
                                                                              <m:e>
                                                                                <m:r>
                                                                                  <w:ins w:id="11898" w:author="Chen Liao" w:date="2021-03-29T18:59:00Z">
                                                                                    <w:rPr>
                                                                                      <w:rFonts w:ascii="Cambria Math" w:hAnsi="Cambria Math"/>
                                                                                      <w:sz w:val="16"/>
                                                                                      <w:szCs w:val="16"/>
                                                                                    </w:rPr>
                                                                                    <m:t>⋯</m:t>
                                                                                  </w:ins>
                                                                                </m:r>
                                                                              </m:e>
                                                                              <m:e>
                                                                                <m:m>
                                                                                  <m:mPr>
                                                                                    <m:mcs>
                                                                                      <m:mc>
                                                                                        <m:mcPr>
                                                                                          <m:count m:val="3"/>
                                                                                          <m:mcJc m:val="center"/>
                                                                                        </m:mcPr>
                                                                                      </m:mc>
                                                                                    </m:mcs>
                                                                                    <m:ctrlPr>
                                                                                      <w:ins w:id="11899" w:author="Chen Liao" w:date="2021-03-29T18:59:00Z">
                                                                                        <w:rPr>
                                                                                          <w:rFonts w:ascii="Cambria Math" w:hAnsi="Cambria Math"/>
                                                                                          <w:i/>
                                                                                          <w:sz w:val="16"/>
                                                                                          <w:szCs w:val="16"/>
                                                                                        </w:rPr>
                                                                                      </w:ins>
                                                                                    </m:ctrlPr>
                                                                                  </m:mPr>
                                                                                  <m:mr>
                                                                                    <m:e>
                                                                                      <m:r>
                                                                                        <w:ins w:id="11900" w:author="Chen Liao" w:date="2021-03-29T18:59:00Z">
                                                                                          <w:rPr>
                                                                                            <w:rFonts w:ascii="Cambria Math" w:hAnsi="Cambria Math"/>
                                                                                            <w:sz w:val="16"/>
                                                                                            <w:szCs w:val="16"/>
                                                                                          </w:rPr>
                                                                                          <m:t>0</m:t>
                                                                                        </w:ins>
                                                                                      </m:r>
                                                                                    </m:e>
                                                                                    <m:e>
                                                                                      <m:r>
                                                                                        <w:ins w:id="11901" w:author="Chen Liao" w:date="2021-03-29T18:59:00Z">
                                                                                          <w:rPr>
                                                                                            <w:rFonts w:ascii="Cambria Math" w:hAnsi="Cambria Math"/>
                                                                                            <w:sz w:val="16"/>
                                                                                            <w:szCs w:val="16"/>
                                                                                          </w:rPr>
                                                                                          <m:t>0</m:t>
                                                                                        </w:ins>
                                                                                      </m:r>
                                                                                    </m:e>
                                                                                    <m:e>
                                                                                      <m:r>
                                                                                        <w:ins w:id="11902" w:author="Chen Liao" w:date="2021-03-29T18:59:00Z">
                                                                                          <w:rPr>
                                                                                            <w:rFonts w:ascii="Cambria Math" w:hAnsi="Cambria Math"/>
                                                                                            <w:sz w:val="16"/>
                                                                                            <w:szCs w:val="16"/>
                                                                                          </w:rPr>
                                                                                          <m:t>0</m:t>
                                                                                        </w:ins>
                                                                                      </m:r>
                                                                                    </m:e>
                                                                                  </m:mr>
                                                                                </m:m>
                                                                              </m:e>
                                                                            </m:mr>
                                                                          </m:m>
                                                                        </m:e>
                                                                      </m:mr>
                                                                    </m:m>
                                                                  </m:e>
                                                                </m:mr>
                                                              </m:m>
                                                            </m:e>
                                                            <m:e>
                                                              <m:r>
                                                                <w:ins w:id="11903" w:author="Chen Liao" w:date="2021-03-29T18:59:00Z">
                                                                  <w:rPr>
                                                                    <w:rFonts w:ascii="Cambria Math" w:hAnsi="Cambria Math"/>
                                                                    <w:sz w:val="16"/>
                                                                    <w:szCs w:val="16"/>
                                                                  </w:rPr>
                                                                  <m:t>0</m:t>
                                                                </w:ins>
                                                              </m:r>
                                                            </m:e>
                                                            <m:e>
                                                              <m:r>
                                                                <w:ins w:id="11904" w:author="Chen Liao" w:date="2021-03-29T18:59:00Z">
                                                                  <w:rPr>
                                                                    <w:rFonts w:ascii="Cambria Math" w:hAnsi="Cambria Math"/>
                                                                    <w:sz w:val="16"/>
                                                                    <w:szCs w:val="16"/>
                                                                  </w:rPr>
                                                                  <m:t>0</m:t>
                                                                </w:ins>
                                                              </m:r>
                                                            </m:e>
                                                          </m:mr>
                                                        </m:m>
                                                      </m:e>
                                                    </m:mr>
                                                  </m:m>
                                                </m:e>
                                              </m:mr>
                                            </m:m>
                                          </m:e>
                                        </m:mr>
                                      </m:m>
                                    </m:e>
                                  </m:mr>
                                </m:m>
                              </m:e>
                            </m:mr>
                            <m:mr>
                              <m:e>
                                <m:m>
                                  <m:mPr>
                                    <m:mcs>
                                      <m:mc>
                                        <m:mcPr>
                                          <m:count m:val="1"/>
                                          <m:mcJc m:val="center"/>
                                        </m:mcPr>
                                      </m:mc>
                                    </m:mcs>
                                    <m:ctrlPr>
                                      <w:ins w:id="11905" w:author="Chen Liao" w:date="2021-03-29T18:37:00Z">
                                        <w:rPr>
                                          <w:rFonts w:ascii="Cambria Math" w:hAnsi="Cambria Math"/>
                                          <w:i/>
                                          <w:sz w:val="16"/>
                                          <w:szCs w:val="16"/>
                                          <w:rPrChange w:id="11906" w:author="Chen Liao" w:date="2021-03-29T18:57:00Z">
                                            <w:rPr>
                                              <w:rFonts w:ascii="Cambria Math" w:hAnsi="Cambria Math"/>
                                              <w:i/>
                                              <w:sz w:val="22"/>
                                              <w:szCs w:val="22"/>
                                            </w:rPr>
                                          </w:rPrChange>
                                        </w:rPr>
                                      </w:ins>
                                    </m:ctrlPr>
                                  </m:mPr>
                                  <m:mr>
                                    <m:e>
                                      <m:r>
                                        <w:ins w:id="11907" w:author="Chen Liao" w:date="2021-03-29T18:37:00Z">
                                          <w:rPr>
                                            <w:rFonts w:ascii="Cambria Math" w:hAnsi="Cambria Math"/>
                                            <w:sz w:val="16"/>
                                            <w:szCs w:val="16"/>
                                            <w:rPrChange w:id="11908" w:author="Chen Liao" w:date="2021-03-29T18:57:00Z">
                                              <w:rPr>
                                                <w:rFonts w:ascii="Cambria Math" w:hAnsi="Cambria Math"/>
                                                <w:sz w:val="22"/>
                                                <w:szCs w:val="22"/>
                                              </w:rPr>
                                            </w:rPrChange>
                                          </w:rPr>
                                          <m:t>⋮</m:t>
                                        </w:ins>
                                      </m:r>
                                    </m:e>
                                  </m:mr>
                                  <m:mr>
                                    <m:e>
                                      <m:m>
                                        <m:mPr>
                                          <m:mcs>
                                            <m:mc>
                                              <m:mcPr>
                                                <m:count m:val="3"/>
                                                <m:mcJc m:val="center"/>
                                              </m:mcPr>
                                            </m:mc>
                                          </m:mcs>
                                          <m:ctrlPr>
                                            <w:ins w:id="11909" w:author="Chen Liao" w:date="2021-03-29T18:59:00Z">
                                              <w:rPr>
                                                <w:rFonts w:ascii="Cambria Math" w:hAnsi="Cambria Math"/>
                                                <w:sz w:val="16"/>
                                                <w:szCs w:val="16"/>
                                              </w:rPr>
                                            </w:ins>
                                          </m:ctrlPr>
                                        </m:mPr>
                                        <m:mr>
                                          <m:e>
                                            <m:m>
                                              <m:mPr>
                                                <m:mcs>
                                                  <m:mc>
                                                    <m:mcPr>
                                                      <m:count m:val="2"/>
                                                      <m:mcJc m:val="center"/>
                                                    </m:mcPr>
                                                  </m:mc>
                                                </m:mcs>
                                                <m:ctrlPr>
                                                  <w:ins w:id="11910" w:author="Chen Liao" w:date="2021-03-29T18:59:00Z">
                                                    <w:rPr>
                                                      <w:rFonts w:ascii="Cambria Math" w:hAnsi="Cambria Math"/>
                                                      <w:sz w:val="16"/>
                                                      <w:szCs w:val="16"/>
                                                    </w:rPr>
                                                  </w:ins>
                                                </m:ctrlPr>
                                              </m:mPr>
                                              <m:mr>
                                                <m:e>
                                                  <m:r>
                                                    <w:ins w:id="11911" w:author="Chen Liao" w:date="2021-03-29T18:59:00Z">
                                                      <w:rPr>
                                                        <w:rFonts w:ascii="Cambria Math" w:hAnsi="Cambria Math"/>
                                                        <w:sz w:val="16"/>
                                                        <w:szCs w:val="16"/>
                                                      </w:rPr>
                                                      <m:t>1</m:t>
                                                    </w:ins>
                                                  </m:r>
                                                </m:e>
                                                <m:e>
                                                  <m:sSub>
                                                    <m:sSubPr>
                                                      <m:ctrlPr>
                                                        <w:ins w:id="11912" w:author="Chen Liao" w:date="2021-03-29T18:59:00Z">
                                                          <w:rPr>
                                                            <w:rFonts w:ascii="Cambria Math" w:hAnsi="Cambria Math"/>
                                                            <w:sz w:val="16"/>
                                                            <w:szCs w:val="16"/>
                                                          </w:rPr>
                                                        </w:ins>
                                                      </m:ctrlPr>
                                                    </m:sSubPr>
                                                    <m:e>
                                                      <m:r>
                                                        <w:ins w:id="11913" w:author="Chen Liao" w:date="2021-03-29T18:59:00Z">
                                                          <w:rPr>
                                                            <w:rFonts w:ascii="Cambria Math" w:hAnsi="Cambria Math"/>
                                                            <w:sz w:val="16"/>
                                                            <w:szCs w:val="16"/>
                                                          </w:rPr>
                                                          <m:t>x</m:t>
                                                        </w:ins>
                                                      </m:r>
                                                    </m:e>
                                                    <m:sub>
                                                      <m:r>
                                                        <w:ins w:id="11914" w:author="Chen Liao" w:date="2021-03-29T18:59:00Z">
                                                          <w:rPr>
                                                            <w:rFonts w:ascii="Cambria Math" w:hAnsi="Cambria Math"/>
                                                            <w:sz w:val="16"/>
                                                            <w:szCs w:val="16"/>
                                                          </w:rPr>
                                                          <m:t>1,1</m:t>
                                                        </w:ins>
                                                      </m:r>
                                                    </m:sub>
                                                  </m:sSub>
                                                </m:e>
                                              </m:mr>
                                            </m:m>
                                          </m:e>
                                          <m:e>
                                            <m:m>
                                              <m:mPr>
                                                <m:mcs>
                                                  <m:mc>
                                                    <m:mcPr>
                                                      <m:count m:val="3"/>
                                                      <m:mcJc m:val="center"/>
                                                    </m:mcPr>
                                                  </m:mc>
                                                </m:mcs>
                                                <m:ctrlPr>
                                                  <w:ins w:id="11915" w:author="Chen Liao" w:date="2021-03-29T18:59:00Z">
                                                    <w:rPr>
                                                      <w:rFonts w:ascii="Cambria Math" w:hAnsi="Cambria Math"/>
                                                      <w:sz w:val="16"/>
                                                      <w:szCs w:val="16"/>
                                                    </w:rPr>
                                                  </w:ins>
                                                </m:ctrlPr>
                                              </m:mPr>
                                              <m:mr>
                                                <m:e>
                                                  <m:r>
                                                    <w:ins w:id="11916" w:author="Chen Liao" w:date="2021-03-29T18:59:00Z">
                                                      <w:rPr>
                                                        <w:rFonts w:ascii="Cambria Math" w:hAnsi="Cambria Math"/>
                                                        <w:sz w:val="16"/>
                                                        <w:szCs w:val="16"/>
                                                      </w:rPr>
                                                      <m:t>⋯</m:t>
                                                    </w:ins>
                                                  </m:r>
                                                </m:e>
                                                <m:e>
                                                  <m:m>
                                                    <m:mPr>
                                                      <m:mcs>
                                                        <m:mc>
                                                          <m:mcPr>
                                                            <m:count m:val="2"/>
                                                            <m:mcJc m:val="center"/>
                                                          </m:mcPr>
                                                        </m:mc>
                                                      </m:mcs>
                                                      <m:ctrlPr>
                                                        <w:ins w:id="11917" w:author="Chen Liao" w:date="2021-03-29T18:59:00Z">
                                                          <w:rPr>
                                                            <w:rFonts w:ascii="Cambria Math" w:hAnsi="Cambria Math"/>
                                                            <w:i/>
                                                            <w:sz w:val="16"/>
                                                            <w:szCs w:val="16"/>
                                                          </w:rPr>
                                                        </w:ins>
                                                      </m:ctrlPr>
                                                    </m:mPr>
                                                    <m:mr>
                                                      <m:e>
                                                        <m:sSub>
                                                          <m:sSubPr>
                                                            <m:ctrlPr>
                                                              <w:ins w:id="11918" w:author="Chen Liao" w:date="2021-03-29T18:59:00Z">
                                                                <w:rPr>
                                                                  <w:rFonts w:ascii="Cambria Math" w:hAnsi="Cambria Math"/>
                                                                  <w:sz w:val="16"/>
                                                                  <w:szCs w:val="16"/>
                                                                </w:rPr>
                                                              </w:ins>
                                                            </m:ctrlPr>
                                                          </m:sSubPr>
                                                          <m:e>
                                                            <m:r>
                                                              <w:ins w:id="11919" w:author="Chen Liao" w:date="2021-03-29T18:59:00Z">
                                                                <w:rPr>
                                                                  <w:rFonts w:ascii="Cambria Math" w:hAnsi="Cambria Math"/>
                                                                  <w:sz w:val="16"/>
                                                                  <w:szCs w:val="16"/>
                                                                </w:rPr>
                                                                <m:t>x</m:t>
                                                              </w:ins>
                                                            </m:r>
                                                          </m:e>
                                                          <m:sub>
                                                            <m:r>
                                                              <w:ins w:id="11920" w:author="Chen Liao" w:date="2021-03-29T18:59:00Z">
                                                                <w:rPr>
                                                                  <w:rFonts w:ascii="Cambria Math" w:hAnsi="Cambria Math"/>
                                                                  <w:sz w:val="16"/>
                                                                  <w:szCs w:val="16"/>
                                                                </w:rPr>
                                                                <m:t>M,1</m:t>
                                                              </w:ins>
                                                            </m:r>
                                                          </m:sub>
                                                        </m:sSub>
                                                      </m:e>
                                                      <m:e>
                                                        <m:sSub>
                                                          <m:sSubPr>
                                                            <m:ctrlPr>
                                                              <w:ins w:id="11921" w:author="Chen Liao" w:date="2021-03-29T18:59:00Z">
                                                                <w:rPr>
                                                                  <w:rFonts w:ascii="Cambria Math" w:hAnsi="Cambria Math"/>
                                                                  <w:i/>
                                                                  <w:sz w:val="16"/>
                                                                  <w:szCs w:val="16"/>
                                                                </w:rPr>
                                                              </w:ins>
                                                            </m:ctrlPr>
                                                          </m:sSubPr>
                                                          <m:e>
                                                            <m:r>
                                                              <w:ins w:id="11922" w:author="Chen Liao" w:date="2021-03-29T18:59:00Z">
                                                                <w:rPr>
                                                                  <w:rFonts w:ascii="Cambria Math" w:hAnsi="Cambria Math"/>
                                                                  <w:sz w:val="16"/>
                                                                  <w:szCs w:val="16"/>
                                                                </w:rPr>
                                                                <m:t>u</m:t>
                                                              </w:ins>
                                                            </m:r>
                                                          </m:e>
                                                          <m:sub>
                                                            <m:r>
                                                              <w:ins w:id="11923" w:author="Chen Liao" w:date="2021-03-29T18:59:00Z">
                                                                <w:rPr>
                                                                  <w:rFonts w:ascii="Cambria Math" w:hAnsi="Cambria Math"/>
                                                                  <w:sz w:val="16"/>
                                                                  <w:szCs w:val="16"/>
                                                                </w:rPr>
                                                                <m:t>1</m:t>
                                                              </w:ins>
                                                            </m:r>
                                                          </m:sub>
                                                        </m:sSub>
                                                      </m:e>
                                                    </m:mr>
                                                  </m:m>
                                                </m:e>
                                                <m:e>
                                                  <m:r>
                                                    <w:ins w:id="11924" w:author="Chen Liao" w:date="2021-03-29T18:59:00Z">
                                                      <w:rPr>
                                                        <w:rFonts w:ascii="Cambria Math" w:hAnsi="Cambria Math"/>
                                                        <w:sz w:val="16"/>
                                                        <w:szCs w:val="16"/>
                                                      </w:rPr>
                                                      <m:t>⋯</m:t>
                                                    </w:ins>
                                                  </m:r>
                                                </m:e>
                                              </m:mr>
                                            </m:m>
                                          </m:e>
                                          <m:e>
                                            <m:m>
                                              <m:mPr>
                                                <m:mcs>
                                                  <m:mc>
                                                    <m:mcPr>
                                                      <m:count m:val="3"/>
                                                      <m:mcJc m:val="center"/>
                                                    </m:mcPr>
                                                  </m:mc>
                                                </m:mcs>
                                                <m:ctrlPr>
                                                  <w:ins w:id="11925" w:author="Chen Liao" w:date="2021-03-29T18:59:00Z">
                                                    <w:rPr>
                                                      <w:rFonts w:ascii="Cambria Math" w:hAnsi="Cambria Math"/>
                                                      <w:i/>
                                                      <w:sz w:val="16"/>
                                                      <w:szCs w:val="16"/>
                                                    </w:rPr>
                                                  </w:ins>
                                                </m:ctrlPr>
                                              </m:mPr>
                                              <m:mr>
                                                <m:e>
                                                  <m:r>
                                                    <w:ins w:id="11926" w:author="Chen Liao" w:date="2021-03-29T18:59:00Z">
                                                      <w:rPr>
                                                        <w:rFonts w:ascii="Cambria Math" w:hAnsi="Cambria Math"/>
                                                        <w:sz w:val="16"/>
                                                        <w:szCs w:val="16"/>
                                                      </w:rPr>
                                                      <m:t>0</m:t>
                                                    </w:ins>
                                                  </m:r>
                                                </m:e>
                                                <m:e>
                                                  <m:r>
                                                    <w:ins w:id="11927" w:author="Chen Liao" w:date="2021-03-29T18:59:00Z">
                                                      <w:rPr>
                                                        <w:rFonts w:ascii="Cambria Math" w:hAnsi="Cambria Math"/>
                                                        <w:sz w:val="16"/>
                                                        <w:szCs w:val="16"/>
                                                      </w:rPr>
                                                      <m:t>0</m:t>
                                                    </w:ins>
                                                  </m:r>
                                                </m:e>
                                                <m:e>
                                                  <m:m>
                                                    <m:mPr>
                                                      <m:mcs>
                                                        <m:mc>
                                                          <m:mcPr>
                                                            <m:count m:val="3"/>
                                                            <m:mcJc m:val="center"/>
                                                          </m:mcPr>
                                                        </m:mc>
                                                      </m:mcs>
                                                      <m:ctrlPr>
                                                        <w:ins w:id="11928" w:author="Chen Liao" w:date="2021-03-29T18:59:00Z">
                                                          <w:rPr>
                                                            <w:rFonts w:ascii="Cambria Math" w:hAnsi="Cambria Math"/>
                                                            <w:i/>
                                                            <w:sz w:val="16"/>
                                                            <w:szCs w:val="16"/>
                                                          </w:rPr>
                                                        </w:ins>
                                                      </m:ctrlPr>
                                                    </m:mPr>
                                                    <m:mr>
                                                      <m:e>
                                                        <m:r>
                                                          <w:ins w:id="11929" w:author="Chen Liao" w:date="2021-03-29T18:59:00Z">
                                                            <w:rPr>
                                                              <w:rFonts w:ascii="Cambria Math" w:hAnsi="Cambria Math"/>
                                                              <w:sz w:val="16"/>
                                                              <w:szCs w:val="16"/>
                                                            </w:rPr>
                                                            <m:t>⋯</m:t>
                                                          </w:ins>
                                                        </m:r>
                                                      </m:e>
                                                      <m:e>
                                                        <m:r>
                                                          <w:ins w:id="11930" w:author="Chen Liao" w:date="2021-03-29T18:59:00Z">
                                                            <w:rPr>
                                                              <w:rFonts w:ascii="Cambria Math" w:hAnsi="Cambria Math"/>
                                                              <w:sz w:val="16"/>
                                                              <w:szCs w:val="16"/>
                                                            </w:rPr>
                                                            <m:t>0</m:t>
                                                          </w:ins>
                                                        </m:r>
                                                      </m:e>
                                                      <m:e>
                                                        <m:m>
                                                          <m:mPr>
                                                            <m:mcs>
                                                              <m:mc>
                                                                <m:mcPr>
                                                                  <m:count m:val="3"/>
                                                                  <m:mcJc m:val="center"/>
                                                                </m:mcPr>
                                                              </m:mc>
                                                            </m:mcs>
                                                            <m:ctrlPr>
                                                              <w:ins w:id="11931" w:author="Chen Liao" w:date="2021-03-29T18:59:00Z">
                                                                <w:rPr>
                                                                  <w:rFonts w:ascii="Cambria Math" w:hAnsi="Cambria Math"/>
                                                                  <w:i/>
                                                                  <w:sz w:val="16"/>
                                                                  <w:szCs w:val="16"/>
                                                                </w:rPr>
                                                              </w:ins>
                                                            </m:ctrlPr>
                                                          </m:mPr>
                                                          <m:mr>
                                                            <m:e>
                                                              <m:r>
                                                                <w:ins w:id="11932" w:author="Chen Liao" w:date="2021-03-29T18:59:00Z">
                                                                  <w:rPr>
                                                                    <w:rFonts w:ascii="Cambria Math" w:hAnsi="Cambria Math"/>
                                                                    <w:sz w:val="16"/>
                                                                    <w:szCs w:val="16"/>
                                                                  </w:rPr>
                                                                  <m:t>0</m:t>
                                                                </w:ins>
                                                              </m:r>
                                                            </m:e>
                                                            <m:e>
                                                              <m:r>
                                                                <w:ins w:id="11933" w:author="Chen Liao" w:date="2021-03-29T18:59:00Z">
                                                                  <w:rPr>
                                                                    <w:rFonts w:ascii="Cambria Math" w:hAnsi="Cambria Math"/>
                                                                    <w:sz w:val="16"/>
                                                                    <w:szCs w:val="16"/>
                                                                  </w:rPr>
                                                                  <m:t>⋯</m:t>
                                                                </w:ins>
                                                              </m:r>
                                                            </m:e>
                                                            <m:e>
                                                              <m:m>
                                                                <m:mPr>
                                                                  <m:mcs>
                                                                    <m:mc>
                                                                      <m:mcPr>
                                                                        <m:count m:val="3"/>
                                                                        <m:mcJc m:val="center"/>
                                                                      </m:mcPr>
                                                                    </m:mc>
                                                                  </m:mcs>
                                                                  <m:ctrlPr>
                                                                    <w:ins w:id="11934" w:author="Chen Liao" w:date="2021-03-29T18:59:00Z">
                                                                      <w:rPr>
                                                                        <w:rFonts w:ascii="Cambria Math" w:hAnsi="Cambria Math"/>
                                                                        <w:i/>
                                                                        <w:sz w:val="16"/>
                                                                        <w:szCs w:val="16"/>
                                                                      </w:rPr>
                                                                    </w:ins>
                                                                  </m:ctrlPr>
                                                                </m:mPr>
                                                                <m:mr>
                                                                  <m:e>
                                                                    <m:m>
                                                                      <m:mPr>
                                                                        <m:mcs>
                                                                          <m:mc>
                                                                            <m:mcPr>
                                                                              <m:count m:val="3"/>
                                                                              <m:mcJc m:val="center"/>
                                                                            </m:mcPr>
                                                                          </m:mc>
                                                                        </m:mcs>
                                                                        <m:ctrlPr>
                                                                          <w:ins w:id="11935" w:author="Chen Liao" w:date="2021-03-29T18:59:00Z">
                                                                            <w:rPr>
                                                                              <w:rFonts w:ascii="Cambria Math" w:hAnsi="Cambria Math"/>
                                                                              <w:i/>
                                                                              <w:sz w:val="16"/>
                                                                              <w:szCs w:val="16"/>
                                                                            </w:rPr>
                                                                          </w:ins>
                                                                        </m:ctrlPr>
                                                                      </m:mPr>
                                                                      <m:mr>
                                                                        <m:e>
                                                                          <m:r>
                                                                            <w:ins w:id="11936" w:author="Chen Liao" w:date="2021-03-29T18:59:00Z">
                                                                              <w:rPr>
                                                                                <w:rFonts w:ascii="Cambria Math" w:hAnsi="Cambria Math"/>
                                                                                <w:sz w:val="16"/>
                                                                                <w:szCs w:val="16"/>
                                                                              </w:rPr>
                                                                              <m:t>0</m:t>
                                                                            </w:ins>
                                                                          </m:r>
                                                                        </m:e>
                                                                        <m:e>
                                                                          <m:r>
                                                                            <w:ins w:id="11937" w:author="Chen Liao" w:date="2021-03-29T18:59:00Z">
                                                                              <w:rPr>
                                                                                <w:rFonts w:ascii="Cambria Math" w:hAnsi="Cambria Math"/>
                                                                                <w:sz w:val="16"/>
                                                                                <w:szCs w:val="16"/>
                                                                              </w:rPr>
                                                                              <m:t>0</m:t>
                                                                            </w:ins>
                                                                          </m:r>
                                                                        </m:e>
                                                                        <m:e>
                                                                          <m:m>
                                                                            <m:mPr>
                                                                              <m:mcs>
                                                                                <m:mc>
                                                                                  <m:mcPr>
                                                                                    <m:count m:val="3"/>
                                                                                    <m:mcJc m:val="center"/>
                                                                                  </m:mcPr>
                                                                                </m:mc>
                                                                              </m:mcs>
                                                                              <m:ctrlPr>
                                                                                <w:ins w:id="11938" w:author="Chen Liao" w:date="2021-03-29T18:59:00Z">
                                                                                  <w:rPr>
                                                                                    <w:rFonts w:ascii="Cambria Math" w:hAnsi="Cambria Math"/>
                                                                                    <w:i/>
                                                                                    <w:sz w:val="16"/>
                                                                                    <w:szCs w:val="16"/>
                                                                                  </w:rPr>
                                                                                </w:ins>
                                                                              </m:ctrlPr>
                                                                            </m:mPr>
                                                                            <m:mr>
                                                                              <m:e>
                                                                                <m:r>
                                                                                  <w:ins w:id="11939" w:author="Chen Liao" w:date="2021-03-29T18:59:00Z">
                                                                                    <w:rPr>
                                                                                      <w:rFonts w:ascii="Cambria Math" w:hAnsi="Cambria Math"/>
                                                                                      <w:sz w:val="16"/>
                                                                                      <w:szCs w:val="16"/>
                                                                                    </w:rPr>
                                                                                    <m:t>⋯</m:t>
                                                                                  </w:ins>
                                                                                </m:r>
                                                                              </m:e>
                                                                              <m:e>
                                                                                <m:r>
                                                                                  <w:ins w:id="11940" w:author="Chen Liao" w:date="2021-03-29T18:59:00Z">
                                                                                    <w:rPr>
                                                                                      <w:rFonts w:ascii="Cambria Math" w:hAnsi="Cambria Math"/>
                                                                                      <w:sz w:val="16"/>
                                                                                      <w:szCs w:val="16"/>
                                                                                    </w:rPr>
                                                                                    <m:t>0</m:t>
                                                                                  </w:ins>
                                                                                </m:r>
                                                                              </m:e>
                                                                              <m:e>
                                                                                <m:m>
                                                                                  <m:mPr>
                                                                                    <m:mcs>
                                                                                      <m:mc>
                                                                                        <m:mcPr>
                                                                                          <m:count m:val="3"/>
                                                                                          <m:mcJc m:val="center"/>
                                                                                        </m:mcPr>
                                                                                      </m:mc>
                                                                                    </m:mcs>
                                                                                    <m:ctrlPr>
                                                                                      <w:ins w:id="11941" w:author="Chen Liao" w:date="2021-03-29T18:59:00Z">
                                                                                        <w:rPr>
                                                                                          <w:rFonts w:ascii="Cambria Math" w:hAnsi="Cambria Math"/>
                                                                                          <w:i/>
                                                                                          <w:sz w:val="16"/>
                                                                                          <w:szCs w:val="16"/>
                                                                                        </w:rPr>
                                                                                      </w:ins>
                                                                                    </m:ctrlPr>
                                                                                  </m:mPr>
                                                                                  <m:mr>
                                                                                    <m:e>
                                                                                      <m:r>
                                                                                        <w:ins w:id="11942" w:author="Chen Liao" w:date="2021-03-29T18:59:00Z">
                                                                                          <w:rPr>
                                                                                            <w:rFonts w:ascii="Cambria Math" w:hAnsi="Cambria Math"/>
                                                                                            <w:sz w:val="16"/>
                                                                                            <w:szCs w:val="16"/>
                                                                                          </w:rPr>
                                                                                          <m:t>0</m:t>
                                                                                        </w:ins>
                                                                                      </m:r>
                                                                                    </m:e>
                                                                                    <m:e>
                                                                                      <m:r>
                                                                                        <w:ins w:id="11943" w:author="Chen Liao" w:date="2021-03-29T18:59:00Z">
                                                                                          <w:rPr>
                                                                                            <w:rFonts w:ascii="Cambria Math" w:hAnsi="Cambria Math"/>
                                                                                            <w:sz w:val="16"/>
                                                                                            <w:szCs w:val="16"/>
                                                                                          </w:rPr>
                                                                                          <m:t>⋯</m:t>
                                                                                        </w:ins>
                                                                                      </m:r>
                                                                                    </m:e>
                                                                                    <m:e>
                                                                                      <m:m>
                                                                                        <m:mPr>
                                                                                          <m:mcs>
                                                                                            <m:mc>
                                                                                              <m:mcPr>
                                                                                                <m:count m:val="3"/>
                                                                                                <m:mcJc m:val="center"/>
                                                                                              </m:mcPr>
                                                                                            </m:mc>
                                                                                          </m:mcs>
                                                                                          <m:ctrlPr>
                                                                                            <w:ins w:id="11944" w:author="Chen Liao" w:date="2021-03-29T18:59:00Z">
                                                                                              <w:rPr>
                                                                                                <w:rFonts w:ascii="Cambria Math" w:hAnsi="Cambria Math"/>
                                                                                                <w:i/>
                                                                                                <w:sz w:val="16"/>
                                                                                                <w:szCs w:val="16"/>
                                                                                              </w:rPr>
                                                                                            </w:ins>
                                                                                          </m:ctrlPr>
                                                                                        </m:mPr>
                                                                                        <m:mr>
                                                                                          <m:e>
                                                                                            <m:r>
                                                                                              <w:ins w:id="11945" w:author="Chen Liao" w:date="2021-03-29T18:59:00Z">
                                                                                                <w:rPr>
                                                                                                  <w:rFonts w:ascii="Cambria Math" w:hAnsi="Cambria Math"/>
                                                                                                  <w:sz w:val="16"/>
                                                                                                  <w:szCs w:val="16"/>
                                                                                                </w:rPr>
                                                                                                <m:t>0</m:t>
                                                                                              </w:ins>
                                                                                            </m:r>
                                                                                          </m:e>
                                                                                          <m:e>
                                                                                            <m:r>
                                                                                              <w:ins w:id="11946" w:author="Chen Liao" w:date="2021-03-29T18:59:00Z">
                                                                                                <w:rPr>
                                                                                                  <w:rFonts w:ascii="Cambria Math" w:hAnsi="Cambria Math"/>
                                                                                                  <w:sz w:val="16"/>
                                                                                                  <w:szCs w:val="16"/>
                                                                                                </w:rPr>
                                                                                                <m:t>0</m:t>
                                                                                              </w:ins>
                                                                                            </m:r>
                                                                                          </m:e>
                                                                                          <m:e>
                                                                                            <m:r>
                                                                                              <w:ins w:id="11947" w:author="Chen Liao" w:date="2021-03-29T18:59:00Z">
                                                                                                <w:rPr>
                                                                                                  <w:rFonts w:ascii="Cambria Math" w:hAnsi="Cambria Math"/>
                                                                                                  <w:sz w:val="16"/>
                                                                                                  <w:szCs w:val="16"/>
                                                                                                </w:rPr>
                                                                                                <m:t>0</m:t>
                                                                                              </w:ins>
                                                                                            </m:r>
                                                                                          </m:e>
                                                                                        </m:mr>
                                                                                      </m:m>
                                                                                    </m:e>
                                                                                  </m:mr>
                                                                                </m:m>
                                                                              </m:e>
                                                                            </m:mr>
                                                                          </m:m>
                                                                        </m:e>
                                                                      </m:mr>
                                                                    </m:m>
                                                                  </m:e>
                                                                  <m:e>
                                                                    <m:r>
                                                                      <w:ins w:id="11948" w:author="Chen Liao" w:date="2021-03-29T18:59:00Z">
                                                                        <w:rPr>
                                                                          <w:rFonts w:ascii="Cambria Math" w:hAnsi="Cambria Math"/>
                                                                          <w:sz w:val="16"/>
                                                                          <w:szCs w:val="16"/>
                                                                        </w:rPr>
                                                                        <m:t>0</m:t>
                                                                      </w:ins>
                                                                    </m:r>
                                                                  </m:e>
                                                                  <m:e>
                                                                    <m:r>
                                                                      <w:ins w:id="11949" w:author="Chen Liao" w:date="2021-03-29T18:59:00Z">
                                                                        <w:rPr>
                                                                          <w:rFonts w:ascii="Cambria Math" w:hAnsi="Cambria Math"/>
                                                                          <w:sz w:val="16"/>
                                                                          <w:szCs w:val="16"/>
                                                                        </w:rPr>
                                                                        <m:t>0</m:t>
                                                                      </w:ins>
                                                                    </m:r>
                                                                  </m:e>
                                                                </m:mr>
                                                              </m:m>
                                                            </m:e>
                                                          </m:mr>
                                                        </m:m>
                                                      </m:e>
                                                    </m:mr>
                                                  </m:m>
                                                </m:e>
                                              </m:mr>
                                            </m:m>
                                          </m:e>
                                        </m:mr>
                                      </m:m>
                                    </m:e>
                                  </m:mr>
                                  <m:mr>
                                    <m:e>
                                      <m:r>
                                        <w:ins w:id="11950" w:author="Chen Liao" w:date="2021-03-29T18:37:00Z">
                                          <w:rPr>
                                            <w:rFonts w:ascii="Cambria Math" w:hAnsi="Cambria Math"/>
                                            <w:sz w:val="16"/>
                                            <w:szCs w:val="16"/>
                                            <w:rPrChange w:id="11951" w:author="Chen Liao" w:date="2021-03-29T18:57:00Z">
                                              <w:rPr>
                                                <w:rFonts w:ascii="Cambria Math" w:hAnsi="Cambria Math"/>
                                                <w:sz w:val="22"/>
                                                <w:szCs w:val="22"/>
                                              </w:rPr>
                                            </w:rPrChange>
                                          </w:rPr>
                                          <m:t>⋮</m:t>
                                        </w:ins>
                                      </m:r>
                                    </m:e>
                                  </m:mr>
                                </m:m>
                              </m:e>
                            </m:mr>
                          </m:m>
                        </m:e>
                      </m:mr>
                      <m:mr>
                        <m:e>
                          <m:m>
                            <m:mPr>
                              <m:mcs>
                                <m:mc>
                                  <m:mcPr>
                                    <m:count m:val="3"/>
                                    <m:mcJc m:val="center"/>
                                  </m:mcPr>
                                </m:mc>
                              </m:mcs>
                              <m:ctrlPr>
                                <w:ins w:id="11952" w:author="Chen Liao" w:date="2021-03-29T18:59:00Z">
                                  <w:rPr>
                                    <w:rFonts w:ascii="Cambria Math" w:hAnsi="Cambria Math"/>
                                    <w:sz w:val="16"/>
                                    <w:szCs w:val="16"/>
                                  </w:rPr>
                                </w:ins>
                              </m:ctrlPr>
                            </m:mPr>
                            <m:mr>
                              <m:e>
                                <m:m>
                                  <m:mPr>
                                    <m:mcs>
                                      <m:mc>
                                        <m:mcPr>
                                          <m:count m:val="2"/>
                                          <m:mcJc m:val="center"/>
                                        </m:mcPr>
                                      </m:mc>
                                    </m:mcs>
                                    <m:ctrlPr>
                                      <w:ins w:id="11953" w:author="Chen Liao" w:date="2021-03-29T18:59:00Z">
                                        <w:rPr>
                                          <w:rFonts w:ascii="Cambria Math" w:hAnsi="Cambria Math"/>
                                          <w:sz w:val="16"/>
                                          <w:szCs w:val="16"/>
                                        </w:rPr>
                                      </w:ins>
                                    </m:ctrlPr>
                                  </m:mPr>
                                  <m:mr>
                                    <m:e>
                                      <m:r>
                                        <w:ins w:id="11954" w:author="Chen Liao" w:date="2021-03-29T18:59:00Z">
                                          <w:rPr>
                                            <w:rFonts w:ascii="Cambria Math" w:hAnsi="Cambria Math"/>
                                            <w:sz w:val="16"/>
                                            <w:szCs w:val="16"/>
                                          </w:rPr>
                                          <m:t>1</m:t>
                                        </w:ins>
                                      </m:r>
                                    </m:e>
                                    <m:e>
                                      <m:sSub>
                                        <m:sSubPr>
                                          <m:ctrlPr>
                                            <w:ins w:id="11955" w:author="Chen Liao" w:date="2021-03-29T18:59:00Z">
                                              <w:rPr>
                                                <w:rFonts w:ascii="Cambria Math" w:hAnsi="Cambria Math"/>
                                                <w:sz w:val="16"/>
                                                <w:szCs w:val="16"/>
                                              </w:rPr>
                                            </w:ins>
                                          </m:ctrlPr>
                                        </m:sSubPr>
                                        <m:e>
                                          <m:r>
                                            <w:ins w:id="11956" w:author="Chen Liao" w:date="2021-03-29T18:59:00Z">
                                              <w:rPr>
                                                <w:rFonts w:ascii="Cambria Math" w:hAnsi="Cambria Math"/>
                                                <w:sz w:val="16"/>
                                                <w:szCs w:val="16"/>
                                              </w:rPr>
                                              <m:t>x</m:t>
                                            </w:ins>
                                          </m:r>
                                        </m:e>
                                        <m:sub>
                                          <m:r>
                                            <w:ins w:id="11957" w:author="Chen Liao" w:date="2021-03-29T18:59:00Z">
                                              <w:rPr>
                                                <w:rFonts w:ascii="Cambria Math" w:hAnsi="Cambria Math"/>
                                                <w:sz w:val="16"/>
                                                <w:szCs w:val="16"/>
                                              </w:rPr>
                                              <m:t>1,1</m:t>
                                            </w:ins>
                                          </m:r>
                                        </m:sub>
                                      </m:sSub>
                                    </m:e>
                                  </m:mr>
                                </m:m>
                              </m:e>
                              <m:e>
                                <m:m>
                                  <m:mPr>
                                    <m:mcs>
                                      <m:mc>
                                        <m:mcPr>
                                          <m:count m:val="3"/>
                                          <m:mcJc m:val="center"/>
                                        </m:mcPr>
                                      </m:mc>
                                    </m:mcs>
                                    <m:ctrlPr>
                                      <w:ins w:id="11958" w:author="Chen Liao" w:date="2021-03-29T18:59:00Z">
                                        <w:rPr>
                                          <w:rFonts w:ascii="Cambria Math" w:hAnsi="Cambria Math"/>
                                          <w:sz w:val="16"/>
                                          <w:szCs w:val="16"/>
                                        </w:rPr>
                                      </w:ins>
                                    </m:ctrlPr>
                                  </m:mPr>
                                  <m:mr>
                                    <m:e>
                                      <m:r>
                                        <w:ins w:id="11959" w:author="Chen Liao" w:date="2021-03-29T18:59:00Z">
                                          <w:rPr>
                                            <w:rFonts w:ascii="Cambria Math" w:hAnsi="Cambria Math"/>
                                            <w:sz w:val="16"/>
                                            <w:szCs w:val="16"/>
                                          </w:rPr>
                                          <m:t>⋯</m:t>
                                        </w:ins>
                                      </m:r>
                                    </m:e>
                                    <m:e>
                                      <m:m>
                                        <m:mPr>
                                          <m:mcs>
                                            <m:mc>
                                              <m:mcPr>
                                                <m:count m:val="2"/>
                                                <m:mcJc m:val="center"/>
                                              </m:mcPr>
                                            </m:mc>
                                          </m:mcs>
                                          <m:ctrlPr>
                                            <w:ins w:id="11960" w:author="Chen Liao" w:date="2021-03-29T18:59:00Z">
                                              <w:rPr>
                                                <w:rFonts w:ascii="Cambria Math" w:hAnsi="Cambria Math"/>
                                                <w:i/>
                                                <w:sz w:val="16"/>
                                                <w:szCs w:val="16"/>
                                              </w:rPr>
                                            </w:ins>
                                          </m:ctrlPr>
                                        </m:mPr>
                                        <m:mr>
                                          <m:e>
                                            <m:sSub>
                                              <m:sSubPr>
                                                <m:ctrlPr>
                                                  <w:ins w:id="11961" w:author="Chen Liao" w:date="2021-03-29T18:59:00Z">
                                                    <w:rPr>
                                                      <w:rFonts w:ascii="Cambria Math" w:hAnsi="Cambria Math"/>
                                                      <w:sz w:val="16"/>
                                                      <w:szCs w:val="16"/>
                                                    </w:rPr>
                                                  </w:ins>
                                                </m:ctrlPr>
                                              </m:sSubPr>
                                              <m:e>
                                                <m:r>
                                                  <w:ins w:id="11962" w:author="Chen Liao" w:date="2021-03-29T18:59:00Z">
                                                    <w:rPr>
                                                      <w:rFonts w:ascii="Cambria Math" w:hAnsi="Cambria Math"/>
                                                      <w:sz w:val="16"/>
                                                      <w:szCs w:val="16"/>
                                                    </w:rPr>
                                                    <m:t>x</m:t>
                                                  </w:ins>
                                                </m:r>
                                              </m:e>
                                              <m:sub>
                                                <m:r>
                                                  <w:ins w:id="11963" w:author="Chen Liao" w:date="2021-03-29T18:59:00Z">
                                                    <w:rPr>
                                                      <w:rFonts w:ascii="Cambria Math" w:hAnsi="Cambria Math"/>
                                                      <w:sz w:val="16"/>
                                                      <w:szCs w:val="16"/>
                                                    </w:rPr>
                                                    <m:t>M,1</m:t>
                                                  </w:ins>
                                                </m:r>
                                              </m:sub>
                                            </m:sSub>
                                          </m:e>
                                          <m:e>
                                            <m:sSub>
                                              <m:sSubPr>
                                                <m:ctrlPr>
                                                  <w:ins w:id="11964" w:author="Chen Liao" w:date="2021-03-29T18:59:00Z">
                                                    <w:rPr>
                                                      <w:rFonts w:ascii="Cambria Math" w:hAnsi="Cambria Math"/>
                                                      <w:i/>
                                                      <w:sz w:val="16"/>
                                                      <w:szCs w:val="16"/>
                                                    </w:rPr>
                                                  </w:ins>
                                                </m:ctrlPr>
                                              </m:sSubPr>
                                              <m:e>
                                                <m:r>
                                                  <w:ins w:id="11965" w:author="Chen Liao" w:date="2021-03-29T18:59:00Z">
                                                    <w:rPr>
                                                      <w:rFonts w:ascii="Cambria Math" w:hAnsi="Cambria Math"/>
                                                      <w:sz w:val="16"/>
                                                      <w:szCs w:val="16"/>
                                                    </w:rPr>
                                                    <m:t>u</m:t>
                                                  </w:ins>
                                                </m:r>
                                              </m:e>
                                              <m:sub>
                                                <m:r>
                                                  <w:ins w:id="11966" w:author="Chen Liao" w:date="2021-03-29T18:59:00Z">
                                                    <w:rPr>
                                                      <w:rFonts w:ascii="Cambria Math" w:hAnsi="Cambria Math"/>
                                                      <w:sz w:val="16"/>
                                                      <w:szCs w:val="16"/>
                                                    </w:rPr>
                                                    <m:t>1</m:t>
                                                  </w:ins>
                                                </m:r>
                                              </m:sub>
                                            </m:sSub>
                                          </m:e>
                                        </m:mr>
                                      </m:m>
                                    </m:e>
                                    <m:e>
                                      <m:r>
                                        <w:ins w:id="11967" w:author="Chen Liao" w:date="2021-03-29T18:59:00Z">
                                          <w:rPr>
                                            <w:rFonts w:ascii="Cambria Math" w:hAnsi="Cambria Math"/>
                                            <w:sz w:val="16"/>
                                            <w:szCs w:val="16"/>
                                          </w:rPr>
                                          <m:t>⋯</m:t>
                                        </w:ins>
                                      </m:r>
                                    </m:e>
                                  </m:mr>
                                </m:m>
                              </m:e>
                              <m:e>
                                <m:m>
                                  <m:mPr>
                                    <m:mcs>
                                      <m:mc>
                                        <m:mcPr>
                                          <m:count m:val="3"/>
                                          <m:mcJc m:val="center"/>
                                        </m:mcPr>
                                      </m:mc>
                                    </m:mcs>
                                    <m:ctrlPr>
                                      <w:ins w:id="11968" w:author="Chen Liao" w:date="2021-03-29T18:59:00Z">
                                        <w:rPr>
                                          <w:rFonts w:ascii="Cambria Math" w:hAnsi="Cambria Math"/>
                                          <w:i/>
                                          <w:sz w:val="16"/>
                                          <w:szCs w:val="16"/>
                                        </w:rPr>
                                      </w:ins>
                                    </m:ctrlPr>
                                  </m:mPr>
                                  <m:mr>
                                    <m:e>
                                      <m:r>
                                        <w:ins w:id="11969" w:author="Chen Liao" w:date="2021-03-29T18:59:00Z">
                                          <w:rPr>
                                            <w:rFonts w:ascii="Cambria Math" w:hAnsi="Cambria Math"/>
                                            <w:sz w:val="16"/>
                                            <w:szCs w:val="16"/>
                                          </w:rPr>
                                          <m:t>0</m:t>
                                        </w:ins>
                                      </m:r>
                                    </m:e>
                                    <m:e>
                                      <m:r>
                                        <w:ins w:id="11970" w:author="Chen Liao" w:date="2021-03-29T18:59:00Z">
                                          <w:rPr>
                                            <w:rFonts w:ascii="Cambria Math" w:hAnsi="Cambria Math"/>
                                            <w:sz w:val="16"/>
                                            <w:szCs w:val="16"/>
                                          </w:rPr>
                                          <m:t>0</m:t>
                                        </w:ins>
                                      </m:r>
                                    </m:e>
                                    <m:e>
                                      <m:m>
                                        <m:mPr>
                                          <m:mcs>
                                            <m:mc>
                                              <m:mcPr>
                                                <m:count m:val="3"/>
                                                <m:mcJc m:val="center"/>
                                              </m:mcPr>
                                            </m:mc>
                                          </m:mcs>
                                          <m:ctrlPr>
                                            <w:ins w:id="11971" w:author="Chen Liao" w:date="2021-03-29T18:59:00Z">
                                              <w:rPr>
                                                <w:rFonts w:ascii="Cambria Math" w:hAnsi="Cambria Math"/>
                                                <w:i/>
                                                <w:sz w:val="16"/>
                                                <w:szCs w:val="16"/>
                                              </w:rPr>
                                            </w:ins>
                                          </m:ctrlPr>
                                        </m:mPr>
                                        <m:mr>
                                          <m:e>
                                            <m:r>
                                              <w:ins w:id="11972" w:author="Chen Liao" w:date="2021-03-29T18:59:00Z">
                                                <w:rPr>
                                                  <w:rFonts w:ascii="Cambria Math" w:hAnsi="Cambria Math"/>
                                                  <w:sz w:val="16"/>
                                                  <w:szCs w:val="16"/>
                                                </w:rPr>
                                                <m:t>⋯</m:t>
                                              </w:ins>
                                            </m:r>
                                          </m:e>
                                          <m:e>
                                            <m:r>
                                              <w:ins w:id="11973" w:author="Chen Liao" w:date="2021-03-29T18:59:00Z">
                                                <w:rPr>
                                                  <w:rFonts w:ascii="Cambria Math" w:hAnsi="Cambria Math"/>
                                                  <w:sz w:val="16"/>
                                                  <w:szCs w:val="16"/>
                                                </w:rPr>
                                                <m:t>0</m:t>
                                              </w:ins>
                                            </m:r>
                                          </m:e>
                                          <m:e>
                                            <m:m>
                                              <m:mPr>
                                                <m:mcs>
                                                  <m:mc>
                                                    <m:mcPr>
                                                      <m:count m:val="3"/>
                                                      <m:mcJc m:val="center"/>
                                                    </m:mcPr>
                                                  </m:mc>
                                                </m:mcs>
                                                <m:ctrlPr>
                                                  <w:ins w:id="11974" w:author="Chen Liao" w:date="2021-03-29T18:59:00Z">
                                                    <w:rPr>
                                                      <w:rFonts w:ascii="Cambria Math" w:hAnsi="Cambria Math"/>
                                                      <w:i/>
                                                      <w:sz w:val="16"/>
                                                      <w:szCs w:val="16"/>
                                                    </w:rPr>
                                                  </w:ins>
                                                </m:ctrlPr>
                                              </m:mPr>
                                              <m:mr>
                                                <m:e>
                                                  <m:r>
                                                    <w:ins w:id="11975" w:author="Chen Liao" w:date="2021-03-29T18:59:00Z">
                                                      <w:rPr>
                                                        <w:rFonts w:ascii="Cambria Math" w:hAnsi="Cambria Math"/>
                                                        <w:sz w:val="16"/>
                                                        <w:szCs w:val="16"/>
                                                      </w:rPr>
                                                      <m:t>0</m:t>
                                                    </w:ins>
                                                  </m:r>
                                                </m:e>
                                                <m:e>
                                                  <m:r>
                                                    <w:ins w:id="11976" w:author="Chen Liao" w:date="2021-03-29T18:59:00Z">
                                                      <w:rPr>
                                                        <w:rFonts w:ascii="Cambria Math" w:hAnsi="Cambria Math"/>
                                                        <w:sz w:val="16"/>
                                                        <w:szCs w:val="16"/>
                                                      </w:rPr>
                                                      <m:t>⋯</m:t>
                                                    </w:ins>
                                                  </m:r>
                                                </m:e>
                                                <m:e>
                                                  <m:m>
                                                    <m:mPr>
                                                      <m:mcs>
                                                        <m:mc>
                                                          <m:mcPr>
                                                            <m:count m:val="3"/>
                                                            <m:mcJc m:val="center"/>
                                                          </m:mcPr>
                                                        </m:mc>
                                                      </m:mcs>
                                                      <m:ctrlPr>
                                                        <w:ins w:id="11977" w:author="Chen Liao" w:date="2021-03-29T18:59:00Z">
                                                          <w:rPr>
                                                            <w:rFonts w:ascii="Cambria Math" w:hAnsi="Cambria Math"/>
                                                            <w:i/>
                                                            <w:sz w:val="16"/>
                                                            <w:szCs w:val="16"/>
                                                          </w:rPr>
                                                        </w:ins>
                                                      </m:ctrlPr>
                                                    </m:mPr>
                                                    <m:mr>
                                                      <m:e>
                                                        <m:m>
                                                          <m:mPr>
                                                            <m:mcs>
                                                              <m:mc>
                                                                <m:mcPr>
                                                                  <m:count m:val="3"/>
                                                                  <m:mcJc m:val="center"/>
                                                                </m:mcPr>
                                                              </m:mc>
                                                            </m:mcs>
                                                            <m:ctrlPr>
                                                              <w:ins w:id="11978" w:author="Chen Liao" w:date="2021-03-29T18:59:00Z">
                                                                <w:rPr>
                                                                  <w:rFonts w:ascii="Cambria Math" w:hAnsi="Cambria Math"/>
                                                                  <w:i/>
                                                                  <w:sz w:val="16"/>
                                                                  <w:szCs w:val="16"/>
                                                                </w:rPr>
                                                              </w:ins>
                                                            </m:ctrlPr>
                                                          </m:mPr>
                                                          <m:mr>
                                                            <m:e>
                                                              <m:r>
                                                                <w:ins w:id="11979" w:author="Chen Liao" w:date="2021-03-29T18:59:00Z">
                                                                  <w:rPr>
                                                                    <w:rFonts w:ascii="Cambria Math" w:hAnsi="Cambria Math"/>
                                                                    <w:sz w:val="16"/>
                                                                    <w:szCs w:val="16"/>
                                                                  </w:rPr>
                                                                  <m:t>0</m:t>
                                                                </w:ins>
                                                              </m:r>
                                                            </m:e>
                                                            <m:e>
                                                              <m:r>
                                                                <w:ins w:id="11980" w:author="Chen Liao" w:date="2021-03-29T18:59:00Z">
                                                                  <w:rPr>
                                                                    <w:rFonts w:ascii="Cambria Math" w:hAnsi="Cambria Math"/>
                                                                    <w:sz w:val="16"/>
                                                                    <w:szCs w:val="16"/>
                                                                  </w:rPr>
                                                                  <m:t>0</m:t>
                                                                </w:ins>
                                                              </m:r>
                                                            </m:e>
                                                            <m:e>
                                                              <m:m>
                                                                <m:mPr>
                                                                  <m:mcs>
                                                                    <m:mc>
                                                                      <m:mcPr>
                                                                        <m:count m:val="3"/>
                                                                        <m:mcJc m:val="center"/>
                                                                      </m:mcPr>
                                                                    </m:mc>
                                                                  </m:mcs>
                                                                  <m:ctrlPr>
                                                                    <w:ins w:id="11981" w:author="Chen Liao" w:date="2021-03-29T18:59:00Z">
                                                                      <w:rPr>
                                                                        <w:rFonts w:ascii="Cambria Math" w:hAnsi="Cambria Math"/>
                                                                        <w:i/>
                                                                        <w:sz w:val="16"/>
                                                                        <w:szCs w:val="16"/>
                                                                      </w:rPr>
                                                                    </w:ins>
                                                                  </m:ctrlPr>
                                                                </m:mPr>
                                                                <m:mr>
                                                                  <m:e>
                                                                    <m:r>
                                                                      <w:ins w:id="11982" w:author="Chen Liao" w:date="2021-03-29T18:59:00Z">
                                                                        <w:rPr>
                                                                          <w:rFonts w:ascii="Cambria Math" w:hAnsi="Cambria Math"/>
                                                                          <w:sz w:val="16"/>
                                                                          <w:szCs w:val="16"/>
                                                                        </w:rPr>
                                                                        <m:t>⋯</m:t>
                                                                      </w:ins>
                                                                    </m:r>
                                                                  </m:e>
                                                                  <m:e>
                                                                    <m:r>
                                                                      <w:ins w:id="11983" w:author="Chen Liao" w:date="2021-03-29T18:59:00Z">
                                                                        <w:rPr>
                                                                          <w:rFonts w:ascii="Cambria Math" w:hAnsi="Cambria Math"/>
                                                                          <w:sz w:val="16"/>
                                                                          <w:szCs w:val="16"/>
                                                                        </w:rPr>
                                                                        <m:t>0</m:t>
                                                                      </w:ins>
                                                                    </m:r>
                                                                  </m:e>
                                                                  <m:e>
                                                                    <m:m>
                                                                      <m:mPr>
                                                                        <m:mcs>
                                                                          <m:mc>
                                                                            <m:mcPr>
                                                                              <m:count m:val="3"/>
                                                                              <m:mcJc m:val="center"/>
                                                                            </m:mcPr>
                                                                          </m:mc>
                                                                        </m:mcs>
                                                                        <m:ctrlPr>
                                                                          <w:ins w:id="11984" w:author="Chen Liao" w:date="2021-03-29T18:59:00Z">
                                                                            <w:rPr>
                                                                              <w:rFonts w:ascii="Cambria Math" w:hAnsi="Cambria Math"/>
                                                                              <w:i/>
                                                                              <w:sz w:val="16"/>
                                                                              <w:szCs w:val="16"/>
                                                                            </w:rPr>
                                                                          </w:ins>
                                                                        </m:ctrlPr>
                                                                      </m:mPr>
                                                                      <m:mr>
                                                                        <m:e>
                                                                          <m:r>
                                                                            <w:ins w:id="11985" w:author="Chen Liao" w:date="2021-03-29T18:59:00Z">
                                                                              <w:rPr>
                                                                                <w:rFonts w:ascii="Cambria Math" w:hAnsi="Cambria Math"/>
                                                                                <w:sz w:val="16"/>
                                                                                <w:szCs w:val="16"/>
                                                                              </w:rPr>
                                                                              <m:t>0</m:t>
                                                                            </w:ins>
                                                                          </m:r>
                                                                        </m:e>
                                                                        <m:e>
                                                                          <m:r>
                                                                            <w:ins w:id="11986" w:author="Chen Liao" w:date="2021-03-29T18:59:00Z">
                                                                              <w:rPr>
                                                                                <w:rFonts w:ascii="Cambria Math" w:hAnsi="Cambria Math"/>
                                                                                <w:sz w:val="16"/>
                                                                                <w:szCs w:val="16"/>
                                                                              </w:rPr>
                                                                              <m:t>⋯</m:t>
                                                                            </w:ins>
                                                                          </m:r>
                                                                        </m:e>
                                                                        <m:e>
                                                                          <m:m>
                                                                            <m:mPr>
                                                                              <m:mcs>
                                                                                <m:mc>
                                                                                  <m:mcPr>
                                                                                    <m:count m:val="3"/>
                                                                                    <m:mcJc m:val="center"/>
                                                                                  </m:mcPr>
                                                                                </m:mc>
                                                                              </m:mcs>
                                                                              <m:ctrlPr>
                                                                                <w:ins w:id="11987" w:author="Chen Liao" w:date="2021-03-29T18:59:00Z">
                                                                                  <w:rPr>
                                                                                    <w:rFonts w:ascii="Cambria Math" w:hAnsi="Cambria Math"/>
                                                                                    <w:i/>
                                                                                    <w:sz w:val="16"/>
                                                                                    <w:szCs w:val="16"/>
                                                                                  </w:rPr>
                                                                                </w:ins>
                                                                              </m:ctrlPr>
                                                                            </m:mPr>
                                                                            <m:mr>
                                                                              <m:e>
                                                                                <m:r>
                                                                                  <w:ins w:id="11988" w:author="Chen Liao" w:date="2021-03-29T18:59:00Z">
                                                                                    <w:rPr>
                                                                                      <w:rFonts w:ascii="Cambria Math" w:hAnsi="Cambria Math"/>
                                                                                      <w:sz w:val="16"/>
                                                                                      <w:szCs w:val="16"/>
                                                                                    </w:rPr>
                                                                                    <m:t>0</m:t>
                                                                                  </w:ins>
                                                                                </m:r>
                                                                              </m:e>
                                                                              <m:e>
                                                                                <m:r>
                                                                                  <w:ins w:id="11989" w:author="Chen Liao" w:date="2021-03-29T18:59:00Z">
                                                                                    <w:rPr>
                                                                                      <w:rFonts w:ascii="Cambria Math" w:hAnsi="Cambria Math"/>
                                                                                      <w:sz w:val="16"/>
                                                                                      <w:szCs w:val="16"/>
                                                                                    </w:rPr>
                                                                                    <m:t>0</m:t>
                                                                                  </w:ins>
                                                                                </m:r>
                                                                              </m:e>
                                                                              <m:e>
                                                                                <m:r>
                                                                                  <w:ins w:id="11990" w:author="Chen Liao" w:date="2021-03-29T18:59:00Z">
                                                                                    <w:rPr>
                                                                                      <w:rFonts w:ascii="Cambria Math" w:hAnsi="Cambria Math"/>
                                                                                      <w:sz w:val="16"/>
                                                                                      <w:szCs w:val="16"/>
                                                                                    </w:rPr>
                                                                                    <m:t>0</m:t>
                                                                                  </w:ins>
                                                                                </m:r>
                                                                              </m:e>
                                                                            </m:mr>
                                                                          </m:m>
                                                                        </m:e>
                                                                      </m:mr>
                                                                    </m:m>
                                                                  </m:e>
                                                                </m:mr>
                                                              </m:m>
                                                            </m:e>
                                                          </m:mr>
                                                        </m:m>
                                                      </m:e>
                                                      <m:e>
                                                        <m:r>
                                                          <w:ins w:id="11991" w:author="Chen Liao" w:date="2021-03-29T18:59:00Z">
                                                            <w:rPr>
                                                              <w:rFonts w:ascii="Cambria Math" w:hAnsi="Cambria Math"/>
                                                              <w:sz w:val="16"/>
                                                              <w:szCs w:val="16"/>
                                                            </w:rPr>
                                                            <m:t>0</m:t>
                                                          </w:ins>
                                                        </m:r>
                                                      </m:e>
                                                      <m:e>
                                                        <m:r>
                                                          <w:ins w:id="11992" w:author="Chen Liao" w:date="2021-03-29T18:59:00Z">
                                                            <w:rPr>
                                                              <w:rFonts w:ascii="Cambria Math" w:hAnsi="Cambria Math"/>
                                                              <w:sz w:val="16"/>
                                                              <w:szCs w:val="16"/>
                                                            </w:rPr>
                                                            <m:t>0</m:t>
                                                          </w:ins>
                                                        </m:r>
                                                      </m:e>
                                                    </m:mr>
                                                  </m:m>
                                                </m:e>
                                              </m:mr>
                                            </m:m>
                                          </m:e>
                                        </m:mr>
                                      </m:m>
                                    </m:e>
                                  </m:mr>
                                </m:m>
                              </m:e>
                            </m:mr>
                          </m:m>
                        </m:e>
                      </m:mr>
                    </m:m>
                  </m:e>
                </m:d>
                <m:d>
                  <m:dPr>
                    <m:begChr m:val="["/>
                    <m:endChr m:val="]"/>
                    <m:ctrlPr>
                      <w:ins w:id="11993" w:author="Chen Liao" w:date="2021-03-29T17:57:00Z">
                        <w:rPr>
                          <w:rFonts w:ascii="Cambria Math" w:hAnsi="Cambria Math"/>
                          <w:sz w:val="16"/>
                          <w:szCs w:val="16"/>
                          <w:rPrChange w:id="11994" w:author="Chen Liao" w:date="2021-03-29T18:57:00Z">
                            <w:rPr>
                              <w:rFonts w:ascii="Cambria Math" w:hAnsi="Cambria Math"/>
                              <w:sz w:val="22"/>
                              <w:szCs w:val="22"/>
                            </w:rPr>
                          </w:rPrChange>
                        </w:rPr>
                      </w:ins>
                    </m:ctrlPr>
                  </m:dPr>
                  <m:e>
                    <m:m>
                      <m:mPr>
                        <m:mcs>
                          <m:mc>
                            <m:mcPr>
                              <m:count m:val="1"/>
                              <m:mcJc m:val="center"/>
                            </m:mcPr>
                          </m:mc>
                        </m:mcs>
                        <m:ctrlPr>
                          <w:ins w:id="11995" w:author="Chen Liao" w:date="2021-03-29T17:57:00Z">
                            <w:rPr>
                              <w:rFonts w:ascii="Cambria Math" w:hAnsi="Cambria Math"/>
                              <w:sz w:val="16"/>
                              <w:szCs w:val="16"/>
                              <w:rPrChange w:id="11996" w:author="Chen Liao" w:date="2021-03-29T18:57:00Z">
                                <w:rPr>
                                  <w:rFonts w:ascii="Cambria Math" w:hAnsi="Cambria Math"/>
                                  <w:sz w:val="22"/>
                                  <w:szCs w:val="22"/>
                                </w:rPr>
                              </w:rPrChange>
                            </w:rPr>
                          </w:ins>
                        </m:ctrlPr>
                      </m:mPr>
                      <m:mr>
                        <m:e>
                          <m:m>
                            <m:mPr>
                              <m:mcs>
                                <m:mc>
                                  <m:mcPr>
                                    <m:count m:val="1"/>
                                    <m:mcJc m:val="center"/>
                                  </m:mcPr>
                                </m:mc>
                              </m:mcs>
                              <m:ctrlPr>
                                <w:ins w:id="11997" w:author="Chen Liao" w:date="2021-03-29T17:57:00Z">
                                  <w:rPr>
                                    <w:rFonts w:ascii="Cambria Math" w:hAnsi="Cambria Math"/>
                                    <w:sz w:val="16"/>
                                    <w:szCs w:val="16"/>
                                    <w:rPrChange w:id="11998" w:author="Chen Liao" w:date="2021-03-29T18:57:00Z">
                                      <w:rPr>
                                        <w:rFonts w:ascii="Cambria Math" w:hAnsi="Cambria Math"/>
                                        <w:sz w:val="22"/>
                                        <w:szCs w:val="22"/>
                                      </w:rPr>
                                    </w:rPrChange>
                                  </w:rPr>
                                </w:ins>
                              </m:ctrlPr>
                            </m:mPr>
                            <m:mr>
                              <m:e>
                                <m:sSub>
                                  <m:sSubPr>
                                    <m:ctrlPr>
                                      <w:ins w:id="11999" w:author="Chen Liao" w:date="2021-03-29T17:57:00Z">
                                        <w:rPr>
                                          <w:rFonts w:ascii="Cambria Math" w:hAnsi="Cambria Math"/>
                                          <w:sz w:val="16"/>
                                          <w:szCs w:val="16"/>
                                          <w:rPrChange w:id="12000" w:author="Chen Liao" w:date="2021-03-29T18:57:00Z">
                                            <w:rPr>
                                              <w:rFonts w:ascii="Cambria Math" w:hAnsi="Cambria Math"/>
                                              <w:sz w:val="22"/>
                                              <w:szCs w:val="22"/>
                                            </w:rPr>
                                          </w:rPrChange>
                                        </w:rPr>
                                      </w:ins>
                                    </m:ctrlPr>
                                  </m:sSubPr>
                                  <m:e>
                                    <m:r>
                                      <w:ins w:id="12001" w:author="Chen Liao" w:date="2021-03-29T18:22:00Z">
                                        <w:rPr>
                                          <w:rFonts w:ascii="Cambria Math" w:hAnsi="Cambria Math"/>
                                          <w:sz w:val="16"/>
                                          <w:szCs w:val="16"/>
                                          <w:rPrChange w:id="12002" w:author="Chen Liao" w:date="2021-03-29T18:57:00Z">
                                            <w:rPr>
                                              <w:rFonts w:ascii="Cambria Math" w:hAnsi="Cambria Math"/>
                                              <w:sz w:val="22"/>
                                              <w:szCs w:val="22"/>
                                            </w:rPr>
                                          </w:rPrChange>
                                        </w:rPr>
                                        <m:t>α</m:t>
                                      </w:ins>
                                    </m:r>
                                  </m:e>
                                  <m:sub>
                                    <m:r>
                                      <w:ins w:id="12003" w:author="Chen Liao" w:date="2021-03-29T18:22:00Z">
                                        <w:rPr>
                                          <w:rFonts w:ascii="Cambria Math" w:hAnsi="Cambria Math"/>
                                          <w:sz w:val="16"/>
                                          <w:szCs w:val="16"/>
                                          <w:rPrChange w:id="12004" w:author="Chen Liao" w:date="2021-03-29T18:57:00Z">
                                            <w:rPr>
                                              <w:rFonts w:ascii="Cambria Math" w:hAnsi="Cambria Math"/>
                                              <w:sz w:val="22"/>
                                              <w:szCs w:val="22"/>
                                            </w:rPr>
                                          </w:rPrChange>
                                        </w:rPr>
                                        <m:t>1</m:t>
                                      </w:ins>
                                    </m:r>
                                  </m:sub>
                                </m:sSub>
                              </m:e>
                            </m:mr>
                            <m:mr>
                              <m:e>
                                <m:m>
                                  <m:mPr>
                                    <m:mcs>
                                      <m:mc>
                                        <m:mcPr>
                                          <m:count m:val="1"/>
                                          <m:mcJc m:val="center"/>
                                        </m:mcPr>
                                      </m:mc>
                                    </m:mcs>
                                    <m:ctrlPr>
                                      <w:ins w:id="12005" w:author="Chen Liao" w:date="2021-03-29T18:22:00Z">
                                        <w:rPr>
                                          <w:rFonts w:ascii="Cambria Math" w:hAnsi="Cambria Math"/>
                                          <w:sz w:val="16"/>
                                          <w:szCs w:val="16"/>
                                          <w:rPrChange w:id="12006" w:author="Chen Liao" w:date="2021-03-29T18:57:00Z">
                                            <w:rPr>
                                              <w:rFonts w:ascii="Cambria Math" w:hAnsi="Cambria Math"/>
                                              <w:sz w:val="22"/>
                                              <w:szCs w:val="22"/>
                                            </w:rPr>
                                          </w:rPrChange>
                                        </w:rPr>
                                      </w:ins>
                                    </m:ctrlPr>
                                  </m:mPr>
                                  <m:mr>
                                    <m:e>
                                      <m:m>
                                        <m:mPr>
                                          <m:mcs>
                                            <m:mc>
                                              <m:mcPr>
                                                <m:count m:val="1"/>
                                                <m:mcJc m:val="center"/>
                                              </m:mcPr>
                                            </m:mc>
                                          </m:mcs>
                                          <m:ctrlPr>
                                            <w:ins w:id="12007" w:author="Chen Liao" w:date="2021-03-29T18:22:00Z">
                                              <w:rPr>
                                                <w:rFonts w:ascii="Cambria Math" w:hAnsi="Cambria Math"/>
                                                <w:sz w:val="16"/>
                                                <w:szCs w:val="16"/>
                                                <w:rPrChange w:id="12008" w:author="Chen Liao" w:date="2021-03-29T18:57:00Z">
                                                  <w:rPr>
                                                    <w:rFonts w:ascii="Cambria Math" w:hAnsi="Cambria Math"/>
                                                    <w:sz w:val="22"/>
                                                    <w:szCs w:val="22"/>
                                                  </w:rPr>
                                                </w:rPrChange>
                                              </w:rPr>
                                            </w:ins>
                                          </m:ctrlPr>
                                        </m:mPr>
                                        <m:mr>
                                          <m:e>
                                            <m:sSub>
                                              <m:sSubPr>
                                                <m:ctrlPr>
                                                  <w:ins w:id="12009" w:author="Chen Liao" w:date="2021-03-29T18:22:00Z">
                                                    <w:rPr>
                                                      <w:rFonts w:ascii="Cambria Math" w:hAnsi="Cambria Math"/>
                                                      <w:color w:val="000000"/>
                                                      <w:sz w:val="18"/>
                                                      <w:szCs w:val="18"/>
                                                      <w:rPrChange w:id="12010" w:author="Chen Liao" w:date="2021-03-29T18:57:00Z">
                                                        <w:rPr>
                                                          <w:rFonts w:ascii="Cambria Math" w:hAnsi="Cambria Math"/>
                                                          <w:color w:val="000000"/>
                                                          <w:sz w:val="24"/>
                                                          <w:szCs w:val="24"/>
                                                        </w:rPr>
                                                      </w:rPrChange>
                                                    </w:rPr>
                                                  </w:ins>
                                                </m:ctrlPr>
                                              </m:sSubPr>
                                              <m:e>
                                                <m:r>
                                                  <w:ins w:id="12011" w:author="Chen Liao" w:date="2021-03-29T18:22:00Z">
                                                    <w:rPr>
                                                      <w:rFonts w:ascii="Cambria Math" w:hAnsi="Cambria Math"/>
                                                      <w:color w:val="000000"/>
                                                      <w:sz w:val="13"/>
                                                      <w:szCs w:val="13"/>
                                                      <w:rPrChange w:id="12012" w:author="Chen Liao" w:date="2021-03-29T18:57:00Z">
                                                        <w:rPr>
                                                          <w:rFonts w:ascii="Cambria Math" w:hAnsi="Cambria Math"/>
                                                          <w:color w:val="000000"/>
                                                        </w:rPr>
                                                      </w:rPrChange>
                                                    </w:rPr>
                                                    <m:t>β</m:t>
                                                  </w:ins>
                                                </m:r>
                                              </m:e>
                                              <m:sub>
                                                <m:r>
                                                  <w:ins w:id="12013" w:author="Chen Liao" w:date="2021-03-29T18:22:00Z">
                                                    <w:rPr>
                                                      <w:rFonts w:ascii="Cambria Math" w:hAnsi="Cambria Math"/>
                                                      <w:color w:val="000000"/>
                                                      <w:sz w:val="13"/>
                                                      <w:szCs w:val="13"/>
                                                      <w:rPrChange w:id="12014" w:author="Chen Liao" w:date="2021-03-29T18:57:00Z">
                                                        <w:rPr>
                                                          <w:rFonts w:ascii="Cambria Math" w:hAnsi="Cambria Math"/>
                                                          <w:color w:val="000000"/>
                                                        </w:rPr>
                                                      </w:rPrChange>
                                                    </w:rPr>
                                                    <m:t>1</m:t>
                                                  </w:ins>
                                                </m:r>
                                                <m:r>
                                                  <w:ins w:id="12015" w:author="Chen Liao" w:date="2021-03-29T18:22:00Z">
                                                    <w:rPr>
                                                      <w:rFonts w:ascii="Cambria Math" w:hAnsi="Cambria Math"/>
                                                      <w:color w:val="000000"/>
                                                      <w:sz w:val="13"/>
                                                      <w:szCs w:val="13"/>
                                                      <w:rPrChange w:id="12016" w:author="Chen Liao" w:date="2021-03-29T18:57:00Z">
                                                        <w:rPr>
                                                          <w:rFonts w:ascii="Cambria Math" w:hAnsi="Cambria Math"/>
                                                          <w:color w:val="000000"/>
                                                        </w:rPr>
                                                      </w:rPrChange>
                                                    </w:rPr>
                                                    <m:t>,1</m:t>
                                                  </w:ins>
                                                </m:r>
                                              </m:sub>
                                            </m:sSub>
                                          </m:e>
                                        </m:mr>
                                        <m:mr>
                                          <m:e>
                                            <m:r>
                                              <w:ins w:id="12017" w:author="Chen Liao" w:date="2021-03-29T18:22:00Z">
                                                <w:rPr>
                                                  <w:rFonts w:ascii="Cambria Math" w:hAnsi="Cambria Math"/>
                                                  <w:sz w:val="16"/>
                                                  <w:szCs w:val="16"/>
                                                  <w:rPrChange w:id="12018" w:author="Chen Liao" w:date="2021-03-29T18:57:00Z">
                                                    <w:rPr>
                                                      <w:rFonts w:ascii="Cambria Math" w:hAnsi="Cambria Math"/>
                                                      <w:sz w:val="22"/>
                                                      <w:szCs w:val="22"/>
                                                    </w:rPr>
                                                  </w:rPrChange>
                                                </w:rPr>
                                                <m:t>⋮</m:t>
                                              </w:ins>
                                            </m:r>
                                          </m:e>
                                        </m:mr>
                                      </m:m>
                                    </m:e>
                                  </m:mr>
                                  <m:mr>
                                    <m:e>
                                      <m:sSub>
                                        <m:sSubPr>
                                          <m:ctrlPr>
                                            <w:ins w:id="12019" w:author="Chen Liao" w:date="2021-03-29T18:22:00Z">
                                              <w:rPr>
                                                <w:rFonts w:ascii="Cambria Math" w:hAnsi="Cambria Math"/>
                                                <w:color w:val="000000"/>
                                                <w:sz w:val="18"/>
                                                <w:szCs w:val="18"/>
                                                <w:rPrChange w:id="12020" w:author="Chen Liao" w:date="2021-03-29T18:57:00Z">
                                                  <w:rPr>
                                                    <w:rFonts w:ascii="Cambria Math" w:hAnsi="Cambria Math"/>
                                                    <w:color w:val="000000"/>
                                                    <w:sz w:val="24"/>
                                                    <w:szCs w:val="24"/>
                                                  </w:rPr>
                                                </w:rPrChange>
                                              </w:rPr>
                                            </w:ins>
                                          </m:ctrlPr>
                                        </m:sSubPr>
                                        <m:e>
                                          <m:r>
                                            <w:ins w:id="12021" w:author="Chen Liao" w:date="2021-03-29T18:22:00Z">
                                              <w:rPr>
                                                <w:rFonts w:ascii="Cambria Math" w:hAnsi="Cambria Math"/>
                                                <w:color w:val="000000"/>
                                                <w:sz w:val="13"/>
                                                <w:szCs w:val="13"/>
                                                <w:rPrChange w:id="12022" w:author="Chen Liao" w:date="2021-03-29T18:57:00Z">
                                                  <w:rPr>
                                                    <w:rFonts w:ascii="Cambria Math" w:hAnsi="Cambria Math"/>
                                                    <w:color w:val="000000"/>
                                                  </w:rPr>
                                                </w:rPrChange>
                                              </w:rPr>
                                              <m:t>β</m:t>
                                            </w:ins>
                                          </m:r>
                                        </m:e>
                                        <m:sub>
                                          <m:r>
                                            <w:ins w:id="12023" w:author="Chen Liao" w:date="2021-03-29T18:22:00Z">
                                              <w:rPr>
                                                <w:rFonts w:ascii="Cambria Math" w:hAnsi="Cambria Math"/>
                                                <w:color w:val="000000"/>
                                                <w:sz w:val="13"/>
                                                <w:szCs w:val="13"/>
                                                <w:rPrChange w:id="12024" w:author="Chen Liao" w:date="2021-03-29T18:57:00Z">
                                                  <w:rPr>
                                                    <w:rFonts w:ascii="Cambria Math" w:hAnsi="Cambria Math"/>
                                                    <w:color w:val="000000"/>
                                                  </w:rPr>
                                                </w:rPrChange>
                                              </w:rPr>
                                              <m:t>1</m:t>
                                            </w:ins>
                                          </m:r>
                                          <m:r>
                                            <w:ins w:id="12025" w:author="Chen Liao" w:date="2021-03-29T18:22:00Z">
                                              <w:rPr>
                                                <w:rFonts w:ascii="Cambria Math" w:hAnsi="Cambria Math"/>
                                                <w:color w:val="000000"/>
                                                <w:sz w:val="13"/>
                                                <w:szCs w:val="13"/>
                                                <w:rPrChange w:id="12026" w:author="Chen Liao" w:date="2021-03-29T18:57:00Z">
                                                  <w:rPr>
                                                    <w:rFonts w:ascii="Cambria Math" w:hAnsi="Cambria Math"/>
                                                    <w:color w:val="000000"/>
                                                  </w:rPr>
                                                </w:rPrChange>
                                              </w:rPr>
                                              <m:t>,M</m:t>
                                            </w:ins>
                                          </m:r>
                                        </m:sub>
                                      </m:sSub>
                                    </m:e>
                                  </m:mr>
                                </m:m>
                              </m:e>
                            </m:mr>
                          </m:m>
                        </m:e>
                      </m:mr>
                      <m:mr>
                        <m:e>
                          <m:m>
                            <m:mPr>
                              <m:mcs>
                                <m:mc>
                                  <m:mcPr>
                                    <m:count m:val="1"/>
                                    <m:mcJc m:val="center"/>
                                  </m:mcPr>
                                </m:mc>
                              </m:mcs>
                              <m:ctrlPr>
                                <w:ins w:id="12027" w:author="Chen Liao" w:date="2021-03-29T18:29:00Z">
                                  <w:rPr>
                                    <w:rFonts w:ascii="Cambria Math" w:hAnsi="Cambria Math"/>
                                    <w:i/>
                                    <w:sz w:val="16"/>
                                    <w:szCs w:val="16"/>
                                    <w:rPrChange w:id="12028" w:author="Chen Liao" w:date="2021-03-29T18:57:00Z">
                                      <w:rPr>
                                        <w:rFonts w:ascii="Cambria Math" w:hAnsi="Cambria Math"/>
                                        <w:i/>
                                        <w:sz w:val="22"/>
                                        <w:szCs w:val="22"/>
                                      </w:rPr>
                                    </w:rPrChange>
                                  </w:rPr>
                                </w:ins>
                              </m:ctrlPr>
                            </m:mPr>
                            <m:mr>
                              <m:e>
                                <m:sSub>
                                  <m:sSubPr>
                                    <m:ctrlPr>
                                      <w:ins w:id="12029" w:author="Chen Liao" w:date="2021-03-29T18:29:00Z">
                                        <w:rPr>
                                          <w:rFonts w:ascii="Cambria Math" w:hAnsi="Cambria Math"/>
                                          <w:color w:val="000000"/>
                                          <w:sz w:val="18"/>
                                          <w:szCs w:val="18"/>
                                          <w:rPrChange w:id="12030" w:author="Chen Liao" w:date="2021-03-29T18:57:00Z">
                                            <w:rPr>
                                              <w:rFonts w:ascii="Cambria Math" w:hAnsi="Cambria Math"/>
                                              <w:color w:val="000000"/>
                                              <w:sz w:val="24"/>
                                              <w:szCs w:val="24"/>
                                            </w:rPr>
                                          </w:rPrChange>
                                        </w:rPr>
                                      </w:ins>
                                    </m:ctrlPr>
                                  </m:sSubPr>
                                  <m:e>
                                    <m:r>
                                      <w:ins w:id="12031" w:author="Chen Liao" w:date="2021-03-29T18:29:00Z">
                                        <w:rPr>
                                          <w:rFonts w:ascii="Cambria Math" w:hAnsi="Cambria Math"/>
                                          <w:color w:val="000000"/>
                                          <w:sz w:val="13"/>
                                          <w:szCs w:val="13"/>
                                          <w:rPrChange w:id="12032" w:author="Chen Liao" w:date="2021-03-29T18:57:00Z">
                                            <w:rPr>
                                              <w:rFonts w:ascii="Cambria Math" w:hAnsi="Cambria Math"/>
                                              <w:color w:val="000000"/>
                                            </w:rPr>
                                          </w:rPrChange>
                                        </w:rPr>
                                        <m:t>ϵ</m:t>
                                      </w:ins>
                                    </m:r>
                                  </m:e>
                                  <m:sub>
                                    <m:r>
                                      <w:ins w:id="12033" w:author="Chen Liao" w:date="2021-03-29T18:29:00Z">
                                        <w:rPr>
                                          <w:rFonts w:ascii="Cambria Math" w:hAnsi="Cambria Math"/>
                                          <w:color w:val="000000"/>
                                          <w:sz w:val="13"/>
                                          <w:szCs w:val="13"/>
                                          <w:rPrChange w:id="12034" w:author="Chen Liao" w:date="2021-03-29T18:57:00Z">
                                            <w:rPr>
                                              <w:rFonts w:ascii="Cambria Math" w:hAnsi="Cambria Math"/>
                                              <w:color w:val="000000"/>
                                            </w:rPr>
                                          </w:rPrChange>
                                        </w:rPr>
                                        <m:t>1</m:t>
                                      </w:ins>
                                    </m:r>
                                  </m:sub>
                                </m:sSub>
                              </m:e>
                            </m:mr>
                            <m:mr>
                              <m:e>
                                <m:r>
                                  <w:ins w:id="12035" w:author="Chen Liao" w:date="2021-03-29T18:29:00Z">
                                    <w:rPr>
                                      <w:rFonts w:ascii="Cambria Math" w:hAnsi="Cambria Math"/>
                                      <w:sz w:val="16"/>
                                      <w:szCs w:val="16"/>
                                      <w:rPrChange w:id="12036" w:author="Chen Liao" w:date="2021-03-29T18:57:00Z">
                                        <w:rPr>
                                          <w:rFonts w:ascii="Cambria Math" w:hAnsi="Cambria Math"/>
                                          <w:sz w:val="22"/>
                                          <w:szCs w:val="22"/>
                                        </w:rPr>
                                      </w:rPrChange>
                                    </w:rPr>
                                    <m:t>⋮</m:t>
                                  </w:ins>
                                </m:r>
                              </m:e>
                            </m:mr>
                          </m:m>
                        </m:e>
                      </m:mr>
                      <m:mr>
                        <m:e>
                          <m:m>
                            <m:mPr>
                              <m:mcs>
                                <m:mc>
                                  <m:mcPr>
                                    <m:count m:val="1"/>
                                    <m:mcJc m:val="center"/>
                                  </m:mcPr>
                                </m:mc>
                              </m:mcs>
                              <m:ctrlPr>
                                <w:ins w:id="12037" w:author="Chen Liao" w:date="2021-03-29T18:29:00Z">
                                  <w:rPr>
                                    <w:rFonts w:ascii="Cambria Math" w:hAnsi="Cambria Math"/>
                                    <w:sz w:val="16"/>
                                    <w:szCs w:val="16"/>
                                    <w:rPrChange w:id="12038" w:author="Chen Liao" w:date="2021-03-29T18:57:00Z">
                                      <w:rPr>
                                        <w:rFonts w:ascii="Cambria Math" w:hAnsi="Cambria Math"/>
                                        <w:sz w:val="22"/>
                                        <w:szCs w:val="22"/>
                                      </w:rPr>
                                    </w:rPrChange>
                                  </w:rPr>
                                </w:ins>
                              </m:ctrlPr>
                            </m:mPr>
                            <m:mr>
                              <m:e>
                                <m:m>
                                  <m:mPr>
                                    <m:mcs>
                                      <m:mc>
                                        <m:mcPr>
                                          <m:count m:val="1"/>
                                          <m:mcJc m:val="center"/>
                                        </m:mcPr>
                                      </m:mc>
                                    </m:mcs>
                                    <m:ctrlPr>
                                      <w:ins w:id="12039" w:author="Chen Liao" w:date="2021-03-29T18:29:00Z">
                                        <w:rPr>
                                          <w:rFonts w:ascii="Cambria Math" w:hAnsi="Cambria Math"/>
                                          <w:sz w:val="16"/>
                                          <w:szCs w:val="16"/>
                                          <w:rPrChange w:id="12040" w:author="Chen Liao" w:date="2021-03-29T18:57:00Z">
                                            <w:rPr>
                                              <w:rFonts w:ascii="Cambria Math" w:hAnsi="Cambria Math"/>
                                              <w:sz w:val="22"/>
                                              <w:szCs w:val="22"/>
                                            </w:rPr>
                                          </w:rPrChange>
                                        </w:rPr>
                                      </w:ins>
                                    </m:ctrlPr>
                                  </m:mPr>
                                  <m:mr>
                                    <m:e>
                                      <m:sSub>
                                        <m:sSubPr>
                                          <m:ctrlPr>
                                            <w:ins w:id="12041" w:author="Chen Liao" w:date="2021-03-29T18:29:00Z">
                                              <w:rPr>
                                                <w:rFonts w:ascii="Cambria Math" w:hAnsi="Cambria Math"/>
                                                <w:sz w:val="16"/>
                                                <w:szCs w:val="16"/>
                                                <w:rPrChange w:id="12042" w:author="Chen Liao" w:date="2021-03-29T18:57:00Z">
                                                  <w:rPr>
                                                    <w:rFonts w:ascii="Cambria Math" w:hAnsi="Cambria Math"/>
                                                    <w:sz w:val="22"/>
                                                    <w:szCs w:val="22"/>
                                                  </w:rPr>
                                                </w:rPrChange>
                                              </w:rPr>
                                            </w:ins>
                                          </m:ctrlPr>
                                        </m:sSubPr>
                                        <m:e>
                                          <m:r>
                                            <w:ins w:id="12043" w:author="Chen Liao" w:date="2021-03-29T18:29:00Z">
                                              <w:rPr>
                                                <w:rFonts w:ascii="Cambria Math" w:hAnsi="Cambria Math"/>
                                                <w:sz w:val="16"/>
                                                <w:szCs w:val="16"/>
                                                <w:rPrChange w:id="12044" w:author="Chen Liao" w:date="2021-03-29T18:57:00Z">
                                                  <w:rPr>
                                                    <w:rFonts w:ascii="Cambria Math" w:hAnsi="Cambria Math"/>
                                                    <w:sz w:val="22"/>
                                                    <w:szCs w:val="22"/>
                                                  </w:rPr>
                                                </w:rPrChange>
                                              </w:rPr>
                                              <m:t>α</m:t>
                                            </w:ins>
                                          </m:r>
                                        </m:e>
                                        <m:sub>
                                          <m:r>
                                            <w:ins w:id="12045" w:author="Chen Liao" w:date="2021-03-29T18:29:00Z">
                                              <w:rPr>
                                                <w:rFonts w:ascii="Cambria Math" w:hAnsi="Cambria Math"/>
                                                <w:sz w:val="16"/>
                                                <w:szCs w:val="16"/>
                                                <w:rPrChange w:id="12046" w:author="Chen Liao" w:date="2021-03-29T18:57:00Z">
                                                  <w:rPr>
                                                    <w:rFonts w:ascii="Cambria Math" w:hAnsi="Cambria Math"/>
                                                    <w:sz w:val="22"/>
                                                    <w:szCs w:val="22"/>
                                                  </w:rPr>
                                                </w:rPrChange>
                                              </w:rPr>
                                              <m:t>M</m:t>
                                            </w:ins>
                                          </m:r>
                                        </m:sub>
                                      </m:sSub>
                                    </m:e>
                                  </m:mr>
                                  <m:mr>
                                    <m:e>
                                      <m:m>
                                        <m:mPr>
                                          <m:mcs>
                                            <m:mc>
                                              <m:mcPr>
                                                <m:count m:val="1"/>
                                                <m:mcJc m:val="center"/>
                                              </m:mcPr>
                                            </m:mc>
                                          </m:mcs>
                                          <m:ctrlPr>
                                            <w:ins w:id="12047" w:author="Chen Liao" w:date="2021-03-29T18:29:00Z">
                                              <w:rPr>
                                                <w:rFonts w:ascii="Cambria Math" w:hAnsi="Cambria Math"/>
                                                <w:i/>
                                                <w:sz w:val="16"/>
                                                <w:szCs w:val="16"/>
                                                <w:rPrChange w:id="12048" w:author="Chen Liao" w:date="2021-03-29T18:57:00Z">
                                                  <w:rPr>
                                                    <w:rFonts w:ascii="Cambria Math" w:hAnsi="Cambria Math"/>
                                                    <w:i/>
                                                    <w:sz w:val="22"/>
                                                    <w:szCs w:val="22"/>
                                                  </w:rPr>
                                                </w:rPrChange>
                                              </w:rPr>
                                            </w:ins>
                                          </m:ctrlPr>
                                        </m:mPr>
                                        <m:mr>
                                          <m:e>
                                            <m:sSub>
                                              <m:sSubPr>
                                                <m:ctrlPr>
                                                  <w:ins w:id="12049" w:author="Chen Liao" w:date="2021-03-29T18:29:00Z">
                                                    <w:rPr>
                                                      <w:rFonts w:ascii="Cambria Math" w:hAnsi="Cambria Math"/>
                                                      <w:color w:val="000000"/>
                                                      <w:sz w:val="18"/>
                                                      <w:szCs w:val="18"/>
                                                      <w:rPrChange w:id="12050" w:author="Chen Liao" w:date="2021-03-29T18:57:00Z">
                                                        <w:rPr>
                                                          <w:rFonts w:ascii="Cambria Math" w:hAnsi="Cambria Math"/>
                                                          <w:color w:val="000000"/>
                                                          <w:sz w:val="24"/>
                                                          <w:szCs w:val="24"/>
                                                        </w:rPr>
                                                      </w:rPrChange>
                                                    </w:rPr>
                                                  </w:ins>
                                                </m:ctrlPr>
                                              </m:sSubPr>
                                              <m:e>
                                                <m:r>
                                                  <w:ins w:id="12051" w:author="Chen Liao" w:date="2021-03-29T18:29:00Z">
                                                    <w:rPr>
                                                      <w:rFonts w:ascii="Cambria Math" w:hAnsi="Cambria Math"/>
                                                      <w:color w:val="000000"/>
                                                      <w:sz w:val="13"/>
                                                      <w:szCs w:val="13"/>
                                                      <w:rPrChange w:id="12052" w:author="Chen Liao" w:date="2021-03-29T18:57:00Z">
                                                        <w:rPr>
                                                          <w:rFonts w:ascii="Cambria Math" w:hAnsi="Cambria Math"/>
                                                          <w:color w:val="000000"/>
                                                        </w:rPr>
                                                      </w:rPrChange>
                                                    </w:rPr>
                                                    <m:t>β</m:t>
                                                  </w:ins>
                                                </m:r>
                                              </m:e>
                                              <m:sub>
                                                <m:r>
                                                  <w:ins w:id="12053" w:author="Chen Liao" w:date="2021-03-29T18:29:00Z">
                                                    <w:rPr>
                                                      <w:rFonts w:ascii="Cambria Math" w:hAnsi="Cambria Math"/>
                                                      <w:color w:val="000000"/>
                                                      <w:sz w:val="13"/>
                                                      <w:szCs w:val="13"/>
                                                      <w:rPrChange w:id="12054" w:author="Chen Liao" w:date="2021-03-29T18:57:00Z">
                                                        <w:rPr>
                                                          <w:rFonts w:ascii="Cambria Math" w:hAnsi="Cambria Math"/>
                                                          <w:color w:val="000000"/>
                                                        </w:rPr>
                                                      </w:rPrChange>
                                                    </w:rPr>
                                                    <m:t>M</m:t>
                                                  </w:ins>
                                                </m:r>
                                                <m:r>
                                                  <w:ins w:id="12055" w:author="Chen Liao" w:date="2021-03-29T18:29:00Z">
                                                    <w:rPr>
                                                      <w:rFonts w:ascii="Cambria Math" w:hAnsi="Cambria Math"/>
                                                      <w:color w:val="000000"/>
                                                      <w:sz w:val="13"/>
                                                      <w:szCs w:val="13"/>
                                                      <w:rPrChange w:id="12056" w:author="Chen Liao" w:date="2021-03-29T18:57:00Z">
                                                        <w:rPr>
                                                          <w:rFonts w:ascii="Cambria Math" w:hAnsi="Cambria Math"/>
                                                          <w:color w:val="000000"/>
                                                        </w:rPr>
                                                      </w:rPrChange>
                                                    </w:rPr>
                                                    <m:t>,1</m:t>
                                                  </w:ins>
                                                </m:r>
                                              </m:sub>
                                            </m:sSub>
                                          </m:e>
                                        </m:mr>
                                        <m:mr>
                                          <m:e>
                                            <m:m>
                                              <m:mPr>
                                                <m:mcs>
                                                  <m:mc>
                                                    <m:mcPr>
                                                      <m:count m:val="1"/>
                                                      <m:mcJc m:val="center"/>
                                                    </m:mcPr>
                                                  </m:mc>
                                                </m:mcs>
                                                <m:ctrlPr>
                                                  <w:ins w:id="12057" w:author="Chen Liao" w:date="2021-03-29T18:29:00Z">
                                                    <w:rPr>
                                                      <w:rFonts w:ascii="Cambria Math" w:hAnsi="Cambria Math"/>
                                                      <w:i/>
                                                      <w:sz w:val="16"/>
                                                      <w:szCs w:val="16"/>
                                                      <w:rPrChange w:id="12058" w:author="Chen Liao" w:date="2021-03-29T18:57:00Z">
                                                        <w:rPr>
                                                          <w:rFonts w:ascii="Cambria Math" w:hAnsi="Cambria Math"/>
                                                          <w:i/>
                                                          <w:sz w:val="22"/>
                                                          <w:szCs w:val="22"/>
                                                        </w:rPr>
                                                      </w:rPrChange>
                                                    </w:rPr>
                                                  </w:ins>
                                                </m:ctrlPr>
                                              </m:mPr>
                                              <m:mr>
                                                <m:e>
                                                  <m:r>
                                                    <w:ins w:id="12059" w:author="Chen Liao" w:date="2021-03-29T18:29:00Z">
                                                      <w:rPr>
                                                        <w:rFonts w:ascii="Cambria Math" w:hAnsi="Cambria Math"/>
                                                        <w:sz w:val="16"/>
                                                        <w:szCs w:val="16"/>
                                                        <w:rPrChange w:id="12060" w:author="Chen Liao" w:date="2021-03-29T18:57:00Z">
                                                          <w:rPr>
                                                            <w:rFonts w:ascii="Cambria Math" w:hAnsi="Cambria Math"/>
                                                            <w:sz w:val="22"/>
                                                            <w:szCs w:val="22"/>
                                                          </w:rPr>
                                                        </w:rPrChange>
                                                      </w:rPr>
                                                      <m:t>⋮</m:t>
                                                    </w:ins>
                                                  </m:r>
                                                </m:e>
                                              </m:mr>
                                              <m:mr>
                                                <m:e>
                                                  <m:sSub>
                                                    <m:sSubPr>
                                                      <m:ctrlPr>
                                                        <w:ins w:id="12061" w:author="Chen Liao" w:date="2021-03-29T18:29:00Z">
                                                          <w:rPr>
                                                            <w:rFonts w:ascii="Cambria Math" w:hAnsi="Cambria Math"/>
                                                            <w:color w:val="000000"/>
                                                            <w:sz w:val="18"/>
                                                            <w:szCs w:val="18"/>
                                                            <w:rPrChange w:id="12062" w:author="Chen Liao" w:date="2021-03-29T18:57:00Z">
                                                              <w:rPr>
                                                                <w:rFonts w:ascii="Cambria Math" w:hAnsi="Cambria Math"/>
                                                                <w:color w:val="000000"/>
                                                                <w:sz w:val="24"/>
                                                                <w:szCs w:val="24"/>
                                                              </w:rPr>
                                                            </w:rPrChange>
                                                          </w:rPr>
                                                        </w:ins>
                                                      </m:ctrlPr>
                                                    </m:sSubPr>
                                                    <m:e>
                                                      <m:r>
                                                        <w:ins w:id="12063" w:author="Chen Liao" w:date="2021-03-29T18:29:00Z">
                                                          <w:rPr>
                                                            <w:rFonts w:ascii="Cambria Math" w:hAnsi="Cambria Math"/>
                                                            <w:color w:val="000000"/>
                                                            <w:sz w:val="13"/>
                                                            <w:szCs w:val="13"/>
                                                            <w:rPrChange w:id="12064" w:author="Chen Liao" w:date="2021-03-29T18:57:00Z">
                                                              <w:rPr>
                                                                <w:rFonts w:ascii="Cambria Math" w:hAnsi="Cambria Math"/>
                                                                <w:color w:val="000000"/>
                                                              </w:rPr>
                                                            </w:rPrChange>
                                                          </w:rPr>
                                                          <m:t>β</m:t>
                                                        </w:ins>
                                                      </m:r>
                                                    </m:e>
                                                    <m:sub>
                                                      <m:r>
                                                        <w:ins w:id="12065" w:author="Chen Liao" w:date="2021-03-29T18:29:00Z">
                                                          <w:rPr>
                                                            <w:rFonts w:ascii="Cambria Math" w:hAnsi="Cambria Math"/>
                                                            <w:color w:val="000000"/>
                                                            <w:sz w:val="13"/>
                                                            <w:szCs w:val="13"/>
                                                            <w:rPrChange w:id="12066" w:author="Chen Liao" w:date="2021-03-29T18:57:00Z">
                                                              <w:rPr>
                                                                <w:rFonts w:ascii="Cambria Math" w:hAnsi="Cambria Math"/>
                                                                <w:color w:val="000000"/>
                                                              </w:rPr>
                                                            </w:rPrChange>
                                                          </w:rPr>
                                                          <m:t>M</m:t>
                                                        </w:ins>
                                                      </m:r>
                                                      <m:r>
                                                        <w:ins w:id="12067" w:author="Chen Liao" w:date="2021-03-29T18:29:00Z">
                                                          <w:rPr>
                                                            <w:rFonts w:ascii="Cambria Math" w:hAnsi="Cambria Math"/>
                                                            <w:color w:val="000000"/>
                                                            <w:sz w:val="13"/>
                                                            <w:szCs w:val="13"/>
                                                            <w:rPrChange w:id="12068" w:author="Chen Liao" w:date="2021-03-29T18:57:00Z">
                                                              <w:rPr>
                                                                <w:rFonts w:ascii="Cambria Math" w:hAnsi="Cambria Math"/>
                                                                <w:color w:val="000000"/>
                                                              </w:rPr>
                                                            </w:rPrChange>
                                                          </w:rPr>
                                                          <m:t>,M</m:t>
                                                        </w:ins>
                                                      </m:r>
                                                    </m:sub>
                                                  </m:sSub>
                                                </m:e>
                                              </m:mr>
                                            </m:m>
                                          </m:e>
                                        </m:mr>
                                      </m:m>
                                    </m:e>
                                  </m:mr>
                                </m:m>
                              </m:e>
                            </m:mr>
                            <m:mr>
                              <m:e>
                                <m:m>
                                  <m:mPr>
                                    <m:mcs>
                                      <m:mc>
                                        <m:mcPr>
                                          <m:count m:val="1"/>
                                          <m:mcJc m:val="center"/>
                                        </m:mcPr>
                                      </m:mc>
                                    </m:mcs>
                                    <m:ctrlPr>
                                      <w:ins w:id="12069" w:author="Chen Liao" w:date="2021-03-29T18:52:00Z">
                                        <w:rPr>
                                          <w:rFonts w:ascii="Cambria Math" w:hAnsi="Cambria Math"/>
                                          <w:color w:val="000000"/>
                                          <w:sz w:val="18"/>
                                          <w:szCs w:val="18"/>
                                          <w:rPrChange w:id="12070" w:author="Chen Liao" w:date="2021-03-29T18:57:00Z">
                                            <w:rPr>
                                              <w:rFonts w:ascii="Cambria Math" w:hAnsi="Cambria Math"/>
                                              <w:color w:val="000000"/>
                                              <w:sz w:val="24"/>
                                              <w:szCs w:val="24"/>
                                            </w:rPr>
                                          </w:rPrChange>
                                        </w:rPr>
                                      </w:ins>
                                    </m:ctrlPr>
                                  </m:mPr>
                                  <m:mr>
                                    <m:e>
                                      <m:m>
                                        <m:mPr>
                                          <m:mcs>
                                            <m:mc>
                                              <m:mcPr>
                                                <m:count m:val="1"/>
                                                <m:mcJc m:val="center"/>
                                              </m:mcPr>
                                            </m:mc>
                                          </m:mcs>
                                          <m:ctrlPr>
                                            <w:ins w:id="12071" w:author="Chen Liao" w:date="2021-03-29T18:54:00Z">
                                              <w:rPr>
                                                <w:rFonts w:ascii="Cambria Math" w:hAnsi="Cambria Math"/>
                                                <w:color w:val="000000"/>
                                                <w:sz w:val="18"/>
                                                <w:szCs w:val="18"/>
                                                <w:rPrChange w:id="12072" w:author="Chen Liao" w:date="2021-03-29T18:57:00Z">
                                                  <w:rPr>
                                                    <w:rFonts w:ascii="Cambria Math" w:hAnsi="Cambria Math"/>
                                                    <w:color w:val="000000"/>
                                                    <w:sz w:val="24"/>
                                                    <w:szCs w:val="24"/>
                                                  </w:rPr>
                                                </w:rPrChange>
                                              </w:rPr>
                                            </w:ins>
                                          </m:ctrlPr>
                                        </m:mPr>
                                        <m:mr>
                                          <m:e>
                                            <m:sSub>
                                              <m:sSubPr>
                                                <m:ctrlPr>
                                                  <w:ins w:id="12073" w:author="Chen Liao" w:date="2021-03-29T18:54:00Z">
                                                    <w:rPr>
                                                      <w:rFonts w:ascii="Cambria Math" w:hAnsi="Cambria Math"/>
                                                      <w:color w:val="000000"/>
                                                      <w:sz w:val="18"/>
                                                      <w:szCs w:val="18"/>
                                                      <w:rPrChange w:id="12074" w:author="Chen Liao" w:date="2021-03-29T18:57:00Z">
                                                        <w:rPr>
                                                          <w:rFonts w:ascii="Cambria Math" w:hAnsi="Cambria Math"/>
                                                          <w:color w:val="000000"/>
                                                          <w:sz w:val="24"/>
                                                          <w:szCs w:val="24"/>
                                                        </w:rPr>
                                                      </w:rPrChange>
                                                    </w:rPr>
                                                  </w:ins>
                                                </m:ctrlPr>
                                              </m:sSubPr>
                                              <m:e>
                                                <m:r>
                                                  <w:ins w:id="12075" w:author="Chen Liao" w:date="2021-03-29T18:54:00Z">
                                                    <w:rPr>
                                                      <w:rFonts w:ascii="Cambria Math" w:hAnsi="Cambria Math"/>
                                                      <w:color w:val="000000"/>
                                                      <w:sz w:val="13"/>
                                                      <w:szCs w:val="13"/>
                                                      <w:rPrChange w:id="12076" w:author="Chen Liao" w:date="2021-03-29T18:57:00Z">
                                                        <w:rPr>
                                                          <w:rFonts w:ascii="Cambria Math" w:hAnsi="Cambria Math"/>
                                                          <w:color w:val="000000"/>
                                                        </w:rPr>
                                                      </w:rPrChange>
                                                    </w:rPr>
                                                    <m:t>ϵ</m:t>
                                                  </w:ins>
                                                </m:r>
                                              </m:e>
                                              <m:sub>
                                                <m:r>
                                                  <w:ins w:id="12077" w:author="Chen Liao" w:date="2021-03-29T18:54:00Z">
                                                    <w:rPr>
                                                      <w:rFonts w:ascii="Cambria Math" w:hAnsi="Cambria Math"/>
                                                      <w:color w:val="000000"/>
                                                      <w:sz w:val="13"/>
                                                      <w:szCs w:val="13"/>
                                                      <w:rPrChange w:id="12078" w:author="Chen Liao" w:date="2021-03-29T18:57:00Z">
                                                        <w:rPr>
                                                          <w:rFonts w:ascii="Cambria Math" w:hAnsi="Cambria Math"/>
                                                          <w:color w:val="000000"/>
                                                        </w:rPr>
                                                      </w:rPrChange>
                                                    </w:rPr>
                                                    <m:t>M</m:t>
                                                  </w:ins>
                                                </m:r>
                                              </m:sub>
                                            </m:sSub>
                                          </m:e>
                                        </m:mr>
                                        <m:mr>
                                          <m:e>
                                            <m:r>
                                              <w:ins w:id="12079" w:author="Chen Liao" w:date="2021-03-29T18:54:00Z">
                                                <w:rPr>
                                                  <w:rFonts w:ascii="Cambria Math" w:hAnsi="Cambria Math"/>
                                                  <w:sz w:val="16"/>
                                                  <w:szCs w:val="16"/>
                                                  <w:rPrChange w:id="12080" w:author="Chen Liao" w:date="2021-03-29T18:57:00Z">
                                                    <w:rPr>
                                                      <w:rFonts w:ascii="Cambria Math" w:hAnsi="Cambria Math"/>
                                                      <w:sz w:val="22"/>
                                                      <w:szCs w:val="22"/>
                                                    </w:rPr>
                                                  </w:rPrChange>
                                                </w:rPr>
                                                <m:t>⋮</m:t>
                                              </w:ins>
                                            </m:r>
                                          </m:e>
                                        </m:mr>
                                      </m:m>
                                    </m:e>
                                  </m:mr>
                                  <m:mr>
                                    <m:e>
                                      <m:m>
                                        <m:mPr>
                                          <m:mcs>
                                            <m:mc>
                                              <m:mcPr>
                                                <m:count m:val="1"/>
                                                <m:mcJc m:val="center"/>
                                              </m:mcPr>
                                            </m:mc>
                                          </m:mcs>
                                          <m:ctrlPr>
                                            <w:ins w:id="12081" w:author="Chen Liao" w:date="2021-03-29T18:52:00Z">
                                              <w:rPr>
                                                <w:rFonts w:ascii="Cambria Math" w:hAnsi="Cambria Math"/>
                                                <w:sz w:val="16"/>
                                                <w:szCs w:val="16"/>
                                                <w:rPrChange w:id="12082" w:author="Chen Liao" w:date="2021-03-29T18:57:00Z">
                                                  <w:rPr>
                                                    <w:rFonts w:ascii="Cambria Math" w:hAnsi="Cambria Math"/>
                                                    <w:sz w:val="22"/>
                                                    <w:szCs w:val="22"/>
                                                  </w:rPr>
                                                </w:rPrChange>
                                              </w:rPr>
                                            </w:ins>
                                          </m:ctrlPr>
                                        </m:mPr>
                                        <m:mr>
                                          <m:e>
                                            <m:m>
                                              <m:mPr>
                                                <m:mcs>
                                                  <m:mc>
                                                    <m:mcPr>
                                                      <m:count m:val="1"/>
                                                      <m:mcJc m:val="center"/>
                                                    </m:mcPr>
                                                  </m:mc>
                                                </m:mcs>
                                                <m:ctrlPr>
                                                  <w:ins w:id="12083" w:author="Chen Liao" w:date="2021-03-29T18:52:00Z">
                                                    <w:rPr>
                                                      <w:rFonts w:ascii="Cambria Math" w:hAnsi="Cambria Math"/>
                                                      <w:sz w:val="16"/>
                                                      <w:szCs w:val="16"/>
                                                      <w:rPrChange w:id="12084" w:author="Chen Liao" w:date="2021-03-29T18:57:00Z">
                                                        <w:rPr>
                                                          <w:rFonts w:ascii="Cambria Math" w:hAnsi="Cambria Math"/>
                                                          <w:sz w:val="22"/>
                                                          <w:szCs w:val="22"/>
                                                        </w:rPr>
                                                      </w:rPrChange>
                                                    </w:rPr>
                                                  </w:ins>
                                                </m:ctrlPr>
                                              </m:mPr>
                                              <m:mr>
                                                <m:e>
                                                  <m:sSub>
                                                    <m:sSubPr>
                                                      <m:ctrlPr>
                                                        <w:ins w:id="12085" w:author="Chen Liao" w:date="2021-03-29T18:52:00Z">
                                                          <w:rPr>
                                                            <w:rFonts w:ascii="Cambria Math" w:hAnsi="Cambria Math"/>
                                                            <w:sz w:val="16"/>
                                                            <w:szCs w:val="16"/>
                                                            <w:rPrChange w:id="12086" w:author="Chen Liao" w:date="2021-03-29T18:57:00Z">
                                                              <w:rPr>
                                                                <w:rFonts w:ascii="Cambria Math" w:hAnsi="Cambria Math"/>
                                                                <w:sz w:val="22"/>
                                                                <w:szCs w:val="22"/>
                                                              </w:rPr>
                                                            </w:rPrChange>
                                                          </w:rPr>
                                                        </w:ins>
                                                      </m:ctrlPr>
                                                    </m:sSubPr>
                                                    <m:e>
                                                      <m:r>
                                                        <w:ins w:id="12087" w:author="Chen Liao" w:date="2021-03-29T18:52:00Z">
                                                          <w:rPr>
                                                            <w:rFonts w:ascii="Cambria Math" w:hAnsi="Cambria Math"/>
                                                            <w:sz w:val="16"/>
                                                            <w:szCs w:val="16"/>
                                                            <w:rPrChange w:id="12088" w:author="Chen Liao" w:date="2021-03-29T18:57:00Z">
                                                              <w:rPr>
                                                                <w:rFonts w:ascii="Cambria Math" w:hAnsi="Cambria Math"/>
                                                                <w:sz w:val="22"/>
                                                                <w:szCs w:val="22"/>
                                                              </w:rPr>
                                                            </w:rPrChange>
                                                          </w:rPr>
                                                          <m:t>α</m:t>
                                                        </w:ins>
                                                      </m:r>
                                                    </m:e>
                                                    <m:sub>
                                                      <m:r>
                                                        <w:ins w:id="12089" w:author="Chen Liao" w:date="2021-03-29T18:52:00Z">
                                                          <w:rPr>
                                                            <w:rFonts w:ascii="Cambria Math" w:hAnsi="Cambria Math"/>
                                                            <w:sz w:val="16"/>
                                                            <w:szCs w:val="16"/>
                                                            <w:rPrChange w:id="12090" w:author="Chen Liao" w:date="2021-03-29T18:57:00Z">
                                                              <w:rPr>
                                                                <w:rFonts w:ascii="Cambria Math" w:hAnsi="Cambria Math"/>
                                                                <w:sz w:val="22"/>
                                                                <w:szCs w:val="22"/>
                                                              </w:rPr>
                                                            </w:rPrChange>
                                                          </w:rPr>
                                                          <m:t>M</m:t>
                                                        </w:ins>
                                                      </m:r>
                                                    </m:sub>
                                                  </m:sSub>
                                                </m:e>
                                              </m:mr>
                                              <m:mr>
                                                <m:e>
                                                  <m:m>
                                                    <m:mPr>
                                                      <m:mcs>
                                                        <m:mc>
                                                          <m:mcPr>
                                                            <m:count m:val="1"/>
                                                            <m:mcJc m:val="center"/>
                                                          </m:mcPr>
                                                        </m:mc>
                                                      </m:mcs>
                                                      <m:ctrlPr>
                                                        <w:ins w:id="12091" w:author="Chen Liao" w:date="2021-03-29T18:52:00Z">
                                                          <w:rPr>
                                                            <w:rFonts w:ascii="Cambria Math" w:hAnsi="Cambria Math"/>
                                                            <w:i/>
                                                            <w:sz w:val="16"/>
                                                            <w:szCs w:val="16"/>
                                                            <w:rPrChange w:id="12092" w:author="Chen Liao" w:date="2021-03-29T18:57:00Z">
                                                              <w:rPr>
                                                                <w:rFonts w:ascii="Cambria Math" w:hAnsi="Cambria Math"/>
                                                                <w:i/>
                                                                <w:sz w:val="22"/>
                                                                <w:szCs w:val="22"/>
                                                              </w:rPr>
                                                            </w:rPrChange>
                                                          </w:rPr>
                                                        </w:ins>
                                                      </m:ctrlPr>
                                                    </m:mPr>
                                                    <m:mr>
                                                      <m:e>
                                                        <m:sSub>
                                                          <m:sSubPr>
                                                            <m:ctrlPr>
                                                              <w:ins w:id="12093" w:author="Chen Liao" w:date="2021-03-29T18:52:00Z">
                                                                <w:rPr>
                                                                  <w:rFonts w:ascii="Cambria Math" w:hAnsi="Cambria Math"/>
                                                                  <w:color w:val="000000"/>
                                                                  <w:sz w:val="18"/>
                                                                  <w:szCs w:val="18"/>
                                                                  <w:rPrChange w:id="12094" w:author="Chen Liao" w:date="2021-03-29T18:57:00Z">
                                                                    <w:rPr>
                                                                      <w:rFonts w:ascii="Cambria Math" w:hAnsi="Cambria Math"/>
                                                                      <w:color w:val="000000"/>
                                                                      <w:sz w:val="24"/>
                                                                      <w:szCs w:val="24"/>
                                                                    </w:rPr>
                                                                  </w:rPrChange>
                                                                </w:rPr>
                                                              </w:ins>
                                                            </m:ctrlPr>
                                                          </m:sSubPr>
                                                          <m:e>
                                                            <m:r>
                                                              <w:ins w:id="12095" w:author="Chen Liao" w:date="2021-03-29T18:52:00Z">
                                                                <w:rPr>
                                                                  <w:rFonts w:ascii="Cambria Math" w:hAnsi="Cambria Math"/>
                                                                  <w:color w:val="000000"/>
                                                                  <w:sz w:val="13"/>
                                                                  <w:szCs w:val="13"/>
                                                                  <w:rPrChange w:id="12096" w:author="Chen Liao" w:date="2021-03-29T18:57:00Z">
                                                                    <w:rPr>
                                                                      <w:rFonts w:ascii="Cambria Math" w:hAnsi="Cambria Math"/>
                                                                      <w:color w:val="000000"/>
                                                                    </w:rPr>
                                                                  </w:rPrChange>
                                                                </w:rPr>
                                                                <m:t>β</m:t>
                                                              </w:ins>
                                                            </m:r>
                                                          </m:e>
                                                          <m:sub>
                                                            <m:r>
                                                              <w:ins w:id="12097" w:author="Chen Liao" w:date="2021-03-29T18:52:00Z">
                                                                <w:rPr>
                                                                  <w:rFonts w:ascii="Cambria Math" w:hAnsi="Cambria Math"/>
                                                                  <w:color w:val="000000"/>
                                                                  <w:sz w:val="13"/>
                                                                  <w:szCs w:val="13"/>
                                                                  <w:rPrChange w:id="12098" w:author="Chen Liao" w:date="2021-03-29T18:57:00Z">
                                                                    <w:rPr>
                                                                      <w:rFonts w:ascii="Cambria Math" w:hAnsi="Cambria Math"/>
                                                                      <w:color w:val="000000"/>
                                                                    </w:rPr>
                                                                  </w:rPrChange>
                                                                </w:rPr>
                                                                <m:t>M</m:t>
                                                              </w:ins>
                                                            </m:r>
                                                            <m:r>
                                                              <w:ins w:id="12099" w:author="Chen Liao" w:date="2021-03-29T18:52:00Z">
                                                                <w:rPr>
                                                                  <w:rFonts w:ascii="Cambria Math" w:hAnsi="Cambria Math"/>
                                                                  <w:color w:val="000000"/>
                                                                  <w:sz w:val="13"/>
                                                                  <w:szCs w:val="13"/>
                                                                  <w:rPrChange w:id="12100" w:author="Chen Liao" w:date="2021-03-29T18:57:00Z">
                                                                    <w:rPr>
                                                                      <w:rFonts w:ascii="Cambria Math" w:hAnsi="Cambria Math"/>
                                                                      <w:color w:val="000000"/>
                                                                    </w:rPr>
                                                                  </w:rPrChange>
                                                                </w:rPr>
                                                                <m:t>,1</m:t>
                                                              </w:ins>
                                                            </m:r>
                                                          </m:sub>
                                                        </m:sSub>
                                                      </m:e>
                                                    </m:mr>
                                                    <m:mr>
                                                      <m:e>
                                                        <m:m>
                                                          <m:mPr>
                                                            <m:mcs>
                                                              <m:mc>
                                                                <m:mcPr>
                                                                  <m:count m:val="1"/>
                                                                  <m:mcJc m:val="center"/>
                                                                </m:mcPr>
                                                              </m:mc>
                                                            </m:mcs>
                                                            <m:ctrlPr>
                                                              <w:ins w:id="12101" w:author="Chen Liao" w:date="2021-03-29T18:52:00Z">
                                                                <w:rPr>
                                                                  <w:rFonts w:ascii="Cambria Math" w:hAnsi="Cambria Math"/>
                                                                  <w:i/>
                                                                  <w:sz w:val="16"/>
                                                                  <w:szCs w:val="16"/>
                                                                  <w:rPrChange w:id="12102" w:author="Chen Liao" w:date="2021-03-29T18:57:00Z">
                                                                    <w:rPr>
                                                                      <w:rFonts w:ascii="Cambria Math" w:hAnsi="Cambria Math"/>
                                                                      <w:i/>
                                                                      <w:sz w:val="22"/>
                                                                      <w:szCs w:val="22"/>
                                                                    </w:rPr>
                                                                  </w:rPrChange>
                                                                </w:rPr>
                                                              </w:ins>
                                                            </m:ctrlPr>
                                                          </m:mPr>
                                                          <m:mr>
                                                            <m:e>
                                                              <m:r>
                                                                <w:ins w:id="12103" w:author="Chen Liao" w:date="2021-03-29T18:52:00Z">
                                                                  <w:rPr>
                                                                    <w:rFonts w:ascii="Cambria Math" w:hAnsi="Cambria Math"/>
                                                                    <w:sz w:val="16"/>
                                                                    <w:szCs w:val="16"/>
                                                                    <w:rPrChange w:id="12104" w:author="Chen Liao" w:date="2021-03-29T18:57:00Z">
                                                                      <w:rPr>
                                                                        <w:rFonts w:ascii="Cambria Math" w:hAnsi="Cambria Math"/>
                                                                        <w:sz w:val="22"/>
                                                                        <w:szCs w:val="22"/>
                                                                      </w:rPr>
                                                                    </w:rPrChange>
                                                                  </w:rPr>
                                                                  <m:t>⋮</m:t>
                                                                </w:ins>
                                                              </m:r>
                                                            </m:e>
                                                          </m:mr>
                                                          <m:mr>
                                                            <m:e>
                                                              <m:sSub>
                                                                <m:sSubPr>
                                                                  <m:ctrlPr>
                                                                    <w:ins w:id="12105" w:author="Chen Liao" w:date="2021-03-29T18:52:00Z">
                                                                      <w:rPr>
                                                                        <w:rFonts w:ascii="Cambria Math" w:hAnsi="Cambria Math"/>
                                                                        <w:color w:val="000000"/>
                                                                        <w:sz w:val="18"/>
                                                                        <w:szCs w:val="18"/>
                                                                        <w:rPrChange w:id="12106" w:author="Chen Liao" w:date="2021-03-29T18:57:00Z">
                                                                          <w:rPr>
                                                                            <w:rFonts w:ascii="Cambria Math" w:hAnsi="Cambria Math"/>
                                                                            <w:color w:val="000000"/>
                                                                            <w:sz w:val="24"/>
                                                                            <w:szCs w:val="24"/>
                                                                          </w:rPr>
                                                                        </w:rPrChange>
                                                                      </w:rPr>
                                                                    </w:ins>
                                                                  </m:ctrlPr>
                                                                </m:sSubPr>
                                                                <m:e>
                                                                  <m:r>
                                                                    <w:ins w:id="12107" w:author="Chen Liao" w:date="2021-03-29T18:52:00Z">
                                                                      <w:rPr>
                                                                        <w:rFonts w:ascii="Cambria Math" w:hAnsi="Cambria Math"/>
                                                                        <w:color w:val="000000"/>
                                                                        <w:sz w:val="13"/>
                                                                        <w:szCs w:val="13"/>
                                                                        <w:rPrChange w:id="12108" w:author="Chen Liao" w:date="2021-03-29T18:57:00Z">
                                                                          <w:rPr>
                                                                            <w:rFonts w:ascii="Cambria Math" w:hAnsi="Cambria Math"/>
                                                                            <w:color w:val="000000"/>
                                                                          </w:rPr>
                                                                        </w:rPrChange>
                                                                      </w:rPr>
                                                                      <m:t>β</m:t>
                                                                    </w:ins>
                                                                  </m:r>
                                                                </m:e>
                                                                <m:sub>
                                                                  <m:r>
                                                                    <w:ins w:id="12109" w:author="Chen Liao" w:date="2021-03-29T18:52:00Z">
                                                                      <w:rPr>
                                                                        <w:rFonts w:ascii="Cambria Math" w:hAnsi="Cambria Math"/>
                                                                        <w:color w:val="000000"/>
                                                                        <w:sz w:val="13"/>
                                                                        <w:szCs w:val="13"/>
                                                                        <w:rPrChange w:id="12110" w:author="Chen Liao" w:date="2021-03-29T18:57:00Z">
                                                                          <w:rPr>
                                                                            <w:rFonts w:ascii="Cambria Math" w:hAnsi="Cambria Math"/>
                                                                            <w:color w:val="000000"/>
                                                                          </w:rPr>
                                                                        </w:rPrChange>
                                                                      </w:rPr>
                                                                      <m:t>M</m:t>
                                                                    </w:ins>
                                                                  </m:r>
                                                                  <m:r>
                                                                    <w:ins w:id="12111" w:author="Chen Liao" w:date="2021-03-29T18:52:00Z">
                                                                      <w:rPr>
                                                                        <w:rFonts w:ascii="Cambria Math" w:hAnsi="Cambria Math"/>
                                                                        <w:color w:val="000000"/>
                                                                        <w:sz w:val="13"/>
                                                                        <w:szCs w:val="13"/>
                                                                        <w:rPrChange w:id="12112" w:author="Chen Liao" w:date="2021-03-29T18:57:00Z">
                                                                          <w:rPr>
                                                                            <w:rFonts w:ascii="Cambria Math" w:hAnsi="Cambria Math"/>
                                                                            <w:color w:val="000000"/>
                                                                          </w:rPr>
                                                                        </w:rPrChange>
                                                                      </w:rPr>
                                                                      <m:t>,M</m:t>
                                                                    </w:ins>
                                                                  </m:r>
                                                                </m:sub>
                                                              </m:sSub>
                                                            </m:e>
                                                          </m:mr>
                                                        </m:m>
                                                      </m:e>
                                                    </m:mr>
                                                  </m:m>
                                                </m:e>
                                              </m:mr>
                                            </m:m>
                                          </m:e>
                                        </m:mr>
                                        <m:mr>
                                          <m:e>
                                            <m:m>
                                              <m:mPr>
                                                <m:mcs>
                                                  <m:mc>
                                                    <m:mcPr>
                                                      <m:count m:val="1"/>
                                                      <m:mcJc m:val="center"/>
                                                    </m:mcPr>
                                                  </m:mc>
                                                </m:mcs>
                                                <m:ctrlPr>
                                                  <w:ins w:id="12113" w:author="Chen Liao" w:date="2021-03-29T18:52:00Z">
                                                    <w:rPr>
                                                      <w:rFonts w:ascii="Cambria Math" w:hAnsi="Cambria Math"/>
                                                      <w:color w:val="000000"/>
                                                      <w:sz w:val="18"/>
                                                      <w:szCs w:val="18"/>
                                                      <w:rPrChange w:id="12114" w:author="Chen Liao" w:date="2021-03-29T18:57:00Z">
                                                        <w:rPr>
                                                          <w:rFonts w:ascii="Cambria Math" w:hAnsi="Cambria Math"/>
                                                          <w:color w:val="000000"/>
                                                          <w:sz w:val="24"/>
                                                          <w:szCs w:val="24"/>
                                                        </w:rPr>
                                                      </w:rPrChange>
                                                    </w:rPr>
                                                  </w:ins>
                                                </m:ctrlPr>
                                              </m:mPr>
                                              <m:mr>
                                                <m:e>
                                                  <m:m>
                                                    <m:mPr>
                                                      <m:mcs>
                                                        <m:mc>
                                                          <m:mcPr>
                                                            <m:count m:val="1"/>
                                                            <m:mcJc m:val="center"/>
                                                          </m:mcPr>
                                                        </m:mc>
                                                      </m:mcs>
                                                      <m:ctrlPr>
                                                        <w:ins w:id="12115" w:author="Chen Liao" w:date="2021-03-29T18:54:00Z">
                                                          <w:rPr>
                                                            <w:rFonts w:ascii="Cambria Math" w:hAnsi="Cambria Math"/>
                                                            <w:color w:val="000000"/>
                                                            <w:sz w:val="18"/>
                                                            <w:szCs w:val="18"/>
                                                            <w:rPrChange w:id="12116" w:author="Chen Liao" w:date="2021-03-29T18:57:00Z">
                                                              <w:rPr>
                                                                <w:rFonts w:ascii="Cambria Math" w:hAnsi="Cambria Math"/>
                                                                <w:color w:val="000000"/>
                                                                <w:sz w:val="24"/>
                                                                <w:szCs w:val="24"/>
                                                              </w:rPr>
                                                            </w:rPrChange>
                                                          </w:rPr>
                                                        </w:ins>
                                                      </m:ctrlPr>
                                                    </m:mPr>
                                                    <m:mr>
                                                      <m:e>
                                                        <m:sSub>
                                                          <m:sSubPr>
                                                            <m:ctrlPr>
                                                              <w:ins w:id="12117" w:author="Chen Liao" w:date="2021-03-29T18:54:00Z">
                                                                <w:rPr>
                                                                  <w:rFonts w:ascii="Cambria Math" w:hAnsi="Cambria Math"/>
                                                                  <w:color w:val="000000"/>
                                                                  <w:sz w:val="18"/>
                                                                  <w:szCs w:val="18"/>
                                                                  <w:rPrChange w:id="12118" w:author="Chen Liao" w:date="2021-03-29T18:57:00Z">
                                                                    <w:rPr>
                                                                      <w:rFonts w:ascii="Cambria Math" w:hAnsi="Cambria Math"/>
                                                                      <w:color w:val="000000"/>
                                                                      <w:sz w:val="24"/>
                                                                      <w:szCs w:val="24"/>
                                                                    </w:rPr>
                                                                  </w:rPrChange>
                                                                </w:rPr>
                                                              </w:ins>
                                                            </m:ctrlPr>
                                                          </m:sSubPr>
                                                          <m:e>
                                                            <m:r>
                                                              <w:ins w:id="12119" w:author="Chen Liao" w:date="2021-03-29T18:54:00Z">
                                                                <w:rPr>
                                                                  <w:rFonts w:ascii="Cambria Math" w:hAnsi="Cambria Math"/>
                                                                  <w:color w:val="000000"/>
                                                                  <w:sz w:val="13"/>
                                                                  <w:szCs w:val="13"/>
                                                                  <w:rPrChange w:id="12120" w:author="Chen Liao" w:date="2021-03-29T18:57:00Z">
                                                                    <w:rPr>
                                                                      <w:rFonts w:ascii="Cambria Math" w:hAnsi="Cambria Math"/>
                                                                      <w:color w:val="000000"/>
                                                                    </w:rPr>
                                                                  </w:rPrChange>
                                                                </w:rPr>
                                                                <m:t>ϵ</m:t>
                                                              </w:ins>
                                                            </m:r>
                                                          </m:e>
                                                          <m:sub>
                                                            <m:r>
                                                              <w:ins w:id="12121" w:author="Chen Liao" w:date="2021-03-29T18:54:00Z">
                                                                <w:rPr>
                                                                  <w:rFonts w:ascii="Cambria Math" w:hAnsi="Cambria Math"/>
                                                                  <w:color w:val="000000"/>
                                                                  <w:sz w:val="13"/>
                                                                  <w:szCs w:val="13"/>
                                                                  <w:rPrChange w:id="12122" w:author="Chen Liao" w:date="2021-03-29T18:57:00Z">
                                                                    <w:rPr>
                                                                      <w:rFonts w:ascii="Cambria Math" w:hAnsi="Cambria Math"/>
                                                                      <w:color w:val="000000"/>
                                                                    </w:rPr>
                                                                  </w:rPrChange>
                                                                </w:rPr>
                                                                <m:t>M</m:t>
                                                              </w:ins>
                                                            </m:r>
                                                          </m:sub>
                                                        </m:sSub>
                                                      </m:e>
                                                    </m:mr>
                                                    <m:mr>
                                                      <m:e>
                                                        <m:r>
                                                          <w:ins w:id="12123" w:author="Chen Liao" w:date="2021-03-29T18:54:00Z">
                                                            <w:rPr>
                                                              <w:rFonts w:ascii="Cambria Math" w:hAnsi="Cambria Math"/>
                                                              <w:sz w:val="16"/>
                                                              <w:szCs w:val="16"/>
                                                              <w:rPrChange w:id="12124" w:author="Chen Liao" w:date="2021-03-29T18:57:00Z">
                                                                <w:rPr>
                                                                  <w:rFonts w:ascii="Cambria Math" w:hAnsi="Cambria Math"/>
                                                                  <w:sz w:val="22"/>
                                                                  <w:szCs w:val="22"/>
                                                                </w:rPr>
                                                              </w:rPrChange>
                                                            </w:rPr>
                                                            <m:t>⋮</m:t>
                                                          </w:ins>
                                                        </m:r>
                                                      </m:e>
                                                    </m:mr>
                                                  </m:m>
                                                </m:e>
                                              </m:mr>
                                              <m:mr>
                                                <m:e>
                                                  <m:m>
                                                    <m:mPr>
                                                      <m:mcs>
                                                        <m:mc>
                                                          <m:mcPr>
                                                            <m:count m:val="1"/>
                                                            <m:mcJc m:val="center"/>
                                                          </m:mcPr>
                                                        </m:mc>
                                                      </m:mcs>
                                                      <m:ctrlPr>
                                                        <w:ins w:id="12125" w:author="Chen Liao" w:date="2021-03-29T18:52:00Z">
                                                          <w:rPr>
                                                            <w:rFonts w:ascii="Cambria Math" w:hAnsi="Cambria Math"/>
                                                            <w:sz w:val="16"/>
                                                            <w:szCs w:val="16"/>
                                                            <w:rPrChange w:id="12126" w:author="Chen Liao" w:date="2021-03-29T18:57:00Z">
                                                              <w:rPr>
                                                                <w:rFonts w:ascii="Cambria Math" w:hAnsi="Cambria Math"/>
                                                                <w:sz w:val="22"/>
                                                                <w:szCs w:val="22"/>
                                                              </w:rPr>
                                                            </w:rPrChange>
                                                          </w:rPr>
                                                        </w:ins>
                                                      </m:ctrlPr>
                                                    </m:mPr>
                                                    <m:mr>
                                                      <m:e>
                                                        <m:m>
                                                          <m:mPr>
                                                            <m:mcs>
                                                              <m:mc>
                                                                <m:mcPr>
                                                                  <m:count m:val="1"/>
                                                                  <m:mcJc m:val="center"/>
                                                                </m:mcPr>
                                                              </m:mc>
                                                            </m:mcs>
                                                            <m:ctrlPr>
                                                              <w:ins w:id="12127" w:author="Chen Liao" w:date="2021-03-29T18:52:00Z">
                                                                <w:rPr>
                                                                  <w:rFonts w:ascii="Cambria Math" w:hAnsi="Cambria Math"/>
                                                                  <w:sz w:val="16"/>
                                                                  <w:szCs w:val="16"/>
                                                                  <w:rPrChange w:id="12128" w:author="Chen Liao" w:date="2021-03-29T18:57:00Z">
                                                                    <w:rPr>
                                                                      <w:rFonts w:ascii="Cambria Math" w:hAnsi="Cambria Math"/>
                                                                      <w:sz w:val="22"/>
                                                                      <w:szCs w:val="22"/>
                                                                    </w:rPr>
                                                                  </w:rPrChange>
                                                                </w:rPr>
                                                              </w:ins>
                                                            </m:ctrlPr>
                                                          </m:mPr>
                                                          <m:mr>
                                                            <m:e>
                                                              <m:sSub>
                                                                <m:sSubPr>
                                                                  <m:ctrlPr>
                                                                    <w:ins w:id="12129" w:author="Chen Liao" w:date="2021-03-29T18:52:00Z">
                                                                      <w:rPr>
                                                                        <w:rFonts w:ascii="Cambria Math" w:hAnsi="Cambria Math"/>
                                                                        <w:sz w:val="16"/>
                                                                        <w:szCs w:val="16"/>
                                                                        <w:rPrChange w:id="12130" w:author="Chen Liao" w:date="2021-03-29T18:57:00Z">
                                                                          <w:rPr>
                                                                            <w:rFonts w:ascii="Cambria Math" w:hAnsi="Cambria Math"/>
                                                                            <w:sz w:val="22"/>
                                                                            <w:szCs w:val="22"/>
                                                                          </w:rPr>
                                                                        </w:rPrChange>
                                                                      </w:rPr>
                                                                    </w:ins>
                                                                  </m:ctrlPr>
                                                                </m:sSubPr>
                                                                <m:e>
                                                                  <m:r>
                                                                    <w:ins w:id="12131" w:author="Chen Liao" w:date="2021-03-29T18:52:00Z">
                                                                      <w:rPr>
                                                                        <w:rFonts w:ascii="Cambria Math" w:hAnsi="Cambria Math"/>
                                                                        <w:sz w:val="16"/>
                                                                        <w:szCs w:val="16"/>
                                                                        <w:rPrChange w:id="12132" w:author="Chen Liao" w:date="2021-03-29T18:57:00Z">
                                                                          <w:rPr>
                                                                            <w:rFonts w:ascii="Cambria Math" w:hAnsi="Cambria Math"/>
                                                                            <w:sz w:val="22"/>
                                                                            <w:szCs w:val="22"/>
                                                                          </w:rPr>
                                                                        </w:rPrChange>
                                                                      </w:rPr>
                                                                      <m:t>α</m:t>
                                                                    </w:ins>
                                                                  </m:r>
                                                                </m:e>
                                                                <m:sub>
                                                                  <m:r>
                                                                    <w:ins w:id="12133" w:author="Chen Liao" w:date="2021-03-29T18:52:00Z">
                                                                      <w:rPr>
                                                                        <w:rFonts w:ascii="Cambria Math" w:hAnsi="Cambria Math"/>
                                                                        <w:sz w:val="16"/>
                                                                        <w:szCs w:val="16"/>
                                                                        <w:rPrChange w:id="12134" w:author="Chen Liao" w:date="2021-03-29T18:57:00Z">
                                                                          <w:rPr>
                                                                            <w:rFonts w:ascii="Cambria Math" w:hAnsi="Cambria Math"/>
                                                                            <w:sz w:val="22"/>
                                                                            <w:szCs w:val="22"/>
                                                                          </w:rPr>
                                                                        </w:rPrChange>
                                                                      </w:rPr>
                                                                      <m:t>M</m:t>
                                                                    </w:ins>
                                                                  </m:r>
                                                                </m:sub>
                                                              </m:sSub>
                                                            </m:e>
                                                          </m:mr>
                                                          <m:mr>
                                                            <m:e>
                                                              <m:m>
                                                                <m:mPr>
                                                                  <m:mcs>
                                                                    <m:mc>
                                                                      <m:mcPr>
                                                                        <m:count m:val="1"/>
                                                                        <m:mcJc m:val="center"/>
                                                                      </m:mcPr>
                                                                    </m:mc>
                                                                  </m:mcs>
                                                                  <m:ctrlPr>
                                                                    <w:ins w:id="12135" w:author="Chen Liao" w:date="2021-03-29T18:52:00Z">
                                                                      <w:rPr>
                                                                        <w:rFonts w:ascii="Cambria Math" w:hAnsi="Cambria Math"/>
                                                                        <w:i/>
                                                                        <w:sz w:val="16"/>
                                                                        <w:szCs w:val="16"/>
                                                                        <w:rPrChange w:id="12136" w:author="Chen Liao" w:date="2021-03-29T18:57:00Z">
                                                                          <w:rPr>
                                                                            <w:rFonts w:ascii="Cambria Math" w:hAnsi="Cambria Math"/>
                                                                            <w:i/>
                                                                            <w:sz w:val="22"/>
                                                                            <w:szCs w:val="22"/>
                                                                          </w:rPr>
                                                                        </w:rPrChange>
                                                                      </w:rPr>
                                                                    </w:ins>
                                                                  </m:ctrlPr>
                                                                </m:mPr>
                                                                <m:mr>
                                                                  <m:e>
                                                                    <m:sSub>
                                                                      <m:sSubPr>
                                                                        <m:ctrlPr>
                                                                          <w:ins w:id="12137" w:author="Chen Liao" w:date="2021-03-29T18:52:00Z">
                                                                            <w:rPr>
                                                                              <w:rFonts w:ascii="Cambria Math" w:hAnsi="Cambria Math"/>
                                                                              <w:color w:val="000000"/>
                                                                              <w:sz w:val="18"/>
                                                                              <w:szCs w:val="18"/>
                                                                              <w:rPrChange w:id="12138" w:author="Chen Liao" w:date="2021-03-29T18:57:00Z">
                                                                                <w:rPr>
                                                                                  <w:rFonts w:ascii="Cambria Math" w:hAnsi="Cambria Math"/>
                                                                                  <w:color w:val="000000"/>
                                                                                  <w:sz w:val="24"/>
                                                                                  <w:szCs w:val="24"/>
                                                                                </w:rPr>
                                                                              </w:rPrChange>
                                                                            </w:rPr>
                                                                          </w:ins>
                                                                        </m:ctrlPr>
                                                                      </m:sSubPr>
                                                                      <m:e>
                                                                        <m:r>
                                                                          <w:ins w:id="12139" w:author="Chen Liao" w:date="2021-03-29T18:52:00Z">
                                                                            <w:rPr>
                                                                              <w:rFonts w:ascii="Cambria Math" w:hAnsi="Cambria Math"/>
                                                                              <w:color w:val="000000"/>
                                                                              <w:sz w:val="13"/>
                                                                              <w:szCs w:val="13"/>
                                                                              <w:rPrChange w:id="12140" w:author="Chen Liao" w:date="2021-03-29T18:57:00Z">
                                                                                <w:rPr>
                                                                                  <w:rFonts w:ascii="Cambria Math" w:hAnsi="Cambria Math"/>
                                                                                  <w:color w:val="000000"/>
                                                                                </w:rPr>
                                                                              </w:rPrChange>
                                                                            </w:rPr>
                                                                            <m:t>β</m:t>
                                                                          </w:ins>
                                                                        </m:r>
                                                                      </m:e>
                                                                      <m:sub>
                                                                        <m:r>
                                                                          <w:ins w:id="12141" w:author="Chen Liao" w:date="2021-03-29T18:52:00Z">
                                                                            <w:rPr>
                                                                              <w:rFonts w:ascii="Cambria Math" w:hAnsi="Cambria Math"/>
                                                                              <w:color w:val="000000"/>
                                                                              <w:sz w:val="13"/>
                                                                              <w:szCs w:val="13"/>
                                                                              <w:rPrChange w:id="12142" w:author="Chen Liao" w:date="2021-03-29T18:57:00Z">
                                                                                <w:rPr>
                                                                                  <w:rFonts w:ascii="Cambria Math" w:hAnsi="Cambria Math"/>
                                                                                  <w:color w:val="000000"/>
                                                                                </w:rPr>
                                                                              </w:rPrChange>
                                                                            </w:rPr>
                                                                            <m:t>M</m:t>
                                                                          </w:ins>
                                                                        </m:r>
                                                                        <m:r>
                                                                          <w:ins w:id="12143" w:author="Chen Liao" w:date="2021-03-29T18:52:00Z">
                                                                            <w:rPr>
                                                                              <w:rFonts w:ascii="Cambria Math" w:hAnsi="Cambria Math"/>
                                                                              <w:color w:val="000000"/>
                                                                              <w:sz w:val="13"/>
                                                                              <w:szCs w:val="13"/>
                                                                              <w:rPrChange w:id="12144" w:author="Chen Liao" w:date="2021-03-29T18:57:00Z">
                                                                                <w:rPr>
                                                                                  <w:rFonts w:ascii="Cambria Math" w:hAnsi="Cambria Math"/>
                                                                                  <w:color w:val="000000"/>
                                                                                </w:rPr>
                                                                              </w:rPrChange>
                                                                            </w:rPr>
                                                                            <m:t>,1</m:t>
                                                                          </w:ins>
                                                                        </m:r>
                                                                      </m:sub>
                                                                    </m:sSub>
                                                                  </m:e>
                                                                </m:mr>
                                                                <m:mr>
                                                                  <m:e>
                                                                    <m:m>
                                                                      <m:mPr>
                                                                        <m:mcs>
                                                                          <m:mc>
                                                                            <m:mcPr>
                                                                              <m:count m:val="1"/>
                                                                              <m:mcJc m:val="center"/>
                                                                            </m:mcPr>
                                                                          </m:mc>
                                                                        </m:mcs>
                                                                        <m:ctrlPr>
                                                                          <w:ins w:id="12145" w:author="Chen Liao" w:date="2021-03-29T18:52:00Z">
                                                                            <w:rPr>
                                                                              <w:rFonts w:ascii="Cambria Math" w:hAnsi="Cambria Math"/>
                                                                              <w:i/>
                                                                              <w:sz w:val="16"/>
                                                                              <w:szCs w:val="16"/>
                                                                              <w:rPrChange w:id="12146" w:author="Chen Liao" w:date="2021-03-29T18:57:00Z">
                                                                                <w:rPr>
                                                                                  <w:rFonts w:ascii="Cambria Math" w:hAnsi="Cambria Math"/>
                                                                                  <w:i/>
                                                                                  <w:sz w:val="22"/>
                                                                                  <w:szCs w:val="22"/>
                                                                                </w:rPr>
                                                                              </w:rPrChange>
                                                                            </w:rPr>
                                                                          </w:ins>
                                                                        </m:ctrlPr>
                                                                      </m:mPr>
                                                                      <m:mr>
                                                                        <m:e>
                                                                          <m:r>
                                                                            <w:ins w:id="12147" w:author="Chen Liao" w:date="2021-03-29T18:52:00Z">
                                                                              <w:rPr>
                                                                                <w:rFonts w:ascii="Cambria Math" w:hAnsi="Cambria Math"/>
                                                                                <w:sz w:val="16"/>
                                                                                <w:szCs w:val="16"/>
                                                                                <w:rPrChange w:id="12148" w:author="Chen Liao" w:date="2021-03-29T18:57:00Z">
                                                                                  <w:rPr>
                                                                                    <w:rFonts w:ascii="Cambria Math" w:hAnsi="Cambria Math"/>
                                                                                    <w:sz w:val="22"/>
                                                                                    <w:szCs w:val="22"/>
                                                                                  </w:rPr>
                                                                                </w:rPrChange>
                                                                              </w:rPr>
                                                                              <m:t>⋮</m:t>
                                                                            </w:ins>
                                                                          </m:r>
                                                                        </m:e>
                                                                      </m:mr>
                                                                      <m:mr>
                                                                        <m:e>
                                                                          <m:sSub>
                                                                            <m:sSubPr>
                                                                              <m:ctrlPr>
                                                                                <w:ins w:id="12149" w:author="Chen Liao" w:date="2021-03-29T18:52:00Z">
                                                                                  <w:rPr>
                                                                                    <w:rFonts w:ascii="Cambria Math" w:hAnsi="Cambria Math"/>
                                                                                    <w:color w:val="000000"/>
                                                                                    <w:sz w:val="18"/>
                                                                                    <w:szCs w:val="18"/>
                                                                                    <w:rPrChange w:id="12150" w:author="Chen Liao" w:date="2021-03-29T18:57:00Z">
                                                                                      <w:rPr>
                                                                                        <w:rFonts w:ascii="Cambria Math" w:hAnsi="Cambria Math"/>
                                                                                        <w:color w:val="000000"/>
                                                                                        <w:sz w:val="24"/>
                                                                                        <w:szCs w:val="24"/>
                                                                                      </w:rPr>
                                                                                    </w:rPrChange>
                                                                                  </w:rPr>
                                                                                </w:ins>
                                                                              </m:ctrlPr>
                                                                            </m:sSubPr>
                                                                            <m:e>
                                                                              <m:r>
                                                                                <w:ins w:id="12151" w:author="Chen Liao" w:date="2021-03-29T18:52:00Z">
                                                                                  <w:rPr>
                                                                                    <w:rFonts w:ascii="Cambria Math" w:hAnsi="Cambria Math"/>
                                                                                    <w:color w:val="000000"/>
                                                                                    <w:sz w:val="13"/>
                                                                                    <w:szCs w:val="13"/>
                                                                                    <w:rPrChange w:id="12152" w:author="Chen Liao" w:date="2021-03-29T18:57:00Z">
                                                                                      <w:rPr>
                                                                                        <w:rFonts w:ascii="Cambria Math" w:hAnsi="Cambria Math"/>
                                                                                        <w:color w:val="000000"/>
                                                                                      </w:rPr>
                                                                                    </w:rPrChange>
                                                                                  </w:rPr>
                                                                                  <m:t>β</m:t>
                                                                                </w:ins>
                                                                              </m:r>
                                                                            </m:e>
                                                                            <m:sub>
                                                                              <m:r>
                                                                                <w:ins w:id="12153" w:author="Chen Liao" w:date="2021-03-29T18:52:00Z">
                                                                                  <w:rPr>
                                                                                    <w:rFonts w:ascii="Cambria Math" w:hAnsi="Cambria Math"/>
                                                                                    <w:color w:val="000000"/>
                                                                                    <w:sz w:val="13"/>
                                                                                    <w:szCs w:val="13"/>
                                                                                    <w:rPrChange w:id="12154" w:author="Chen Liao" w:date="2021-03-29T18:57:00Z">
                                                                                      <w:rPr>
                                                                                        <w:rFonts w:ascii="Cambria Math" w:hAnsi="Cambria Math"/>
                                                                                        <w:color w:val="000000"/>
                                                                                      </w:rPr>
                                                                                    </w:rPrChange>
                                                                                  </w:rPr>
                                                                                  <m:t>M</m:t>
                                                                                </w:ins>
                                                                              </m:r>
                                                                              <m:r>
                                                                                <w:ins w:id="12155" w:author="Chen Liao" w:date="2021-03-29T18:52:00Z">
                                                                                  <w:rPr>
                                                                                    <w:rFonts w:ascii="Cambria Math" w:hAnsi="Cambria Math"/>
                                                                                    <w:color w:val="000000"/>
                                                                                    <w:sz w:val="13"/>
                                                                                    <w:szCs w:val="13"/>
                                                                                    <w:rPrChange w:id="12156" w:author="Chen Liao" w:date="2021-03-29T18:57:00Z">
                                                                                      <w:rPr>
                                                                                        <w:rFonts w:ascii="Cambria Math" w:hAnsi="Cambria Math"/>
                                                                                        <w:color w:val="000000"/>
                                                                                      </w:rPr>
                                                                                    </w:rPrChange>
                                                                                  </w:rPr>
                                                                                  <m:t>,M</m:t>
                                                                                </w:ins>
                                                                              </m:r>
                                                                            </m:sub>
                                                                          </m:sSub>
                                                                        </m:e>
                                                                      </m:mr>
                                                                    </m:m>
                                                                  </m:e>
                                                                </m:mr>
                                                              </m:m>
                                                            </m:e>
                                                          </m:mr>
                                                        </m:m>
                                                      </m:e>
                                                    </m:mr>
                                                    <m:mr>
                                                      <m:e>
                                                        <m:sSub>
                                                          <m:sSubPr>
                                                            <m:ctrlPr>
                                                              <w:ins w:id="12157" w:author="Chen Liao" w:date="2021-03-29T18:52:00Z">
                                                                <w:rPr>
                                                                  <w:rFonts w:ascii="Cambria Math" w:hAnsi="Cambria Math"/>
                                                                  <w:color w:val="000000"/>
                                                                  <w:sz w:val="18"/>
                                                                  <w:szCs w:val="18"/>
                                                                  <w:rPrChange w:id="12158" w:author="Chen Liao" w:date="2021-03-29T18:57:00Z">
                                                                    <w:rPr>
                                                                      <w:rFonts w:ascii="Cambria Math" w:hAnsi="Cambria Math"/>
                                                                      <w:color w:val="000000"/>
                                                                      <w:sz w:val="24"/>
                                                                      <w:szCs w:val="24"/>
                                                                    </w:rPr>
                                                                  </w:rPrChange>
                                                                </w:rPr>
                                                              </w:ins>
                                                            </m:ctrlPr>
                                                          </m:sSubPr>
                                                          <m:e>
                                                            <m:r>
                                                              <w:ins w:id="12159" w:author="Chen Liao" w:date="2021-03-29T18:52:00Z">
                                                                <w:rPr>
                                                                  <w:rFonts w:ascii="Cambria Math" w:hAnsi="Cambria Math"/>
                                                                  <w:color w:val="000000"/>
                                                                  <w:sz w:val="13"/>
                                                                  <w:szCs w:val="13"/>
                                                                  <w:rPrChange w:id="12160" w:author="Chen Liao" w:date="2021-03-29T18:57:00Z">
                                                                    <w:rPr>
                                                                      <w:rFonts w:ascii="Cambria Math" w:hAnsi="Cambria Math"/>
                                                                      <w:color w:val="000000"/>
                                                                    </w:rPr>
                                                                  </w:rPrChange>
                                                                </w:rPr>
                                                                <m:t>ϵ</m:t>
                                                              </w:ins>
                                                            </m:r>
                                                          </m:e>
                                                          <m:sub>
                                                            <m:r>
                                                              <w:ins w:id="12161" w:author="Chen Liao" w:date="2021-03-29T18:52:00Z">
                                                                <w:rPr>
                                                                  <w:rFonts w:ascii="Cambria Math" w:hAnsi="Cambria Math"/>
                                                                  <w:color w:val="000000"/>
                                                                  <w:sz w:val="13"/>
                                                                  <w:szCs w:val="13"/>
                                                                  <w:rPrChange w:id="12162" w:author="Chen Liao" w:date="2021-03-29T18:57:00Z">
                                                                    <w:rPr>
                                                                      <w:rFonts w:ascii="Cambria Math" w:hAnsi="Cambria Math"/>
                                                                      <w:color w:val="000000"/>
                                                                    </w:rPr>
                                                                  </w:rPrChange>
                                                                </w:rPr>
                                                                <m:t>M</m:t>
                                                              </w:ins>
                                                            </m:r>
                                                          </m:sub>
                                                        </m:sSub>
                                                      </m:e>
                                                    </m:mr>
                                                  </m:m>
                                                </m:e>
                                              </m:mr>
                                            </m:m>
                                          </m:e>
                                        </m:mr>
                                      </m:m>
                                    </m:e>
                                  </m:mr>
                                </m:m>
                              </m:e>
                            </m:mr>
                          </m:m>
                        </m:e>
                      </m:mr>
                    </m:m>
                  </m:e>
                </m:d>
              </m:oMath>
            </m:oMathPara>
          </w:p>
        </w:tc>
        <w:tc>
          <w:tcPr>
            <w:tcW w:w="1109" w:type="dxa"/>
            <w:tcBorders>
              <w:top w:val="nil"/>
              <w:left w:val="nil"/>
              <w:bottom w:val="nil"/>
              <w:right w:val="nil"/>
            </w:tcBorders>
            <w:shd w:val="clear" w:color="auto" w:fill="auto"/>
            <w:tcPrChange w:id="12163" w:author="Chen Liao" w:date="2021-03-29T18:59:00Z">
              <w:tcPr>
                <w:tcW w:w="430" w:type="dxa"/>
                <w:tcBorders>
                  <w:top w:val="nil"/>
                  <w:left w:val="nil"/>
                  <w:bottom w:val="nil"/>
                  <w:right w:val="nil"/>
                </w:tcBorders>
                <w:shd w:val="clear" w:color="auto" w:fill="auto"/>
              </w:tcPr>
            </w:tcPrChange>
          </w:tcPr>
          <w:p w14:paraId="02364878" w14:textId="77777777" w:rsidR="00452613" w:rsidRDefault="00452613" w:rsidP="00452613">
            <w:pPr>
              <w:jc w:val="both"/>
              <w:rPr>
                <w:ins w:id="12164" w:author="Chen Liao" w:date="2021-03-29T18:59:00Z"/>
              </w:rPr>
            </w:pPr>
          </w:p>
          <w:p w14:paraId="09F5CABA" w14:textId="77777777" w:rsidR="00452613" w:rsidRDefault="00452613" w:rsidP="00452613">
            <w:pPr>
              <w:jc w:val="both"/>
              <w:rPr>
                <w:ins w:id="12165" w:author="Chen Liao" w:date="2021-03-29T18:59:00Z"/>
              </w:rPr>
            </w:pPr>
          </w:p>
          <w:p w14:paraId="7D961533" w14:textId="77777777" w:rsidR="00452613" w:rsidRDefault="00452613" w:rsidP="00452613">
            <w:pPr>
              <w:jc w:val="both"/>
              <w:rPr>
                <w:ins w:id="12166" w:author="Chen Liao" w:date="2021-03-29T18:59:00Z"/>
              </w:rPr>
            </w:pPr>
          </w:p>
          <w:p w14:paraId="14553453" w14:textId="77777777" w:rsidR="00452613" w:rsidRDefault="00452613" w:rsidP="00452613">
            <w:pPr>
              <w:jc w:val="both"/>
              <w:rPr>
                <w:ins w:id="12167" w:author="Chen Liao" w:date="2021-03-29T18:59:00Z"/>
              </w:rPr>
            </w:pPr>
          </w:p>
          <w:p w14:paraId="57D3FEE5" w14:textId="77777777" w:rsidR="00452613" w:rsidRDefault="00452613" w:rsidP="00452613">
            <w:pPr>
              <w:jc w:val="both"/>
              <w:rPr>
                <w:ins w:id="12168" w:author="Chen Liao" w:date="2021-03-29T18:59:00Z"/>
              </w:rPr>
            </w:pPr>
          </w:p>
          <w:p w14:paraId="79622558" w14:textId="77777777" w:rsidR="00452613" w:rsidRDefault="00452613" w:rsidP="00452613">
            <w:pPr>
              <w:jc w:val="both"/>
              <w:rPr>
                <w:ins w:id="12169" w:author="Chen Liao" w:date="2021-03-29T18:59:00Z"/>
              </w:rPr>
            </w:pPr>
          </w:p>
          <w:p w14:paraId="3686D62E" w14:textId="77777777" w:rsidR="00452613" w:rsidRDefault="00452613" w:rsidP="00452613">
            <w:pPr>
              <w:jc w:val="both"/>
              <w:rPr>
                <w:ins w:id="12170" w:author="Chen Liao" w:date="2021-03-29T18:59:00Z"/>
              </w:rPr>
            </w:pPr>
          </w:p>
          <w:p w14:paraId="254DA601" w14:textId="77777777" w:rsidR="00452613" w:rsidRDefault="00452613" w:rsidP="00452613">
            <w:pPr>
              <w:jc w:val="both"/>
              <w:rPr>
                <w:ins w:id="12171" w:author="Chen Liao" w:date="2021-03-29T18:59:00Z"/>
              </w:rPr>
            </w:pPr>
          </w:p>
          <w:p w14:paraId="1E7F5D4D" w14:textId="72579720" w:rsidR="006D6D2E" w:rsidRPr="002B6EEC" w:rsidRDefault="006D6D2E" w:rsidP="00452613">
            <w:pPr>
              <w:jc w:val="both"/>
              <w:rPr>
                <w:ins w:id="12172" w:author="Chen Liao" w:date="2021-03-29T17:57:00Z"/>
                <w:sz w:val="21"/>
                <w:szCs w:val="21"/>
                <w:rPrChange w:id="12173" w:author="Chen Liao" w:date="2021-03-29T18:57:00Z">
                  <w:rPr>
                    <w:ins w:id="12174" w:author="Chen Liao" w:date="2021-03-29T17:57:00Z"/>
                    <w:sz w:val="22"/>
                    <w:szCs w:val="22"/>
                  </w:rPr>
                </w:rPrChange>
              </w:rPr>
              <w:pPrChange w:id="12175" w:author="Chen Liao" w:date="2021-03-29T18:59:00Z">
                <w:pPr>
                  <w:jc w:val="both"/>
                </w:pPr>
              </w:pPrChange>
            </w:pPr>
            <w:ins w:id="12176" w:author="Chen Liao" w:date="2021-03-29T17:57:00Z">
              <w:r w:rsidRPr="00536B5F">
                <w:rPr>
                  <w:rPrChange w:id="12177" w:author="Chen Liao" w:date="2021-03-29T18:58:00Z">
                    <w:rPr>
                      <w:sz w:val="22"/>
                      <w:szCs w:val="22"/>
                    </w:rPr>
                  </w:rPrChange>
                </w:rPr>
                <w:t>Eq. (3)</w:t>
              </w:r>
            </w:ins>
          </w:p>
        </w:tc>
      </w:tr>
    </w:tbl>
    <w:p w14:paraId="6A4CA84F" w14:textId="77777777" w:rsidR="006D6D2E" w:rsidRPr="002B6EEC" w:rsidRDefault="006D6D2E" w:rsidP="006D6D2E">
      <w:pPr>
        <w:jc w:val="both"/>
        <w:rPr>
          <w:ins w:id="12178" w:author="Chen Liao" w:date="2021-03-29T17:57:00Z"/>
          <w:sz w:val="21"/>
          <w:szCs w:val="21"/>
          <w:rPrChange w:id="12179" w:author="Chen Liao" w:date="2021-03-29T18:57:00Z">
            <w:rPr>
              <w:ins w:id="12180" w:author="Chen Liao" w:date="2021-03-29T17:57:00Z"/>
              <w:sz w:val="22"/>
              <w:szCs w:val="22"/>
            </w:rPr>
          </w:rPrChange>
        </w:rPr>
      </w:pPr>
    </w:p>
    <w:p w14:paraId="174D8395" w14:textId="19E1BBFD" w:rsidR="00EF0ACE" w:rsidRPr="002B6EEC" w:rsidRDefault="006D6D2E" w:rsidP="006D6D2E">
      <w:pPr>
        <w:pStyle w:val="paragraph"/>
        <w:spacing w:before="0" w:beforeAutospacing="0" w:after="0" w:afterAutospacing="0"/>
        <w:jc w:val="both"/>
        <w:rPr>
          <w:ins w:id="12181" w:author="Chen Liao" w:date="2021-03-29T09:05:00Z"/>
          <w:rFonts w:ascii="Times New Roman" w:eastAsia="Times New Roman" w:hAnsi="Times New Roman" w:cs="Times New Roman"/>
          <w:color w:val="000000"/>
          <w:sz w:val="22"/>
          <w:szCs w:val="22"/>
          <w:rPrChange w:id="12182" w:author="Chen Liao" w:date="2021-03-29T18:57:00Z">
            <w:rPr>
              <w:ins w:id="12183" w:author="Chen Liao" w:date="2021-03-29T09:05:00Z"/>
              <w:rFonts w:ascii="Times New Roman" w:eastAsia="Times New Roman" w:hAnsi="Times New Roman" w:cs="Times New Roman"/>
              <w:color w:val="000000"/>
            </w:rPr>
          </w:rPrChange>
        </w:rPr>
      </w:pPr>
      <w:ins w:id="12184" w:author="Chen Liao" w:date="2021-03-29T17:57:00Z">
        <w:r w:rsidRPr="002B6EEC">
          <w:rPr>
            <w:sz w:val="21"/>
            <w:szCs w:val="21"/>
            <w:rPrChange w:id="12185" w:author="Chen Liao" w:date="2021-03-29T18:57:00Z">
              <w:rPr>
                <w:sz w:val="22"/>
                <w:szCs w:val="22"/>
              </w:rPr>
            </w:rPrChange>
          </w:rPr>
          <w:t xml:space="preserve">Eq. (3) can be solved by penalized linear regression to avoid overfitting. Using simplified notations for Eq. (3), i.e., </w:t>
        </w:r>
      </w:ins>
      <m:oMath>
        <m:sSub>
          <m:sSubPr>
            <m:ctrlPr>
              <w:ins w:id="12186" w:author="Chen Liao" w:date="2021-03-29T17:57:00Z">
                <w:rPr>
                  <w:rFonts w:ascii="Cambria Math" w:hAnsi="Cambria Math"/>
                  <w:sz w:val="21"/>
                  <w:szCs w:val="21"/>
                  <w:rPrChange w:id="12187" w:author="Chen Liao" w:date="2021-03-29T18:57:00Z">
                    <w:rPr>
                      <w:rFonts w:ascii="Cambria Math" w:hAnsi="Cambria Math"/>
                      <w:sz w:val="22"/>
                      <w:szCs w:val="22"/>
                    </w:rPr>
                  </w:rPrChange>
                </w:rPr>
              </w:ins>
            </m:ctrlPr>
          </m:sSubPr>
          <m:e>
            <m:r>
              <w:ins w:id="12188" w:author="Chen Liao" w:date="2021-03-29T17:57:00Z">
                <m:rPr>
                  <m:lit/>
                  <m:nor/>
                </m:rPr>
                <w:rPr>
                  <w:rFonts w:ascii="Cambria Math" w:hAnsi="Cambria Math"/>
                  <w:b/>
                  <w:bCs/>
                  <w:sz w:val="21"/>
                  <w:szCs w:val="21"/>
                  <w:rPrChange w:id="12189" w:author="Chen Liao" w:date="2021-03-29T18:57:00Z">
                    <w:rPr>
                      <w:rFonts w:ascii="Cambria Math" w:hAnsi="Cambria Math"/>
                      <w:b/>
                      <w:bCs/>
                      <w:sz w:val="22"/>
                      <w:szCs w:val="22"/>
                    </w:rPr>
                  </w:rPrChange>
                </w:rPr>
                <m:t>Y</m:t>
              </w:ins>
            </m:r>
          </m:e>
          <m:sub>
            <m:r>
              <w:ins w:id="12190" w:author="Chen Liao" w:date="2021-03-29T17:57:00Z">
                <w:rPr>
                  <w:rFonts w:ascii="Cambria Math" w:hAnsi="Cambria Math"/>
                  <w:sz w:val="21"/>
                  <w:szCs w:val="21"/>
                  <w:rPrChange w:id="12191" w:author="Chen Liao" w:date="2021-03-29T18:57:00Z">
                    <w:rPr>
                      <w:rFonts w:ascii="Cambria Math" w:hAnsi="Cambria Math"/>
                      <w:sz w:val="22"/>
                      <w:szCs w:val="22"/>
                    </w:rPr>
                  </w:rPrChange>
                </w:rPr>
                <m:t>k</m:t>
              </w:ins>
            </m:r>
          </m:sub>
        </m:sSub>
        <m:r>
          <w:ins w:id="12192" w:author="Chen Liao" w:date="2021-03-29T17:57:00Z">
            <w:rPr>
              <w:rFonts w:ascii="Cambria Math" w:hAnsi="Cambria Math"/>
              <w:sz w:val="21"/>
              <w:szCs w:val="21"/>
              <w:rPrChange w:id="12193" w:author="Chen Liao" w:date="2021-03-29T18:57:00Z">
                <w:rPr>
                  <w:rFonts w:ascii="Cambria Math" w:hAnsi="Cambria Math"/>
                  <w:sz w:val="22"/>
                  <w:szCs w:val="22"/>
                </w:rPr>
              </w:rPrChange>
            </w:rPr>
            <m:t>=</m:t>
          </w:ins>
        </m:r>
        <m:sSub>
          <m:sSubPr>
            <m:ctrlPr>
              <w:ins w:id="12194" w:author="Chen Liao" w:date="2021-03-29T17:57:00Z">
                <w:rPr>
                  <w:rFonts w:ascii="Cambria Math" w:hAnsi="Cambria Math"/>
                  <w:sz w:val="21"/>
                  <w:szCs w:val="21"/>
                  <w:rPrChange w:id="12195" w:author="Chen Liao" w:date="2021-03-29T18:57:00Z">
                    <w:rPr>
                      <w:rFonts w:ascii="Cambria Math" w:hAnsi="Cambria Math"/>
                      <w:sz w:val="22"/>
                      <w:szCs w:val="22"/>
                    </w:rPr>
                  </w:rPrChange>
                </w:rPr>
              </w:ins>
            </m:ctrlPr>
          </m:sSubPr>
          <m:e>
            <m:r>
              <w:ins w:id="12196" w:author="Chen Liao" w:date="2021-03-29T17:57:00Z">
                <m:rPr>
                  <m:lit/>
                  <m:nor/>
                </m:rPr>
                <w:rPr>
                  <w:rFonts w:ascii="Cambria Math" w:hAnsi="Cambria Math"/>
                  <w:b/>
                  <w:bCs/>
                  <w:sz w:val="21"/>
                  <w:szCs w:val="21"/>
                  <w:rPrChange w:id="12197" w:author="Chen Liao" w:date="2021-03-29T18:57:00Z">
                    <w:rPr>
                      <w:rFonts w:ascii="Cambria Math" w:hAnsi="Cambria Math"/>
                      <w:b/>
                      <w:bCs/>
                      <w:sz w:val="22"/>
                      <w:szCs w:val="22"/>
                    </w:rPr>
                  </w:rPrChange>
                </w:rPr>
                <m:t>D</m:t>
              </w:ins>
            </m:r>
          </m:e>
          <m:sub>
            <m:r>
              <w:ins w:id="12198" w:author="Chen Liao" w:date="2021-03-29T17:57:00Z">
                <w:rPr>
                  <w:rFonts w:ascii="Cambria Math" w:hAnsi="Cambria Math"/>
                  <w:sz w:val="21"/>
                  <w:szCs w:val="21"/>
                  <w:rPrChange w:id="12199" w:author="Chen Liao" w:date="2021-03-29T18:57:00Z">
                    <w:rPr>
                      <w:rFonts w:ascii="Cambria Math" w:hAnsi="Cambria Math"/>
                      <w:sz w:val="22"/>
                      <w:szCs w:val="22"/>
                    </w:rPr>
                  </w:rPrChange>
                </w:rPr>
                <m:t>k</m:t>
              </w:ins>
            </m:r>
          </m:sub>
        </m:sSub>
        <m:sSub>
          <m:sSubPr>
            <m:ctrlPr>
              <w:ins w:id="12200" w:author="Chen Liao" w:date="2021-03-29T17:57:00Z">
                <w:rPr>
                  <w:rFonts w:ascii="Cambria Math" w:hAnsi="Cambria Math"/>
                  <w:sz w:val="21"/>
                  <w:szCs w:val="21"/>
                  <w:rPrChange w:id="12201" w:author="Chen Liao" w:date="2021-03-29T18:57:00Z">
                    <w:rPr>
                      <w:rFonts w:ascii="Cambria Math" w:hAnsi="Cambria Math"/>
                      <w:sz w:val="22"/>
                      <w:szCs w:val="22"/>
                    </w:rPr>
                  </w:rPrChange>
                </w:rPr>
              </w:ins>
            </m:ctrlPr>
          </m:sSubPr>
          <m:e>
            <m:r>
              <w:ins w:id="12202" w:author="Chen Liao" w:date="2021-03-29T17:57:00Z">
                <m:rPr>
                  <m:lit/>
                  <m:nor/>
                </m:rPr>
                <w:rPr>
                  <w:rFonts w:ascii="Cambria Math" w:hAnsi="Cambria Math"/>
                  <w:b/>
                  <w:bCs/>
                  <w:sz w:val="21"/>
                  <w:szCs w:val="21"/>
                  <w:rPrChange w:id="12203" w:author="Chen Liao" w:date="2021-03-29T18:57:00Z">
                    <w:rPr>
                      <w:rFonts w:ascii="Cambria Math" w:hAnsi="Cambria Math"/>
                      <w:b/>
                      <w:bCs/>
                      <w:sz w:val="22"/>
                      <w:szCs w:val="22"/>
                    </w:rPr>
                  </w:rPrChange>
                </w:rPr>
                <m:t>X</m:t>
              </w:ins>
            </m:r>
          </m:e>
          <m:sub>
            <m:r>
              <w:ins w:id="12204" w:author="Chen Liao" w:date="2021-03-29T17:57:00Z">
                <w:rPr>
                  <w:rFonts w:ascii="Cambria Math" w:hAnsi="Cambria Math"/>
                  <w:sz w:val="21"/>
                  <w:szCs w:val="21"/>
                  <w:rPrChange w:id="12205" w:author="Chen Liao" w:date="2021-03-29T18:57:00Z">
                    <w:rPr>
                      <w:rFonts w:ascii="Cambria Math" w:hAnsi="Cambria Math"/>
                      <w:sz w:val="22"/>
                      <w:szCs w:val="22"/>
                    </w:rPr>
                  </w:rPrChange>
                </w:rPr>
                <m:t>k</m:t>
              </w:ins>
            </m:r>
          </m:sub>
        </m:sSub>
      </m:oMath>
      <w:ins w:id="12206" w:author="Chen Liao" w:date="2021-03-29T17:57:00Z">
        <w:r w:rsidRPr="002B6EEC">
          <w:rPr>
            <w:sz w:val="21"/>
            <w:szCs w:val="21"/>
            <w:rPrChange w:id="12207" w:author="Chen Liao" w:date="2021-03-29T18:57:00Z">
              <w:rPr>
                <w:sz w:val="22"/>
                <w:szCs w:val="22"/>
              </w:rPr>
            </w:rPrChange>
          </w:rPr>
          <w:t xml:space="preserve">, we solved the following ridge regression for each given </w:t>
        </w:r>
      </w:ins>
      <w:ins w:id="12208" w:author="Chen Liao" w:date="2021-03-29T17:53:00Z">
        <w:r w:rsidRPr="002B6EEC">
          <w:rPr>
            <w:rFonts w:ascii="Times New Roman" w:eastAsia="Times New Roman" w:hAnsi="Times New Roman" w:cs="Times New Roman"/>
            <w:color w:val="000000"/>
            <w:sz w:val="22"/>
            <w:szCs w:val="22"/>
            <w:rPrChange w:id="12209" w:author="Chen Liao" w:date="2021-03-29T18:57:00Z">
              <w:rPr>
                <w:rFonts w:ascii="Times New Roman" w:eastAsia="Times New Roman" w:hAnsi="Times New Roman" w:cs="Times New Roman"/>
                <w:color w:val="000000"/>
              </w:rPr>
            </w:rPrChange>
          </w:rPr>
          <w:t>Suppose</w:t>
        </w:r>
      </w:ins>
      <w:ins w:id="12210" w:author="Chen Liao" w:date="2021-03-29T17:16:00Z">
        <w:r w:rsidR="008464DF" w:rsidRPr="002B6EEC">
          <w:rPr>
            <w:rFonts w:ascii="Times New Roman" w:eastAsia="Times New Roman" w:hAnsi="Times New Roman" w:cs="Times New Roman"/>
            <w:color w:val="000000"/>
            <w:sz w:val="22"/>
            <w:szCs w:val="22"/>
            <w:rPrChange w:id="12211" w:author="Chen Liao" w:date="2021-03-29T18:57:00Z">
              <w:rPr>
                <w:rFonts w:ascii="Times New Roman" w:eastAsia="Times New Roman" w:hAnsi="Times New Roman" w:cs="Times New Roman"/>
                <w:color w:val="000000"/>
              </w:rPr>
            </w:rPrChange>
          </w:rPr>
          <w:t xml:space="preserve"> </w:t>
        </w:r>
      </w:ins>
      <w:ins w:id="12212" w:author="Chen Liao" w:date="2021-03-29T17:49:00Z">
        <w:r w:rsidR="00891CF6" w:rsidRPr="002B6EEC">
          <w:rPr>
            <w:rFonts w:ascii="Times New Roman" w:eastAsia="Times New Roman" w:hAnsi="Times New Roman" w:cs="Times New Roman"/>
            <w:color w:val="000000"/>
            <w:sz w:val="22"/>
            <w:szCs w:val="22"/>
            <w:rPrChange w:id="12213" w:author="Chen Liao" w:date="2021-03-29T18:57:00Z">
              <w:rPr>
                <w:rFonts w:ascii="Times New Roman" w:eastAsia="Times New Roman" w:hAnsi="Times New Roman" w:cs="Times New Roman"/>
                <w:color w:val="000000"/>
              </w:rPr>
            </w:rPrChange>
          </w:rPr>
          <w:t xml:space="preserve">our model has </w:t>
        </w:r>
      </w:ins>
      <m:oMath>
        <m:r>
          <w:ins w:id="12214" w:author="Chen Liao" w:date="2021-03-29T17:16:00Z">
            <w:rPr>
              <w:rFonts w:ascii="Cambria Math" w:eastAsia="Times New Roman" w:hAnsi="Cambria Math" w:cs="Times New Roman"/>
              <w:color w:val="000000"/>
              <w:sz w:val="22"/>
              <w:szCs w:val="22"/>
              <w:rPrChange w:id="12215" w:author="Chen Liao" w:date="2021-03-29T18:57:00Z">
                <w:rPr>
                  <w:rFonts w:ascii="Cambria Math" w:eastAsia="Times New Roman" w:hAnsi="Cambria Math" w:cs="Times New Roman"/>
                  <w:color w:val="000000"/>
                </w:rPr>
              </w:rPrChange>
            </w:rPr>
            <m:t>m</m:t>
          </w:ins>
        </m:r>
      </m:oMath>
      <w:ins w:id="12216" w:author="Chen Liao" w:date="2021-03-29T17:49:00Z">
        <w:r w:rsidR="00891CF6" w:rsidRPr="002B6EEC">
          <w:rPr>
            <w:rFonts w:ascii="Times New Roman" w:eastAsia="Times New Roman" w:hAnsi="Times New Roman" w:cs="Times New Roman"/>
            <w:color w:val="000000"/>
            <w:sz w:val="22"/>
            <w:szCs w:val="22"/>
            <w:rPrChange w:id="12217" w:author="Chen Liao" w:date="2021-03-29T18:57:00Z">
              <w:rPr>
                <w:rFonts w:ascii="Times New Roman" w:eastAsia="Times New Roman" w:hAnsi="Times New Roman" w:cs="Times New Roman"/>
                <w:color w:val="000000"/>
              </w:rPr>
            </w:rPrChange>
          </w:rPr>
          <w:t xml:space="preserve"> </w:t>
        </w:r>
      </w:ins>
      <w:ins w:id="12218" w:author="Chen Liao" w:date="2021-03-29T17:16:00Z">
        <w:r w:rsidR="008464DF" w:rsidRPr="002B6EEC">
          <w:rPr>
            <w:rFonts w:ascii="Times New Roman" w:eastAsia="Times New Roman" w:hAnsi="Times New Roman" w:cs="Times New Roman"/>
            <w:color w:val="000000"/>
            <w:sz w:val="22"/>
            <w:szCs w:val="22"/>
            <w:rPrChange w:id="12219" w:author="Chen Liao" w:date="2021-03-29T18:57:00Z">
              <w:rPr>
                <w:rFonts w:ascii="Times New Roman" w:eastAsia="Times New Roman" w:hAnsi="Times New Roman" w:cs="Times New Roman"/>
                <w:color w:val="000000"/>
              </w:rPr>
            </w:rPrChange>
          </w:rPr>
          <w:t>bacterial taxa</w:t>
        </w:r>
      </w:ins>
      <w:ins w:id="12220" w:author="Chen Liao" w:date="2021-03-29T17:52:00Z">
        <w:r w:rsidRPr="002B6EEC">
          <w:rPr>
            <w:rFonts w:ascii="Times New Roman" w:eastAsia="Times New Roman" w:hAnsi="Times New Roman" w:cs="Times New Roman"/>
            <w:color w:val="000000"/>
            <w:sz w:val="22"/>
            <w:szCs w:val="22"/>
            <w:rPrChange w:id="12221" w:author="Chen Liao" w:date="2021-03-29T18:57:00Z">
              <w:rPr>
                <w:rFonts w:ascii="Times New Roman" w:eastAsia="Times New Roman" w:hAnsi="Times New Roman" w:cs="Times New Roman"/>
                <w:color w:val="000000"/>
              </w:rPr>
            </w:rPrChange>
          </w:rPr>
          <w:t xml:space="preserve"> </w:t>
        </w:r>
      </w:ins>
      <w:ins w:id="12222" w:author="Chen Liao" w:date="2021-03-29T17:50:00Z">
        <w:r w:rsidR="00891CF6" w:rsidRPr="002B6EEC">
          <w:rPr>
            <w:rFonts w:ascii="Times New Roman" w:eastAsia="Times New Roman" w:hAnsi="Times New Roman" w:cs="Times New Roman"/>
            <w:color w:val="000000"/>
            <w:sz w:val="22"/>
            <w:szCs w:val="22"/>
            <w:rPrChange w:id="12223" w:author="Chen Liao" w:date="2021-03-29T18:57:00Z">
              <w:rPr>
                <w:rFonts w:ascii="Times New Roman" w:eastAsia="Times New Roman" w:hAnsi="Times New Roman" w:cs="Times New Roman"/>
                <w:color w:val="000000"/>
              </w:rPr>
            </w:rPrChange>
          </w:rPr>
          <w:t xml:space="preserve">whose absolute abundance </w:t>
        </w:r>
      </w:ins>
      <m:oMath>
        <m:sSub>
          <m:sSubPr>
            <m:ctrlPr>
              <w:ins w:id="12224" w:author="Chen Liao" w:date="2021-03-29T17:50:00Z">
                <w:rPr>
                  <w:rFonts w:ascii="Cambria Math" w:eastAsia="Times New Roman" w:hAnsi="Cambria Math" w:cs="Times New Roman"/>
                  <w:i/>
                  <w:color w:val="000000"/>
                  <w:sz w:val="22"/>
                  <w:szCs w:val="22"/>
                  <w:rPrChange w:id="12225" w:author="Chen Liao" w:date="2021-03-29T18:57:00Z">
                    <w:rPr>
                      <w:rFonts w:ascii="Cambria Math" w:eastAsia="Times New Roman" w:hAnsi="Cambria Math" w:cs="Times New Roman"/>
                      <w:i/>
                      <w:color w:val="000000"/>
                    </w:rPr>
                  </w:rPrChange>
                </w:rPr>
              </w:ins>
            </m:ctrlPr>
          </m:sSubPr>
          <m:e>
            <m:r>
              <w:ins w:id="12226" w:author="Chen Liao" w:date="2021-03-29T17:50:00Z">
                <w:rPr>
                  <w:rFonts w:ascii="Cambria Math" w:eastAsia="Times New Roman" w:hAnsi="Cambria Math" w:cs="Times New Roman"/>
                  <w:color w:val="000000"/>
                  <w:sz w:val="22"/>
                  <w:szCs w:val="22"/>
                  <w:rPrChange w:id="12227" w:author="Chen Liao" w:date="2021-03-29T18:57:00Z">
                    <w:rPr>
                      <w:rFonts w:ascii="Cambria Math" w:eastAsia="Times New Roman" w:hAnsi="Cambria Math" w:cs="Times New Roman"/>
                      <w:color w:val="000000"/>
                    </w:rPr>
                  </w:rPrChange>
                </w:rPr>
                <m:t>x</m:t>
              </w:ins>
            </m:r>
          </m:e>
          <m:sub>
            <m:r>
              <w:ins w:id="12228" w:author="Chen Liao" w:date="2021-03-29T17:52:00Z">
                <w:rPr>
                  <w:rFonts w:ascii="Cambria Math" w:eastAsia="Times New Roman" w:hAnsi="Cambria Math" w:cs="Times New Roman"/>
                  <w:color w:val="000000"/>
                  <w:sz w:val="22"/>
                  <w:szCs w:val="22"/>
                  <w:rPrChange w:id="12229" w:author="Chen Liao" w:date="2021-03-29T18:57:00Z">
                    <w:rPr>
                      <w:rFonts w:ascii="Cambria Math" w:eastAsia="Times New Roman" w:hAnsi="Cambria Math" w:cs="Times New Roman"/>
                      <w:color w:val="000000"/>
                    </w:rPr>
                  </w:rPrChange>
                </w:rPr>
                <m:t>i</m:t>
              </w:ins>
            </m:r>
            <m:r>
              <w:ins w:id="12230" w:author="Chen Liao" w:date="2021-03-29T17:54:00Z">
                <w:rPr>
                  <w:rFonts w:ascii="Cambria Math" w:eastAsia="Times New Roman" w:hAnsi="Cambria Math" w:cs="Times New Roman"/>
                  <w:color w:val="000000"/>
                  <w:sz w:val="22"/>
                  <w:szCs w:val="22"/>
                  <w:rPrChange w:id="12231" w:author="Chen Liao" w:date="2021-03-29T18:57:00Z">
                    <w:rPr>
                      <w:rFonts w:ascii="Cambria Math" w:eastAsia="Times New Roman" w:hAnsi="Cambria Math" w:cs="Times New Roman"/>
                      <w:color w:val="000000"/>
                    </w:rPr>
                  </w:rPrChange>
                </w:rPr>
                <m:t>jk</m:t>
              </w:ins>
            </m:r>
          </m:sub>
        </m:sSub>
      </m:oMath>
      <w:ins w:id="12232" w:author="Chen Liao" w:date="2021-03-29T17:16:00Z">
        <w:r w:rsidR="008464DF" w:rsidRPr="002B6EEC">
          <w:rPr>
            <w:rFonts w:ascii="Times New Roman" w:eastAsia="Times New Roman" w:hAnsi="Times New Roman" w:cs="Times New Roman"/>
            <w:color w:val="000000"/>
            <w:sz w:val="22"/>
            <w:szCs w:val="22"/>
            <w:rPrChange w:id="12233" w:author="Chen Liao" w:date="2021-03-29T18:57:00Z">
              <w:rPr>
                <w:rFonts w:ascii="Times New Roman" w:eastAsia="Times New Roman" w:hAnsi="Times New Roman" w:cs="Times New Roman"/>
                <w:color w:val="000000"/>
              </w:rPr>
            </w:rPrChange>
          </w:rPr>
          <w:t xml:space="preserve"> </w:t>
        </w:r>
      </w:ins>
      <w:ins w:id="12234" w:author="Chen Liao" w:date="2021-03-29T17:50:00Z">
        <w:r w:rsidR="00891CF6" w:rsidRPr="002B6EEC">
          <w:rPr>
            <w:rFonts w:ascii="Times New Roman" w:eastAsia="Times New Roman" w:hAnsi="Times New Roman" w:cs="Times New Roman"/>
            <w:color w:val="000000"/>
            <w:sz w:val="22"/>
            <w:szCs w:val="22"/>
            <w:rPrChange w:id="12235" w:author="Chen Liao" w:date="2021-03-29T18:57:00Z">
              <w:rPr>
                <w:rFonts w:ascii="Times New Roman" w:eastAsia="Times New Roman" w:hAnsi="Times New Roman" w:cs="Times New Roman"/>
                <w:color w:val="000000"/>
              </w:rPr>
            </w:rPrChange>
          </w:rPr>
          <w:t>w</w:t>
        </w:r>
      </w:ins>
      <w:ins w:id="12236" w:author="Chen Liao" w:date="2021-03-29T17:51:00Z">
        <w:r w:rsidR="00891CF6" w:rsidRPr="002B6EEC">
          <w:rPr>
            <w:rFonts w:ascii="Times New Roman" w:eastAsia="Times New Roman" w:hAnsi="Times New Roman" w:cs="Times New Roman"/>
            <w:color w:val="000000"/>
            <w:sz w:val="22"/>
            <w:szCs w:val="22"/>
            <w:rPrChange w:id="12237" w:author="Chen Liao" w:date="2021-03-29T18:57:00Z">
              <w:rPr>
                <w:rFonts w:ascii="Times New Roman" w:eastAsia="Times New Roman" w:hAnsi="Times New Roman" w:cs="Times New Roman"/>
                <w:color w:val="000000"/>
              </w:rPr>
            </w:rPrChange>
          </w:rPr>
          <w:t xml:space="preserve">as measured at </w:t>
        </w:r>
      </w:ins>
      <m:oMath>
        <m:r>
          <w:ins w:id="12238" w:author="Chen Liao" w:date="2021-03-29T17:16:00Z">
            <w:rPr>
              <w:rFonts w:ascii="Cambria Math" w:eastAsia="Times New Roman" w:hAnsi="Cambria Math" w:cs="Times New Roman"/>
              <w:color w:val="000000"/>
              <w:sz w:val="22"/>
              <w:szCs w:val="22"/>
              <w:rPrChange w:id="12239" w:author="Chen Liao" w:date="2021-03-29T18:57:00Z">
                <w:rPr>
                  <w:rFonts w:ascii="Cambria Math" w:eastAsia="Times New Roman" w:hAnsi="Cambria Math" w:cs="Times New Roman"/>
                  <w:color w:val="000000"/>
                </w:rPr>
              </w:rPrChange>
            </w:rPr>
            <m:t>n</m:t>
          </w:ins>
        </m:r>
      </m:oMath>
      <w:ins w:id="12240" w:author="Chen Liao" w:date="2021-03-29T17:16:00Z">
        <w:r w:rsidR="008464DF" w:rsidRPr="002B6EEC">
          <w:rPr>
            <w:rFonts w:ascii="Times New Roman" w:eastAsia="Times New Roman" w:hAnsi="Times New Roman" w:cs="Times New Roman"/>
            <w:color w:val="000000"/>
            <w:sz w:val="22"/>
            <w:szCs w:val="22"/>
            <w:rPrChange w:id="12241" w:author="Chen Liao" w:date="2021-03-29T18:57:00Z">
              <w:rPr>
                <w:rFonts w:ascii="Times New Roman" w:eastAsia="Times New Roman" w:hAnsi="Times New Roman" w:cs="Times New Roman"/>
                <w:color w:val="000000"/>
              </w:rPr>
            </w:rPrChange>
          </w:rPr>
          <w:t xml:space="preserve"> </w:t>
        </w:r>
      </w:ins>
      <w:ins w:id="12242" w:author="Chen Liao" w:date="2021-03-29T17:52:00Z">
        <w:r w:rsidRPr="002B6EEC">
          <w:rPr>
            <w:rFonts w:ascii="Times New Roman" w:eastAsia="Times New Roman" w:hAnsi="Times New Roman" w:cs="Times New Roman"/>
            <w:color w:val="000000"/>
            <w:sz w:val="22"/>
            <w:szCs w:val="22"/>
            <w:rPrChange w:id="12243" w:author="Chen Liao" w:date="2021-03-29T18:57:00Z">
              <w:rPr>
                <w:rFonts w:ascii="Times New Roman" w:eastAsia="Times New Roman" w:hAnsi="Times New Roman" w:cs="Times New Roman"/>
                <w:color w:val="000000"/>
              </w:rPr>
            </w:rPrChange>
          </w:rPr>
          <w:t xml:space="preserve">distinct </w:t>
        </w:r>
      </w:ins>
      <w:ins w:id="12244" w:author="Chen Liao" w:date="2021-03-29T17:16:00Z">
        <w:r w:rsidR="008464DF" w:rsidRPr="002B6EEC">
          <w:rPr>
            <w:rFonts w:ascii="Times New Roman" w:eastAsia="Times New Roman" w:hAnsi="Times New Roman" w:cs="Times New Roman"/>
            <w:color w:val="000000"/>
            <w:sz w:val="22"/>
            <w:szCs w:val="22"/>
            <w:rPrChange w:id="12245" w:author="Chen Liao" w:date="2021-03-29T18:57:00Z">
              <w:rPr>
                <w:rFonts w:ascii="Times New Roman" w:eastAsia="Times New Roman" w:hAnsi="Times New Roman" w:cs="Times New Roman"/>
                <w:color w:val="000000"/>
              </w:rPr>
            </w:rPrChange>
          </w:rPr>
          <w:t xml:space="preserve">time points </w:t>
        </w:r>
      </w:ins>
      <w:ins w:id="12246" w:author="Chen Liao" w:date="2021-03-29T17:51:00Z">
        <w:r w:rsidR="00891CF6" w:rsidRPr="002B6EEC">
          <w:rPr>
            <w:rFonts w:ascii="Times New Roman" w:eastAsia="Times New Roman" w:hAnsi="Times New Roman" w:cs="Times New Roman"/>
            <w:color w:val="000000"/>
            <w:sz w:val="22"/>
            <w:szCs w:val="22"/>
            <w:rPrChange w:id="12247" w:author="Chen Liao" w:date="2021-03-29T18:57:00Z">
              <w:rPr>
                <w:rFonts w:ascii="Times New Roman" w:eastAsia="Times New Roman" w:hAnsi="Times New Roman" w:cs="Times New Roman"/>
                <w:color w:val="000000"/>
              </w:rPr>
            </w:rPrChange>
          </w:rPr>
          <w:t>in</w:t>
        </w:r>
      </w:ins>
      <w:ins w:id="12248" w:author="Chen Liao" w:date="2021-03-29T17:16:00Z">
        <w:r w:rsidR="008464DF" w:rsidRPr="002B6EEC">
          <w:rPr>
            <w:rFonts w:ascii="Times New Roman" w:eastAsia="Times New Roman" w:hAnsi="Times New Roman" w:cs="Times New Roman"/>
            <w:color w:val="000000"/>
            <w:sz w:val="22"/>
            <w:szCs w:val="22"/>
            <w:rPrChange w:id="12249" w:author="Chen Liao" w:date="2021-03-29T18:57:00Z">
              <w:rPr>
                <w:rFonts w:ascii="Times New Roman" w:eastAsia="Times New Roman" w:hAnsi="Times New Roman" w:cs="Times New Roman"/>
                <w:color w:val="000000"/>
              </w:rPr>
            </w:rPrChange>
          </w:rPr>
          <w:t xml:space="preserve"> </w:t>
        </w:r>
      </w:ins>
      <m:oMath>
        <m:r>
          <w:ins w:id="12250" w:author="Chen Liao" w:date="2021-03-29T17:16:00Z">
            <w:rPr>
              <w:rFonts w:ascii="Cambria Math" w:eastAsia="Times New Roman" w:hAnsi="Cambria Math" w:cs="Times New Roman"/>
              <w:color w:val="000000"/>
              <w:sz w:val="22"/>
              <w:szCs w:val="22"/>
              <w:rPrChange w:id="12251" w:author="Chen Liao" w:date="2021-03-29T18:57:00Z">
                <w:rPr>
                  <w:rFonts w:ascii="Cambria Math" w:eastAsia="Times New Roman" w:hAnsi="Cambria Math" w:cs="Times New Roman"/>
                  <w:color w:val="000000"/>
                </w:rPr>
              </w:rPrChange>
            </w:rPr>
            <m:t>p</m:t>
          </w:ins>
        </m:r>
      </m:oMath>
      <w:ins w:id="12252" w:author="Chen Liao" w:date="2021-03-29T17:16:00Z">
        <w:r w:rsidR="008464DF" w:rsidRPr="002B6EEC">
          <w:rPr>
            <w:rFonts w:ascii="Times New Roman" w:eastAsia="Times New Roman" w:hAnsi="Times New Roman" w:cs="Times New Roman"/>
            <w:color w:val="000000"/>
            <w:sz w:val="22"/>
            <w:szCs w:val="22"/>
            <w:rPrChange w:id="12253" w:author="Chen Liao" w:date="2021-03-29T18:57:00Z">
              <w:rPr>
                <w:rFonts w:ascii="Times New Roman" w:eastAsia="Times New Roman" w:hAnsi="Times New Roman" w:cs="Times New Roman"/>
                <w:color w:val="000000"/>
              </w:rPr>
            </w:rPrChange>
          </w:rPr>
          <w:t xml:space="preserve"> mice</w:t>
        </w:r>
      </w:ins>
      <w:ins w:id="12254" w:author="Chen Liao" w:date="2021-03-29T17:17:00Z">
        <w:r w:rsidR="008464DF" w:rsidRPr="002B6EEC">
          <w:rPr>
            <w:rFonts w:ascii="Times New Roman" w:eastAsia="Times New Roman" w:hAnsi="Times New Roman" w:cs="Times New Roman"/>
            <w:color w:val="000000"/>
            <w:sz w:val="22"/>
            <w:szCs w:val="22"/>
            <w:rPrChange w:id="12255" w:author="Chen Liao" w:date="2021-03-29T18:57:00Z">
              <w:rPr>
                <w:rFonts w:ascii="Times New Roman" w:eastAsia="Times New Roman" w:hAnsi="Times New Roman" w:cs="Times New Roman"/>
                <w:color w:val="000000"/>
              </w:rPr>
            </w:rPrChange>
          </w:rPr>
          <w:t>. T</w:t>
        </w:r>
      </w:ins>
      <w:ins w:id="12256" w:author="Chen Liao" w:date="2021-03-29T08:58:00Z">
        <w:r w:rsidR="00B72635" w:rsidRPr="002B6EEC">
          <w:rPr>
            <w:rFonts w:ascii="Times New Roman" w:eastAsia="Times New Roman" w:hAnsi="Times New Roman" w:cs="Times New Roman"/>
            <w:color w:val="000000"/>
            <w:sz w:val="22"/>
            <w:szCs w:val="22"/>
            <w:rPrChange w:id="12257" w:author="Chen Liao" w:date="2021-03-29T18:57:00Z">
              <w:rPr>
                <w:rFonts w:ascii="Times New Roman" w:eastAsia="Times New Roman" w:hAnsi="Times New Roman" w:cs="Times New Roman"/>
                <w:color w:val="000000"/>
              </w:rPr>
            </w:rPrChange>
          </w:rPr>
          <w:t xml:space="preserve">he </w:t>
        </w:r>
      </w:ins>
      <w:proofErr w:type="spellStart"/>
      <w:ins w:id="12258" w:author="Chen Liao" w:date="2021-03-29T08:59:00Z">
        <w:r w:rsidR="00B72635" w:rsidRPr="002B6EEC">
          <w:rPr>
            <w:rFonts w:ascii="Times New Roman" w:eastAsia="Times New Roman" w:hAnsi="Times New Roman" w:cs="Times New Roman"/>
            <w:color w:val="000000"/>
            <w:sz w:val="22"/>
            <w:szCs w:val="22"/>
            <w:rPrChange w:id="12259" w:author="Chen Liao" w:date="2021-03-29T18:57:00Z">
              <w:rPr>
                <w:rFonts w:ascii="Times New Roman" w:eastAsia="Times New Roman" w:hAnsi="Times New Roman" w:cs="Times New Roman"/>
                <w:color w:val="000000"/>
              </w:rPr>
            </w:rPrChange>
          </w:rPr>
          <w:t>gLV</w:t>
        </w:r>
        <w:proofErr w:type="spellEnd"/>
        <w:r w:rsidR="00B72635" w:rsidRPr="002B6EEC">
          <w:rPr>
            <w:rFonts w:ascii="Times New Roman" w:eastAsia="Times New Roman" w:hAnsi="Times New Roman" w:cs="Times New Roman"/>
            <w:color w:val="000000"/>
            <w:sz w:val="22"/>
            <w:szCs w:val="22"/>
            <w:rPrChange w:id="12260" w:author="Chen Liao" w:date="2021-03-29T18:57:00Z">
              <w:rPr>
                <w:rFonts w:ascii="Times New Roman" w:eastAsia="Times New Roman" w:hAnsi="Times New Roman" w:cs="Times New Roman"/>
                <w:color w:val="000000"/>
              </w:rPr>
            </w:rPrChange>
          </w:rPr>
          <w:t xml:space="preserve"> model </w:t>
        </w:r>
      </w:ins>
      <w:ins w:id="12261" w:author="Chen Liao" w:date="2021-03-29T17:17:00Z">
        <w:r w:rsidR="008464DF" w:rsidRPr="002B6EEC">
          <w:rPr>
            <w:rFonts w:ascii="Times New Roman" w:eastAsia="Times New Roman" w:hAnsi="Times New Roman" w:cs="Times New Roman"/>
            <w:color w:val="000000"/>
            <w:sz w:val="22"/>
            <w:szCs w:val="22"/>
            <w:rPrChange w:id="12262" w:author="Chen Liao" w:date="2021-03-29T18:57:00Z">
              <w:rPr>
                <w:rFonts w:ascii="Times New Roman" w:eastAsia="Times New Roman" w:hAnsi="Times New Roman" w:cs="Times New Roman"/>
                <w:color w:val="000000"/>
              </w:rPr>
            </w:rPrChange>
          </w:rPr>
          <w:t xml:space="preserve">shown in </w:t>
        </w:r>
        <w:r w:rsidR="008464DF" w:rsidRPr="002B6EEC">
          <w:rPr>
            <w:rFonts w:ascii="Times New Roman" w:eastAsia="Times New Roman" w:hAnsi="Times New Roman" w:cs="Times New Roman"/>
            <w:color w:val="000000"/>
            <w:sz w:val="22"/>
            <w:szCs w:val="22"/>
            <w:highlight w:val="yellow"/>
            <w:rPrChange w:id="12263" w:author="Chen Liao" w:date="2021-03-29T18:57:00Z">
              <w:rPr>
                <w:rFonts w:ascii="Times New Roman" w:eastAsia="Times New Roman" w:hAnsi="Times New Roman" w:cs="Times New Roman"/>
                <w:color w:val="000000"/>
                <w:highlight w:val="yellow"/>
              </w:rPr>
            </w:rPrChange>
          </w:rPr>
          <w:t>Fig. 3C</w:t>
        </w:r>
        <w:r w:rsidR="008464DF" w:rsidRPr="002B6EEC">
          <w:rPr>
            <w:rFonts w:ascii="Times New Roman" w:eastAsia="Times New Roman" w:hAnsi="Times New Roman" w:cs="Times New Roman"/>
            <w:color w:val="000000"/>
            <w:sz w:val="22"/>
            <w:szCs w:val="22"/>
            <w:rPrChange w:id="12264" w:author="Chen Liao" w:date="2021-03-29T18:57:00Z">
              <w:rPr>
                <w:rFonts w:ascii="Times New Roman" w:eastAsia="Times New Roman" w:hAnsi="Times New Roman" w:cs="Times New Roman"/>
                <w:color w:val="000000"/>
              </w:rPr>
            </w:rPrChange>
          </w:rPr>
          <w:t xml:space="preserve"> </w:t>
        </w:r>
      </w:ins>
      <w:ins w:id="12265" w:author="Chen Liao" w:date="2021-03-29T08:59:00Z">
        <w:r w:rsidR="00B72635" w:rsidRPr="002B6EEC">
          <w:rPr>
            <w:rFonts w:ascii="Times New Roman" w:eastAsia="Times New Roman" w:hAnsi="Times New Roman" w:cs="Times New Roman"/>
            <w:color w:val="000000"/>
            <w:sz w:val="22"/>
            <w:szCs w:val="22"/>
            <w:rPrChange w:id="12266" w:author="Chen Liao" w:date="2021-03-29T18:57:00Z">
              <w:rPr>
                <w:rFonts w:ascii="Times New Roman" w:eastAsia="Times New Roman" w:hAnsi="Times New Roman" w:cs="Times New Roman"/>
                <w:color w:val="000000"/>
              </w:rPr>
            </w:rPrChange>
          </w:rPr>
          <w:t>was</w:t>
        </w:r>
      </w:ins>
      <w:ins w:id="12267" w:author="Chen Liao" w:date="2021-03-29T09:00:00Z">
        <w:r w:rsidR="00B72635" w:rsidRPr="002B6EEC">
          <w:rPr>
            <w:rFonts w:ascii="Times New Roman" w:eastAsia="Times New Roman" w:hAnsi="Times New Roman" w:cs="Times New Roman"/>
            <w:color w:val="000000"/>
            <w:sz w:val="22"/>
            <w:szCs w:val="22"/>
            <w:rPrChange w:id="12268" w:author="Chen Liao" w:date="2021-03-29T18:57:00Z">
              <w:rPr>
                <w:rFonts w:ascii="Times New Roman" w:eastAsia="Times New Roman" w:hAnsi="Times New Roman" w:cs="Times New Roman"/>
                <w:color w:val="000000"/>
              </w:rPr>
            </w:rPrChange>
          </w:rPr>
          <w:t xml:space="preserve"> </w:t>
        </w:r>
      </w:ins>
      <w:ins w:id="12269" w:author="Chen Liao" w:date="2021-03-29T09:05:00Z">
        <w:r w:rsidR="00B72635" w:rsidRPr="002B6EEC">
          <w:rPr>
            <w:rFonts w:ascii="Times New Roman" w:eastAsia="Times New Roman" w:hAnsi="Times New Roman" w:cs="Times New Roman"/>
            <w:color w:val="000000"/>
            <w:sz w:val="22"/>
            <w:szCs w:val="22"/>
            <w:rPrChange w:id="12270" w:author="Chen Liao" w:date="2021-03-29T18:57:00Z">
              <w:rPr>
                <w:rFonts w:ascii="Times New Roman" w:eastAsia="Times New Roman" w:hAnsi="Times New Roman" w:cs="Times New Roman"/>
                <w:color w:val="000000"/>
              </w:rPr>
            </w:rPrChange>
          </w:rPr>
          <w:t xml:space="preserve">first </w:t>
        </w:r>
      </w:ins>
      <w:ins w:id="12271" w:author="Chen Liao" w:date="2021-03-29T08:59:00Z">
        <w:r w:rsidR="00B72635" w:rsidRPr="002B6EEC">
          <w:rPr>
            <w:rFonts w:ascii="Times New Roman" w:eastAsia="Times New Roman" w:hAnsi="Times New Roman" w:cs="Times New Roman"/>
            <w:color w:val="000000"/>
            <w:sz w:val="22"/>
            <w:szCs w:val="22"/>
            <w:rPrChange w:id="12272" w:author="Chen Liao" w:date="2021-03-29T18:57:00Z">
              <w:rPr>
                <w:rFonts w:ascii="Times New Roman" w:eastAsia="Times New Roman" w:hAnsi="Times New Roman" w:cs="Times New Roman"/>
                <w:color w:val="000000"/>
              </w:rPr>
            </w:rPrChange>
          </w:rPr>
          <w:t>transformed into a matrix form</w:t>
        </w:r>
      </w:ins>
      <w:ins w:id="12273" w:author="Chen Liao" w:date="2021-03-29T17:06:00Z">
        <w:r w:rsidR="00CD02E8" w:rsidRPr="002B6EEC">
          <w:rPr>
            <w:rFonts w:ascii="Times New Roman" w:eastAsia="Times New Roman" w:hAnsi="Times New Roman" w:cs="Times New Roman"/>
            <w:color w:val="000000"/>
            <w:sz w:val="22"/>
            <w:szCs w:val="22"/>
            <w:rPrChange w:id="12274" w:author="Chen Liao" w:date="2021-03-29T18:57:00Z">
              <w:rPr>
                <w:rFonts w:ascii="Times New Roman" w:eastAsia="Times New Roman" w:hAnsi="Times New Roman" w:cs="Times New Roman"/>
                <w:color w:val="000000"/>
              </w:rPr>
            </w:rPrChange>
          </w:rPr>
          <w:t xml:space="preserve"> </w:t>
        </w:r>
      </w:ins>
      <m:oMath>
        <m:r>
          <w:ins w:id="12275" w:author="Chen Liao" w:date="2021-03-29T17:06:00Z">
            <m:rPr>
              <m:sty m:val="b"/>
            </m:rPr>
            <w:rPr>
              <w:rFonts w:ascii="Cambria Math" w:eastAsia="Times New Roman" w:hAnsi="Cambria Math" w:cs="Times New Roman"/>
              <w:color w:val="000000"/>
              <w:sz w:val="22"/>
              <w:szCs w:val="22"/>
              <w:rPrChange w:id="12276" w:author="Chen Liao" w:date="2021-03-29T18:57:00Z">
                <w:rPr>
                  <w:rFonts w:ascii="Cambria Math" w:eastAsia="Times New Roman" w:hAnsi="Cambria Math" w:cs="Times New Roman"/>
                  <w:color w:val="000000"/>
                </w:rPr>
              </w:rPrChange>
            </w:rPr>
            <m:t>Y=DK</m:t>
          </w:ins>
        </m:r>
      </m:oMath>
      <w:ins w:id="12277" w:author="Chen Liao" w:date="2021-03-29T17:15:00Z">
        <w:r w:rsidR="00CD02E8" w:rsidRPr="002B6EEC">
          <w:rPr>
            <w:rFonts w:ascii="Times New Roman" w:eastAsia="Times New Roman" w:hAnsi="Times New Roman" w:cs="Times New Roman"/>
            <w:color w:val="000000"/>
            <w:sz w:val="22"/>
            <w:szCs w:val="22"/>
            <w:rPrChange w:id="12278" w:author="Chen Liao" w:date="2021-03-29T18:57:00Z">
              <w:rPr>
                <w:rFonts w:ascii="Times New Roman" w:eastAsia="Times New Roman" w:hAnsi="Times New Roman" w:cs="Times New Roman"/>
                <w:color w:val="000000"/>
              </w:rPr>
            </w:rPrChange>
          </w:rPr>
          <w:t>:</w:t>
        </w:r>
      </w:ins>
      <w:ins w:id="12279" w:author="Chen Liao" w:date="2021-03-29T17:07:00Z">
        <w:r w:rsidR="00CD02E8" w:rsidRPr="002B6EEC">
          <w:rPr>
            <w:rFonts w:ascii="Times New Roman" w:eastAsia="Times New Roman" w:hAnsi="Times New Roman" w:cs="Times New Roman"/>
            <w:color w:val="000000"/>
            <w:sz w:val="22"/>
            <w:szCs w:val="22"/>
            <w:rPrChange w:id="12280" w:author="Chen Liao" w:date="2021-03-29T18:57:00Z">
              <w:rPr>
                <w:rFonts w:ascii="Times New Roman" w:eastAsia="Times New Roman" w:hAnsi="Times New Roman" w:cs="Times New Roman"/>
                <w:color w:val="000000"/>
              </w:rPr>
            </w:rPrChange>
          </w:rPr>
          <w:t xml:space="preserve"> </w:t>
        </w:r>
      </w:ins>
      <m:oMath>
        <m:r>
          <w:ins w:id="12281" w:author="Chen Liao" w:date="2021-03-29T17:07:00Z">
            <m:rPr>
              <m:sty m:val="b"/>
            </m:rPr>
            <w:rPr>
              <w:rFonts w:ascii="Cambria Math" w:eastAsia="Times New Roman" w:hAnsi="Cambria Math" w:cs="Times New Roman"/>
              <w:color w:val="000000"/>
              <w:sz w:val="22"/>
              <w:szCs w:val="22"/>
              <w:rPrChange w:id="12282" w:author="Chen Liao" w:date="2021-03-29T18:57:00Z">
                <w:rPr>
                  <w:rFonts w:ascii="Cambria Math" w:eastAsia="Times New Roman" w:hAnsi="Cambria Math" w:cs="Times New Roman"/>
                  <w:color w:val="000000"/>
                </w:rPr>
              </w:rPrChange>
            </w:rPr>
            <m:t>Y</m:t>
          </w:ins>
        </m:r>
      </m:oMath>
      <w:ins w:id="12283" w:author="Chen Liao" w:date="2021-03-29T17:07:00Z">
        <w:r w:rsidR="00CD02E8" w:rsidRPr="002B6EEC">
          <w:rPr>
            <w:rFonts w:ascii="Times New Roman" w:eastAsia="Times New Roman" w:hAnsi="Times New Roman" w:cs="Times New Roman"/>
            <w:color w:val="000000"/>
            <w:sz w:val="22"/>
            <w:szCs w:val="22"/>
            <w:rPrChange w:id="12284" w:author="Chen Liao" w:date="2021-03-29T18:57:00Z">
              <w:rPr>
                <w:rFonts w:ascii="Times New Roman" w:eastAsia="Times New Roman" w:hAnsi="Times New Roman" w:cs="Times New Roman"/>
                <w:color w:val="000000"/>
              </w:rPr>
            </w:rPrChange>
          </w:rPr>
          <w:t xml:space="preserve"> is a </w:t>
        </w:r>
      </w:ins>
      <m:oMath>
        <m:r>
          <w:ins w:id="12285" w:author="Chen Liao" w:date="2021-03-29T17:08:00Z">
            <w:rPr>
              <w:rFonts w:ascii="Cambria Math" w:eastAsia="Times New Roman" w:hAnsi="Cambria Math" w:cs="Times New Roman"/>
              <w:color w:val="000000"/>
              <w:sz w:val="22"/>
              <w:szCs w:val="22"/>
              <w:rPrChange w:id="12286" w:author="Chen Liao" w:date="2021-03-29T18:57:00Z">
                <w:rPr>
                  <w:rFonts w:ascii="Cambria Math" w:eastAsia="Times New Roman" w:hAnsi="Cambria Math" w:cs="Times New Roman"/>
                  <w:color w:val="000000"/>
                </w:rPr>
              </w:rPrChange>
            </w:rPr>
            <m:t>mn</m:t>
          </w:ins>
        </m:r>
        <m:r>
          <w:ins w:id="12287" w:author="Chen Liao" w:date="2021-03-29T17:10:00Z">
            <w:rPr>
              <w:rFonts w:ascii="Cambria Math" w:eastAsia="Times New Roman" w:hAnsi="Cambria Math" w:cs="Times New Roman"/>
              <w:color w:val="000000"/>
              <w:sz w:val="22"/>
              <w:szCs w:val="22"/>
              <w:rPrChange w:id="12288" w:author="Chen Liao" w:date="2021-03-29T18:57:00Z">
                <w:rPr>
                  <w:rFonts w:ascii="Cambria Math" w:eastAsia="Times New Roman" w:hAnsi="Cambria Math" w:cs="Times New Roman"/>
                  <w:color w:val="000000"/>
                </w:rPr>
              </w:rPrChange>
            </w:rPr>
            <m:t>p</m:t>
          </w:ins>
        </m:r>
      </m:oMath>
      <w:ins w:id="12289" w:author="Chen Liao" w:date="2021-03-29T17:17:00Z">
        <w:r w:rsidR="004D5C94" w:rsidRPr="002B6EEC">
          <w:rPr>
            <w:rFonts w:ascii="Times New Roman" w:eastAsia="Times New Roman" w:hAnsi="Times New Roman" w:cs="Times New Roman"/>
            <w:color w:val="000000"/>
            <w:sz w:val="22"/>
            <w:szCs w:val="22"/>
            <w:rPrChange w:id="12290" w:author="Chen Liao" w:date="2021-03-29T18:57:00Z">
              <w:rPr>
                <w:rFonts w:ascii="Times New Roman" w:eastAsia="Times New Roman" w:hAnsi="Times New Roman" w:cs="Times New Roman"/>
                <w:color w:val="000000"/>
              </w:rPr>
            </w:rPrChange>
          </w:rPr>
          <w:t>-</w:t>
        </w:r>
      </w:ins>
      <w:ins w:id="12291" w:author="Chen Liao" w:date="2021-03-29T17:08:00Z">
        <w:r w:rsidR="00CD02E8" w:rsidRPr="002B6EEC">
          <w:rPr>
            <w:rFonts w:ascii="Times New Roman" w:eastAsia="Times New Roman" w:hAnsi="Times New Roman" w:cs="Times New Roman"/>
            <w:color w:val="000000"/>
            <w:sz w:val="22"/>
            <w:szCs w:val="22"/>
            <w:rPrChange w:id="12292" w:author="Chen Liao" w:date="2021-03-29T18:57:00Z">
              <w:rPr>
                <w:rFonts w:ascii="Times New Roman" w:eastAsia="Times New Roman" w:hAnsi="Times New Roman" w:cs="Times New Roman"/>
                <w:color w:val="000000"/>
              </w:rPr>
            </w:rPrChange>
          </w:rPr>
          <w:t>b</w:t>
        </w:r>
      </w:ins>
      <w:ins w:id="12293" w:author="Chen Liao" w:date="2021-03-29T17:18:00Z">
        <w:r w:rsidR="00941C1B" w:rsidRPr="002B6EEC">
          <w:rPr>
            <w:rFonts w:ascii="Times New Roman" w:eastAsia="Times New Roman" w:hAnsi="Times New Roman" w:cs="Times New Roman"/>
            <w:color w:val="000000"/>
            <w:sz w:val="22"/>
            <w:szCs w:val="22"/>
            <w:rPrChange w:id="12294" w:author="Chen Liao" w:date="2021-03-29T18:57:00Z">
              <w:rPr>
                <w:rFonts w:ascii="Times New Roman" w:eastAsia="Times New Roman" w:hAnsi="Times New Roman" w:cs="Times New Roman"/>
                <w:color w:val="000000"/>
              </w:rPr>
            </w:rPrChange>
          </w:rPr>
          <w:t>y-</w:t>
        </w:r>
      </w:ins>
      <m:oMath>
        <m:r>
          <w:ins w:id="12295" w:author="Chen Liao" w:date="2021-03-29T17:17:00Z">
            <w:rPr>
              <w:rFonts w:ascii="Cambria Math" w:eastAsia="Times New Roman" w:hAnsi="Cambria Math" w:cs="Times New Roman"/>
              <w:color w:val="000000"/>
              <w:sz w:val="22"/>
              <w:szCs w:val="22"/>
              <w:rPrChange w:id="12296" w:author="Chen Liao" w:date="2021-03-29T18:57:00Z">
                <w:rPr>
                  <w:rFonts w:ascii="Cambria Math" w:eastAsia="Times New Roman" w:hAnsi="Cambria Math" w:cs="Times New Roman"/>
                  <w:color w:val="000000"/>
                </w:rPr>
              </w:rPrChange>
            </w:rPr>
            <m:t>1</m:t>
          </w:ins>
        </m:r>
      </m:oMath>
      <w:ins w:id="12297" w:author="Chen Liao" w:date="2021-03-29T17:17:00Z">
        <w:r w:rsidR="004D5C94" w:rsidRPr="002B6EEC">
          <w:rPr>
            <w:rFonts w:ascii="Times New Roman" w:eastAsia="Times New Roman" w:hAnsi="Times New Roman" w:cs="Times New Roman"/>
            <w:color w:val="000000"/>
            <w:sz w:val="22"/>
            <w:szCs w:val="22"/>
            <w:rPrChange w:id="12298" w:author="Chen Liao" w:date="2021-03-29T18:57:00Z">
              <w:rPr>
                <w:rFonts w:ascii="Times New Roman" w:eastAsia="Times New Roman" w:hAnsi="Times New Roman" w:cs="Times New Roman"/>
                <w:color w:val="000000"/>
              </w:rPr>
            </w:rPrChange>
          </w:rPr>
          <w:t xml:space="preserve"> </w:t>
        </w:r>
      </w:ins>
      <w:ins w:id="12299" w:author="Chen Liao" w:date="2021-03-29T17:08:00Z">
        <w:r w:rsidR="00CD02E8" w:rsidRPr="002B6EEC">
          <w:rPr>
            <w:rFonts w:ascii="Times New Roman" w:eastAsia="Times New Roman" w:hAnsi="Times New Roman" w:cs="Times New Roman"/>
            <w:color w:val="000000"/>
            <w:sz w:val="22"/>
            <w:szCs w:val="22"/>
            <w:rPrChange w:id="12300" w:author="Chen Liao" w:date="2021-03-29T18:57:00Z">
              <w:rPr>
                <w:rFonts w:ascii="Times New Roman" w:eastAsia="Times New Roman" w:hAnsi="Times New Roman" w:cs="Times New Roman"/>
                <w:color w:val="000000"/>
              </w:rPr>
            </w:rPrChange>
          </w:rPr>
          <w:t>vector</w:t>
        </w:r>
      </w:ins>
      <w:ins w:id="12301" w:author="Chen Liao" w:date="2021-03-29T17:17:00Z">
        <w:r w:rsidR="004D5C94" w:rsidRPr="002B6EEC">
          <w:rPr>
            <w:rFonts w:ascii="Times New Roman" w:eastAsia="Times New Roman" w:hAnsi="Times New Roman" w:cs="Times New Roman"/>
            <w:color w:val="000000"/>
            <w:sz w:val="22"/>
            <w:szCs w:val="22"/>
            <w:rPrChange w:id="12302" w:author="Chen Liao" w:date="2021-03-29T18:57:00Z">
              <w:rPr>
                <w:rFonts w:ascii="Times New Roman" w:eastAsia="Times New Roman" w:hAnsi="Times New Roman" w:cs="Times New Roman"/>
                <w:color w:val="000000"/>
              </w:rPr>
            </w:rPrChange>
          </w:rPr>
          <w:t xml:space="preserve"> </w:t>
        </w:r>
      </w:ins>
      <w:ins w:id="12303" w:author="Chen Liao" w:date="2021-03-29T17:12:00Z">
        <w:r w:rsidR="00CD02E8" w:rsidRPr="002B6EEC">
          <w:rPr>
            <w:rFonts w:ascii="Times New Roman" w:eastAsia="Times New Roman" w:hAnsi="Times New Roman" w:cs="Times New Roman"/>
            <w:color w:val="000000"/>
            <w:sz w:val="22"/>
            <w:szCs w:val="22"/>
            <w:rPrChange w:id="12304" w:author="Chen Liao" w:date="2021-03-29T18:57:00Z">
              <w:rPr>
                <w:rFonts w:ascii="Times New Roman" w:eastAsia="Times New Roman" w:hAnsi="Times New Roman" w:cs="Times New Roman"/>
                <w:color w:val="000000"/>
              </w:rPr>
            </w:rPrChange>
          </w:rPr>
          <w:t>of log-derivatives</w:t>
        </w:r>
      </w:ins>
      <w:ins w:id="12305" w:author="Chen Liao" w:date="2021-03-29T17:51:00Z">
        <w:r w:rsidRPr="002B6EEC">
          <w:rPr>
            <w:rFonts w:ascii="Times New Roman" w:eastAsia="Times New Roman" w:hAnsi="Times New Roman" w:cs="Times New Roman"/>
            <w:color w:val="000000"/>
            <w:sz w:val="22"/>
            <w:szCs w:val="22"/>
            <w:rPrChange w:id="12306" w:author="Chen Liao" w:date="2021-03-29T18:57:00Z">
              <w:rPr>
                <w:rFonts w:ascii="Times New Roman" w:eastAsia="Times New Roman" w:hAnsi="Times New Roman" w:cs="Times New Roman"/>
                <w:color w:val="000000"/>
              </w:rPr>
            </w:rPrChange>
          </w:rPr>
          <w:t xml:space="preserve"> of</w:t>
        </w:r>
      </w:ins>
      <w:ins w:id="12307" w:author="Chen Liao" w:date="2021-03-29T17:12:00Z">
        <w:r w:rsidR="00CD02E8" w:rsidRPr="002B6EEC">
          <w:rPr>
            <w:rFonts w:ascii="Times New Roman" w:eastAsia="Times New Roman" w:hAnsi="Times New Roman" w:cs="Times New Roman"/>
            <w:color w:val="000000"/>
            <w:sz w:val="22"/>
            <w:szCs w:val="22"/>
            <w:rPrChange w:id="12308" w:author="Chen Liao" w:date="2021-03-29T18:57:00Z">
              <w:rPr>
                <w:rFonts w:ascii="Times New Roman" w:eastAsia="Times New Roman" w:hAnsi="Times New Roman" w:cs="Times New Roman"/>
                <w:color w:val="000000"/>
              </w:rPr>
            </w:rPrChange>
          </w:rPr>
          <w:t xml:space="preserve"> </w:t>
        </w:r>
      </w:ins>
      <m:oMath>
        <m:sSub>
          <m:sSubPr>
            <m:ctrlPr>
              <w:ins w:id="12309" w:author="Chen Liao" w:date="2021-03-29T17:51:00Z">
                <w:rPr>
                  <w:rFonts w:ascii="Cambria Math" w:eastAsia="Times New Roman" w:hAnsi="Cambria Math" w:cs="Times New Roman"/>
                  <w:i/>
                  <w:color w:val="000000"/>
                  <w:sz w:val="22"/>
                  <w:szCs w:val="22"/>
                  <w:rPrChange w:id="12310" w:author="Chen Liao" w:date="2021-03-29T18:57:00Z">
                    <w:rPr>
                      <w:rFonts w:ascii="Cambria Math" w:eastAsia="Times New Roman" w:hAnsi="Cambria Math" w:cs="Times New Roman"/>
                      <w:i/>
                      <w:color w:val="000000"/>
                    </w:rPr>
                  </w:rPrChange>
                </w:rPr>
              </w:ins>
            </m:ctrlPr>
          </m:sSubPr>
          <m:e>
            <m:r>
              <w:ins w:id="12311" w:author="Chen Liao" w:date="2021-03-29T17:51:00Z">
                <w:rPr>
                  <w:rFonts w:ascii="Cambria Math" w:eastAsia="Times New Roman" w:hAnsi="Cambria Math" w:cs="Times New Roman"/>
                  <w:color w:val="000000"/>
                  <w:sz w:val="22"/>
                  <w:szCs w:val="22"/>
                  <w:rPrChange w:id="12312" w:author="Chen Liao" w:date="2021-03-29T18:57:00Z">
                    <w:rPr>
                      <w:rFonts w:ascii="Cambria Math" w:eastAsia="Times New Roman" w:hAnsi="Cambria Math" w:cs="Times New Roman"/>
                      <w:color w:val="000000"/>
                    </w:rPr>
                  </w:rPrChange>
                </w:rPr>
                <m:t>x</m:t>
              </w:ins>
            </m:r>
          </m:e>
          <m:sub>
            <m:r>
              <w:ins w:id="12313" w:author="Chen Liao" w:date="2021-03-29T17:51:00Z">
                <w:rPr>
                  <w:rFonts w:ascii="Cambria Math" w:eastAsia="Times New Roman" w:hAnsi="Cambria Math" w:cs="Times New Roman"/>
                  <w:color w:val="000000"/>
                  <w:sz w:val="22"/>
                  <w:szCs w:val="22"/>
                  <w:rPrChange w:id="12314" w:author="Chen Liao" w:date="2021-03-29T18:57:00Z">
                    <w:rPr>
                      <w:rFonts w:ascii="Cambria Math" w:eastAsia="Times New Roman" w:hAnsi="Cambria Math" w:cs="Times New Roman"/>
                      <w:color w:val="000000"/>
                    </w:rPr>
                  </w:rPrChange>
                </w:rPr>
                <m:t>i</m:t>
              </w:ins>
            </m:r>
          </m:sub>
        </m:sSub>
      </m:oMath>
      <w:ins w:id="12315" w:author="Chen Liao" w:date="2021-03-29T17:51:00Z">
        <w:r w:rsidRPr="002B6EEC">
          <w:rPr>
            <w:rFonts w:ascii="Times New Roman" w:eastAsia="Times New Roman" w:hAnsi="Times New Roman" w:cs="Times New Roman"/>
            <w:color w:val="000000"/>
            <w:sz w:val="22"/>
            <w:szCs w:val="22"/>
            <w:rPrChange w:id="12316" w:author="Chen Liao" w:date="2021-03-29T18:57:00Z">
              <w:rPr>
                <w:rFonts w:ascii="Times New Roman" w:eastAsia="Times New Roman" w:hAnsi="Times New Roman" w:cs="Times New Roman"/>
                <w:color w:val="000000"/>
              </w:rPr>
            </w:rPrChange>
          </w:rPr>
          <w:t xml:space="preserve"> </w:t>
        </w:r>
      </w:ins>
      <w:ins w:id="12317" w:author="Chen Liao" w:date="2021-03-29T17:13:00Z">
        <w:r w:rsidR="00CD02E8" w:rsidRPr="002B6EEC">
          <w:rPr>
            <w:rFonts w:ascii="Times New Roman" w:eastAsia="Times New Roman" w:hAnsi="Times New Roman" w:cs="Times New Roman"/>
            <w:color w:val="000000"/>
            <w:sz w:val="22"/>
            <w:szCs w:val="22"/>
            <w:rPrChange w:id="12318" w:author="Chen Liao" w:date="2021-03-29T18:57:00Z">
              <w:rPr>
                <w:rFonts w:ascii="Times New Roman" w:eastAsia="Times New Roman" w:hAnsi="Times New Roman" w:cs="Times New Roman"/>
                <w:color w:val="000000"/>
              </w:rPr>
            </w:rPrChange>
          </w:rPr>
          <w:t xml:space="preserve">estimated from a cubic spline interpolation, </w:t>
        </w:r>
      </w:ins>
      <m:oMath>
        <m:r>
          <w:ins w:id="12319" w:author="Chen Liao" w:date="2021-03-29T17:13:00Z">
            <m:rPr>
              <m:sty m:val="b"/>
            </m:rPr>
            <w:rPr>
              <w:rFonts w:ascii="Cambria Math" w:eastAsia="Times New Roman" w:hAnsi="Cambria Math" w:cs="Times New Roman"/>
              <w:color w:val="000000"/>
              <w:sz w:val="22"/>
              <w:szCs w:val="22"/>
              <w:rPrChange w:id="12320" w:author="Chen Liao" w:date="2021-03-29T18:57:00Z">
                <w:rPr>
                  <w:rFonts w:ascii="Cambria Math" w:eastAsia="Times New Roman" w:hAnsi="Cambria Math" w:cs="Times New Roman"/>
                  <w:color w:val="000000"/>
                </w:rPr>
              </w:rPrChange>
            </w:rPr>
            <m:t>D</m:t>
          </w:ins>
        </m:r>
      </m:oMath>
      <w:ins w:id="12321" w:author="Chen Liao" w:date="2021-03-29T17:13:00Z">
        <w:r w:rsidR="00CD02E8" w:rsidRPr="002B6EEC">
          <w:rPr>
            <w:rFonts w:ascii="Times New Roman" w:eastAsia="Times New Roman" w:hAnsi="Times New Roman" w:cs="Times New Roman"/>
            <w:b/>
            <w:bCs/>
            <w:iCs/>
            <w:color w:val="000000"/>
            <w:sz w:val="22"/>
            <w:szCs w:val="22"/>
            <w:rPrChange w:id="12322" w:author="Chen Liao" w:date="2021-03-29T18:57:00Z">
              <w:rPr>
                <w:rFonts w:ascii="Times New Roman" w:eastAsia="Times New Roman" w:hAnsi="Times New Roman" w:cs="Times New Roman"/>
                <w:b/>
                <w:bCs/>
                <w:iCs/>
                <w:color w:val="000000"/>
              </w:rPr>
            </w:rPrChange>
          </w:rPr>
          <w:t xml:space="preserve"> </w:t>
        </w:r>
        <w:r w:rsidR="00CD02E8" w:rsidRPr="002B6EEC">
          <w:rPr>
            <w:rFonts w:ascii="Times New Roman" w:eastAsia="Times New Roman" w:hAnsi="Times New Roman" w:cs="Times New Roman"/>
            <w:iCs/>
            <w:color w:val="000000"/>
            <w:sz w:val="22"/>
            <w:szCs w:val="22"/>
            <w:rPrChange w:id="12323" w:author="Chen Liao" w:date="2021-03-29T18:57:00Z">
              <w:rPr>
                <w:rFonts w:ascii="Times New Roman" w:eastAsia="Times New Roman" w:hAnsi="Times New Roman" w:cs="Times New Roman"/>
                <w:iCs/>
                <w:color w:val="000000"/>
              </w:rPr>
            </w:rPrChange>
          </w:rPr>
          <w:t xml:space="preserve">is a </w:t>
        </w:r>
      </w:ins>
      <m:oMath>
        <m:r>
          <w:ins w:id="12324" w:author="Chen Liao" w:date="2021-03-29T17:13:00Z">
            <w:rPr>
              <w:rFonts w:ascii="Cambria Math" w:eastAsia="Times New Roman" w:hAnsi="Cambria Math" w:cs="Times New Roman"/>
              <w:color w:val="000000"/>
              <w:sz w:val="22"/>
              <w:szCs w:val="22"/>
              <w:rPrChange w:id="12325" w:author="Chen Liao" w:date="2021-03-29T18:57:00Z">
                <w:rPr>
                  <w:rFonts w:ascii="Cambria Math" w:eastAsia="Times New Roman" w:hAnsi="Cambria Math" w:cs="Times New Roman"/>
                  <w:color w:val="000000"/>
                </w:rPr>
              </w:rPrChange>
            </w:rPr>
            <m:t>mnp</m:t>
          </w:ins>
        </m:r>
      </m:oMath>
      <w:ins w:id="12326" w:author="Chen Liao" w:date="2021-03-29T17:18:00Z">
        <w:r w:rsidR="00941C1B" w:rsidRPr="002B6EEC">
          <w:rPr>
            <w:rFonts w:ascii="Times New Roman" w:eastAsia="Times New Roman" w:hAnsi="Times New Roman" w:cs="Times New Roman"/>
            <w:color w:val="000000"/>
            <w:sz w:val="22"/>
            <w:szCs w:val="22"/>
            <w:rPrChange w:id="12327" w:author="Chen Liao" w:date="2021-03-29T18:57:00Z">
              <w:rPr>
                <w:rFonts w:ascii="Times New Roman" w:eastAsia="Times New Roman" w:hAnsi="Times New Roman" w:cs="Times New Roman"/>
                <w:color w:val="000000"/>
              </w:rPr>
            </w:rPrChange>
          </w:rPr>
          <w:t>-</w:t>
        </w:r>
      </w:ins>
      <w:ins w:id="12328" w:author="Chen Liao" w:date="2021-03-29T17:13:00Z">
        <w:r w:rsidR="00CD02E8" w:rsidRPr="002B6EEC">
          <w:rPr>
            <w:rFonts w:ascii="Times New Roman" w:eastAsia="Times New Roman" w:hAnsi="Times New Roman" w:cs="Times New Roman"/>
            <w:color w:val="000000"/>
            <w:sz w:val="22"/>
            <w:szCs w:val="22"/>
            <w:rPrChange w:id="12329" w:author="Chen Liao" w:date="2021-03-29T18:57:00Z">
              <w:rPr>
                <w:rFonts w:ascii="Times New Roman" w:eastAsia="Times New Roman" w:hAnsi="Times New Roman" w:cs="Times New Roman"/>
                <w:color w:val="000000"/>
              </w:rPr>
            </w:rPrChange>
          </w:rPr>
          <w:t>by</w:t>
        </w:r>
      </w:ins>
      <w:ins w:id="12330" w:author="Chen Liao" w:date="2021-03-29T17:18:00Z">
        <w:r w:rsidR="00941C1B" w:rsidRPr="002B6EEC">
          <w:rPr>
            <w:rFonts w:ascii="Times New Roman" w:eastAsia="Times New Roman" w:hAnsi="Times New Roman" w:cs="Times New Roman"/>
            <w:color w:val="000000"/>
            <w:sz w:val="22"/>
            <w:szCs w:val="22"/>
            <w:rPrChange w:id="12331" w:author="Chen Liao" w:date="2021-03-29T18:57:00Z">
              <w:rPr>
                <w:rFonts w:ascii="Times New Roman" w:eastAsia="Times New Roman" w:hAnsi="Times New Roman" w:cs="Times New Roman"/>
                <w:color w:val="000000"/>
              </w:rPr>
            </w:rPrChange>
          </w:rPr>
          <w:t>-</w:t>
        </w:r>
      </w:ins>
      <m:oMath>
        <m:r>
          <w:ins w:id="12332" w:author="Chen Liao" w:date="2021-03-29T17:14:00Z">
            <w:rPr>
              <w:rFonts w:ascii="Cambria Math" w:eastAsia="Times New Roman" w:hAnsi="Cambria Math" w:cs="Times New Roman"/>
              <w:color w:val="000000"/>
              <w:sz w:val="22"/>
              <w:szCs w:val="22"/>
              <w:rPrChange w:id="12333" w:author="Chen Liao" w:date="2021-03-29T18:57:00Z">
                <w:rPr>
                  <w:rFonts w:ascii="Cambria Math" w:eastAsia="Times New Roman" w:hAnsi="Cambria Math" w:cs="Times New Roman"/>
                  <w:color w:val="000000"/>
                </w:rPr>
              </w:rPrChange>
            </w:rPr>
            <m:t>m</m:t>
          </w:ins>
        </m:r>
        <m:r>
          <w:ins w:id="12334" w:author="Chen Liao" w:date="2021-03-29T17:20:00Z">
            <w:rPr>
              <w:rFonts w:ascii="Cambria Math" w:eastAsia="Times New Roman" w:hAnsi="Cambria Math" w:cs="Times New Roman"/>
              <w:color w:val="000000"/>
              <w:sz w:val="22"/>
              <w:szCs w:val="22"/>
              <w:rPrChange w:id="12335" w:author="Chen Liao" w:date="2021-03-29T18:57:00Z">
                <w:rPr>
                  <w:rFonts w:ascii="Cambria Math" w:eastAsia="Times New Roman" w:hAnsi="Cambria Math" w:cs="Times New Roman"/>
                  <w:color w:val="000000"/>
                </w:rPr>
              </w:rPrChange>
            </w:rPr>
            <m:t>(</m:t>
          </w:ins>
        </m:r>
        <m:r>
          <w:ins w:id="12336" w:author="Chen Liao" w:date="2021-03-29T17:21:00Z">
            <w:rPr>
              <w:rFonts w:ascii="Cambria Math" w:eastAsia="Times New Roman" w:hAnsi="Cambria Math" w:cs="Times New Roman"/>
              <w:color w:val="000000"/>
              <w:sz w:val="22"/>
              <w:szCs w:val="22"/>
              <w:rPrChange w:id="12337" w:author="Chen Liao" w:date="2021-03-29T18:57:00Z">
                <w:rPr>
                  <w:rFonts w:ascii="Cambria Math" w:eastAsia="Times New Roman" w:hAnsi="Cambria Math" w:cs="Times New Roman"/>
                  <w:color w:val="000000"/>
                </w:rPr>
              </w:rPrChange>
            </w:rPr>
            <m:t>m</m:t>
          </w:ins>
        </m:r>
        <m:r>
          <w:ins w:id="12338" w:author="Chen Liao" w:date="2021-03-29T17:14:00Z">
            <w:rPr>
              <w:rFonts w:ascii="Cambria Math" w:eastAsia="Times New Roman" w:hAnsi="Cambria Math" w:cs="Times New Roman"/>
              <w:color w:val="000000"/>
              <w:sz w:val="22"/>
              <w:szCs w:val="22"/>
              <w:rPrChange w:id="12339" w:author="Chen Liao" w:date="2021-03-29T18:57:00Z">
                <w:rPr>
                  <w:rFonts w:ascii="Cambria Math" w:eastAsia="Times New Roman" w:hAnsi="Cambria Math" w:cs="Times New Roman"/>
                  <w:color w:val="000000"/>
                </w:rPr>
              </w:rPrChange>
            </w:rPr>
            <m:t>+2</m:t>
          </w:ins>
        </m:r>
        <m:r>
          <w:ins w:id="12340" w:author="Chen Liao" w:date="2021-03-29T17:20:00Z">
            <w:rPr>
              <w:rFonts w:ascii="Cambria Math" w:eastAsia="Times New Roman" w:hAnsi="Cambria Math" w:cs="Times New Roman"/>
              <w:color w:val="000000"/>
              <w:sz w:val="22"/>
              <w:szCs w:val="22"/>
              <w:rPrChange w:id="12341" w:author="Chen Liao" w:date="2021-03-29T18:57:00Z">
                <w:rPr>
                  <w:rFonts w:ascii="Cambria Math" w:eastAsia="Times New Roman" w:hAnsi="Cambria Math" w:cs="Times New Roman"/>
                  <w:color w:val="000000"/>
                </w:rPr>
              </w:rPrChange>
            </w:rPr>
            <m:t>)</m:t>
          </w:ins>
        </m:r>
      </m:oMath>
      <w:ins w:id="12342" w:author="Chen Liao" w:date="2021-03-29T17:14:00Z">
        <w:r w:rsidR="00CD02E8" w:rsidRPr="002B6EEC">
          <w:rPr>
            <w:rFonts w:ascii="Times New Roman" w:eastAsia="Times New Roman" w:hAnsi="Times New Roman" w:cs="Times New Roman"/>
            <w:color w:val="000000"/>
            <w:sz w:val="22"/>
            <w:szCs w:val="22"/>
            <w:rPrChange w:id="12343" w:author="Chen Liao" w:date="2021-03-29T18:57:00Z">
              <w:rPr>
                <w:rFonts w:ascii="Times New Roman" w:eastAsia="Times New Roman" w:hAnsi="Times New Roman" w:cs="Times New Roman"/>
                <w:color w:val="000000"/>
              </w:rPr>
            </w:rPrChange>
          </w:rPr>
          <w:t xml:space="preserve"> </w:t>
        </w:r>
      </w:ins>
      <w:ins w:id="12344" w:author="Chen Liao" w:date="2021-03-29T17:21:00Z">
        <w:r w:rsidR="008F6961" w:rsidRPr="002B6EEC">
          <w:rPr>
            <w:rFonts w:ascii="Times New Roman" w:eastAsia="Times New Roman" w:hAnsi="Times New Roman" w:cs="Times New Roman"/>
            <w:color w:val="000000"/>
            <w:sz w:val="22"/>
            <w:szCs w:val="22"/>
            <w:rPrChange w:id="12345" w:author="Chen Liao" w:date="2021-03-29T18:57:00Z">
              <w:rPr>
                <w:rFonts w:ascii="Times New Roman" w:eastAsia="Times New Roman" w:hAnsi="Times New Roman" w:cs="Times New Roman"/>
                <w:color w:val="000000"/>
              </w:rPr>
            </w:rPrChange>
          </w:rPr>
          <w:t xml:space="preserve">block diagonal </w:t>
        </w:r>
      </w:ins>
      <w:ins w:id="12346" w:author="Chen Liao" w:date="2021-03-29T17:14:00Z">
        <w:r w:rsidR="00CD02E8" w:rsidRPr="002B6EEC">
          <w:rPr>
            <w:rFonts w:ascii="Times New Roman" w:eastAsia="Times New Roman" w:hAnsi="Times New Roman" w:cs="Times New Roman"/>
            <w:color w:val="000000"/>
            <w:sz w:val="22"/>
            <w:szCs w:val="22"/>
            <w:rPrChange w:id="12347" w:author="Chen Liao" w:date="2021-03-29T18:57:00Z">
              <w:rPr>
                <w:rFonts w:ascii="Times New Roman" w:eastAsia="Times New Roman" w:hAnsi="Times New Roman" w:cs="Times New Roman"/>
                <w:color w:val="000000"/>
              </w:rPr>
            </w:rPrChange>
          </w:rPr>
          <w:t>matrix</w:t>
        </w:r>
      </w:ins>
      <w:ins w:id="12348" w:author="Chen Liao" w:date="2021-03-29T17:48:00Z">
        <w:r w:rsidR="00891CF6" w:rsidRPr="002B6EEC">
          <w:rPr>
            <w:rFonts w:ascii="Times New Roman" w:eastAsia="Times New Roman" w:hAnsi="Times New Roman" w:cs="Times New Roman"/>
            <w:color w:val="000000"/>
            <w:sz w:val="22"/>
            <w:szCs w:val="22"/>
            <w:rPrChange w:id="12349" w:author="Chen Liao" w:date="2021-03-29T18:57:00Z">
              <w:rPr>
                <w:rFonts w:ascii="Times New Roman" w:eastAsia="Times New Roman" w:hAnsi="Times New Roman" w:cs="Times New Roman"/>
                <w:color w:val="000000"/>
              </w:rPr>
            </w:rPrChange>
          </w:rPr>
          <w:t xml:space="preserve"> with each</w:t>
        </w:r>
      </w:ins>
      <w:ins w:id="12350" w:author="Chen Liao" w:date="2021-03-29T17:49:00Z">
        <w:r w:rsidR="00891CF6" w:rsidRPr="002B6EEC">
          <w:rPr>
            <w:rFonts w:ascii="Times New Roman" w:eastAsia="Times New Roman" w:hAnsi="Times New Roman" w:cs="Times New Roman"/>
            <w:color w:val="000000"/>
            <w:sz w:val="22"/>
            <w:szCs w:val="22"/>
            <w:rPrChange w:id="12351" w:author="Chen Liao" w:date="2021-03-29T18:57:00Z">
              <w:rPr>
                <w:rFonts w:ascii="Times New Roman" w:eastAsia="Times New Roman" w:hAnsi="Times New Roman" w:cs="Times New Roman"/>
                <w:color w:val="000000"/>
              </w:rPr>
            </w:rPrChange>
          </w:rPr>
          <w:t xml:space="preserve"> block</w:t>
        </w:r>
      </w:ins>
      <w:ins w:id="12352" w:author="Chen Liao" w:date="2021-03-29T17:21:00Z">
        <w:r w:rsidR="008F6961" w:rsidRPr="002B6EEC">
          <w:rPr>
            <w:rFonts w:ascii="Times New Roman" w:eastAsia="Times New Roman" w:hAnsi="Times New Roman" w:cs="Times New Roman"/>
            <w:color w:val="000000"/>
            <w:sz w:val="22"/>
            <w:szCs w:val="22"/>
            <w:rPrChange w:id="12353" w:author="Chen Liao" w:date="2021-03-29T18:57:00Z">
              <w:rPr>
                <w:rFonts w:ascii="Times New Roman" w:eastAsia="Times New Roman" w:hAnsi="Times New Roman" w:cs="Times New Roman"/>
                <w:color w:val="000000"/>
              </w:rPr>
            </w:rPrChange>
          </w:rPr>
          <w:t xml:space="preserve"> filled with </w:t>
        </w:r>
      </w:ins>
      <m:oMath>
        <m:r>
          <w:ins w:id="12354" w:author="Chen Liao" w:date="2021-03-29T17:47:00Z">
            <w:rPr>
              <w:rFonts w:ascii="Cambria Math" w:eastAsia="Times New Roman" w:hAnsi="Cambria Math" w:cs="Times New Roman"/>
              <w:color w:val="000000"/>
              <w:sz w:val="22"/>
              <w:szCs w:val="22"/>
              <w:rPrChange w:id="12355" w:author="Chen Liao" w:date="2021-03-29T18:57:00Z">
                <w:rPr>
                  <w:rFonts w:ascii="Cambria Math" w:eastAsia="Times New Roman" w:hAnsi="Cambria Math" w:cs="Times New Roman"/>
                  <w:color w:val="000000"/>
                </w:rPr>
              </w:rPrChange>
            </w:rPr>
            <m:t>1</m:t>
          </w:ins>
        </m:r>
      </m:oMath>
      <w:ins w:id="12356" w:author="Chen Liao" w:date="2021-03-29T17:48:00Z">
        <w:r w:rsidR="00891CF6" w:rsidRPr="002B6EEC">
          <w:rPr>
            <w:rFonts w:ascii="Times New Roman" w:eastAsia="Times New Roman" w:hAnsi="Times New Roman" w:cs="Times New Roman"/>
            <w:color w:val="000000"/>
            <w:sz w:val="22"/>
            <w:szCs w:val="22"/>
            <w:rPrChange w:id="12357" w:author="Chen Liao" w:date="2021-03-29T18:57:00Z">
              <w:rPr>
                <w:rFonts w:ascii="Times New Roman" w:eastAsia="Times New Roman" w:hAnsi="Times New Roman" w:cs="Times New Roman"/>
                <w:color w:val="000000"/>
              </w:rPr>
            </w:rPrChange>
          </w:rPr>
          <w:t>s a</w:t>
        </w:r>
        <w:proofErr w:type="spellStart"/>
        <w:r w:rsidR="00891CF6" w:rsidRPr="002B6EEC">
          <w:rPr>
            <w:rFonts w:ascii="Times New Roman" w:eastAsia="Times New Roman" w:hAnsi="Times New Roman" w:cs="Times New Roman"/>
            <w:color w:val="000000"/>
            <w:sz w:val="22"/>
            <w:szCs w:val="22"/>
            <w:rPrChange w:id="12358" w:author="Chen Liao" w:date="2021-03-29T18:57:00Z">
              <w:rPr>
                <w:rFonts w:ascii="Times New Roman" w:eastAsia="Times New Roman" w:hAnsi="Times New Roman" w:cs="Times New Roman"/>
                <w:color w:val="000000"/>
              </w:rPr>
            </w:rPrChange>
          </w:rPr>
          <w:t>nd</w:t>
        </w:r>
        <w:proofErr w:type="spellEnd"/>
        <w:r w:rsidR="00891CF6" w:rsidRPr="002B6EEC">
          <w:rPr>
            <w:rFonts w:ascii="Times New Roman" w:eastAsia="Times New Roman" w:hAnsi="Times New Roman" w:cs="Times New Roman"/>
            <w:color w:val="000000"/>
            <w:sz w:val="22"/>
            <w:szCs w:val="22"/>
            <w:rPrChange w:id="12359" w:author="Chen Liao" w:date="2021-03-29T18:57:00Z">
              <w:rPr>
                <w:rFonts w:ascii="Times New Roman" w:eastAsia="Times New Roman" w:hAnsi="Times New Roman" w:cs="Times New Roman"/>
                <w:color w:val="000000"/>
              </w:rPr>
            </w:rPrChange>
          </w:rPr>
          <w:t xml:space="preserve"> </w:t>
        </w:r>
      </w:ins>
      <w:ins w:id="12360" w:author="Chen Liao" w:date="2021-03-29T17:21:00Z">
        <w:r w:rsidR="008F6961" w:rsidRPr="002B6EEC">
          <w:rPr>
            <w:rFonts w:ascii="Times New Roman" w:eastAsia="Times New Roman" w:hAnsi="Times New Roman" w:cs="Times New Roman"/>
            <w:color w:val="000000"/>
            <w:sz w:val="22"/>
            <w:szCs w:val="22"/>
            <w:rPrChange w:id="12361" w:author="Chen Liao" w:date="2021-03-29T18:57:00Z">
              <w:rPr>
                <w:rFonts w:ascii="Times New Roman" w:eastAsia="Times New Roman" w:hAnsi="Times New Roman" w:cs="Times New Roman"/>
                <w:color w:val="000000"/>
              </w:rPr>
            </w:rPrChange>
          </w:rPr>
          <w:t xml:space="preserve"> </w:t>
        </w:r>
      </w:ins>
      <w:ins w:id="12362" w:author="Chen Liao" w:date="2021-03-29T17:14:00Z">
        <w:r w:rsidR="00CD02E8" w:rsidRPr="002B6EEC">
          <w:rPr>
            <w:rFonts w:ascii="Times New Roman" w:eastAsia="Times New Roman" w:hAnsi="Times New Roman" w:cs="Times New Roman"/>
            <w:color w:val="000000"/>
            <w:sz w:val="22"/>
            <w:szCs w:val="22"/>
            <w:rPrChange w:id="12363" w:author="Chen Liao" w:date="2021-03-29T18:57:00Z">
              <w:rPr>
                <w:rFonts w:ascii="Times New Roman" w:eastAsia="Times New Roman" w:hAnsi="Times New Roman" w:cs="Times New Roman"/>
                <w:color w:val="000000"/>
              </w:rPr>
            </w:rPrChange>
          </w:rPr>
          <w:t xml:space="preserve">, and </w:t>
        </w:r>
      </w:ins>
      <m:oMath>
        <m:r>
          <w:ins w:id="12364" w:author="Chen Liao" w:date="2021-03-29T17:14:00Z">
            <m:rPr>
              <m:sty m:val="b"/>
            </m:rPr>
            <w:rPr>
              <w:rFonts w:ascii="Cambria Math" w:eastAsia="Times New Roman" w:hAnsi="Cambria Math" w:cs="Times New Roman"/>
              <w:color w:val="000000"/>
              <w:sz w:val="22"/>
              <w:szCs w:val="22"/>
              <w:rPrChange w:id="12365" w:author="Chen Liao" w:date="2021-03-29T18:57:00Z">
                <w:rPr>
                  <w:rFonts w:ascii="Cambria Math" w:eastAsia="Times New Roman" w:hAnsi="Cambria Math" w:cs="Times New Roman"/>
                  <w:color w:val="000000"/>
                </w:rPr>
              </w:rPrChange>
            </w:rPr>
            <m:t>K</m:t>
          </w:ins>
        </m:r>
      </m:oMath>
      <w:ins w:id="12366" w:author="Chen Liao" w:date="2021-03-29T17:14:00Z">
        <w:r w:rsidR="00CD02E8" w:rsidRPr="002B6EEC">
          <w:rPr>
            <w:rFonts w:ascii="Times New Roman" w:eastAsia="Times New Roman" w:hAnsi="Times New Roman" w:cs="Times New Roman"/>
            <w:b/>
            <w:bCs/>
            <w:iCs/>
            <w:color w:val="000000"/>
            <w:sz w:val="22"/>
            <w:szCs w:val="22"/>
            <w:rPrChange w:id="12367" w:author="Chen Liao" w:date="2021-03-29T18:57:00Z">
              <w:rPr>
                <w:rFonts w:ascii="Times New Roman" w:eastAsia="Times New Roman" w:hAnsi="Times New Roman" w:cs="Times New Roman"/>
                <w:b/>
                <w:bCs/>
                <w:iCs/>
                <w:color w:val="000000"/>
              </w:rPr>
            </w:rPrChange>
          </w:rPr>
          <w:t xml:space="preserve"> </w:t>
        </w:r>
        <w:r w:rsidR="00CD02E8" w:rsidRPr="002B6EEC">
          <w:rPr>
            <w:rFonts w:ascii="Times New Roman" w:eastAsia="Times New Roman" w:hAnsi="Times New Roman" w:cs="Times New Roman"/>
            <w:iCs/>
            <w:color w:val="000000"/>
            <w:sz w:val="22"/>
            <w:szCs w:val="22"/>
            <w:rPrChange w:id="12368" w:author="Chen Liao" w:date="2021-03-29T18:57:00Z">
              <w:rPr>
                <w:rFonts w:ascii="Times New Roman" w:eastAsia="Times New Roman" w:hAnsi="Times New Roman" w:cs="Times New Roman"/>
                <w:iCs/>
                <w:color w:val="000000"/>
              </w:rPr>
            </w:rPrChange>
          </w:rPr>
          <w:t xml:space="preserve">is a </w:t>
        </w:r>
      </w:ins>
      <w:ins w:id="12369" w:author="Chen Liao" w:date="2021-03-29T17:20:00Z">
        <w:r w:rsidR="00166EBD" w:rsidRPr="002B6EEC">
          <w:rPr>
            <w:rFonts w:ascii="Times New Roman" w:eastAsia="Times New Roman" w:hAnsi="Times New Roman" w:cs="Times New Roman"/>
            <w:iCs/>
            <w:color w:val="000000"/>
            <w:sz w:val="22"/>
            <w:szCs w:val="22"/>
            <w:rPrChange w:id="12370" w:author="Chen Liao" w:date="2021-03-29T18:57:00Z">
              <w:rPr>
                <w:rFonts w:ascii="Times New Roman" w:eastAsia="Times New Roman" w:hAnsi="Times New Roman" w:cs="Times New Roman"/>
                <w:iCs/>
                <w:color w:val="000000"/>
              </w:rPr>
            </w:rPrChange>
          </w:rPr>
          <w:t>m</w:t>
        </w:r>
      </w:ins>
      <m:oMath>
        <m:r>
          <w:ins w:id="12371" w:author="Chen Liao" w:date="2021-03-29T17:14:00Z">
            <w:rPr>
              <w:rFonts w:ascii="Cambria Math" w:eastAsia="Times New Roman" w:hAnsi="Cambria Math" w:cs="Times New Roman"/>
              <w:color w:val="000000"/>
              <w:sz w:val="22"/>
              <w:szCs w:val="22"/>
              <w:rPrChange w:id="12372" w:author="Chen Liao" w:date="2021-03-29T18:57:00Z">
                <w:rPr>
                  <w:rFonts w:ascii="Cambria Math" w:eastAsia="Times New Roman" w:hAnsi="Cambria Math" w:cs="Times New Roman"/>
                  <w:color w:val="000000"/>
                </w:rPr>
              </w:rPrChange>
            </w:rPr>
            <m:t>(</m:t>
          </w:ins>
        </m:r>
        <m:r>
          <w:ins w:id="12373" w:author="Chen Liao" w:date="2021-03-29T17:21:00Z">
            <w:rPr>
              <w:rFonts w:ascii="Cambria Math" w:eastAsia="Times New Roman" w:hAnsi="Cambria Math" w:cs="Times New Roman"/>
              <w:color w:val="000000"/>
              <w:sz w:val="22"/>
              <w:szCs w:val="22"/>
              <w:rPrChange w:id="12374" w:author="Chen Liao" w:date="2021-03-29T18:57:00Z">
                <w:rPr>
                  <w:rFonts w:ascii="Cambria Math" w:eastAsia="Times New Roman" w:hAnsi="Cambria Math" w:cs="Times New Roman"/>
                  <w:color w:val="000000"/>
                </w:rPr>
              </w:rPrChange>
            </w:rPr>
            <m:t>m</m:t>
          </w:ins>
        </m:r>
        <m:r>
          <w:ins w:id="12375" w:author="Chen Liao" w:date="2021-03-29T17:14:00Z">
            <w:rPr>
              <w:rFonts w:ascii="Cambria Math" w:eastAsia="Times New Roman" w:hAnsi="Cambria Math" w:cs="Times New Roman"/>
              <w:color w:val="000000"/>
              <w:sz w:val="22"/>
              <w:szCs w:val="22"/>
              <w:rPrChange w:id="12376" w:author="Chen Liao" w:date="2021-03-29T18:57:00Z">
                <w:rPr>
                  <w:rFonts w:ascii="Cambria Math" w:eastAsia="Times New Roman" w:hAnsi="Cambria Math" w:cs="Times New Roman"/>
                  <w:color w:val="000000"/>
                </w:rPr>
              </w:rPrChange>
            </w:rPr>
            <m:t>+2</m:t>
          </w:ins>
        </m:r>
      </m:oMath>
      <w:ins w:id="12377" w:author="Chen Liao" w:date="2021-03-29T17:14:00Z">
        <w:r w:rsidR="00CD02E8" w:rsidRPr="002B6EEC">
          <w:rPr>
            <w:rFonts w:ascii="Times New Roman" w:eastAsia="Times New Roman" w:hAnsi="Times New Roman" w:cs="Times New Roman"/>
            <w:color w:val="000000"/>
            <w:sz w:val="22"/>
            <w:szCs w:val="22"/>
            <w:rPrChange w:id="12378" w:author="Chen Liao" w:date="2021-03-29T18:57:00Z">
              <w:rPr>
                <w:rFonts w:ascii="Times New Roman" w:eastAsia="Times New Roman" w:hAnsi="Times New Roman" w:cs="Times New Roman"/>
                <w:color w:val="000000"/>
              </w:rPr>
            </w:rPrChange>
          </w:rPr>
          <w:t>)</w:t>
        </w:r>
      </w:ins>
      <w:ins w:id="12379" w:author="Chen Liao" w:date="2021-03-29T17:18:00Z">
        <w:r w:rsidR="00941C1B" w:rsidRPr="002B6EEC">
          <w:rPr>
            <w:rFonts w:ascii="Times New Roman" w:eastAsia="Times New Roman" w:hAnsi="Times New Roman" w:cs="Times New Roman"/>
            <w:color w:val="000000"/>
            <w:sz w:val="22"/>
            <w:szCs w:val="22"/>
            <w:rPrChange w:id="12380" w:author="Chen Liao" w:date="2021-03-29T18:57:00Z">
              <w:rPr>
                <w:rFonts w:ascii="Times New Roman" w:eastAsia="Times New Roman" w:hAnsi="Times New Roman" w:cs="Times New Roman"/>
                <w:color w:val="000000"/>
              </w:rPr>
            </w:rPrChange>
          </w:rPr>
          <w:t>-</w:t>
        </w:r>
      </w:ins>
      <w:ins w:id="12381" w:author="Chen Liao" w:date="2021-03-29T17:14:00Z">
        <w:r w:rsidR="00CD02E8" w:rsidRPr="002B6EEC">
          <w:rPr>
            <w:rFonts w:ascii="Times New Roman" w:eastAsia="Times New Roman" w:hAnsi="Times New Roman" w:cs="Times New Roman"/>
            <w:color w:val="000000"/>
            <w:sz w:val="22"/>
            <w:szCs w:val="22"/>
            <w:rPrChange w:id="12382" w:author="Chen Liao" w:date="2021-03-29T18:57:00Z">
              <w:rPr>
                <w:rFonts w:ascii="Times New Roman" w:eastAsia="Times New Roman" w:hAnsi="Times New Roman" w:cs="Times New Roman"/>
                <w:color w:val="000000"/>
              </w:rPr>
            </w:rPrChange>
          </w:rPr>
          <w:t>by</w:t>
        </w:r>
      </w:ins>
      <w:ins w:id="12383" w:author="Chen Liao" w:date="2021-03-29T17:18:00Z">
        <w:r w:rsidR="00941C1B" w:rsidRPr="002B6EEC">
          <w:rPr>
            <w:rFonts w:ascii="Times New Roman" w:eastAsia="Times New Roman" w:hAnsi="Times New Roman" w:cs="Times New Roman"/>
            <w:color w:val="000000"/>
            <w:sz w:val="22"/>
            <w:szCs w:val="22"/>
            <w:rPrChange w:id="12384" w:author="Chen Liao" w:date="2021-03-29T18:57:00Z">
              <w:rPr>
                <w:rFonts w:ascii="Times New Roman" w:eastAsia="Times New Roman" w:hAnsi="Times New Roman" w:cs="Times New Roman"/>
                <w:color w:val="000000"/>
              </w:rPr>
            </w:rPrChange>
          </w:rPr>
          <w:t>-</w:t>
        </w:r>
      </w:ins>
      <m:oMath>
        <m:r>
          <w:ins w:id="12385" w:author="Chen Liao" w:date="2021-03-29T17:18:00Z">
            <w:rPr>
              <w:rFonts w:ascii="Cambria Math" w:eastAsia="Times New Roman" w:hAnsi="Cambria Math" w:cs="Times New Roman"/>
              <w:color w:val="000000"/>
              <w:sz w:val="22"/>
              <w:szCs w:val="22"/>
              <w:rPrChange w:id="12386" w:author="Chen Liao" w:date="2021-03-29T18:57:00Z">
                <w:rPr>
                  <w:rFonts w:ascii="Cambria Math" w:eastAsia="Times New Roman" w:hAnsi="Cambria Math" w:cs="Times New Roman"/>
                  <w:color w:val="000000"/>
                </w:rPr>
              </w:rPrChange>
            </w:rPr>
            <m:t>1</m:t>
          </w:ins>
        </m:r>
      </m:oMath>
      <w:ins w:id="12387" w:author="Chen Liao" w:date="2021-03-29T17:15:00Z">
        <w:r w:rsidR="00CD02E8" w:rsidRPr="002B6EEC">
          <w:rPr>
            <w:rFonts w:ascii="Times New Roman" w:eastAsia="Times New Roman" w:hAnsi="Times New Roman" w:cs="Times New Roman"/>
            <w:color w:val="000000"/>
            <w:sz w:val="22"/>
            <w:szCs w:val="22"/>
            <w:rPrChange w:id="12388" w:author="Chen Liao" w:date="2021-03-29T18:57:00Z">
              <w:rPr>
                <w:rFonts w:ascii="Times New Roman" w:eastAsia="Times New Roman" w:hAnsi="Times New Roman" w:cs="Times New Roman"/>
                <w:color w:val="000000"/>
              </w:rPr>
            </w:rPrChange>
          </w:rPr>
          <w:t xml:space="preserve"> ve</w:t>
        </w:r>
        <w:proofErr w:type="spellStart"/>
        <w:r w:rsidR="00CD02E8" w:rsidRPr="002B6EEC">
          <w:rPr>
            <w:rFonts w:ascii="Times New Roman" w:eastAsia="Times New Roman" w:hAnsi="Times New Roman" w:cs="Times New Roman"/>
            <w:color w:val="000000"/>
            <w:sz w:val="22"/>
            <w:szCs w:val="22"/>
            <w:rPrChange w:id="12389" w:author="Chen Liao" w:date="2021-03-29T18:57:00Z">
              <w:rPr>
                <w:rFonts w:ascii="Times New Roman" w:eastAsia="Times New Roman" w:hAnsi="Times New Roman" w:cs="Times New Roman"/>
                <w:color w:val="000000"/>
              </w:rPr>
            </w:rPrChange>
          </w:rPr>
          <w:t>ctor</w:t>
        </w:r>
        <w:proofErr w:type="spellEnd"/>
        <w:r w:rsidR="00CD02E8" w:rsidRPr="002B6EEC">
          <w:rPr>
            <w:rFonts w:ascii="Times New Roman" w:eastAsia="Times New Roman" w:hAnsi="Times New Roman" w:cs="Times New Roman"/>
            <w:color w:val="000000"/>
            <w:sz w:val="22"/>
            <w:szCs w:val="22"/>
            <w:rPrChange w:id="12390" w:author="Chen Liao" w:date="2021-03-29T18:57:00Z">
              <w:rPr>
                <w:rFonts w:ascii="Times New Roman" w:eastAsia="Times New Roman" w:hAnsi="Times New Roman" w:cs="Times New Roman"/>
                <w:color w:val="000000"/>
              </w:rPr>
            </w:rPrChange>
          </w:rPr>
          <w:t xml:space="preserve"> of </w:t>
        </w:r>
      </w:ins>
      <w:proofErr w:type="spellStart"/>
      <w:ins w:id="12391" w:author="Chen Liao" w:date="2021-03-29T17:18:00Z">
        <w:r w:rsidR="00166EBD" w:rsidRPr="002B6EEC">
          <w:rPr>
            <w:rFonts w:ascii="Times New Roman" w:eastAsia="Times New Roman" w:hAnsi="Times New Roman" w:cs="Times New Roman"/>
            <w:color w:val="000000"/>
            <w:sz w:val="22"/>
            <w:szCs w:val="22"/>
            <w:rPrChange w:id="12392" w:author="Chen Liao" w:date="2021-03-29T18:57:00Z">
              <w:rPr>
                <w:rFonts w:ascii="Times New Roman" w:eastAsia="Times New Roman" w:hAnsi="Times New Roman" w:cs="Times New Roman"/>
                <w:color w:val="000000"/>
              </w:rPr>
            </w:rPrChange>
          </w:rPr>
          <w:t>gLV</w:t>
        </w:r>
        <w:proofErr w:type="spellEnd"/>
        <w:r w:rsidR="00166EBD" w:rsidRPr="002B6EEC">
          <w:rPr>
            <w:rFonts w:ascii="Times New Roman" w:eastAsia="Times New Roman" w:hAnsi="Times New Roman" w:cs="Times New Roman"/>
            <w:color w:val="000000"/>
            <w:sz w:val="22"/>
            <w:szCs w:val="22"/>
            <w:rPrChange w:id="12393" w:author="Chen Liao" w:date="2021-03-29T18:57:00Z">
              <w:rPr>
                <w:rFonts w:ascii="Times New Roman" w:eastAsia="Times New Roman" w:hAnsi="Times New Roman" w:cs="Times New Roman"/>
                <w:color w:val="000000"/>
              </w:rPr>
            </w:rPrChange>
          </w:rPr>
          <w:t xml:space="preserve"> </w:t>
        </w:r>
      </w:ins>
      <w:ins w:id="12394" w:author="Chen Liao" w:date="2021-03-29T17:15:00Z">
        <w:r w:rsidR="00CD02E8" w:rsidRPr="002B6EEC">
          <w:rPr>
            <w:rFonts w:ascii="Times New Roman" w:eastAsia="Times New Roman" w:hAnsi="Times New Roman" w:cs="Times New Roman"/>
            <w:color w:val="000000"/>
            <w:sz w:val="22"/>
            <w:szCs w:val="22"/>
            <w:rPrChange w:id="12395" w:author="Chen Liao" w:date="2021-03-29T18:57:00Z">
              <w:rPr>
                <w:rFonts w:ascii="Times New Roman" w:eastAsia="Times New Roman" w:hAnsi="Times New Roman" w:cs="Times New Roman"/>
                <w:color w:val="000000"/>
              </w:rPr>
            </w:rPrChange>
          </w:rPr>
          <w:t>parameters (</w:t>
        </w:r>
      </w:ins>
      <m:oMath>
        <m:r>
          <w:ins w:id="12396" w:author="Chen Liao" w:date="2021-03-29T17:18:00Z">
            <w:rPr>
              <w:rFonts w:ascii="Cambria Math" w:eastAsia="Times New Roman" w:hAnsi="Cambria Math" w:cs="Times New Roman"/>
              <w:color w:val="000000"/>
              <w:sz w:val="22"/>
              <w:szCs w:val="22"/>
              <w:rPrChange w:id="12397" w:author="Chen Liao" w:date="2021-03-29T18:57:00Z">
                <w:rPr>
                  <w:rFonts w:ascii="Cambria Math" w:eastAsia="Times New Roman" w:hAnsi="Cambria Math" w:cs="Times New Roman"/>
                  <w:color w:val="000000"/>
                </w:rPr>
              </w:rPrChange>
            </w:rPr>
            <m:t>m</m:t>
          </w:ins>
        </m:r>
      </m:oMath>
      <w:ins w:id="12398" w:author="Chen Liao" w:date="2021-03-29T17:18:00Z">
        <w:r w:rsidR="00166EBD" w:rsidRPr="002B6EEC">
          <w:rPr>
            <w:rFonts w:ascii="Times New Roman" w:eastAsia="Times New Roman" w:hAnsi="Times New Roman" w:cs="Times New Roman"/>
            <w:color w:val="000000"/>
            <w:sz w:val="22"/>
            <w:szCs w:val="22"/>
            <w:rPrChange w:id="12399" w:author="Chen Liao" w:date="2021-03-29T18:57:00Z">
              <w:rPr>
                <w:rFonts w:ascii="Times New Roman" w:eastAsia="Times New Roman" w:hAnsi="Times New Roman" w:cs="Times New Roman"/>
                <w:color w:val="000000"/>
              </w:rPr>
            </w:rPrChange>
          </w:rPr>
          <w:t xml:space="preserve"> basal growth rates</w:t>
        </w:r>
      </w:ins>
      <w:ins w:id="12400" w:author="Chen Liao" w:date="2021-03-29T17:19:00Z">
        <w:r w:rsidR="00166EBD" w:rsidRPr="002B6EEC">
          <w:rPr>
            <w:rFonts w:ascii="Times New Roman" w:eastAsia="Times New Roman" w:hAnsi="Times New Roman" w:cs="Times New Roman"/>
            <w:color w:val="000000"/>
            <w:sz w:val="22"/>
            <w:szCs w:val="22"/>
            <w:rPrChange w:id="12401" w:author="Chen Liao" w:date="2021-03-29T18:57:00Z">
              <w:rPr>
                <w:rFonts w:ascii="Times New Roman" w:eastAsia="Times New Roman" w:hAnsi="Times New Roman" w:cs="Times New Roman"/>
                <w:color w:val="000000"/>
              </w:rPr>
            </w:rPrChange>
          </w:rPr>
          <w:t>,</w:t>
        </w:r>
      </w:ins>
      <w:ins w:id="12402" w:author="Chen Liao" w:date="2021-03-29T17:20:00Z">
        <w:r w:rsidR="00C358F1" w:rsidRPr="002B6EEC">
          <w:rPr>
            <w:rFonts w:ascii="Times New Roman" w:eastAsia="Times New Roman" w:hAnsi="Times New Roman" w:cs="Times New Roman"/>
            <w:color w:val="000000"/>
            <w:sz w:val="22"/>
            <w:szCs w:val="22"/>
            <w:rPrChange w:id="12403" w:author="Chen Liao" w:date="2021-03-29T18:57:00Z">
              <w:rPr>
                <w:rFonts w:ascii="Times New Roman" w:eastAsia="Times New Roman" w:hAnsi="Times New Roman" w:cs="Times New Roman"/>
                <w:color w:val="000000"/>
              </w:rPr>
            </w:rPrChange>
          </w:rPr>
          <w:t xml:space="preserve"> </w:t>
        </w:r>
      </w:ins>
      <m:oMath>
        <m:sSup>
          <m:sSupPr>
            <m:ctrlPr>
              <w:ins w:id="12404" w:author="Chen Liao" w:date="2021-03-29T17:20:00Z">
                <w:rPr>
                  <w:rFonts w:ascii="Cambria Math" w:eastAsia="Times New Roman" w:hAnsi="Cambria Math" w:cs="Times New Roman"/>
                  <w:i/>
                  <w:color w:val="000000"/>
                  <w:sz w:val="22"/>
                  <w:szCs w:val="22"/>
                  <w:rPrChange w:id="12405" w:author="Chen Liao" w:date="2021-03-29T18:57:00Z">
                    <w:rPr>
                      <w:rFonts w:ascii="Cambria Math" w:eastAsia="Times New Roman" w:hAnsi="Cambria Math" w:cs="Times New Roman"/>
                      <w:i/>
                      <w:color w:val="000000"/>
                    </w:rPr>
                  </w:rPrChange>
                </w:rPr>
              </w:ins>
            </m:ctrlPr>
          </m:sSupPr>
          <m:e>
            <m:r>
              <w:ins w:id="12406" w:author="Chen Liao" w:date="2021-03-29T17:20:00Z">
                <w:rPr>
                  <w:rFonts w:ascii="Cambria Math" w:eastAsia="Times New Roman" w:hAnsi="Cambria Math" w:cs="Times New Roman"/>
                  <w:color w:val="000000"/>
                  <w:sz w:val="22"/>
                  <w:szCs w:val="22"/>
                  <w:rPrChange w:id="12407" w:author="Chen Liao" w:date="2021-03-29T18:57:00Z">
                    <w:rPr>
                      <w:rFonts w:ascii="Cambria Math" w:eastAsia="Times New Roman" w:hAnsi="Cambria Math" w:cs="Times New Roman"/>
                      <w:color w:val="000000"/>
                    </w:rPr>
                  </w:rPrChange>
                </w:rPr>
                <m:t>m</m:t>
              </w:ins>
            </m:r>
          </m:e>
          <m:sup>
            <m:r>
              <w:ins w:id="12408" w:author="Chen Liao" w:date="2021-03-29T17:20:00Z">
                <w:rPr>
                  <w:rFonts w:ascii="Cambria Math" w:eastAsia="Times New Roman" w:hAnsi="Cambria Math" w:cs="Times New Roman"/>
                  <w:color w:val="000000"/>
                  <w:sz w:val="22"/>
                  <w:szCs w:val="22"/>
                  <w:rPrChange w:id="12409" w:author="Chen Liao" w:date="2021-03-29T18:57:00Z">
                    <w:rPr>
                      <w:rFonts w:ascii="Cambria Math" w:eastAsia="Times New Roman" w:hAnsi="Cambria Math" w:cs="Times New Roman"/>
                      <w:color w:val="000000"/>
                    </w:rPr>
                  </w:rPrChange>
                </w:rPr>
                <m:t>2</m:t>
              </w:ins>
            </m:r>
          </m:sup>
        </m:sSup>
      </m:oMath>
      <w:ins w:id="12410" w:author="Chen Liao" w:date="2021-03-29T17:21:00Z">
        <w:r w:rsidR="00C942A7" w:rsidRPr="002B6EEC">
          <w:rPr>
            <w:rFonts w:ascii="Times New Roman" w:eastAsia="Times New Roman" w:hAnsi="Times New Roman" w:cs="Times New Roman"/>
            <w:color w:val="000000"/>
            <w:sz w:val="22"/>
            <w:szCs w:val="22"/>
            <w:rPrChange w:id="12411" w:author="Chen Liao" w:date="2021-03-29T18:57:00Z">
              <w:rPr>
                <w:rFonts w:ascii="Times New Roman" w:eastAsia="Times New Roman" w:hAnsi="Times New Roman" w:cs="Times New Roman"/>
                <w:color w:val="000000"/>
              </w:rPr>
            </w:rPrChange>
          </w:rPr>
          <w:t xml:space="preserve"> pairwise interactions, </w:t>
        </w:r>
      </w:ins>
      <m:oMath>
        <m:r>
          <w:ins w:id="12412" w:author="Chen Liao" w:date="2021-03-29T17:21:00Z">
            <w:rPr>
              <w:rFonts w:ascii="Cambria Math" w:eastAsia="Times New Roman" w:hAnsi="Cambria Math" w:cs="Times New Roman"/>
              <w:color w:val="000000"/>
              <w:sz w:val="22"/>
              <w:szCs w:val="22"/>
              <w:rPrChange w:id="12413" w:author="Chen Liao" w:date="2021-03-29T18:57:00Z">
                <w:rPr>
                  <w:rFonts w:ascii="Cambria Math" w:eastAsia="Times New Roman" w:hAnsi="Cambria Math" w:cs="Times New Roman"/>
                  <w:color w:val="000000"/>
                </w:rPr>
              </w:rPrChange>
            </w:rPr>
            <m:t>m</m:t>
          </w:ins>
        </m:r>
      </m:oMath>
      <w:ins w:id="12414" w:author="Chen Liao" w:date="2021-03-29T17:21:00Z">
        <w:r w:rsidR="00C942A7" w:rsidRPr="002B6EEC">
          <w:rPr>
            <w:rFonts w:ascii="Times New Roman" w:eastAsia="Times New Roman" w:hAnsi="Times New Roman" w:cs="Times New Roman"/>
            <w:color w:val="000000"/>
            <w:sz w:val="22"/>
            <w:szCs w:val="22"/>
            <w:rPrChange w:id="12415" w:author="Chen Liao" w:date="2021-03-29T18:57:00Z">
              <w:rPr>
                <w:rFonts w:ascii="Times New Roman" w:eastAsia="Times New Roman" w:hAnsi="Times New Roman" w:cs="Times New Roman"/>
                <w:color w:val="000000"/>
              </w:rPr>
            </w:rPrChange>
          </w:rPr>
          <w:t xml:space="preserve"> </w:t>
        </w:r>
      </w:ins>
      <w:ins w:id="12416" w:author="Chen Liao" w:date="2021-03-29T17:20:00Z">
        <w:r w:rsidR="00C358F1" w:rsidRPr="002B6EEC">
          <w:rPr>
            <w:rFonts w:ascii="Times New Roman" w:eastAsia="Times New Roman" w:hAnsi="Times New Roman" w:cs="Times New Roman"/>
            <w:color w:val="000000"/>
            <w:sz w:val="22"/>
            <w:szCs w:val="22"/>
            <w:rPrChange w:id="12417" w:author="Chen Liao" w:date="2021-03-29T18:57:00Z">
              <w:rPr>
                <w:rFonts w:ascii="Times New Roman" w:eastAsia="Times New Roman" w:hAnsi="Times New Roman" w:cs="Times New Roman"/>
                <w:color w:val="000000"/>
              </w:rPr>
            </w:rPrChange>
          </w:rPr>
          <w:t>fiber response coefficients</w:t>
        </w:r>
      </w:ins>
      <w:ins w:id="12418" w:author="Chen Liao" w:date="2021-03-29T17:15:00Z">
        <w:r w:rsidR="00CD02E8" w:rsidRPr="002B6EEC">
          <w:rPr>
            <w:rFonts w:ascii="Times New Roman" w:eastAsia="Times New Roman" w:hAnsi="Times New Roman" w:cs="Times New Roman"/>
            <w:color w:val="000000"/>
            <w:sz w:val="22"/>
            <w:szCs w:val="22"/>
            <w:rPrChange w:id="12419" w:author="Chen Liao" w:date="2021-03-29T18:57:00Z">
              <w:rPr>
                <w:rFonts w:ascii="Times New Roman" w:eastAsia="Times New Roman" w:hAnsi="Times New Roman" w:cs="Times New Roman"/>
                <w:color w:val="000000"/>
              </w:rPr>
            </w:rPrChange>
          </w:rPr>
          <w:t>)</w:t>
        </w:r>
      </w:ins>
      <w:ins w:id="12420" w:author="Chen Liao" w:date="2021-03-29T17:21:00Z">
        <w:r w:rsidR="00C942A7" w:rsidRPr="002B6EEC">
          <w:rPr>
            <w:rFonts w:ascii="Times New Roman" w:eastAsia="Times New Roman" w:hAnsi="Times New Roman" w:cs="Times New Roman"/>
            <w:color w:val="000000"/>
            <w:sz w:val="22"/>
            <w:szCs w:val="22"/>
            <w:rPrChange w:id="12421" w:author="Chen Liao" w:date="2021-03-29T18:57:00Z">
              <w:rPr>
                <w:rFonts w:ascii="Times New Roman" w:eastAsia="Times New Roman" w:hAnsi="Times New Roman" w:cs="Times New Roman"/>
                <w:color w:val="000000"/>
              </w:rPr>
            </w:rPrChange>
          </w:rPr>
          <w:t>.</w:t>
        </w:r>
      </w:ins>
    </w:p>
    <w:p w14:paraId="12F750D5" w14:textId="03D52E6D" w:rsidR="00E435CC" w:rsidRPr="002B6EEC" w:rsidRDefault="00E435CC" w:rsidP="00524C76">
      <w:pPr>
        <w:pStyle w:val="paragraph"/>
        <w:spacing w:before="0" w:beforeAutospacing="0" w:after="0" w:afterAutospacing="0"/>
        <w:jc w:val="both"/>
        <w:rPr>
          <w:ins w:id="12422" w:author="Chen Liao" w:date="2021-03-29T09:00:00Z"/>
          <w:rFonts w:ascii="Times New Roman" w:eastAsia="Times New Roman" w:hAnsi="Times New Roman" w:cs="Times New Roman"/>
          <w:color w:val="000000"/>
          <w:sz w:val="22"/>
          <w:szCs w:val="22"/>
          <w:rPrChange w:id="12423" w:author="Chen Liao" w:date="2021-03-29T18:57:00Z">
            <w:rPr>
              <w:ins w:id="12424" w:author="Chen Liao" w:date="2021-03-29T09:00:00Z"/>
              <w:rFonts w:ascii="Times New Roman" w:eastAsia="Times New Roman" w:hAnsi="Times New Roman" w:cs="Times New Roman"/>
              <w:color w:val="000000"/>
            </w:rPr>
          </w:rPrChange>
        </w:rPr>
      </w:pPr>
    </w:p>
    <w:p w14:paraId="0022669D" w14:textId="3DEFF22B" w:rsidR="00B72635" w:rsidRPr="002B6EEC" w:rsidRDefault="00B72635" w:rsidP="00524C76">
      <w:pPr>
        <w:pStyle w:val="paragraph"/>
        <w:spacing w:before="0" w:beforeAutospacing="0" w:after="0" w:afterAutospacing="0"/>
        <w:jc w:val="both"/>
        <w:rPr>
          <w:ins w:id="12425" w:author="Chen Liao" w:date="2021-03-29T08:33:00Z"/>
          <w:rFonts w:ascii="Times New Roman" w:eastAsia="Times New Roman" w:hAnsi="Times New Roman" w:cs="Times New Roman"/>
          <w:color w:val="000000"/>
          <w:sz w:val="22"/>
          <w:szCs w:val="22"/>
          <w:rPrChange w:id="12426" w:author="Chen Liao" w:date="2021-03-29T18:57:00Z">
            <w:rPr>
              <w:ins w:id="12427" w:author="Chen Liao" w:date="2021-03-29T08:33:00Z"/>
              <w:rFonts w:ascii="Times New Roman" w:eastAsia="Times New Roman" w:hAnsi="Times New Roman" w:cs="Times New Roman"/>
              <w:color w:val="000000"/>
            </w:rPr>
          </w:rPrChange>
        </w:rPr>
      </w:pPr>
      <w:ins w:id="12428" w:author="Chen Liao" w:date="2021-03-29T09:00:00Z">
        <w:r w:rsidRPr="002B6EEC">
          <w:rPr>
            <w:rFonts w:ascii="Times New Roman" w:eastAsia="Times New Roman" w:hAnsi="Times New Roman" w:cs="Times New Roman"/>
            <w:color w:val="000000"/>
            <w:sz w:val="22"/>
            <w:szCs w:val="22"/>
            <w:rPrChange w:id="12429" w:author="Chen Liao" w:date="2021-03-29T18:57:00Z">
              <w:rPr>
                <w:rFonts w:ascii="Times New Roman" w:eastAsia="Times New Roman" w:hAnsi="Times New Roman" w:cs="Times New Roman"/>
                <w:color w:val="000000"/>
              </w:rPr>
            </w:rPrChange>
          </w:rPr>
          <w:lastRenderedPageBreak/>
          <w:t xml:space="preserve">where the derivatives </w:t>
        </w:r>
      </w:ins>
      <w:ins w:id="12430" w:author="Chen Liao" w:date="2021-03-29T09:08:00Z">
        <w:r w:rsidR="00C30C3F" w:rsidRPr="002B6EEC">
          <w:rPr>
            <w:rFonts w:ascii="Times New Roman" w:eastAsia="Times New Roman" w:hAnsi="Times New Roman" w:cs="Times New Roman"/>
            <w:color w:val="000000"/>
            <w:sz w:val="22"/>
            <w:szCs w:val="22"/>
            <w:rPrChange w:id="12431" w:author="Chen Liao" w:date="2021-03-29T18:57:00Z">
              <w:rPr>
                <w:rFonts w:ascii="Times New Roman" w:eastAsia="Times New Roman" w:hAnsi="Times New Roman" w:cs="Times New Roman"/>
                <w:color w:val="000000"/>
              </w:rPr>
            </w:rPrChange>
          </w:rPr>
          <w:t xml:space="preserve">on </w:t>
        </w:r>
      </w:ins>
      <w:ins w:id="12432" w:author="Chen Liao" w:date="2021-03-29T09:09:00Z">
        <w:r w:rsidR="00C30C3F" w:rsidRPr="002B6EEC">
          <w:rPr>
            <w:rFonts w:ascii="Times New Roman" w:eastAsia="Times New Roman" w:hAnsi="Times New Roman" w:cs="Times New Roman"/>
            <w:color w:val="000000"/>
            <w:sz w:val="22"/>
            <w:szCs w:val="22"/>
            <w:rPrChange w:id="12433" w:author="Chen Liao" w:date="2021-03-29T18:57:00Z">
              <w:rPr>
                <w:rFonts w:ascii="Times New Roman" w:eastAsia="Times New Roman" w:hAnsi="Times New Roman" w:cs="Times New Roman"/>
                <w:color w:val="000000"/>
              </w:rPr>
            </w:rPrChange>
          </w:rPr>
          <w:t>the left-hand side were</w:t>
        </w:r>
      </w:ins>
      <w:ins w:id="12434" w:author="Chen Liao" w:date="2021-03-29T09:00:00Z">
        <w:r w:rsidRPr="002B6EEC">
          <w:rPr>
            <w:rFonts w:ascii="Times New Roman" w:eastAsia="Times New Roman" w:hAnsi="Times New Roman" w:cs="Times New Roman"/>
            <w:color w:val="000000"/>
            <w:sz w:val="22"/>
            <w:szCs w:val="22"/>
            <w:rPrChange w:id="12435" w:author="Chen Liao" w:date="2021-03-29T18:57:00Z">
              <w:rPr>
                <w:rFonts w:ascii="Times New Roman" w:eastAsia="Times New Roman" w:hAnsi="Times New Roman" w:cs="Times New Roman"/>
                <w:color w:val="000000"/>
              </w:rPr>
            </w:rPrChange>
          </w:rPr>
          <w:t xml:space="preserve">. </w:t>
        </w:r>
      </w:ins>
      <w:ins w:id="12436" w:author="Chen Liao" w:date="2021-03-29T09:01:00Z">
        <w:r w:rsidRPr="002B6EEC">
          <w:rPr>
            <w:rFonts w:ascii="Times New Roman" w:eastAsia="Times New Roman" w:hAnsi="Times New Roman" w:cs="Times New Roman"/>
            <w:color w:val="000000"/>
            <w:sz w:val="22"/>
            <w:szCs w:val="22"/>
            <w:rPrChange w:id="12437" w:author="Chen Liao" w:date="2021-03-29T18:57:00Z">
              <w:rPr>
                <w:rFonts w:ascii="Times New Roman" w:eastAsia="Times New Roman" w:hAnsi="Times New Roman" w:cs="Times New Roman"/>
                <w:color w:val="000000"/>
              </w:rPr>
            </w:rPrChange>
          </w:rPr>
          <w:t xml:space="preserve">The matrix form was </w:t>
        </w:r>
      </w:ins>
      <w:ins w:id="12438" w:author="Chen Liao" w:date="2021-03-29T09:14:00Z">
        <w:r w:rsidR="00706CF3" w:rsidRPr="002B6EEC">
          <w:rPr>
            <w:rFonts w:ascii="Times New Roman" w:eastAsia="Times New Roman" w:hAnsi="Times New Roman" w:cs="Times New Roman"/>
            <w:color w:val="000000"/>
            <w:sz w:val="22"/>
            <w:szCs w:val="22"/>
            <w:rPrChange w:id="12439" w:author="Chen Liao" w:date="2021-03-29T18:57:00Z">
              <w:rPr>
                <w:rFonts w:ascii="Times New Roman" w:eastAsia="Times New Roman" w:hAnsi="Times New Roman" w:cs="Times New Roman"/>
                <w:color w:val="000000"/>
              </w:rPr>
            </w:rPrChange>
          </w:rPr>
          <w:t>rewritte</w:t>
        </w:r>
      </w:ins>
      <w:ins w:id="12440" w:author="Chen Liao" w:date="2021-03-29T09:15:00Z">
        <w:r w:rsidR="00706CF3" w:rsidRPr="002B6EEC">
          <w:rPr>
            <w:rFonts w:ascii="Times New Roman" w:eastAsia="Times New Roman" w:hAnsi="Times New Roman" w:cs="Times New Roman"/>
            <w:color w:val="000000"/>
            <w:sz w:val="22"/>
            <w:szCs w:val="22"/>
            <w:rPrChange w:id="12441" w:author="Chen Liao" w:date="2021-03-29T18:57:00Z">
              <w:rPr>
                <w:rFonts w:ascii="Times New Roman" w:eastAsia="Times New Roman" w:hAnsi="Times New Roman" w:cs="Times New Roman"/>
                <w:color w:val="000000"/>
              </w:rPr>
            </w:rPrChange>
          </w:rPr>
          <w:t xml:space="preserve">n </w:t>
        </w:r>
      </w:ins>
      <w:ins w:id="12442" w:author="Chen Liao" w:date="2021-03-29T09:12:00Z">
        <w:r w:rsidR="00441D0E" w:rsidRPr="002B6EEC">
          <w:rPr>
            <w:rFonts w:ascii="Times New Roman" w:eastAsia="Times New Roman" w:hAnsi="Times New Roman" w:cs="Times New Roman"/>
            <w:color w:val="000000"/>
            <w:sz w:val="22"/>
            <w:szCs w:val="22"/>
            <w:rPrChange w:id="12443" w:author="Chen Liao" w:date="2021-03-29T18:57:00Z">
              <w:rPr>
                <w:rFonts w:ascii="Times New Roman" w:eastAsia="Times New Roman" w:hAnsi="Times New Roman" w:cs="Times New Roman"/>
                <w:color w:val="000000"/>
              </w:rPr>
            </w:rPrChange>
          </w:rPr>
          <w:t xml:space="preserve">then fed into Stan program </w:t>
        </w:r>
      </w:ins>
      <w:ins w:id="12444" w:author="Chen Liao" w:date="2021-03-29T09:13:00Z">
        <w:r w:rsidR="00441D0E" w:rsidRPr="002B6EEC">
          <w:rPr>
            <w:rFonts w:ascii="Times New Roman" w:eastAsia="Times New Roman" w:hAnsi="Times New Roman" w:cs="Times New Roman"/>
            <w:color w:val="000000"/>
            <w:sz w:val="22"/>
            <w:szCs w:val="22"/>
            <w:rPrChange w:id="12445" w:author="Chen Liao" w:date="2021-03-29T18:57:00Z">
              <w:rPr>
                <w:rFonts w:ascii="Times New Roman" w:eastAsia="Times New Roman" w:hAnsi="Times New Roman" w:cs="Times New Roman"/>
                <w:color w:val="000000"/>
              </w:rPr>
            </w:rPrChange>
          </w:rPr>
          <w:t>to solve the posterior distribution of these coefficients.</w:t>
        </w:r>
      </w:ins>
    </w:p>
    <w:p w14:paraId="705BE47C" w14:textId="7168C982" w:rsidR="002646B6" w:rsidRPr="002B6EEC" w:rsidRDefault="002646B6" w:rsidP="00524C76">
      <w:pPr>
        <w:pStyle w:val="paragraph"/>
        <w:spacing w:before="0" w:beforeAutospacing="0" w:after="0" w:afterAutospacing="0"/>
        <w:jc w:val="both"/>
        <w:rPr>
          <w:ins w:id="12446" w:author="Chen Liao" w:date="2021-03-29T09:01:00Z"/>
          <w:rFonts w:ascii="Times New Roman" w:eastAsia="Times New Roman" w:hAnsi="Times New Roman" w:cs="Times New Roman"/>
          <w:color w:val="000000"/>
          <w:sz w:val="22"/>
          <w:szCs w:val="22"/>
          <w:rPrChange w:id="12447" w:author="Chen Liao" w:date="2021-03-29T18:57:00Z">
            <w:rPr>
              <w:ins w:id="12448" w:author="Chen Liao" w:date="2021-03-29T09:01:00Z"/>
              <w:rFonts w:ascii="Times New Roman" w:eastAsia="Times New Roman" w:hAnsi="Times New Roman" w:cs="Times New Roman"/>
              <w:color w:val="000000"/>
            </w:rPr>
          </w:rPrChange>
        </w:rPr>
      </w:pPr>
    </w:p>
    <w:p w14:paraId="5C077737" w14:textId="185F8B23" w:rsidR="00B72635" w:rsidRPr="002B6EEC" w:rsidRDefault="00B72635" w:rsidP="00524C76">
      <w:pPr>
        <w:pStyle w:val="paragraph"/>
        <w:spacing w:before="0" w:beforeAutospacing="0" w:after="0" w:afterAutospacing="0"/>
        <w:jc w:val="both"/>
        <w:rPr>
          <w:ins w:id="12449" w:author="Chen Liao" w:date="2021-03-29T08:33:00Z"/>
          <w:rFonts w:ascii="Times New Roman" w:eastAsia="Times New Roman" w:hAnsi="Times New Roman" w:cs="Times New Roman"/>
          <w:color w:val="000000"/>
          <w:sz w:val="22"/>
          <w:szCs w:val="22"/>
          <w:rPrChange w:id="12450" w:author="Chen Liao" w:date="2021-03-29T18:57:00Z">
            <w:rPr>
              <w:ins w:id="12451" w:author="Chen Liao" w:date="2021-03-29T08:33:00Z"/>
              <w:rFonts w:ascii="Times New Roman" w:eastAsia="Times New Roman" w:hAnsi="Times New Roman" w:cs="Times New Roman"/>
              <w:color w:val="000000"/>
            </w:rPr>
          </w:rPrChange>
        </w:rPr>
      </w:pPr>
      <w:ins w:id="12452" w:author="Chen Liao" w:date="2021-03-29T09:01:00Z">
        <w:r w:rsidRPr="002B6EEC">
          <w:rPr>
            <w:rFonts w:ascii="Times New Roman" w:eastAsia="Times New Roman" w:hAnsi="Times New Roman" w:cs="Times New Roman"/>
            <w:color w:val="000000"/>
            <w:sz w:val="22"/>
            <w:szCs w:val="22"/>
            <w:rPrChange w:id="12453" w:author="Chen Liao" w:date="2021-03-29T18:57:00Z">
              <w:rPr>
                <w:rFonts w:ascii="Times New Roman" w:eastAsia="Times New Roman" w:hAnsi="Times New Roman" w:cs="Times New Roman"/>
                <w:color w:val="000000"/>
              </w:rPr>
            </w:rPrChange>
          </w:rPr>
          <w:t>https://iai.asm.org/content/87/9/e00206-19</w:t>
        </w:r>
      </w:ins>
    </w:p>
    <w:p w14:paraId="4E560E62" w14:textId="185F8B23" w:rsidR="002646B6" w:rsidRPr="002B6EEC" w:rsidRDefault="002646B6" w:rsidP="00524C76">
      <w:pPr>
        <w:pStyle w:val="paragraph"/>
        <w:spacing w:before="0" w:beforeAutospacing="0" w:after="0" w:afterAutospacing="0"/>
        <w:jc w:val="both"/>
        <w:rPr>
          <w:ins w:id="12454" w:author="Chen Liao" w:date="2021-03-29T08:28:00Z"/>
          <w:rFonts w:ascii="Times New Roman" w:eastAsia="Times New Roman" w:hAnsi="Times New Roman" w:cs="Times New Roman"/>
          <w:color w:val="000000"/>
          <w:sz w:val="22"/>
          <w:szCs w:val="22"/>
          <w:rPrChange w:id="12455" w:author="Chen Liao" w:date="2021-03-29T18:57:00Z">
            <w:rPr>
              <w:ins w:id="12456" w:author="Chen Liao" w:date="2021-03-29T08:28:00Z"/>
              <w:rFonts w:ascii="Times New Roman" w:eastAsia="Times New Roman" w:hAnsi="Times New Roman" w:cs="Times New Roman"/>
              <w:color w:val="000000"/>
            </w:rPr>
          </w:rPrChange>
        </w:rPr>
      </w:pPr>
      <w:ins w:id="12457" w:author="Chen Liao" w:date="2021-03-29T08:33:00Z">
        <w:r w:rsidRPr="002B6EEC">
          <w:rPr>
            <w:rFonts w:ascii="Times New Roman" w:eastAsia="Times New Roman" w:hAnsi="Times New Roman" w:cs="Times New Roman"/>
            <w:b/>
            <w:bCs/>
            <w:color w:val="000000"/>
            <w:sz w:val="22"/>
            <w:szCs w:val="22"/>
            <w:rPrChange w:id="12458" w:author="Chen Liao" w:date="2021-03-29T18:57:00Z">
              <w:rPr>
                <w:rFonts w:ascii="Times New Roman" w:eastAsia="Times New Roman" w:hAnsi="Times New Roman" w:cs="Times New Roman"/>
                <w:color w:val="000000"/>
              </w:rPr>
            </w:rPrChange>
          </w:rPr>
          <w:t>Statistical tests of base-dependent responses.</w:t>
        </w:r>
        <w:r w:rsidRPr="002B6EEC">
          <w:rPr>
            <w:rFonts w:ascii="Times New Roman" w:eastAsia="Times New Roman" w:hAnsi="Times New Roman" w:cs="Times New Roman"/>
            <w:color w:val="000000"/>
            <w:sz w:val="22"/>
            <w:szCs w:val="22"/>
            <w:rPrChange w:id="12459" w:author="Chen Liao" w:date="2021-03-29T18:57:00Z">
              <w:rPr>
                <w:rFonts w:ascii="Times New Roman" w:eastAsia="Times New Roman" w:hAnsi="Times New Roman" w:cs="Times New Roman"/>
                <w:color w:val="000000"/>
              </w:rPr>
            </w:rPrChange>
          </w:rPr>
          <w:t xml:space="preserve"> </w:t>
        </w:r>
      </w:ins>
      <w:commentRangeStart w:id="12460"/>
      <w:ins w:id="12461" w:author="Chen Liao" w:date="2021-03-29T08:36:00Z">
        <w:r w:rsidR="000660EF" w:rsidRPr="002B6EEC">
          <w:rPr>
            <w:rFonts w:ascii="Times New Roman" w:eastAsia="Times New Roman" w:hAnsi="Times New Roman" w:cs="Times New Roman"/>
            <w:color w:val="000000"/>
            <w:sz w:val="22"/>
            <w:szCs w:val="22"/>
            <w:rPrChange w:id="12462" w:author="Chen Liao" w:date="2021-03-29T18:57:00Z">
              <w:rPr>
                <w:rFonts w:ascii="Times New Roman" w:eastAsia="Times New Roman" w:hAnsi="Times New Roman" w:cs="Times New Roman"/>
                <w:color w:val="000000"/>
              </w:rPr>
            </w:rPrChange>
          </w:rPr>
          <w:t xml:space="preserve">Sequential non-negative matrix factorization </w:t>
        </w:r>
      </w:ins>
      <w:commentRangeEnd w:id="12460"/>
      <w:ins w:id="12463" w:author="Chen Liao" w:date="2021-03-29T08:37:00Z">
        <w:r w:rsidR="000660EF" w:rsidRPr="002B6EEC">
          <w:rPr>
            <w:rStyle w:val="CommentReference"/>
            <w:rFonts w:ascii="Times New Roman" w:eastAsia="Times New Roman" w:hAnsi="Times New Roman" w:cs="Times New Roman"/>
            <w:sz w:val="15"/>
            <w:szCs w:val="15"/>
            <w:rPrChange w:id="12464" w:author="Chen Liao" w:date="2021-03-29T18:57:00Z">
              <w:rPr>
                <w:rStyle w:val="CommentReference"/>
                <w:rFonts w:ascii="Times New Roman" w:eastAsia="Times New Roman" w:hAnsi="Times New Roman" w:cs="Times New Roman"/>
              </w:rPr>
            </w:rPrChange>
          </w:rPr>
          <w:commentReference w:id="12460"/>
        </w:r>
      </w:ins>
      <w:ins w:id="12465" w:author="Chen Liao" w:date="2021-03-29T08:36:00Z">
        <w:r w:rsidR="000660EF" w:rsidRPr="002B6EEC">
          <w:rPr>
            <w:rFonts w:ascii="Times New Roman" w:eastAsia="Times New Roman" w:hAnsi="Times New Roman" w:cs="Times New Roman"/>
            <w:color w:val="000000"/>
            <w:sz w:val="22"/>
            <w:szCs w:val="22"/>
            <w:rPrChange w:id="12466" w:author="Chen Liao" w:date="2021-03-29T18:57:00Z">
              <w:rPr>
                <w:rFonts w:ascii="Times New Roman" w:eastAsia="Times New Roman" w:hAnsi="Times New Roman" w:cs="Times New Roman"/>
                <w:color w:val="000000"/>
              </w:rPr>
            </w:rPrChange>
          </w:rPr>
          <w:t xml:space="preserve">was applied to </w:t>
        </w:r>
      </w:ins>
      <w:ins w:id="12467" w:author="Chen Liao" w:date="2021-03-29T08:39:00Z">
        <w:r w:rsidR="000A1733" w:rsidRPr="002B6EEC">
          <w:rPr>
            <w:rFonts w:ascii="Times New Roman" w:eastAsia="Times New Roman" w:hAnsi="Times New Roman" w:cs="Times New Roman"/>
            <w:color w:val="000000"/>
            <w:sz w:val="22"/>
            <w:szCs w:val="22"/>
            <w:rPrChange w:id="12468" w:author="Chen Liao" w:date="2021-03-29T18:57:00Z">
              <w:rPr>
                <w:rFonts w:ascii="Times New Roman" w:eastAsia="Times New Roman" w:hAnsi="Times New Roman" w:cs="Times New Roman"/>
                <w:color w:val="000000"/>
              </w:rPr>
            </w:rPrChange>
          </w:rPr>
          <w:t xml:space="preserve">transform </w:t>
        </w:r>
      </w:ins>
      <w:ins w:id="12469" w:author="Chen Liao" w:date="2021-03-29T08:43:00Z">
        <w:r w:rsidR="000A1733" w:rsidRPr="002B6EEC">
          <w:rPr>
            <w:rFonts w:ascii="Times New Roman" w:eastAsia="Times New Roman" w:hAnsi="Times New Roman" w:cs="Times New Roman"/>
            <w:color w:val="000000"/>
            <w:sz w:val="22"/>
            <w:szCs w:val="22"/>
            <w:rPrChange w:id="12470" w:author="Chen Liao" w:date="2021-03-29T18:57:00Z">
              <w:rPr>
                <w:rFonts w:ascii="Times New Roman" w:eastAsia="Times New Roman" w:hAnsi="Times New Roman" w:cs="Times New Roman"/>
                <w:color w:val="000000"/>
              </w:rPr>
            </w:rPrChange>
          </w:rPr>
          <w:t>all</w:t>
        </w:r>
      </w:ins>
      <w:ins w:id="12471" w:author="Chen Liao" w:date="2021-03-29T08:39:00Z">
        <w:r w:rsidR="000A1733" w:rsidRPr="002B6EEC">
          <w:rPr>
            <w:rFonts w:ascii="Times New Roman" w:eastAsia="Times New Roman" w:hAnsi="Times New Roman" w:cs="Times New Roman"/>
            <w:color w:val="000000"/>
            <w:sz w:val="22"/>
            <w:szCs w:val="22"/>
            <w:rPrChange w:id="12472" w:author="Chen Liao" w:date="2021-03-29T18:57:00Z">
              <w:rPr>
                <w:rFonts w:ascii="Times New Roman" w:eastAsia="Times New Roman" w:hAnsi="Times New Roman" w:cs="Times New Roman"/>
                <w:color w:val="000000"/>
              </w:rPr>
            </w:rPrChange>
          </w:rPr>
          <w:t xml:space="preserve"> high-dimensional</w:t>
        </w:r>
      </w:ins>
      <w:ins w:id="12473" w:author="Chen Liao" w:date="2021-03-29T08:36:00Z">
        <w:r w:rsidR="000660EF" w:rsidRPr="002B6EEC">
          <w:rPr>
            <w:rFonts w:ascii="Times New Roman" w:eastAsia="Times New Roman" w:hAnsi="Times New Roman" w:cs="Times New Roman"/>
            <w:color w:val="000000"/>
            <w:sz w:val="22"/>
            <w:szCs w:val="22"/>
            <w:rPrChange w:id="12474" w:author="Chen Liao" w:date="2021-03-29T18:57:00Z">
              <w:rPr>
                <w:rFonts w:ascii="Times New Roman" w:eastAsia="Times New Roman" w:hAnsi="Times New Roman" w:cs="Times New Roman"/>
                <w:color w:val="000000"/>
              </w:rPr>
            </w:rPrChange>
          </w:rPr>
          <w:t xml:space="preserve"> t</w:t>
        </w:r>
      </w:ins>
      <w:ins w:id="12475" w:author="Chen Liao" w:date="2021-03-29T08:34:00Z">
        <w:r w:rsidR="000660EF" w:rsidRPr="002B6EEC">
          <w:rPr>
            <w:rFonts w:ascii="Times New Roman" w:eastAsia="Times New Roman" w:hAnsi="Times New Roman" w:cs="Times New Roman"/>
            <w:color w:val="000000"/>
            <w:sz w:val="22"/>
            <w:szCs w:val="22"/>
            <w:rPrChange w:id="12476" w:author="Chen Liao" w:date="2021-03-29T18:57:00Z">
              <w:rPr>
                <w:rFonts w:ascii="Times New Roman" w:eastAsia="Times New Roman" w:hAnsi="Times New Roman" w:cs="Times New Roman"/>
                <w:color w:val="000000"/>
              </w:rPr>
            </w:rPrChange>
          </w:rPr>
          <w:t xml:space="preserve">ime series data from both intervention (inulin and resistant starch) and control group </w:t>
        </w:r>
      </w:ins>
      <w:ins w:id="12477" w:author="Chen Liao" w:date="2021-03-29T08:39:00Z">
        <w:r w:rsidR="000A1733" w:rsidRPr="002B6EEC">
          <w:rPr>
            <w:rFonts w:ascii="Times New Roman" w:eastAsia="Times New Roman" w:hAnsi="Times New Roman" w:cs="Times New Roman"/>
            <w:color w:val="000000"/>
            <w:sz w:val="22"/>
            <w:szCs w:val="22"/>
            <w:rPrChange w:id="12478" w:author="Chen Liao" w:date="2021-03-29T18:57:00Z">
              <w:rPr>
                <w:rFonts w:ascii="Times New Roman" w:eastAsia="Times New Roman" w:hAnsi="Times New Roman" w:cs="Times New Roman"/>
                <w:color w:val="000000"/>
              </w:rPr>
            </w:rPrChange>
          </w:rPr>
          <w:t xml:space="preserve">into </w:t>
        </w:r>
      </w:ins>
      <w:ins w:id="12479" w:author="Chen Liao" w:date="2021-03-29T08:47:00Z">
        <w:r w:rsidR="008008E4" w:rsidRPr="002B6EEC">
          <w:rPr>
            <w:rFonts w:ascii="Times New Roman" w:eastAsia="Times New Roman" w:hAnsi="Times New Roman" w:cs="Times New Roman"/>
            <w:color w:val="000000"/>
            <w:sz w:val="22"/>
            <w:szCs w:val="22"/>
            <w:rPrChange w:id="12480" w:author="Chen Liao" w:date="2021-03-29T18:57:00Z">
              <w:rPr>
                <w:rFonts w:ascii="Times New Roman" w:eastAsia="Times New Roman" w:hAnsi="Times New Roman" w:cs="Times New Roman"/>
                <w:color w:val="000000"/>
              </w:rPr>
            </w:rPrChange>
          </w:rPr>
          <w:t>two</w:t>
        </w:r>
      </w:ins>
      <w:ins w:id="12481" w:author="Chen Liao" w:date="2021-03-29T08:39:00Z">
        <w:r w:rsidR="000A1733" w:rsidRPr="002B6EEC">
          <w:rPr>
            <w:rFonts w:ascii="Times New Roman" w:eastAsia="Times New Roman" w:hAnsi="Times New Roman" w:cs="Times New Roman"/>
            <w:color w:val="000000"/>
            <w:sz w:val="22"/>
            <w:szCs w:val="22"/>
            <w:rPrChange w:id="12482" w:author="Chen Liao" w:date="2021-03-29T18:57:00Z">
              <w:rPr>
                <w:rFonts w:ascii="Times New Roman" w:eastAsia="Times New Roman" w:hAnsi="Times New Roman" w:cs="Times New Roman"/>
                <w:color w:val="000000"/>
              </w:rPr>
            </w:rPrChange>
          </w:rPr>
          <w:t xml:space="preserve">-dimensional space. We </w:t>
        </w:r>
      </w:ins>
      <w:ins w:id="12483" w:author="Chen Liao" w:date="2021-03-29T08:47:00Z">
        <w:r w:rsidR="008008E4" w:rsidRPr="002B6EEC">
          <w:rPr>
            <w:rFonts w:ascii="Times New Roman" w:eastAsia="Times New Roman" w:hAnsi="Times New Roman" w:cs="Times New Roman"/>
            <w:color w:val="000000"/>
            <w:sz w:val="22"/>
            <w:szCs w:val="22"/>
            <w:rPrChange w:id="12484" w:author="Chen Liao" w:date="2021-03-29T18:57:00Z">
              <w:rPr>
                <w:rFonts w:ascii="Times New Roman" w:eastAsia="Times New Roman" w:hAnsi="Times New Roman" w:cs="Times New Roman"/>
                <w:color w:val="000000"/>
              </w:rPr>
            </w:rPrChange>
          </w:rPr>
          <w:t>chose two-</w:t>
        </w:r>
        <w:proofErr w:type="spellStart"/>
        <w:r w:rsidR="008008E4" w:rsidRPr="002B6EEC">
          <w:rPr>
            <w:rFonts w:ascii="Times New Roman" w:eastAsia="Times New Roman" w:hAnsi="Times New Roman" w:cs="Times New Roman"/>
            <w:color w:val="000000"/>
            <w:sz w:val="22"/>
            <w:szCs w:val="22"/>
            <w:rPrChange w:id="12485" w:author="Chen Liao" w:date="2021-03-29T18:57:00Z">
              <w:rPr>
                <w:rFonts w:ascii="Times New Roman" w:eastAsia="Times New Roman" w:hAnsi="Times New Roman" w:cs="Times New Roman"/>
                <w:color w:val="000000"/>
              </w:rPr>
            </w:rPrChange>
          </w:rPr>
          <w:t>dimensioanl</w:t>
        </w:r>
        <w:proofErr w:type="spellEnd"/>
        <w:r w:rsidR="008008E4" w:rsidRPr="002B6EEC">
          <w:rPr>
            <w:rFonts w:ascii="Times New Roman" w:eastAsia="Times New Roman" w:hAnsi="Times New Roman" w:cs="Times New Roman"/>
            <w:color w:val="000000"/>
            <w:sz w:val="22"/>
            <w:szCs w:val="22"/>
            <w:rPrChange w:id="12486" w:author="Chen Liao" w:date="2021-03-29T18:57:00Z">
              <w:rPr>
                <w:rFonts w:ascii="Times New Roman" w:eastAsia="Times New Roman" w:hAnsi="Times New Roman" w:cs="Times New Roman"/>
                <w:color w:val="000000"/>
              </w:rPr>
            </w:rPrChange>
          </w:rPr>
          <w:t xml:space="preserve"> representation</w:t>
        </w:r>
      </w:ins>
      <w:ins w:id="12487" w:author="Chen Liao" w:date="2021-03-29T08:44:00Z">
        <w:r w:rsidR="000A1733" w:rsidRPr="002B6EEC">
          <w:rPr>
            <w:rFonts w:ascii="Times New Roman" w:eastAsia="Times New Roman" w:hAnsi="Times New Roman" w:cs="Times New Roman"/>
            <w:color w:val="000000"/>
            <w:sz w:val="22"/>
            <w:szCs w:val="22"/>
            <w:rPrChange w:id="12488" w:author="Chen Liao" w:date="2021-03-29T18:57:00Z">
              <w:rPr>
                <w:rFonts w:ascii="Times New Roman" w:eastAsia="Times New Roman" w:hAnsi="Times New Roman" w:cs="Times New Roman"/>
                <w:color w:val="000000"/>
              </w:rPr>
            </w:rPrChange>
          </w:rPr>
          <w:t xml:space="preserve"> </w:t>
        </w:r>
      </w:ins>
      <w:ins w:id="12489" w:author="Chen Liao" w:date="2021-03-29T08:43:00Z">
        <w:r w:rsidR="000A1733" w:rsidRPr="002B6EEC">
          <w:rPr>
            <w:rFonts w:ascii="Times New Roman" w:eastAsia="Times New Roman" w:hAnsi="Times New Roman" w:cs="Times New Roman"/>
            <w:color w:val="000000"/>
            <w:sz w:val="22"/>
            <w:szCs w:val="22"/>
            <w:rPrChange w:id="12490" w:author="Chen Liao" w:date="2021-03-29T18:57:00Z">
              <w:rPr>
                <w:rFonts w:ascii="Times New Roman" w:eastAsia="Times New Roman" w:hAnsi="Times New Roman" w:cs="Times New Roman"/>
                <w:color w:val="000000"/>
              </w:rPr>
            </w:rPrChange>
          </w:rPr>
          <w:t xml:space="preserve">for practical purposes: (1) </w:t>
        </w:r>
      </w:ins>
      <w:ins w:id="12491" w:author="Chen Liao" w:date="2021-03-29T08:44:00Z">
        <w:r w:rsidR="000A1733" w:rsidRPr="002B6EEC">
          <w:rPr>
            <w:rFonts w:ascii="Times New Roman" w:eastAsia="Times New Roman" w:hAnsi="Times New Roman" w:cs="Times New Roman"/>
            <w:color w:val="000000"/>
            <w:sz w:val="22"/>
            <w:szCs w:val="22"/>
            <w:rPrChange w:id="12492" w:author="Chen Liao" w:date="2021-03-29T18:57:00Z">
              <w:rPr>
                <w:rFonts w:ascii="Times New Roman" w:eastAsia="Times New Roman" w:hAnsi="Times New Roman" w:cs="Times New Roman"/>
                <w:color w:val="000000"/>
              </w:rPr>
            </w:rPrChange>
          </w:rPr>
          <w:t xml:space="preserve">reconstructed time series from </w:t>
        </w:r>
      </w:ins>
      <w:ins w:id="12493" w:author="Chen Liao" w:date="2021-03-29T08:48:00Z">
        <w:r w:rsidR="008008E4" w:rsidRPr="002B6EEC">
          <w:rPr>
            <w:rFonts w:ascii="Times New Roman" w:eastAsia="Times New Roman" w:hAnsi="Times New Roman" w:cs="Times New Roman"/>
            <w:color w:val="000000"/>
            <w:sz w:val="22"/>
            <w:szCs w:val="22"/>
            <w:rPrChange w:id="12494" w:author="Chen Liao" w:date="2021-03-29T18:57:00Z">
              <w:rPr>
                <w:rFonts w:ascii="Times New Roman" w:eastAsia="Times New Roman" w:hAnsi="Times New Roman" w:cs="Times New Roman"/>
                <w:color w:val="000000"/>
              </w:rPr>
            </w:rPrChange>
          </w:rPr>
          <w:t>t</w:t>
        </w:r>
      </w:ins>
      <w:ins w:id="12495" w:author="Chen Liao" w:date="2021-03-29T08:44:00Z">
        <w:r w:rsidR="000A1733" w:rsidRPr="002B6EEC">
          <w:rPr>
            <w:rFonts w:ascii="Times New Roman" w:eastAsia="Times New Roman" w:hAnsi="Times New Roman" w:cs="Times New Roman"/>
            <w:color w:val="000000"/>
            <w:sz w:val="22"/>
            <w:szCs w:val="22"/>
            <w:rPrChange w:id="12496" w:author="Chen Liao" w:date="2021-03-29T18:57:00Z">
              <w:rPr>
                <w:rFonts w:ascii="Times New Roman" w:eastAsia="Times New Roman" w:hAnsi="Times New Roman" w:cs="Times New Roman"/>
                <w:color w:val="000000"/>
              </w:rPr>
            </w:rPrChange>
          </w:rPr>
          <w:t xml:space="preserve">wo </w:t>
        </w:r>
      </w:ins>
      <w:proofErr w:type="gramStart"/>
      <w:ins w:id="12497" w:author="Chen Liao" w:date="2021-03-29T08:48:00Z">
        <w:r w:rsidR="008008E4" w:rsidRPr="002B6EEC">
          <w:rPr>
            <w:rFonts w:ascii="Times New Roman" w:eastAsia="Times New Roman" w:hAnsi="Times New Roman" w:cs="Times New Roman"/>
            <w:color w:val="000000"/>
            <w:sz w:val="22"/>
            <w:szCs w:val="22"/>
            <w:rPrChange w:id="12498" w:author="Chen Liao" w:date="2021-03-29T18:57:00Z">
              <w:rPr>
                <w:rFonts w:ascii="Times New Roman" w:eastAsia="Times New Roman" w:hAnsi="Times New Roman" w:cs="Times New Roman"/>
                <w:color w:val="000000"/>
              </w:rPr>
            </w:rPrChange>
          </w:rPr>
          <w:t>principle</w:t>
        </w:r>
        <w:proofErr w:type="gramEnd"/>
        <w:r w:rsidR="008008E4" w:rsidRPr="002B6EEC">
          <w:rPr>
            <w:rFonts w:ascii="Times New Roman" w:eastAsia="Times New Roman" w:hAnsi="Times New Roman" w:cs="Times New Roman"/>
            <w:color w:val="000000"/>
            <w:sz w:val="22"/>
            <w:szCs w:val="22"/>
            <w:rPrChange w:id="12499" w:author="Chen Liao" w:date="2021-03-29T18:57:00Z">
              <w:rPr>
                <w:rFonts w:ascii="Times New Roman" w:eastAsia="Times New Roman" w:hAnsi="Times New Roman" w:cs="Times New Roman"/>
                <w:color w:val="000000"/>
              </w:rPr>
            </w:rPrChange>
          </w:rPr>
          <w:t xml:space="preserve"> components</w:t>
        </w:r>
      </w:ins>
      <w:ins w:id="12500" w:author="Chen Liao" w:date="2021-03-29T08:46:00Z">
        <w:r w:rsidR="000A1733" w:rsidRPr="002B6EEC">
          <w:rPr>
            <w:rFonts w:ascii="Times New Roman" w:eastAsia="Times New Roman" w:hAnsi="Times New Roman" w:cs="Times New Roman"/>
            <w:color w:val="000000"/>
            <w:sz w:val="22"/>
            <w:szCs w:val="22"/>
            <w:rPrChange w:id="12501" w:author="Chen Liao" w:date="2021-03-29T18:57:00Z">
              <w:rPr>
                <w:rFonts w:ascii="Times New Roman" w:eastAsia="Times New Roman" w:hAnsi="Times New Roman" w:cs="Times New Roman"/>
                <w:color w:val="000000"/>
              </w:rPr>
            </w:rPrChange>
          </w:rPr>
          <w:t xml:space="preserve"> preserve the quantitative trends of </w:t>
        </w:r>
      </w:ins>
      <w:ins w:id="12502" w:author="Chen Liao" w:date="2021-03-29T08:49:00Z">
        <w:r w:rsidR="008008E4" w:rsidRPr="002B6EEC">
          <w:rPr>
            <w:rFonts w:ascii="Times New Roman" w:eastAsia="Times New Roman" w:hAnsi="Times New Roman" w:cs="Times New Roman"/>
            <w:color w:val="000000"/>
            <w:sz w:val="22"/>
            <w:szCs w:val="22"/>
            <w:rPrChange w:id="12503" w:author="Chen Liao" w:date="2021-03-29T18:57:00Z">
              <w:rPr>
                <w:rFonts w:ascii="Times New Roman" w:eastAsia="Times New Roman" w:hAnsi="Times New Roman" w:cs="Times New Roman"/>
                <w:color w:val="000000"/>
              </w:rPr>
            </w:rPrChange>
          </w:rPr>
          <w:t xml:space="preserve">the untransformed time series and (2) </w:t>
        </w:r>
      </w:ins>
      <w:ins w:id="12504" w:author="Chen Liao" w:date="2021-03-29T08:50:00Z">
        <w:r w:rsidR="008008E4" w:rsidRPr="002B6EEC">
          <w:rPr>
            <w:rFonts w:ascii="Times New Roman" w:eastAsia="Times New Roman" w:hAnsi="Times New Roman" w:cs="Times New Roman"/>
            <w:color w:val="000000"/>
            <w:sz w:val="22"/>
            <w:szCs w:val="22"/>
            <w:rPrChange w:id="12505" w:author="Chen Liao" w:date="2021-03-29T18:57:00Z">
              <w:rPr>
                <w:rFonts w:ascii="Times New Roman" w:eastAsia="Times New Roman" w:hAnsi="Times New Roman" w:cs="Times New Roman"/>
                <w:color w:val="000000"/>
              </w:rPr>
            </w:rPrChange>
          </w:rPr>
          <w:t>two-dimensional data can be easily</w:t>
        </w:r>
      </w:ins>
      <w:ins w:id="12506" w:author="Chen Liao" w:date="2021-03-29T08:42:00Z">
        <w:r w:rsidR="000A1733" w:rsidRPr="002B6EEC">
          <w:rPr>
            <w:rFonts w:ascii="Times New Roman" w:eastAsia="Times New Roman" w:hAnsi="Times New Roman" w:cs="Times New Roman"/>
            <w:color w:val="000000"/>
            <w:sz w:val="22"/>
            <w:szCs w:val="22"/>
            <w:rPrChange w:id="12507" w:author="Chen Liao" w:date="2021-03-29T18:57:00Z">
              <w:rPr>
                <w:rFonts w:ascii="Times New Roman" w:eastAsia="Times New Roman" w:hAnsi="Times New Roman" w:cs="Times New Roman"/>
                <w:color w:val="000000"/>
              </w:rPr>
            </w:rPrChange>
          </w:rPr>
          <w:t xml:space="preserve"> </w:t>
        </w:r>
      </w:ins>
      <w:ins w:id="12508" w:author="Chen Liao" w:date="2021-03-29T08:41:00Z">
        <w:r w:rsidR="000A1733" w:rsidRPr="002B6EEC">
          <w:rPr>
            <w:rFonts w:ascii="Times New Roman" w:eastAsia="Times New Roman" w:hAnsi="Times New Roman" w:cs="Times New Roman"/>
            <w:color w:val="000000"/>
            <w:sz w:val="22"/>
            <w:szCs w:val="22"/>
            <w:rPrChange w:id="12509" w:author="Chen Liao" w:date="2021-03-29T18:57:00Z">
              <w:rPr>
                <w:rFonts w:ascii="Times New Roman" w:eastAsia="Times New Roman" w:hAnsi="Times New Roman" w:cs="Times New Roman"/>
                <w:color w:val="000000"/>
              </w:rPr>
            </w:rPrChange>
          </w:rPr>
          <w:t>visualized</w:t>
        </w:r>
      </w:ins>
      <w:ins w:id="12510" w:author="Chen Liao" w:date="2021-03-29T08:42:00Z">
        <w:r w:rsidR="000A1733" w:rsidRPr="002B6EEC">
          <w:rPr>
            <w:rFonts w:ascii="Times New Roman" w:eastAsia="Times New Roman" w:hAnsi="Times New Roman" w:cs="Times New Roman"/>
            <w:color w:val="000000"/>
            <w:sz w:val="22"/>
            <w:szCs w:val="22"/>
            <w:rPrChange w:id="12511" w:author="Chen Liao" w:date="2021-03-29T18:57:00Z">
              <w:rPr>
                <w:rFonts w:ascii="Times New Roman" w:eastAsia="Times New Roman" w:hAnsi="Times New Roman" w:cs="Times New Roman"/>
                <w:color w:val="000000"/>
              </w:rPr>
            </w:rPrChange>
          </w:rPr>
          <w:t xml:space="preserve">. </w:t>
        </w:r>
      </w:ins>
      <w:ins w:id="12512" w:author="Chen Liao" w:date="2021-03-29T08:50:00Z">
        <w:r w:rsidR="00FE1EE9" w:rsidRPr="002B6EEC">
          <w:rPr>
            <w:rFonts w:ascii="Times New Roman" w:eastAsia="Times New Roman" w:hAnsi="Times New Roman" w:cs="Times New Roman"/>
            <w:color w:val="000000"/>
            <w:sz w:val="22"/>
            <w:szCs w:val="22"/>
            <w:rPrChange w:id="12513" w:author="Chen Liao" w:date="2021-03-29T18:57:00Z">
              <w:rPr>
                <w:rFonts w:ascii="Times New Roman" w:eastAsia="Times New Roman" w:hAnsi="Times New Roman" w:cs="Times New Roman"/>
                <w:color w:val="000000"/>
              </w:rPr>
            </w:rPrChange>
          </w:rPr>
          <w:t xml:space="preserve">To test the significance of response, we used </w:t>
        </w:r>
      </w:ins>
      <w:ins w:id="12514" w:author="Chen Liao" w:date="2021-03-29T08:52:00Z">
        <w:r w:rsidR="00FE1EE9" w:rsidRPr="002B6EEC">
          <w:rPr>
            <w:rFonts w:ascii="Times New Roman" w:eastAsia="Times New Roman" w:hAnsi="Times New Roman" w:cs="Times New Roman"/>
            <w:color w:val="000000"/>
            <w:sz w:val="22"/>
            <w:szCs w:val="22"/>
            <w:rPrChange w:id="12515" w:author="Chen Liao" w:date="2021-03-29T18:57:00Z">
              <w:rPr>
                <w:rFonts w:ascii="Times New Roman" w:eastAsia="Times New Roman" w:hAnsi="Times New Roman" w:cs="Times New Roman"/>
                <w:color w:val="000000"/>
              </w:rPr>
            </w:rPrChange>
          </w:rPr>
          <w:t xml:space="preserve">Permutational Multivariate </w:t>
        </w:r>
        <w:proofErr w:type="spellStart"/>
        <w:r w:rsidR="00FE1EE9" w:rsidRPr="002B6EEC">
          <w:rPr>
            <w:rFonts w:ascii="Times New Roman" w:eastAsia="Times New Roman" w:hAnsi="Times New Roman" w:cs="Times New Roman"/>
            <w:color w:val="000000"/>
            <w:sz w:val="22"/>
            <w:szCs w:val="22"/>
            <w:rPrChange w:id="12516" w:author="Chen Liao" w:date="2021-03-29T18:57:00Z">
              <w:rPr>
                <w:rFonts w:ascii="Times New Roman" w:eastAsia="Times New Roman" w:hAnsi="Times New Roman" w:cs="Times New Roman"/>
                <w:color w:val="000000"/>
              </w:rPr>
            </w:rPrChange>
          </w:rPr>
          <w:t>Analaysis</w:t>
        </w:r>
        <w:proofErr w:type="spellEnd"/>
        <w:r w:rsidR="00FE1EE9" w:rsidRPr="002B6EEC">
          <w:rPr>
            <w:rFonts w:ascii="Times New Roman" w:eastAsia="Times New Roman" w:hAnsi="Times New Roman" w:cs="Times New Roman"/>
            <w:color w:val="000000"/>
            <w:sz w:val="22"/>
            <w:szCs w:val="22"/>
            <w:rPrChange w:id="12517" w:author="Chen Liao" w:date="2021-03-29T18:57:00Z">
              <w:rPr>
                <w:rFonts w:ascii="Times New Roman" w:eastAsia="Times New Roman" w:hAnsi="Times New Roman" w:cs="Times New Roman"/>
                <w:color w:val="000000"/>
              </w:rPr>
            </w:rPrChange>
          </w:rPr>
          <w:t xml:space="preserve"> of Variance (PERMANOVA)</w:t>
        </w:r>
      </w:ins>
      <w:ins w:id="12518" w:author="Chen Liao" w:date="2021-03-29T08:43:00Z">
        <w:r w:rsidR="000A1733" w:rsidRPr="002B6EEC">
          <w:rPr>
            <w:rFonts w:ascii="Times New Roman" w:eastAsia="Times New Roman" w:hAnsi="Times New Roman" w:cs="Times New Roman"/>
            <w:color w:val="000000"/>
            <w:sz w:val="22"/>
            <w:szCs w:val="22"/>
            <w:rPrChange w:id="12519" w:author="Chen Liao" w:date="2021-03-29T18:57:00Z">
              <w:rPr>
                <w:rFonts w:ascii="Times New Roman" w:eastAsia="Times New Roman" w:hAnsi="Times New Roman" w:cs="Times New Roman"/>
                <w:color w:val="000000"/>
              </w:rPr>
            </w:rPrChange>
          </w:rPr>
          <w:t xml:space="preserve"> </w:t>
        </w:r>
      </w:ins>
      <w:ins w:id="12520" w:author="Chen Liao" w:date="2021-03-29T08:53:00Z">
        <w:r w:rsidR="00FE1EE9" w:rsidRPr="002B6EEC">
          <w:rPr>
            <w:rFonts w:ascii="Times New Roman" w:eastAsia="Times New Roman" w:hAnsi="Times New Roman" w:cs="Times New Roman"/>
            <w:color w:val="000000"/>
            <w:sz w:val="22"/>
            <w:szCs w:val="22"/>
            <w:rPrChange w:id="12521" w:author="Chen Liao" w:date="2021-03-29T18:57:00Z">
              <w:rPr>
                <w:rFonts w:ascii="Times New Roman" w:eastAsia="Times New Roman" w:hAnsi="Times New Roman" w:cs="Times New Roman"/>
                <w:color w:val="000000"/>
              </w:rPr>
            </w:rPrChange>
          </w:rPr>
          <w:t xml:space="preserve">and compared the adjusted area under the curve between the intervention and control group. To test the significance of baseline-dependency, we used PERMANOVA </w:t>
        </w:r>
      </w:ins>
      <w:ins w:id="12522" w:author="Chen Liao" w:date="2021-03-29T08:54:00Z">
        <w:r w:rsidR="00FE1EE9" w:rsidRPr="002B6EEC">
          <w:rPr>
            <w:rFonts w:ascii="Times New Roman" w:eastAsia="Times New Roman" w:hAnsi="Times New Roman" w:cs="Times New Roman"/>
            <w:color w:val="000000"/>
            <w:sz w:val="22"/>
            <w:szCs w:val="22"/>
            <w:rPrChange w:id="12523" w:author="Chen Liao" w:date="2021-03-29T18:57:00Z">
              <w:rPr>
                <w:rFonts w:ascii="Times New Roman" w:eastAsia="Times New Roman" w:hAnsi="Times New Roman" w:cs="Times New Roman"/>
                <w:color w:val="000000"/>
              </w:rPr>
            </w:rPrChange>
          </w:rPr>
          <w:t xml:space="preserve">between the four vendors. </w:t>
        </w:r>
        <w:proofErr w:type="spellStart"/>
        <w:r w:rsidR="00FE1EE9" w:rsidRPr="002B6EEC">
          <w:rPr>
            <w:rFonts w:ascii="Times New Roman" w:eastAsia="Times New Roman" w:hAnsi="Times New Roman" w:cs="Times New Roman"/>
            <w:color w:val="000000"/>
            <w:sz w:val="22"/>
            <w:szCs w:val="22"/>
            <w:rPrChange w:id="12524" w:author="Chen Liao" w:date="2021-03-29T18:57:00Z">
              <w:rPr>
                <w:rFonts w:ascii="Times New Roman" w:eastAsia="Times New Roman" w:hAnsi="Times New Roman" w:cs="Times New Roman"/>
                <w:color w:val="000000"/>
              </w:rPr>
            </w:rPrChange>
          </w:rPr>
          <w:t>Minkowski</w:t>
        </w:r>
        <w:proofErr w:type="spellEnd"/>
        <w:r w:rsidR="00FE1EE9" w:rsidRPr="002B6EEC">
          <w:rPr>
            <w:rFonts w:ascii="Times New Roman" w:eastAsia="Times New Roman" w:hAnsi="Times New Roman" w:cs="Times New Roman"/>
            <w:color w:val="000000"/>
            <w:sz w:val="22"/>
            <w:szCs w:val="22"/>
            <w:rPrChange w:id="12525" w:author="Chen Liao" w:date="2021-03-29T18:57:00Z">
              <w:rPr>
                <w:rFonts w:ascii="Times New Roman" w:eastAsia="Times New Roman" w:hAnsi="Times New Roman" w:cs="Times New Roman"/>
                <w:color w:val="000000"/>
              </w:rPr>
            </w:rPrChange>
          </w:rPr>
          <w:t xml:space="preserve"> distance was used </w:t>
        </w:r>
      </w:ins>
      <w:ins w:id="12526" w:author="Chen Liao" w:date="2021-03-29T08:55:00Z">
        <w:r w:rsidR="00FE1EE9" w:rsidRPr="002B6EEC">
          <w:rPr>
            <w:rFonts w:ascii="Times New Roman" w:eastAsia="Times New Roman" w:hAnsi="Times New Roman" w:cs="Times New Roman"/>
            <w:color w:val="000000"/>
            <w:sz w:val="22"/>
            <w:szCs w:val="22"/>
            <w:rPrChange w:id="12527" w:author="Chen Liao" w:date="2021-03-29T18:57:00Z">
              <w:rPr>
                <w:rFonts w:ascii="Times New Roman" w:eastAsia="Times New Roman" w:hAnsi="Times New Roman" w:cs="Times New Roman"/>
                <w:color w:val="000000"/>
              </w:rPr>
            </w:rPrChange>
          </w:rPr>
          <w:t xml:space="preserve">for dissimilarity metric. </w:t>
        </w:r>
        <w:proofErr w:type="spellStart"/>
        <w:r w:rsidR="00FE1EE9" w:rsidRPr="002B6EEC">
          <w:rPr>
            <w:rFonts w:ascii="Times New Roman" w:eastAsia="Times New Roman" w:hAnsi="Times New Roman" w:cs="Times New Roman"/>
            <w:color w:val="000000"/>
            <w:sz w:val="22"/>
            <w:szCs w:val="22"/>
            <w:rPrChange w:id="12528" w:author="Chen Liao" w:date="2021-03-29T18:57:00Z">
              <w:rPr>
                <w:rFonts w:ascii="Times New Roman" w:eastAsia="Times New Roman" w:hAnsi="Times New Roman" w:cs="Times New Roman"/>
                <w:color w:val="000000"/>
              </w:rPr>
            </w:rPrChange>
          </w:rPr>
          <w:t>Multitest</w:t>
        </w:r>
        <w:proofErr w:type="spellEnd"/>
        <w:r w:rsidR="00FE1EE9" w:rsidRPr="002B6EEC">
          <w:rPr>
            <w:rFonts w:ascii="Times New Roman" w:eastAsia="Times New Roman" w:hAnsi="Times New Roman" w:cs="Times New Roman"/>
            <w:color w:val="000000"/>
            <w:sz w:val="22"/>
            <w:szCs w:val="22"/>
            <w:rPrChange w:id="12529" w:author="Chen Liao" w:date="2021-03-29T18:57:00Z">
              <w:rPr>
                <w:rFonts w:ascii="Times New Roman" w:eastAsia="Times New Roman" w:hAnsi="Times New Roman" w:cs="Times New Roman"/>
                <w:color w:val="000000"/>
              </w:rPr>
            </w:rPrChange>
          </w:rPr>
          <w:t xml:space="preserve"> correction was used to adjust P-values when all</w:t>
        </w:r>
      </w:ins>
      <w:ins w:id="12530" w:author="Chen Liao" w:date="2021-03-29T08:56:00Z">
        <w:r w:rsidR="00FE1EE9" w:rsidRPr="002B6EEC">
          <w:rPr>
            <w:rFonts w:ascii="Times New Roman" w:eastAsia="Times New Roman" w:hAnsi="Times New Roman" w:cs="Times New Roman"/>
            <w:color w:val="000000"/>
            <w:sz w:val="22"/>
            <w:szCs w:val="22"/>
            <w:rPrChange w:id="12531" w:author="Chen Liao" w:date="2021-03-29T18:57:00Z">
              <w:rPr>
                <w:rFonts w:ascii="Times New Roman" w:eastAsia="Times New Roman" w:hAnsi="Times New Roman" w:cs="Times New Roman"/>
                <w:color w:val="000000"/>
              </w:rPr>
            </w:rPrChange>
          </w:rPr>
          <w:t xml:space="preserve"> </w:t>
        </w:r>
      </w:ins>
    </w:p>
    <w:p w14:paraId="421DCD90" w14:textId="77777777" w:rsidR="00BF36AA" w:rsidRPr="002B6EEC" w:rsidRDefault="00BF36AA" w:rsidP="00524C76">
      <w:pPr>
        <w:pStyle w:val="paragraph"/>
        <w:spacing w:before="0" w:beforeAutospacing="0" w:after="0" w:afterAutospacing="0"/>
        <w:jc w:val="both"/>
        <w:rPr>
          <w:ins w:id="12532" w:author="Chen Liao" w:date="2021-03-29T05:42:00Z"/>
          <w:rFonts w:ascii="Times New Roman" w:eastAsia="Times New Roman" w:hAnsi="Times New Roman" w:cs="Times New Roman"/>
          <w:color w:val="000000"/>
          <w:sz w:val="22"/>
          <w:szCs w:val="22"/>
          <w:rPrChange w:id="12533" w:author="Chen Liao" w:date="2021-03-29T18:57:00Z">
            <w:rPr>
              <w:ins w:id="12534" w:author="Chen Liao" w:date="2021-03-29T05:42:00Z"/>
              <w:rFonts w:ascii="Times New Roman" w:hAnsi="Times New Roman" w:cs="Times New Roman"/>
              <w:color w:val="000000" w:themeColor="text1"/>
            </w:rPr>
          </w:rPrChange>
        </w:rPr>
      </w:pPr>
    </w:p>
    <w:p w14:paraId="3D224180" w14:textId="6326F9B4" w:rsidR="00524C76" w:rsidRPr="002B6EEC" w:rsidRDefault="00FE1EE9" w:rsidP="00524C76">
      <w:pPr>
        <w:jc w:val="both"/>
        <w:rPr>
          <w:ins w:id="12535" w:author="Chen Liao" w:date="2021-03-29T05:42:00Z"/>
          <w:b/>
          <w:bCs/>
          <w:color w:val="000000"/>
          <w:sz w:val="22"/>
          <w:szCs w:val="22"/>
          <w:rPrChange w:id="12536" w:author="Chen Liao" w:date="2021-03-29T18:57:00Z">
            <w:rPr>
              <w:ins w:id="12537" w:author="Chen Liao" w:date="2021-03-29T05:42:00Z"/>
              <w:color w:val="000000" w:themeColor="text1"/>
            </w:rPr>
          </w:rPrChange>
        </w:rPr>
      </w:pPr>
      <w:ins w:id="12538" w:author="Chen Liao" w:date="2021-03-29T08:56:00Z">
        <w:r w:rsidRPr="002B6EEC">
          <w:rPr>
            <w:b/>
            <w:bCs/>
            <w:color w:val="000000"/>
            <w:sz w:val="22"/>
            <w:szCs w:val="22"/>
            <w:rPrChange w:id="12539" w:author="Chen Liao" w:date="2021-03-29T18:57:00Z">
              <w:rPr>
                <w:b/>
                <w:bCs/>
                <w:color w:val="000000"/>
              </w:rPr>
            </w:rPrChange>
          </w:rPr>
          <w:t xml:space="preserve">Random forest models. </w:t>
        </w:r>
        <w:r w:rsidRPr="002B6EEC">
          <w:rPr>
            <w:color w:val="000000"/>
            <w:sz w:val="22"/>
            <w:szCs w:val="22"/>
            <w:rPrChange w:id="12540" w:author="Chen Liao" w:date="2021-03-29T18:57:00Z">
              <w:rPr>
                <w:color w:val="000000"/>
              </w:rPr>
            </w:rPrChange>
          </w:rPr>
          <w:t xml:space="preserve">Four hyperparameters were turned to </w:t>
        </w:r>
      </w:ins>
      <w:ins w:id="12541" w:author="Chen Liao" w:date="2021-03-29T08:57:00Z">
        <w:r w:rsidRPr="002B6EEC">
          <w:rPr>
            <w:color w:val="000000"/>
            <w:sz w:val="22"/>
            <w:szCs w:val="22"/>
            <w:rPrChange w:id="12542" w:author="Chen Liao" w:date="2021-03-29T18:57:00Z">
              <w:rPr>
                <w:color w:val="000000"/>
              </w:rPr>
            </w:rPrChange>
          </w:rPr>
          <w:t xml:space="preserve">optimize the model performance. </w:t>
        </w:r>
      </w:ins>
      <w:proofErr w:type="spellStart"/>
      <w:ins w:id="12543" w:author="Chen Liao" w:date="2021-03-29T05:42:00Z">
        <w:r w:rsidR="00524C76" w:rsidRPr="002B6EEC">
          <w:rPr>
            <w:color w:val="000000"/>
            <w:sz w:val="22"/>
            <w:szCs w:val="22"/>
            <w:rPrChange w:id="12544" w:author="Chen Liao" w:date="2021-03-29T18:57:00Z">
              <w:rPr>
                <w:color w:val="000000" w:themeColor="text1"/>
              </w:rPr>
            </w:rPrChange>
          </w:rPr>
          <w:t>he</w:t>
        </w:r>
        <w:proofErr w:type="spellEnd"/>
        <w:r w:rsidR="00524C76" w:rsidRPr="002B6EEC">
          <w:rPr>
            <w:color w:val="000000"/>
            <w:sz w:val="22"/>
            <w:szCs w:val="22"/>
            <w:rPrChange w:id="12545" w:author="Chen Liao" w:date="2021-03-29T18:57:00Z">
              <w:rPr>
                <w:color w:val="000000" w:themeColor="text1"/>
              </w:rPr>
            </w:rPrChange>
          </w:rPr>
          <w:t xml:space="preserve"> coarse-graining step is necessary as it extracts the main trends of time series data by filtering out random variations (noise).</w:t>
        </w:r>
      </w:ins>
    </w:p>
    <w:p w14:paraId="01DE8D56" w14:textId="66379707" w:rsidR="00524C76" w:rsidRPr="002B6EEC" w:rsidRDefault="00524C76">
      <w:pPr>
        <w:jc w:val="both"/>
        <w:rPr>
          <w:color w:val="000000"/>
          <w:sz w:val="22"/>
          <w:szCs w:val="22"/>
          <w:rPrChange w:id="12546" w:author="Chen Liao" w:date="2021-03-29T18:57:00Z">
            <w:rPr>
              <w:color w:val="000000"/>
              <w:sz w:val="20"/>
              <w:szCs w:val="20"/>
            </w:rPr>
          </w:rPrChange>
        </w:rPr>
        <w:pPrChange w:id="12547" w:author="Chen Liao" w:date="2021-03-24T10:44:00Z">
          <w:pPr/>
        </w:pPrChange>
      </w:pPr>
    </w:p>
    <w:p w14:paraId="66A684E2" w14:textId="29CD8661" w:rsidR="00817825" w:rsidRPr="002B6EEC" w:rsidRDefault="00817825" w:rsidP="00C3619E">
      <w:pPr>
        <w:jc w:val="both"/>
        <w:rPr>
          <w:b/>
          <w:bCs/>
          <w:sz w:val="22"/>
          <w:szCs w:val="22"/>
          <w:rPrChange w:id="12548" w:author="Chen Liao" w:date="2021-03-29T18:57:00Z">
            <w:rPr>
              <w:b/>
              <w:bCs/>
            </w:rPr>
          </w:rPrChange>
        </w:rPr>
      </w:pPr>
      <w:r w:rsidRPr="002B6EEC">
        <w:rPr>
          <w:b/>
          <w:bCs/>
          <w:sz w:val="22"/>
          <w:szCs w:val="22"/>
          <w:rPrChange w:id="12549" w:author="Chen Liao" w:date="2021-03-29T18:57:00Z">
            <w:rPr>
              <w:b/>
              <w:bCs/>
            </w:rPr>
          </w:rPrChange>
        </w:rPr>
        <w:t>Supplementary figures:</w:t>
      </w:r>
    </w:p>
    <w:p w14:paraId="66DA7AD1" w14:textId="1D44AD97" w:rsidR="00817825" w:rsidRPr="002B6EEC" w:rsidRDefault="00817825" w:rsidP="00C3619E">
      <w:pPr>
        <w:jc w:val="both"/>
        <w:rPr>
          <w:rFonts w:eastAsia="SimSun"/>
          <w:b/>
          <w:bCs/>
          <w:color w:val="000000"/>
          <w:sz w:val="22"/>
          <w:szCs w:val="22"/>
          <w:rPrChange w:id="12550" w:author="Chen Liao" w:date="2021-03-29T18:57:00Z">
            <w:rPr>
              <w:rFonts w:eastAsia="SimSun"/>
              <w:b/>
              <w:bCs/>
              <w:color w:val="000000"/>
              <w:sz w:val="20"/>
              <w:szCs w:val="20"/>
            </w:rPr>
          </w:rPrChange>
        </w:rPr>
      </w:pPr>
    </w:p>
    <w:p w14:paraId="6EC44B60" w14:textId="7B8C93B0" w:rsidR="00817825" w:rsidRPr="002B6EEC" w:rsidRDefault="00817825" w:rsidP="00235E3B">
      <w:pPr>
        <w:jc w:val="both"/>
        <w:rPr>
          <w:rFonts w:eastAsia="SimSun"/>
          <w:b/>
          <w:bCs/>
          <w:color w:val="000000"/>
          <w:sz w:val="22"/>
          <w:szCs w:val="22"/>
          <w:rPrChange w:id="12551" w:author="Chen Liao" w:date="2021-03-29T18:57:00Z">
            <w:rPr>
              <w:rFonts w:eastAsia="SimSun"/>
              <w:b/>
              <w:bCs/>
              <w:color w:val="000000"/>
              <w:sz w:val="20"/>
              <w:szCs w:val="20"/>
            </w:rPr>
          </w:rPrChange>
        </w:rPr>
      </w:pPr>
    </w:p>
    <w:p w14:paraId="1518B8D4" w14:textId="3055C67D" w:rsidR="00724A33" w:rsidRPr="002B6EEC" w:rsidRDefault="00724A33" w:rsidP="00235E3B">
      <w:pPr>
        <w:jc w:val="both"/>
        <w:rPr>
          <w:color w:val="2A2A2A"/>
          <w:sz w:val="22"/>
          <w:szCs w:val="22"/>
          <w:shd w:val="clear" w:color="auto" w:fill="FFFFFF"/>
          <w:rPrChange w:id="12552" w:author="Chen Liao" w:date="2021-03-29T18:57:00Z">
            <w:rPr>
              <w:color w:val="2A2A2A"/>
              <w:sz w:val="20"/>
              <w:szCs w:val="20"/>
              <w:shd w:val="clear" w:color="auto" w:fill="FFFFFF"/>
            </w:rPr>
          </w:rPrChange>
        </w:rPr>
      </w:pPr>
      <w:bookmarkStart w:id="12553" w:name="OLE_LINK36"/>
      <w:bookmarkStart w:id="12554" w:name="OLE_LINK37"/>
    </w:p>
    <w:p w14:paraId="6E0E0BEA" w14:textId="212DFFB7" w:rsidR="00667E07" w:rsidRPr="002B6EEC" w:rsidRDefault="009104F0">
      <w:pPr>
        <w:jc w:val="both"/>
        <w:rPr>
          <w:sz w:val="22"/>
          <w:szCs w:val="22"/>
          <w:rPrChange w:id="12555" w:author="Chen Liao" w:date="2021-03-29T18:57:00Z">
            <w:rPr>
              <w:sz w:val="20"/>
              <w:szCs w:val="20"/>
            </w:rPr>
          </w:rPrChange>
        </w:rPr>
        <w:pPrChange w:id="12556" w:author="Chen Liao" w:date="2021-03-24T10:44:00Z">
          <w:pPr>
            <w:jc w:val="center"/>
          </w:pPr>
        </w:pPrChange>
      </w:pPr>
      <w:r w:rsidRPr="002B6EEC">
        <w:rPr>
          <w:noProof/>
          <w:sz w:val="22"/>
          <w:szCs w:val="22"/>
          <w:rPrChange w:id="12557" w:author="Chen Liao" w:date="2021-03-29T18:57:00Z">
            <w:rPr>
              <w:noProof/>
              <w:sz w:val="20"/>
              <w:szCs w:val="20"/>
            </w:rPr>
          </w:rPrChange>
        </w:rPr>
        <w:drawing>
          <wp:inline distT="0" distB="0" distL="0" distR="0" wp14:anchorId="7CB7E139" wp14:editId="054BC094">
            <wp:extent cx="5054600" cy="35560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4600" cy="3556000"/>
                    </a:xfrm>
                    <a:prstGeom prst="rect">
                      <a:avLst/>
                    </a:prstGeom>
                  </pic:spPr>
                </pic:pic>
              </a:graphicData>
            </a:graphic>
          </wp:inline>
        </w:drawing>
      </w:r>
    </w:p>
    <w:p w14:paraId="14DB5C6C" w14:textId="77777777" w:rsidR="000613DF" w:rsidRPr="002B6EEC" w:rsidRDefault="000613DF" w:rsidP="00C3619E">
      <w:pPr>
        <w:jc w:val="both"/>
        <w:rPr>
          <w:b/>
          <w:bCs/>
          <w:sz w:val="22"/>
          <w:szCs w:val="22"/>
          <w:rPrChange w:id="12558" w:author="Chen Liao" w:date="2021-03-29T18:57:00Z">
            <w:rPr>
              <w:b/>
              <w:bCs/>
              <w:sz w:val="20"/>
              <w:szCs w:val="20"/>
            </w:rPr>
          </w:rPrChange>
        </w:rPr>
      </w:pPr>
    </w:p>
    <w:p w14:paraId="14E0B2FF" w14:textId="5D4BC55C" w:rsidR="000613DF" w:rsidRPr="002B6EEC" w:rsidRDefault="000613DF" w:rsidP="00235E3B">
      <w:pPr>
        <w:jc w:val="both"/>
        <w:rPr>
          <w:b/>
          <w:bCs/>
          <w:sz w:val="22"/>
          <w:szCs w:val="22"/>
          <w:rPrChange w:id="12559" w:author="Chen Liao" w:date="2021-03-29T18:57:00Z">
            <w:rPr>
              <w:b/>
              <w:bCs/>
              <w:sz w:val="20"/>
              <w:szCs w:val="20"/>
            </w:rPr>
          </w:rPrChange>
        </w:rPr>
      </w:pPr>
      <w:r w:rsidRPr="002B6EEC">
        <w:rPr>
          <w:b/>
          <w:bCs/>
          <w:sz w:val="22"/>
          <w:szCs w:val="22"/>
          <w:rPrChange w:id="12560" w:author="Chen Liao" w:date="2021-03-29T18:57:00Z">
            <w:rPr>
              <w:b/>
              <w:bCs/>
              <w:sz w:val="20"/>
              <w:szCs w:val="20"/>
            </w:rPr>
          </w:rPrChange>
        </w:rPr>
        <w:t>Figure S</w:t>
      </w:r>
      <w:r w:rsidR="00FF476D" w:rsidRPr="002B6EEC">
        <w:rPr>
          <w:b/>
          <w:bCs/>
          <w:sz w:val="22"/>
          <w:szCs w:val="22"/>
          <w:rPrChange w:id="12561" w:author="Chen Liao" w:date="2021-03-29T18:57:00Z">
            <w:rPr>
              <w:b/>
              <w:bCs/>
              <w:sz w:val="20"/>
              <w:szCs w:val="20"/>
            </w:rPr>
          </w:rPrChange>
        </w:rPr>
        <w:t>1</w:t>
      </w:r>
      <w:r w:rsidRPr="002B6EEC">
        <w:rPr>
          <w:b/>
          <w:bCs/>
          <w:sz w:val="22"/>
          <w:szCs w:val="22"/>
          <w:rPrChange w:id="12562" w:author="Chen Liao" w:date="2021-03-29T18:57:00Z">
            <w:rPr>
              <w:b/>
              <w:bCs/>
              <w:sz w:val="20"/>
              <w:szCs w:val="20"/>
            </w:rPr>
          </w:rPrChange>
        </w:rPr>
        <w:t xml:space="preserve">. </w:t>
      </w:r>
      <w:r w:rsidR="00FF476D" w:rsidRPr="002B6EEC">
        <w:rPr>
          <w:b/>
          <w:bCs/>
          <w:sz w:val="22"/>
          <w:szCs w:val="22"/>
          <w:rPrChange w:id="12563" w:author="Chen Liao" w:date="2021-03-29T18:57:00Z">
            <w:rPr>
              <w:b/>
              <w:bCs/>
              <w:sz w:val="20"/>
              <w:szCs w:val="20"/>
            </w:rPr>
          </w:rPrChange>
        </w:rPr>
        <w:t xml:space="preserve">(Related to Fig. 2) </w:t>
      </w:r>
      <w:r w:rsidRPr="002B6EEC">
        <w:rPr>
          <w:b/>
          <w:bCs/>
          <w:sz w:val="22"/>
          <w:szCs w:val="22"/>
          <w:rPrChange w:id="12564" w:author="Chen Liao" w:date="2021-03-29T18:57:00Z">
            <w:rPr>
              <w:b/>
              <w:bCs/>
              <w:sz w:val="20"/>
              <w:szCs w:val="20"/>
            </w:rPr>
          </w:rPrChange>
        </w:rPr>
        <w:t xml:space="preserve">Effects of inulin or resistant starch on (A) body weight, (B) daily food intake, (C) daily energy intake, and (D) 48-hr fecal sample weight of mice </w:t>
      </w:r>
      <w:r w:rsidR="006A2B02" w:rsidRPr="002B6EEC">
        <w:rPr>
          <w:b/>
          <w:bCs/>
          <w:sz w:val="22"/>
          <w:szCs w:val="22"/>
          <w:rPrChange w:id="12565" w:author="Chen Liao" w:date="2021-03-29T18:57:00Z">
            <w:rPr>
              <w:b/>
              <w:bCs/>
              <w:sz w:val="20"/>
              <w:szCs w:val="20"/>
            </w:rPr>
          </w:rPrChange>
        </w:rPr>
        <w:t xml:space="preserve">receiving diet supplementation </w:t>
      </w:r>
      <w:r w:rsidRPr="002B6EEC">
        <w:rPr>
          <w:b/>
          <w:bCs/>
          <w:sz w:val="22"/>
          <w:szCs w:val="22"/>
          <w:rPrChange w:id="12566" w:author="Chen Liao" w:date="2021-03-29T18:57:00Z">
            <w:rPr>
              <w:b/>
              <w:bCs/>
              <w:sz w:val="20"/>
              <w:szCs w:val="20"/>
            </w:rPr>
          </w:rPrChange>
        </w:rPr>
        <w:t>used in this study.</w:t>
      </w:r>
      <w:r w:rsidR="00FE5040" w:rsidRPr="002B6EEC">
        <w:rPr>
          <w:b/>
          <w:bCs/>
          <w:sz w:val="22"/>
          <w:szCs w:val="22"/>
          <w:rPrChange w:id="12567" w:author="Chen Liao" w:date="2021-03-29T18:57:00Z">
            <w:rPr>
              <w:b/>
              <w:bCs/>
              <w:sz w:val="20"/>
              <w:szCs w:val="20"/>
            </w:rPr>
          </w:rPrChange>
        </w:rPr>
        <w:t xml:space="preserve"> </w:t>
      </w:r>
      <w:r w:rsidR="00FE5040" w:rsidRPr="002B6EEC">
        <w:rPr>
          <w:sz w:val="22"/>
          <w:szCs w:val="22"/>
          <w:rPrChange w:id="12568" w:author="Chen Liao" w:date="2021-03-29T18:57:00Z">
            <w:rPr>
              <w:sz w:val="20"/>
              <w:szCs w:val="20"/>
            </w:rPr>
          </w:rPrChange>
        </w:rPr>
        <w:t xml:space="preserve">Each symbol represents the mean body weight in </w:t>
      </w:r>
      <w:r w:rsidR="00732110" w:rsidRPr="002B6EEC">
        <w:rPr>
          <w:sz w:val="22"/>
          <w:szCs w:val="22"/>
          <w:rPrChange w:id="12569" w:author="Chen Liao" w:date="2021-03-29T18:57:00Z">
            <w:rPr>
              <w:sz w:val="20"/>
              <w:szCs w:val="20"/>
            </w:rPr>
          </w:rPrChange>
        </w:rPr>
        <w:t xml:space="preserve">panel </w:t>
      </w:r>
      <w:r w:rsidR="00FE5040" w:rsidRPr="002B6EEC">
        <w:rPr>
          <w:sz w:val="22"/>
          <w:szCs w:val="22"/>
          <w:rPrChange w:id="12570" w:author="Chen Liao" w:date="2021-03-29T18:57:00Z">
            <w:rPr>
              <w:sz w:val="20"/>
              <w:szCs w:val="20"/>
            </w:rPr>
          </w:rPrChange>
        </w:rPr>
        <w:t>A</w:t>
      </w:r>
      <w:r w:rsidR="00732110" w:rsidRPr="002B6EEC">
        <w:rPr>
          <w:sz w:val="22"/>
          <w:szCs w:val="22"/>
          <w:rPrChange w:id="12571" w:author="Chen Liao" w:date="2021-03-29T18:57:00Z">
            <w:rPr>
              <w:sz w:val="20"/>
              <w:szCs w:val="20"/>
            </w:rPr>
          </w:rPrChange>
        </w:rPr>
        <w:t xml:space="preserve"> </w:t>
      </w:r>
      <w:r w:rsidR="00FE5040" w:rsidRPr="002B6EEC">
        <w:rPr>
          <w:sz w:val="22"/>
          <w:szCs w:val="22"/>
          <w:rPrChange w:id="12572" w:author="Chen Liao" w:date="2021-03-29T18:57:00Z">
            <w:rPr>
              <w:sz w:val="20"/>
              <w:szCs w:val="20"/>
            </w:rPr>
          </w:rPrChange>
        </w:rPr>
        <w:t xml:space="preserve">or a single data point in </w:t>
      </w:r>
      <w:r w:rsidR="00732110" w:rsidRPr="002B6EEC">
        <w:rPr>
          <w:sz w:val="22"/>
          <w:szCs w:val="22"/>
          <w:rPrChange w:id="12573" w:author="Chen Liao" w:date="2021-03-29T18:57:00Z">
            <w:rPr>
              <w:sz w:val="20"/>
              <w:szCs w:val="20"/>
            </w:rPr>
          </w:rPrChange>
        </w:rPr>
        <w:t xml:space="preserve">panels </w:t>
      </w:r>
      <w:r w:rsidR="00FE5040" w:rsidRPr="002B6EEC">
        <w:rPr>
          <w:sz w:val="22"/>
          <w:szCs w:val="22"/>
          <w:rPrChange w:id="12574" w:author="Chen Liao" w:date="2021-03-29T18:57:00Z">
            <w:rPr>
              <w:sz w:val="20"/>
              <w:szCs w:val="20"/>
            </w:rPr>
          </w:rPrChange>
        </w:rPr>
        <w:t xml:space="preserve">B-D. The body weight data </w:t>
      </w:r>
      <w:r w:rsidRPr="002B6EEC">
        <w:rPr>
          <w:sz w:val="22"/>
          <w:szCs w:val="22"/>
          <w:rPrChange w:id="12575" w:author="Chen Liao" w:date="2021-03-29T18:57:00Z">
            <w:rPr>
              <w:sz w:val="20"/>
              <w:szCs w:val="20"/>
            </w:rPr>
          </w:rPrChange>
        </w:rPr>
        <w:t xml:space="preserve">were analyzed </w:t>
      </w:r>
      <w:r w:rsidR="00877EF1" w:rsidRPr="002B6EEC">
        <w:rPr>
          <w:sz w:val="22"/>
          <w:szCs w:val="22"/>
          <w:rPrChange w:id="12576" w:author="Chen Liao" w:date="2021-03-29T18:57:00Z">
            <w:rPr>
              <w:sz w:val="20"/>
              <w:szCs w:val="20"/>
            </w:rPr>
          </w:rPrChange>
        </w:rPr>
        <w:t xml:space="preserve">by </w:t>
      </w:r>
      <w:r w:rsidRPr="002B6EEC">
        <w:rPr>
          <w:sz w:val="22"/>
          <w:szCs w:val="22"/>
          <w:rPrChange w:id="12577" w:author="Chen Liao" w:date="2021-03-29T18:57:00Z">
            <w:rPr>
              <w:sz w:val="20"/>
              <w:szCs w:val="20"/>
            </w:rPr>
          </w:rPrChange>
        </w:rPr>
        <w:t>ordinary one-way ANOVA with Turkey post hoc test</w:t>
      </w:r>
      <w:r w:rsidR="00FE5040" w:rsidRPr="002B6EEC">
        <w:rPr>
          <w:sz w:val="22"/>
          <w:szCs w:val="22"/>
          <w:rPrChange w:id="12578" w:author="Chen Liao" w:date="2021-03-29T18:57:00Z">
            <w:rPr>
              <w:sz w:val="20"/>
              <w:szCs w:val="20"/>
            </w:rPr>
          </w:rPrChange>
        </w:rPr>
        <w:t xml:space="preserve"> between inulin or resistant starch and cellulose group. </w:t>
      </w:r>
      <w:r w:rsidRPr="002B6EEC">
        <w:rPr>
          <w:sz w:val="22"/>
          <w:szCs w:val="22"/>
          <w:rPrChange w:id="12579" w:author="Chen Liao" w:date="2021-03-29T18:57:00Z">
            <w:rPr>
              <w:sz w:val="20"/>
              <w:szCs w:val="20"/>
            </w:rPr>
          </w:rPrChange>
        </w:rPr>
        <w:t>*</w:t>
      </w:r>
      <w:r w:rsidR="00FE5040" w:rsidRPr="002B6EEC">
        <w:rPr>
          <w:sz w:val="22"/>
          <w:szCs w:val="22"/>
          <w:rPrChange w:id="12580" w:author="Chen Liao" w:date="2021-03-29T18:57:00Z">
            <w:rPr>
              <w:sz w:val="20"/>
              <w:szCs w:val="20"/>
            </w:rPr>
          </w:rPrChange>
        </w:rPr>
        <w:t>,</w:t>
      </w:r>
      <w:r w:rsidRPr="002B6EEC">
        <w:rPr>
          <w:sz w:val="22"/>
          <w:szCs w:val="22"/>
          <w:rPrChange w:id="12581" w:author="Chen Liao" w:date="2021-03-29T18:57:00Z">
            <w:rPr>
              <w:sz w:val="20"/>
              <w:szCs w:val="20"/>
            </w:rPr>
          </w:rPrChange>
        </w:rPr>
        <w:t xml:space="preserve"> P &lt; 0.05</w:t>
      </w:r>
      <w:r w:rsidR="00FE5040" w:rsidRPr="002B6EEC">
        <w:rPr>
          <w:sz w:val="22"/>
          <w:szCs w:val="22"/>
          <w:rPrChange w:id="12582" w:author="Chen Liao" w:date="2021-03-29T18:57:00Z">
            <w:rPr>
              <w:sz w:val="20"/>
              <w:szCs w:val="20"/>
            </w:rPr>
          </w:rPrChange>
        </w:rPr>
        <w:t>.</w:t>
      </w:r>
      <w:r w:rsidR="00220051" w:rsidRPr="002B6EEC">
        <w:rPr>
          <w:b/>
          <w:bCs/>
          <w:sz w:val="22"/>
          <w:szCs w:val="22"/>
          <w:rPrChange w:id="12583" w:author="Chen Liao" w:date="2021-03-29T18:57:00Z">
            <w:rPr>
              <w:b/>
              <w:bCs/>
              <w:sz w:val="20"/>
              <w:szCs w:val="20"/>
            </w:rPr>
          </w:rPrChange>
        </w:rPr>
        <w:br w:type="page"/>
      </w:r>
    </w:p>
    <w:p w14:paraId="1E7E3FE1" w14:textId="6C654C0A" w:rsidR="00877EF1" w:rsidRPr="002B6EEC" w:rsidRDefault="00877EF1" w:rsidP="00235E3B">
      <w:pPr>
        <w:jc w:val="both"/>
        <w:rPr>
          <w:sz w:val="22"/>
          <w:szCs w:val="22"/>
          <w:rPrChange w:id="12584" w:author="Chen Liao" w:date="2021-03-29T18:57:00Z">
            <w:rPr>
              <w:sz w:val="20"/>
              <w:szCs w:val="20"/>
            </w:rPr>
          </w:rPrChange>
        </w:rPr>
      </w:pPr>
    </w:p>
    <w:p w14:paraId="564E2A49" w14:textId="76BDD717" w:rsidR="00877EF1" w:rsidRPr="002B6EEC" w:rsidRDefault="00EA3A7C">
      <w:pPr>
        <w:jc w:val="both"/>
        <w:rPr>
          <w:sz w:val="22"/>
          <w:szCs w:val="22"/>
          <w:rPrChange w:id="12585" w:author="Chen Liao" w:date="2021-03-29T18:57:00Z">
            <w:rPr>
              <w:sz w:val="20"/>
              <w:szCs w:val="20"/>
            </w:rPr>
          </w:rPrChange>
        </w:rPr>
        <w:pPrChange w:id="12586" w:author="Chen Liao" w:date="2021-03-24T10:44:00Z">
          <w:pPr>
            <w:jc w:val="center"/>
          </w:pPr>
        </w:pPrChange>
      </w:pPr>
      <w:del w:id="12587" w:author="Chen Liao" w:date="2021-03-19T00:02:00Z">
        <w:r w:rsidRPr="002B6EEC" w:rsidDel="00924C35">
          <w:rPr>
            <w:noProof/>
            <w:sz w:val="22"/>
            <w:szCs w:val="22"/>
            <w:rPrChange w:id="12588" w:author="Chen Liao" w:date="2021-03-29T18:57:00Z">
              <w:rPr>
                <w:noProof/>
                <w:sz w:val="20"/>
                <w:szCs w:val="20"/>
              </w:rPr>
            </w:rPrChange>
          </w:rPr>
          <w:drawing>
            <wp:inline distT="0" distB="0" distL="0" distR="0" wp14:anchorId="4EB5F13F" wp14:editId="1E8A33CC">
              <wp:extent cx="5909733" cy="2765971"/>
              <wp:effectExtent l="0" t="0" r="0" b="3175"/>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0466" cy="2775675"/>
                      </a:xfrm>
                      <a:prstGeom prst="rect">
                        <a:avLst/>
                      </a:prstGeom>
                    </pic:spPr>
                  </pic:pic>
                </a:graphicData>
              </a:graphic>
            </wp:inline>
          </w:drawing>
        </w:r>
      </w:del>
      <w:ins w:id="12589" w:author="Chen Liao" w:date="2021-03-19T00:03:00Z">
        <w:r w:rsidR="00924C35" w:rsidRPr="002B6EEC">
          <w:rPr>
            <w:noProof/>
            <w:sz w:val="22"/>
            <w:szCs w:val="22"/>
            <w:rPrChange w:id="12590" w:author="Chen Liao" w:date="2021-03-29T18:57:00Z">
              <w:rPr>
                <w:noProof/>
              </w:rPr>
            </w:rPrChange>
          </w:rPr>
          <w:drawing>
            <wp:inline distT="0" distB="0" distL="0" distR="0" wp14:anchorId="6BF18636" wp14:editId="1DBE9BD0">
              <wp:extent cx="5562600" cy="5676900"/>
              <wp:effectExtent l="0" t="0" r="0" b="0"/>
              <wp:docPr id="6" name="Picture 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2600" cy="5676900"/>
                      </a:xfrm>
                      <a:prstGeom prst="rect">
                        <a:avLst/>
                      </a:prstGeom>
                    </pic:spPr>
                  </pic:pic>
                </a:graphicData>
              </a:graphic>
            </wp:inline>
          </w:drawing>
        </w:r>
      </w:ins>
    </w:p>
    <w:p w14:paraId="444834E5" w14:textId="77777777" w:rsidR="00611B4F" w:rsidRPr="002B6EEC" w:rsidRDefault="00611B4F" w:rsidP="00C3619E">
      <w:pPr>
        <w:jc w:val="both"/>
        <w:rPr>
          <w:b/>
          <w:bCs/>
          <w:sz w:val="22"/>
          <w:szCs w:val="22"/>
          <w:rPrChange w:id="12591" w:author="Chen Liao" w:date="2021-03-29T18:57:00Z">
            <w:rPr>
              <w:b/>
              <w:bCs/>
              <w:sz w:val="20"/>
              <w:szCs w:val="20"/>
            </w:rPr>
          </w:rPrChange>
        </w:rPr>
      </w:pPr>
    </w:p>
    <w:p w14:paraId="6C0B3F54" w14:textId="3E2A3022" w:rsidR="005A645A" w:rsidRPr="002B6EEC" w:rsidRDefault="00611B4F" w:rsidP="00C3619E">
      <w:pPr>
        <w:jc w:val="both"/>
        <w:rPr>
          <w:color w:val="000000"/>
          <w:sz w:val="22"/>
          <w:szCs w:val="22"/>
          <w:rPrChange w:id="12592" w:author="Chen Liao" w:date="2021-03-29T18:57:00Z">
            <w:rPr>
              <w:color w:val="000000"/>
              <w:sz w:val="20"/>
              <w:szCs w:val="20"/>
            </w:rPr>
          </w:rPrChange>
        </w:rPr>
      </w:pPr>
      <w:r w:rsidRPr="002B6EEC">
        <w:rPr>
          <w:b/>
          <w:bCs/>
          <w:sz w:val="22"/>
          <w:szCs w:val="22"/>
          <w:rPrChange w:id="12593" w:author="Chen Liao" w:date="2021-03-29T18:57:00Z">
            <w:rPr>
              <w:b/>
              <w:bCs/>
              <w:sz w:val="20"/>
              <w:szCs w:val="20"/>
            </w:rPr>
          </w:rPrChange>
        </w:rPr>
        <w:t>Figure S</w:t>
      </w:r>
      <w:r w:rsidR="000A4BE5" w:rsidRPr="002B6EEC">
        <w:rPr>
          <w:b/>
          <w:bCs/>
          <w:sz w:val="22"/>
          <w:szCs w:val="22"/>
          <w:rPrChange w:id="12594" w:author="Chen Liao" w:date="2021-03-29T18:57:00Z">
            <w:rPr>
              <w:b/>
              <w:bCs/>
              <w:sz w:val="20"/>
              <w:szCs w:val="20"/>
            </w:rPr>
          </w:rPrChange>
        </w:rPr>
        <w:t>2</w:t>
      </w:r>
      <w:r w:rsidRPr="002B6EEC">
        <w:rPr>
          <w:b/>
          <w:bCs/>
          <w:sz w:val="22"/>
          <w:szCs w:val="22"/>
          <w:rPrChange w:id="12595" w:author="Chen Liao" w:date="2021-03-29T18:57:00Z">
            <w:rPr>
              <w:b/>
              <w:bCs/>
              <w:sz w:val="20"/>
              <w:szCs w:val="20"/>
            </w:rPr>
          </w:rPrChange>
        </w:rPr>
        <w:t xml:space="preserve">. </w:t>
      </w:r>
      <w:r w:rsidR="000A4BE5" w:rsidRPr="002B6EEC">
        <w:rPr>
          <w:b/>
          <w:bCs/>
          <w:sz w:val="22"/>
          <w:szCs w:val="22"/>
          <w:rPrChange w:id="12596" w:author="Chen Liao" w:date="2021-03-29T18:57:00Z">
            <w:rPr>
              <w:b/>
              <w:bCs/>
              <w:sz w:val="20"/>
              <w:szCs w:val="20"/>
            </w:rPr>
          </w:rPrChange>
        </w:rPr>
        <w:t xml:space="preserve">(Related to Fig. 2) </w:t>
      </w:r>
      <w:r w:rsidR="00B158E2" w:rsidRPr="002B6EEC">
        <w:rPr>
          <w:b/>
          <w:bCs/>
          <w:sz w:val="22"/>
          <w:szCs w:val="22"/>
          <w:rPrChange w:id="12597" w:author="Chen Liao" w:date="2021-03-29T18:57:00Z">
            <w:rPr>
              <w:b/>
              <w:bCs/>
              <w:sz w:val="20"/>
              <w:szCs w:val="20"/>
            </w:rPr>
          </w:rPrChange>
        </w:rPr>
        <w:t>Dynamics</w:t>
      </w:r>
      <w:ins w:id="12598" w:author="Chen Liao" w:date="2021-03-19T00:04:00Z">
        <w:r w:rsidR="00736031" w:rsidRPr="002B6EEC">
          <w:rPr>
            <w:b/>
            <w:bCs/>
            <w:sz w:val="22"/>
            <w:szCs w:val="22"/>
            <w:rPrChange w:id="12599" w:author="Chen Liao" w:date="2021-03-29T18:57:00Z">
              <w:rPr>
                <w:b/>
                <w:bCs/>
              </w:rPr>
            </w:rPrChange>
          </w:rPr>
          <w:t xml:space="preserve"> (A</w:t>
        </w:r>
      </w:ins>
      <w:ins w:id="12600" w:author="Chen Liao" w:date="2021-03-19T00:05:00Z">
        <w:r w:rsidR="00736031" w:rsidRPr="002B6EEC">
          <w:rPr>
            <w:b/>
            <w:bCs/>
            <w:sz w:val="22"/>
            <w:szCs w:val="22"/>
            <w:rPrChange w:id="12601" w:author="Chen Liao" w:date="2021-03-29T18:57:00Z">
              <w:rPr>
                <w:b/>
                <w:bCs/>
              </w:rPr>
            </w:rPrChange>
          </w:rPr>
          <w:t>)</w:t>
        </w:r>
      </w:ins>
      <w:r w:rsidRPr="002B6EEC">
        <w:rPr>
          <w:b/>
          <w:bCs/>
          <w:sz w:val="22"/>
          <w:szCs w:val="22"/>
          <w:rPrChange w:id="12602" w:author="Chen Liao" w:date="2021-03-29T18:57:00Z">
            <w:rPr>
              <w:b/>
              <w:bCs/>
              <w:sz w:val="20"/>
              <w:szCs w:val="20"/>
            </w:rPr>
          </w:rPrChange>
        </w:rPr>
        <w:t xml:space="preserve"> </w:t>
      </w:r>
      <w:ins w:id="12603" w:author="Chen Liao" w:date="2021-03-19T00:05:00Z">
        <w:r w:rsidR="00736031" w:rsidRPr="002B6EEC">
          <w:rPr>
            <w:b/>
            <w:bCs/>
            <w:sz w:val="22"/>
            <w:szCs w:val="22"/>
            <w:rPrChange w:id="12604" w:author="Chen Liao" w:date="2021-03-29T18:57:00Z">
              <w:rPr>
                <w:b/>
                <w:bCs/>
              </w:rPr>
            </w:rPrChange>
          </w:rPr>
          <w:t>and time</w:t>
        </w:r>
      </w:ins>
      <w:ins w:id="12605" w:author="Chen Liao" w:date="2021-03-19T00:06:00Z">
        <w:r w:rsidR="00736031" w:rsidRPr="002B6EEC">
          <w:rPr>
            <w:b/>
            <w:bCs/>
            <w:sz w:val="22"/>
            <w:szCs w:val="22"/>
            <w:rPrChange w:id="12606" w:author="Chen Liao" w:date="2021-03-29T18:57:00Z">
              <w:rPr>
                <w:b/>
                <w:bCs/>
              </w:rPr>
            </w:rPrChange>
          </w:rPr>
          <w:t xml:space="preserve"> averages (B) </w:t>
        </w:r>
      </w:ins>
      <w:r w:rsidRPr="002B6EEC">
        <w:rPr>
          <w:b/>
          <w:bCs/>
          <w:sz w:val="22"/>
          <w:szCs w:val="22"/>
          <w:rPrChange w:id="12607" w:author="Chen Liao" w:date="2021-03-29T18:57:00Z">
            <w:rPr>
              <w:b/>
              <w:bCs/>
              <w:sz w:val="20"/>
              <w:szCs w:val="20"/>
            </w:rPr>
          </w:rPrChange>
        </w:rPr>
        <w:t xml:space="preserve">of </w:t>
      </w:r>
      <w:r w:rsidR="005A645A" w:rsidRPr="002B6EEC">
        <w:rPr>
          <w:b/>
          <w:bCs/>
          <w:sz w:val="22"/>
          <w:szCs w:val="22"/>
          <w:rPrChange w:id="12608" w:author="Chen Liao" w:date="2021-03-29T18:57:00Z">
            <w:rPr>
              <w:b/>
              <w:bCs/>
              <w:sz w:val="20"/>
              <w:szCs w:val="20"/>
            </w:rPr>
          </w:rPrChange>
        </w:rPr>
        <w:t xml:space="preserve">fecal </w:t>
      </w:r>
      <w:r w:rsidRPr="002B6EEC">
        <w:rPr>
          <w:b/>
          <w:bCs/>
          <w:sz w:val="22"/>
          <w:szCs w:val="22"/>
          <w:rPrChange w:id="12609" w:author="Chen Liao" w:date="2021-03-29T18:57:00Z">
            <w:rPr>
              <w:b/>
              <w:bCs/>
              <w:sz w:val="20"/>
              <w:szCs w:val="20"/>
            </w:rPr>
          </w:rPrChange>
        </w:rPr>
        <w:t xml:space="preserve">short-chain fatty acid (SCFA) </w:t>
      </w:r>
      <w:r w:rsidR="005A645A" w:rsidRPr="002B6EEC">
        <w:rPr>
          <w:b/>
          <w:bCs/>
          <w:sz w:val="22"/>
          <w:szCs w:val="22"/>
          <w:rPrChange w:id="12610" w:author="Chen Liao" w:date="2021-03-29T18:57:00Z">
            <w:rPr>
              <w:b/>
              <w:bCs/>
              <w:sz w:val="20"/>
              <w:szCs w:val="20"/>
            </w:rPr>
          </w:rPrChange>
        </w:rPr>
        <w:t>concentration following</w:t>
      </w:r>
      <w:r w:rsidRPr="002B6EEC">
        <w:rPr>
          <w:b/>
          <w:bCs/>
          <w:sz w:val="22"/>
          <w:szCs w:val="22"/>
          <w:rPrChange w:id="12611" w:author="Chen Liao" w:date="2021-03-29T18:57:00Z">
            <w:rPr>
              <w:b/>
              <w:bCs/>
              <w:sz w:val="20"/>
              <w:szCs w:val="20"/>
            </w:rPr>
          </w:rPrChange>
        </w:rPr>
        <w:t xml:space="preserve"> dietary fiber intervention.</w:t>
      </w:r>
      <w:r w:rsidRPr="002B6EEC">
        <w:rPr>
          <w:sz w:val="22"/>
          <w:szCs w:val="22"/>
          <w:rPrChange w:id="12612" w:author="Chen Liao" w:date="2021-03-29T18:57:00Z">
            <w:rPr>
              <w:sz w:val="20"/>
              <w:szCs w:val="20"/>
            </w:rPr>
          </w:rPrChange>
        </w:rPr>
        <w:t xml:space="preserve"> </w:t>
      </w:r>
      <w:r w:rsidR="005A645A" w:rsidRPr="002B6EEC">
        <w:rPr>
          <w:color w:val="000000"/>
          <w:sz w:val="22"/>
          <w:szCs w:val="22"/>
          <w:rPrChange w:id="12613" w:author="Chen Liao" w:date="2021-03-29T18:57:00Z">
            <w:rPr>
              <w:color w:val="000000"/>
              <w:sz w:val="20"/>
              <w:szCs w:val="20"/>
            </w:rPr>
          </w:rPrChange>
        </w:rPr>
        <w:t xml:space="preserve">Lines represent mean </w:t>
      </w:r>
      <w:r w:rsidR="00B6667D" w:rsidRPr="002B6EEC">
        <w:rPr>
          <w:color w:val="000000"/>
          <w:sz w:val="22"/>
          <w:szCs w:val="22"/>
          <w:rPrChange w:id="12614" w:author="Chen Liao" w:date="2021-03-29T18:57:00Z">
            <w:rPr>
              <w:color w:val="000000"/>
              <w:sz w:val="20"/>
              <w:szCs w:val="20"/>
            </w:rPr>
          </w:rPrChange>
        </w:rPr>
        <w:t xml:space="preserve">concentrations </w:t>
      </w:r>
      <w:ins w:id="12615" w:author="Chen Liao" w:date="2021-03-19T00:06:00Z">
        <w:r w:rsidR="00736031" w:rsidRPr="002B6EEC">
          <w:rPr>
            <w:color w:val="000000"/>
            <w:sz w:val="22"/>
            <w:szCs w:val="22"/>
            <w:rPrChange w:id="12616" w:author="Chen Liao" w:date="2021-03-29T18:57:00Z">
              <w:rPr>
                <w:color w:val="000000"/>
              </w:rPr>
            </w:rPrChange>
          </w:rPr>
          <w:t xml:space="preserve">across mice </w:t>
        </w:r>
      </w:ins>
      <w:r w:rsidR="005A645A" w:rsidRPr="002B6EEC">
        <w:rPr>
          <w:color w:val="000000"/>
          <w:sz w:val="22"/>
          <w:szCs w:val="22"/>
          <w:rPrChange w:id="12617" w:author="Chen Liao" w:date="2021-03-29T18:57:00Z">
            <w:rPr>
              <w:color w:val="000000"/>
              <w:sz w:val="20"/>
              <w:szCs w:val="20"/>
            </w:rPr>
          </w:rPrChange>
        </w:rPr>
        <w:t>and shading areas represent standard error of the mean.</w:t>
      </w:r>
      <w:r w:rsidR="005A645A" w:rsidRPr="002B6EEC">
        <w:rPr>
          <w:color w:val="000000"/>
          <w:sz w:val="22"/>
          <w:szCs w:val="22"/>
          <w:rPrChange w:id="12618" w:author="Chen Liao" w:date="2021-03-29T18:57:00Z">
            <w:rPr>
              <w:color w:val="000000"/>
              <w:sz w:val="20"/>
              <w:szCs w:val="20"/>
            </w:rPr>
          </w:rPrChange>
        </w:rPr>
        <w:br w:type="page"/>
      </w:r>
    </w:p>
    <w:p w14:paraId="3E4A7149" w14:textId="6BA2141D" w:rsidR="005A645A" w:rsidRPr="002B6EEC" w:rsidRDefault="0065071F">
      <w:pPr>
        <w:jc w:val="both"/>
        <w:rPr>
          <w:sz w:val="22"/>
          <w:szCs w:val="22"/>
          <w:rPrChange w:id="12619" w:author="Chen Liao" w:date="2021-03-29T18:57:00Z">
            <w:rPr>
              <w:sz w:val="20"/>
              <w:szCs w:val="20"/>
            </w:rPr>
          </w:rPrChange>
        </w:rPr>
        <w:pPrChange w:id="12620" w:author="Chen Liao" w:date="2021-03-24T10:44:00Z">
          <w:pPr>
            <w:jc w:val="center"/>
          </w:pPr>
        </w:pPrChange>
      </w:pPr>
      <w:commentRangeStart w:id="12621"/>
      <w:commentRangeEnd w:id="12621"/>
      <w:r w:rsidRPr="002B6EEC">
        <w:rPr>
          <w:rStyle w:val="CommentReference"/>
          <w:sz w:val="22"/>
          <w:szCs w:val="22"/>
          <w:rPrChange w:id="12622" w:author="Chen Liao" w:date="2021-03-29T18:57:00Z">
            <w:rPr>
              <w:rStyle w:val="CommentReference"/>
            </w:rPr>
          </w:rPrChange>
        </w:rPr>
        <w:lastRenderedPageBreak/>
        <w:commentReference w:id="12621"/>
      </w:r>
    </w:p>
    <w:p w14:paraId="59B04D77" w14:textId="296358C2" w:rsidR="00FD113E" w:rsidRPr="002B6EEC" w:rsidRDefault="00FD113E">
      <w:pPr>
        <w:jc w:val="both"/>
        <w:rPr>
          <w:sz w:val="22"/>
          <w:szCs w:val="22"/>
          <w:rPrChange w:id="12623" w:author="Chen Liao" w:date="2021-03-29T18:57:00Z">
            <w:rPr>
              <w:sz w:val="20"/>
              <w:szCs w:val="20"/>
            </w:rPr>
          </w:rPrChange>
        </w:rPr>
        <w:pPrChange w:id="12624" w:author="Chen Liao" w:date="2021-03-24T10:44:00Z">
          <w:pPr>
            <w:jc w:val="center"/>
          </w:pPr>
        </w:pPrChange>
      </w:pPr>
      <w:r w:rsidRPr="002B6EEC">
        <w:rPr>
          <w:noProof/>
          <w:sz w:val="22"/>
          <w:szCs w:val="22"/>
          <w:rPrChange w:id="12625" w:author="Chen Liao" w:date="2021-03-29T18:57:00Z">
            <w:rPr>
              <w:noProof/>
              <w:sz w:val="20"/>
              <w:szCs w:val="20"/>
            </w:rPr>
          </w:rPrChange>
        </w:rPr>
        <w:drawing>
          <wp:inline distT="0" distB="0" distL="0" distR="0" wp14:anchorId="6350E49D" wp14:editId="27ACE8A2">
            <wp:extent cx="4539874" cy="278295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1650" cy="2790176"/>
                    </a:xfrm>
                    <a:prstGeom prst="rect">
                      <a:avLst/>
                    </a:prstGeom>
                  </pic:spPr>
                </pic:pic>
              </a:graphicData>
            </a:graphic>
          </wp:inline>
        </w:drawing>
      </w:r>
    </w:p>
    <w:p w14:paraId="0D1781BB" w14:textId="7ED58B4E" w:rsidR="0065071F" w:rsidRPr="002B6EEC" w:rsidRDefault="00D31950" w:rsidP="00C3619E">
      <w:pPr>
        <w:jc w:val="both"/>
        <w:rPr>
          <w:sz w:val="22"/>
          <w:szCs w:val="22"/>
          <w:rPrChange w:id="12626" w:author="Chen Liao" w:date="2021-03-29T18:57:00Z">
            <w:rPr>
              <w:sz w:val="20"/>
              <w:szCs w:val="20"/>
            </w:rPr>
          </w:rPrChange>
        </w:rPr>
      </w:pPr>
      <w:r w:rsidRPr="002B6EEC">
        <w:rPr>
          <w:b/>
          <w:bCs/>
          <w:sz w:val="22"/>
          <w:szCs w:val="22"/>
          <w:rPrChange w:id="12627" w:author="Chen Liao" w:date="2021-03-29T18:57:00Z">
            <w:rPr>
              <w:b/>
              <w:bCs/>
              <w:sz w:val="20"/>
              <w:szCs w:val="20"/>
            </w:rPr>
          </w:rPrChange>
        </w:rPr>
        <w:t>Figure S</w:t>
      </w:r>
      <w:r w:rsidR="00292A77" w:rsidRPr="002B6EEC">
        <w:rPr>
          <w:b/>
          <w:bCs/>
          <w:sz w:val="22"/>
          <w:szCs w:val="22"/>
          <w:rPrChange w:id="12628" w:author="Chen Liao" w:date="2021-03-29T18:57:00Z">
            <w:rPr>
              <w:b/>
              <w:bCs/>
              <w:sz w:val="20"/>
              <w:szCs w:val="20"/>
            </w:rPr>
          </w:rPrChange>
        </w:rPr>
        <w:t>3</w:t>
      </w:r>
      <w:r w:rsidRPr="002B6EEC">
        <w:rPr>
          <w:b/>
          <w:bCs/>
          <w:sz w:val="22"/>
          <w:szCs w:val="22"/>
          <w:rPrChange w:id="12629" w:author="Chen Liao" w:date="2021-03-29T18:57:00Z">
            <w:rPr>
              <w:b/>
              <w:bCs/>
              <w:sz w:val="20"/>
              <w:szCs w:val="20"/>
            </w:rPr>
          </w:rPrChange>
        </w:rPr>
        <w:t xml:space="preserve">. </w:t>
      </w:r>
      <w:r w:rsidR="00292A77" w:rsidRPr="002B6EEC">
        <w:rPr>
          <w:b/>
          <w:bCs/>
          <w:sz w:val="22"/>
          <w:szCs w:val="22"/>
          <w:rPrChange w:id="12630" w:author="Chen Liao" w:date="2021-03-29T18:57:00Z">
            <w:rPr>
              <w:b/>
              <w:bCs/>
              <w:sz w:val="20"/>
              <w:szCs w:val="20"/>
            </w:rPr>
          </w:rPrChange>
        </w:rPr>
        <w:t xml:space="preserve">(Related to Fig. 2) </w:t>
      </w:r>
      <w:r w:rsidRPr="002B6EEC">
        <w:rPr>
          <w:b/>
          <w:bCs/>
          <w:sz w:val="22"/>
          <w:szCs w:val="22"/>
          <w:rPrChange w:id="12631" w:author="Chen Liao" w:date="2021-03-29T18:57:00Z">
            <w:rPr>
              <w:b/>
              <w:bCs/>
              <w:sz w:val="20"/>
              <w:szCs w:val="20"/>
            </w:rPr>
          </w:rPrChange>
        </w:rPr>
        <w:t>Dynamic</w:t>
      </w:r>
      <w:r w:rsidR="00573BA6" w:rsidRPr="002B6EEC">
        <w:rPr>
          <w:b/>
          <w:bCs/>
          <w:sz w:val="22"/>
          <w:szCs w:val="22"/>
          <w:rPrChange w:id="12632" w:author="Chen Liao" w:date="2021-03-29T18:57:00Z">
            <w:rPr>
              <w:b/>
              <w:bCs/>
              <w:sz w:val="20"/>
              <w:szCs w:val="20"/>
            </w:rPr>
          </w:rPrChange>
        </w:rPr>
        <w:t xml:space="preserve">s of </w:t>
      </w:r>
      <w:r w:rsidR="009C73B2" w:rsidRPr="002B6EEC">
        <w:rPr>
          <w:b/>
          <w:bCs/>
          <w:sz w:val="22"/>
          <w:szCs w:val="22"/>
          <w:rPrChange w:id="12633" w:author="Chen Liao" w:date="2021-03-29T18:57:00Z">
            <w:rPr>
              <w:b/>
              <w:bCs/>
              <w:sz w:val="20"/>
              <w:szCs w:val="20"/>
            </w:rPr>
          </w:rPrChange>
        </w:rPr>
        <w:t xml:space="preserve">cellulose-group </w:t>
      </w:r>
      <w:r w:rsidR="00B158E2" w:rsidRPr="002B6EEC">
        <w:rPr>
          <w:b/>
          <w:bCs/>
          <w:sz w:val="22"/>
          <w:szCs w:val="22"/>
          <w:rPrChange w:id="12634" w:author="Chen Liao" w:date="2021-03-29T18:57:00Z">
            <w:rPr>
              <w:b/>
              <w:bCs/>
              <w:sz w:val="20"/>
              <w:szCs w:val="20"/>
            </w:rPr>
          </w:rPrChange>
        </w:rPr>
        <w:t xml:space="preserve">microbiota composition </w:t>
      </w:r>
      <w:r w:rsidR="00573BA6" w:rsidRPr="002B6EEC">
        <w:rPr>
          <w:b/>
          <w:bCs/>
          <w:sz w:val="22"/>
          <w:szCs w:val="22"/>
          <w:rPrChange w:id="12635" w:author="Chen Liao" w:date="2021-03-29T18:57:00Z">
            <w:rPr>
              <w:b/>
              <w:bCs/>
              <w:sz w:val="20"/>
              <w:szCs w:val="20"/>
            </w:rPr>
          </w:rPrChange>
        </w:rPr>
        <w:t>(A), evenness</w:t>
      </w:r>
      <w:r w:rsidR="00B158E2" w:rsidRPr="002B6EEC">
        <w:rPr>
          <w:b/>
          <w:bCs/>
          <w:sz w:val="22"/>
          <w:szCs w:val="22"/>
          <w:rPrChange w:id="12636" w:author="Chen Liao" w:date="2021-03-29T18:57:00Z">
            <w:rPr>
              <w:b/>
              <w:bCs/>
              <w:sz w:val="20"/>
              <w:szCs w:val="20"/>
            </w:rPr>
          </w:rPrChange>
        </w:rPr>
        <w:t xml:space="preserve"> (</w:t>
      </w:r>
      <w:r w:rsidR="00FD113E" w:rsidRPr="002B6EEC">
        <w:rPr>
          <w:b/>
          <w:bCs/>
          <w:sz w:val="22"/>
          <w:szCs w:val="22"/>
          <w:rPrChange w:id="12637" w:author="Chen Liao" w:date="2021-03-29T18:57:00Z">
            <w:rPr>
              <w:b/>
              <w:bCs/>
              <w:sz w:val="20"/>
              <w:szCs w:val="20"/>
            </w:rPr>
          </w:rPrChange>
        </w:rPr>
        <w:t>B</w:t>
      </w:r>
      <w:r w:rsidR="00B158E2" w:rsidRPr="002B6EEC">
        <w:rPr>
          <w:b/>
          <w:bCs/>
          <w:sz w:val="22"/>
          <w:szCs w:val="22"/>
          <w:rPrChange w:id="12638" w:author="Chen Liao" w:date="2021-03-29T18:57:00Z">
            <w:rPr>
              <w:b/>
              <w:bCs/>
              <w:sz w:val="20"/>
              <w:szCs w:val="20"/>
            </w:rPr>
          </w:rPrChange>
        </w:rPr>
        <w:t>)</w:t>
      </w:r>
      <w:r w:rsidR="00573BA6" w:rsidRPr="002B6EEC">
        <w:rPr>
          <w:b/>
          <w:bCs/>
          <w:sz w:val="22"/>
          <w:szCs w:val="22"/>
          <w:rPrChange w:id="12639" w:author="Chen Liao" w:date="2021-03-29T18:57:00Z">
            <w:rPr>
              <w:b/>
              <w:bCs/>
              <w:sz w:val="20"/>
              <w:szCs w:val="20"/>
            </w:rPr>
          </w:rPrChange>
        </w:rPr>
        <w:t xml:space="preserve">, </w:t>
      </w:r>
      <w:r w:rsidR="00FD113E" w:rsidRPr="002B6EEC">
        <w:rPr>
          <w:b/>
          <w:bCs/>
          <w:sz w:val="22"/>
          <w:szCs w:val="22"/>
          <w:rPrChange w:id="12640" w:author="Chen Liao" w:date="2021-03-29T18:57:00Z">
            <w:rPr>
              <w:b/>
              <w:bCs/>
              <w:sz w:val="20"/>
              <w:szCs w:val="20"/>
            </w:rPr>
          </w:rPrChange>
        </w:rPr>
        <w:t xml:space="preserve">and </w:t>
      </w:r>
      <w:r w:rsidR="00573BA6" w:rsidRPr="002B6EEC">
        <w:rPr>
          <w:b/>
          <w:bCs/>
          <w:sz w:val="22"/>
          <w:szCs w:val="22"/>
          <w:rPrChange w:id="12641" w:author="Chen Liao" w:date="2021-03-29T18:57:00Z">
            <w:rPr>
              <w:b/>
              <w:bCs/>
              <w:sz w:val="20"/>
              <w:szCs w:val="20"/>
            </w:rPr>
          </w:rPrChange>
        </w:rPr>
        <w:t>number of observed ASVs</w:t>
      </w:r>
      <w:r w:rsidR="00B158E2" w:rsidRPr="002B6EEC">
        <w:rPr>
          <w:b/>
          <w:bCs/>
          <w:sz w:val="22"/>
          <w:szCs w:val="22"/>
          <w:rPrChange w:id="12642" w:author="Chen Liao" w:date="2021-03-29T18:57:00Z">
            <w:rPr>
              <w:b/>
              <w:bCs/>
              <w:sz w:val="20"/>
              <w:szCs w:val="20"/>
            </w:rPr>
          </w:rPrChange>
        </w:rPr>
        <w:t xml:space="preserve"> (</w:t>
      </w:r>
      <w:r w:rsidR="00FD113E" w:rsidRPr="002B6EEC">
        <w:rPr>
          <w:b/>
          <w:bCs/>
          <w:sz w:val="22"/>
          <w:szCs w:val="22"/>
          <w:rPrChange w:id="12643" w:author="Chen Liao" w:date="2021-03-29T18:57:00Z">
            <w:rPr>
              <w:b/>
              <w:bCs/>
              <w:sz w:val="20"/>
              <w:szCs w:val="20"/>
            </w:rPr>
          </w:rPrChange>
        </w:rPr>
        <w:t>C</w:t>
      </w:r>
      <w:r w:rsidR="00B158E2" w:rsidRPr="002B6EEC">
        <w:rPr>
          <w:b/>
          <w:bCs/>
          <w:sz w:val="22"/>
          <w:szCs w:val="22"/>
          <w:rPrChange w:id="12644" w:author="Chen Liao" w:date="2021-03-29T18:57:00Z">
            <w:rPr>
              <w:b/>
              <w:bCs/>
              <w:sz w:val="20"/>
              <w:szCs w:val="20"/>
            </w:rPr>
          </w:rPrChange>
        </w:rPr>
        <w:t>)</w:t>
      </w:r>
      <w:r w:rsidR="00573BA6" w:rsidRPr="002B6EEC">
        <w:rPr>
          <w:b/>
          <w:bCs/>
          <w:sz w:val="22"/>
          <w:szCs w:val="22"/>
          <w:rPrChange w:id="12645" w:author="Chen Liao" w:date="2021-03-29T18:57:00Z">
            <w:rPr>
              <w:b/>
              <w:bCs/>
              <w:sz w:val="20"/>
              <w:szCs w:val="20"/>
            </w:rPr>
          </w:rPrChange>
        </w:rPr>
        <w:t xml:space="preserve"> following dietary fiber intervention. </w:t>
      </w:r>
      <w:r w:rsidR="00251719" w:rsidRPr="002B6EEC">
        <w:rPr>
          <w:sz w:val="22"/>
          <w:szCs w:val="22"/>
          <w:rPrChange w:id="12646" w:author="Chen Liao" w:date="2021-03-29T18:57:00Z">
            <w:rPr>
              <w:sz w:val="20"/>
              <w:szCs w:val="20"/>
            </w:rPr>
          </w:rPrChange>
        </w:rPr>
        <w:t xml:space="preserve">For panel A, taxonomic labels w/ “Un.” group bacteria that are unclassified or uncultured at lower taxonomic ranks. </w:t>
      </w:r>
      <w:r w:rsidR="00573BA6" w:rsidRPr="002B6EEC">
        <w:rPr>
          <w:sz w:val="22"/>
          <w:szCs w:val="22"/>
          <w:rPrChange w:id="12647" w:author="Chen Liao" w:date="2021-03-29T18:57:00Z">
            <w:rPr>
              <w:sz w:val="20"/>
              <w:szCs w:val="20"/>
            </w:rPr>
          </w:rPrChange>
        </w:rPr>
        <w:t xml:space="preserve">For </w:t>
      </w:r>
      <w:r w:rsidR="00C5505C" w:rsidRPr="002B6EEC">
        <w:rPr>
          <w:sz w:val="22"/>
          <w:szCs w:val="22"/>
          <w:rPrChange w:id="12648" w:author="Chen Liao" w:date="2021-03-29T18:57:00Z">
            <w:rPr>
              <w:sz w:val="20"/>
              <w:szCs w:val="20"/>
            </w:rPr>
          </w:rPrChange>
        </w:rPr>
        <w:t>all panels</w:t>
      </w:r>
      <w:r w:rsidR="00573BA6" w:rsidRPr="002B6EEC">
        <w:rPr>
          <w:sz w:val="22"/>
          <w:szCs w:val="22"/>
          <w:rPrChange w:id="12649" w:author="Chen Liao" w:date="2021-03-29T18:57:00Z">
            <w:rPr>
              <w:sz w:val="20"/>
              <w:szCs w:val="20"/>
            </w:rPr>
          </w:rPrChange>
        </w:rPr>
        <w:t xml:space="preserve">, </w:t>
      </w:r>
      <w:r w:rsidR="00C5505C" w:rsidRPr="002B6EEC">
        <w:rPr>
          <w:sz w:val="22"/>
          <w:szCs w:val="22"/>
          <w:rPrChange w:id="12650" w:author="Chen Liao" w:date="2021-03-29T18:57:00Z">
            <w:rPr>
              <w:sz w:val="20"/>
              <w:szCs w:val="20"/>
            </w:rPr>
          </w:rPrChange>
        </w:rPr>
        <w:t>the heights of stacked bands (panel A) or l</w:t>
      </w:r>
      <w:r w:rsidR="00573BA6" w:rsidRPr="002B6EEC">
        <w:rPr>
          <w:sz w:val="22"/>
          <w:szCs w:val="22"/>
          <w:rPrChange w:id="12651" w:author="Chen Liao" w:date="2021-03-29T18:57:00Z">
            <w:rPr>
              <w:sz w:val="20"/>
              <w:szCs w:val="20"/>
            </w:rPr>
          </w:rPrChange>
        </w:rPr>
        <w:t>ines</w:t>
      </w:r>
      <w:r w:rsidR="00C5505C" w:rsidRPr="002B6EEC">
        <w:rPr>
          <w:sz w:val="22"/>
          <w:szCs w:val="22"/>
          <w:rPrChange w:id="12652" w:author="Chen Liao" w:date="2021-03-29T18:57:00Z">
            <w:rPr>
              <w:sz w:val="20"/>
              <w:szCs w:val="20"/>
            </w:rPr>
          </w:rPrChange>
        </w:rPr>
        <w:t xml:space="preserve"> (panels B, C)</w:t>
      </w:r>
      <w:r w:rsidR="00573BA6" w:rsidRPr="002B6EEC">
        <w:rPr>
          <w:sz w:val="22"/>
          <w:szCs w:val="22"/>
          <w:rPrChange w:id="12653" w:author="Chen Liao" w:date="2021-03-29T18:57:00Z">
            <w:rPr>
              <w:sz w:val="20"/>
              <w:szCs w:val="20"/>
            </w:rPr>
          </w:rPrChange>
        </w:rPr>
        <w:t xml:space="preserve"> represent mean </w:t>
      </w:r>
      <w:r w:rsidR="00556D01" w:rsidRPr="002B6EEC">
        <w:rPr>
          <w:sz w:val="22"/>
          <w:szCs w:val="22"/>
          <w:rPrChange w:id="12654" w:author="Chen Liao" w:date="2021-03-29T18:57:00Z">
            <w:rPr>
              <w:sz w:val="20"/>
              <w:szCs w:val="20"/>
            </w:rPr>
          </w:rPrChange>
        </w:rPr>
        <w:t xml:space="preserve">values </w:t>
      </w:r>
      <w:r w:rsidR="00F922FE" w:rsidRPr="002B6EEC">
        <w:rPr>
          <w:sz w:val="22"/>
          <w:szCs w:val="22"/>
          <w:rPrChange w:id="12655" w:author="Chen Liao" w:date="2021-03-29T18:57:00Z">
            <w:rPr>
              <w:sz w:val="20"/>
              <w:szCs w:val="20"/>
            </w:rPr>
          </w:rPrChange>
        </w:rPr>
        <w:t xml:space="preserve">across mice within the same vendor </w:t>
      </w:r>
      <w:r w:rsidR="00573BA6" w:rsidRPr="002B6EEC">
        <w:rPr>
          <w:sz w:val="22"/>
          <w:szCs w:val="22"/>
          <w:rPrChange w:id="12656" w:author="Chen Liao" w:date="2021-03-29T18:57:00Z">
            <w:rPr>
              <w:sz w:val="20"/>
              <w:szCs w:val="20"/>
            </w:rPr>
          </w:rPrChange>
        </w:rPr>
        <w:t xml:space="preserve">and shading areas </w:t>
      </w:r>
      <w:r w:rsidR="00F922FE" w:rsidRPr="002B6EEC">
        <w:rPr>
          <w:sz w:val="22"/>
          <w:szCs w:val="22"/>
          <w:rPrChange w:id="12657" w:author="Chen Liao" w:date="2021-03-29T18:57:00Z">
            <w:rPr>
              <w:sz w:val="20"/>
              <w:szCs w:val="20"/>
            </w:rPr>
          </w:rPrChange>
        </w:rPr>
        <w:t xml:space="preserve">(panels B, C) </w:t>
      </w:r>
      <w:r w:rsidR="00573BA6" w:rsidRPr="002B6EEC">
        <w:rPr>
          <w:sz w:val="22"/>
          <w:szCs w:val="22"/>
          <w:rPrChange w:id="12658" w:author="Chen Liao" w:date="2021-03-29T18:57:00Z">
            <w:rPr>
              <w:sz w:val="20"/>
              <w:szCs w:val="20"/>
            </w:rPr>
          </w:rPrChange>
        </w:rPr>
        <w:t>represent standard error of the mean.</w:t>
      </w:r>
    </w:p>
    <w:p w14:paraId="6246918E" w14:textId="0E887E0F" w:rsidR="000C76FA" w:rsidRPr="002B6EEC" w:rsidRDefault="000C76FA" w:rsidP="00235E3B">
      <w:pPr>
        <w:jc w:val="both"/>
        <w:rPr>
          <w:sz w:val="22"/>
          <w:szCs w:val="22"/>
          <w:rPrChange w:id="12659" w:author="Chen Liao" w:date="2021-03-29T18:57:00Z">
            <w:rPr>
              <w:sz w:val="20"/>
              <w:szCs w:val="20"/>
            </w:rPr>
          </w:rPrChange>
        </w:rPr>
      </w:pPr>
      <w:r w:rsidRPr="002B6EEC">
        <w:rPr>
          <w:sz w:val="22"/>
          <w:szCs w:val="22"/>
          <w:rPrChange w:id="12660" w:author="Chen Liao" w:date="2021-03-29T18:57:00Z">
            <w:rPr>
              <w:sz w:val="20"/>
              <w:szCs w:val="20"/>
            </w:rPr>
          </w:rPrChange>
        </w:rPr>
        <w:br w:type="page"/>
      </w:r>
    </w:p>
    <w:p w14:paraId="2D22A0E1" w14:textId="064FC021" w:rsidR="00611B4F" w:rsidRPr="002B6EEC" w:rsidRDefault="00CC4336">
      <w:pPr>
        <w:jc w:val="both"/>
        <w:rPr>
          <w:sz w:val="22"/>
          <w:szCs w:val="22"/>
          <w:rPrChange w:id="12661" w:author="Chen Liao" w:date="2021-03-29T18:57:00Z">
            <w:rPr>
              <w:sz w:val="20"/>
              <w:szCs w:val="20"/>
            </w:rPr>
          </w:rPrChange>
        </w:rPr>
        <w:pPrChange w:id="12662" w:author="Chen Liao" w:date="2021-03-24T10:44:00Z">
          <w:pPr>
            <w:jc w:val="center"/>
          </w:pPr>
        </w:pPrChange>
      </w:pPr>
      <w:r w:rsidRPr="002B6EEC">
        <w:rPr>
          <w:noProof/>
          <w:sz w:val="22"/>
          <w:szCs w:val="22"/>
          <w:rPrChange w:id="12663" w:author="Chen Liao" w:date="2021-03-29T18:57:00Z">
            <w:rPr>
              <w:noProof/>
              <w:sz w:val="20"/>
              <w:szCs w:val="20"/>
            </w:rPr>
          </w:rPrChange>
        </w:rPr>
        <w:lastRenderedPageBreak/>
        <w:drawing>
          <wp:inline distT="0" distB="0" distL="0" distR="0" wp14:anchorId="7444A57A" wp14:editId="5431672B">
            <wp:extent cx="4125546" cy="3364638"/>
            <wp:effectExtent l="0" t="0" r="254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2734" cy="3378656"/>
                    </a:xfrm>
                    <a:prstGeom prst="rect">
                      <a:avLst/>
                    </a:prstGeom>
                  </pic:spPr>
                </pic:pic>
              </a:graphicData>
            </a:graphic>
          </wp:inline>
        </w:drawing>
      </w:r>
    </w:p>
    <w:p w14:paraId="3C8A6DDB" w14:textId="77777777" w:rsidR="00502D4A" w:rsidRPr="002B6EEC" w:rsidRDefault="00502D4A" w:rsidP="00C3619E">
      <w:pPr>
        <w:jc w:val="both"/>
        <w:rPr>
          <w:sz w:val="22"/>
          <w:szCs w:val="22"/>
          <w:rPrChange w:id="12664" w:author="Chen Liao" w:date="2021-03-29T18:57:00Z">
            <w:rPr>
              <w:sz w:val="20"/>
              <w:szCs w:val="20"/>
            </w:rPr>
          </w:rPrChange>
        </w:rPr>
      </w:pPr>
    </w:p>
    <w:p w14:paraId="74EFCE33" w14:textId="77777777" w:rsidR="001E08AE" w:rsidRPr="002B6EEC" w:rsidRDefault="000C76FA" w:rsidP="00235E3B">
      <w:pPr>
        <w:jc w:val="both"/>
        <w:rPr>
          <w:ins w:id="12665" w:author="Chen Liao" w:date="2021-03-19T20:29:00Z"/>
          <w:sz w:val="22"/>
          <w:szCs w:val="22"/>
          <w:rPrChange w:id="12666" w:author="Chen Liao" w:date="2021-03-29T18:57:00Z">
            <w:rPr>
              <w:ins w:id="12667" w:author="Chen Liao" w:date="2021-03-19T20:29:00Z"/>
            </w:rPr>
          </w:rPrChange>
        </w:rPr>
      </w:pPr>
      <w:r w:rsidRPr="002B6EEC">
        <w:rPr>
          <w:b/>
          <w:bCs/>
          <w:sz w:val="22"/>
          <w:szCs w:val="22"/>
          <w:rPrChange w:id="12668" w:author="Chen Liao" w:date="2021-03-29T18:57:00Z">
            <w:rPr>
              <w:b/>
              <w:bCs/>
              <w:sz w:val="20"/>
              <w:szCs w:val="20"/>
            </w:rPr>
          </w:rPrChange>
        </w:rPr>
        <w:t>Figure S</w:t>
      </w:r>
      <w:r w:rsidR="004A3B7E" w:rsidRPr="002B6EEC">
        <w:rPr>
          <w:b/>
          <w:bCs/>
          <w:sz w:val="22"/>
          <w:szCs w:val="22"/>
          <w:rPrChange w:id="12669" w:author="Chen Liao" w:date="2021-03-29T18:57:00Z">
            <w:rPr>
              <w:b/>
              <w:bCs/>
              <w:sz w:val="20"/>
              <w:szCs w:val="20"/>
            </w:rPr>
          </w:rPrChange>
        </w:rPr>
        <w:t>4</w:t>
      </w:r>
      <w:r w:rsidRPr="002B6EEC">
        <w:rPr>
          <w:b/>
          <w:bCs/>
          <w:sz w:val="22"/>
          <w:szCs w:val="22"/>
          <w:rPrChange w:id="12670" w:author="Chen Liao" w:date="2021-03-29T18:57:00Z">
            <w:rPr>
              <w:b/>
              <w:bCs/>
              <w:sz w:val="20"/>
              <w:szCs w:val="20"/>
            </w:rPr>
          </w:rPrChange>
        </w:rPr>
        <w:t xml:space="preserve">. </w:t>
      </w:r>
      <w:r w:rsidR="00F27E2F" w:rsidRPr="002B6EEC">
        <w:rPr>
          <w:b/>
          <w:bCs/>
          <w:sz w:val="22"/>
          <w:szCs w:val="22"/>
          <w:rPrChange w:id="12671" w:author="Chen Liao" w:date="2021-03-29T18:57:00Z">
            <w:rPr>
              <w:b/>
              <w:bCs/>
              <w:sz w:val="20"/>
              <w:szCs w:val="20"/>
            </w:rPr>
          </w:rPrChange>
        </w:rPr>
        <w:t xml:space="preserve">(Related to Fig. 2) </w:t>
      </w:r>
      <w:r w:rsidR="0020585A" w:rsidRPr="002B6EEC">
        <w:rPr>
          <w:b/>
          <w:bCs/>
          <w:sz w:val="22"/>
          <w:szCs w:val="22"/>
          <w:rPrChange w:id="12672" w:author="Chen Liao" w:date="2021-03-29T18:57:00Z">
            <w:rPr>
              <w:b/>
              <w:bCs/>
              <w:sz w:val="20"/>
              <w:szCs w:val="20"/>
            </w:rPr>
          </w:rPrChange>
        </w:rPr>
        <w:t xml:space="preserve">Fitting a harmonic oscillator model to the dynamics of short-chain fatty acids (A) and Shannon diversity (B). </w:t>
      </w:r>
      <w:r w:rsidR="00502D4A" w:rsidRPr="002B6EEC">
        <w:rPr>
          <w:sz w:val="22"/>
          <w:szCs w:val="22"/>
          <w:rPrChange w:id="12673" w:author="Chen Liao" w:date="2021-03-29T18:57:00Z">
            <w:rPr>
              <w:sz w:val="20"/>
              <w:szCs w:val="20"/>
            </w:rPr>
          </w:rPrChange>
        </w:rPr>
        <w:t xml:space="preserve">Dots represent data and lines represent simulations using the best-fit parameter values. </w:t>
      </w:r>
      <w:r w:rsidR="00143609" w:rsidRPr="002B6EEC">
        <w:rPr>
          <w:sz w:val="22"/>
          <w:szCs w:val="22"/>
          <w:rPrChange w:id="12674" w:author="Chen Liao" w:date="2021-03-29T18:57:00Z">
            <w:rPr>
              <w:sz w:val="20"/>
              <w:szCs w:val="20"/>
            </w:rPr>
          </w:rPrChange>
        </w:rPr>
        <w:t>Both lines and dots are color-coded on a per-mouse basis.</w:t>
      </w:r>
    </w:p>
    <w:p w14:paraId="42C5AFD9" w14:textId="3B43B4AE" w:rsidR="00DC705E" w:rsidRPr="002B6EEC" w:rsidRDefault="001E08AE" w:rsidP="00235E3B">
      <w:pPr>
        <w:jc w:val="both"/>
        <w:rPr>
          <w:sz w:val="22"/>
          <w:szCs w:val="22"/>
          <w:rPrChange w:id="12675" w:author="Chen Liao" w:date="2021-03-29T18:57:00Z">
            <w:rPr>
              <w:sz w:val="20"/>
              <w:szCs w:val="20"/>
            </w:rPr>
          </w:rPrChange>
        </w:rPr>
      </w:pPr>
      <w:ins w:id="12676" w:author="Chen Liao" w:date="2021-03-19T20:31:00Z">
        <w:r w:rsidRPr="002B6EEC">
          <w:rPr>
            <w:noProof/>
            <w:sz w:val="22"/>
            <w:szCs w:val="22"/>
            <w:rPrChange w:id="12677" w:author="Chen Liao" w:date="2021-03-29T18:57:00Z">
              <w:rPr>
                <w:noProof/>
              </w:rPr>
            </w:rPrChange>
          </w:rPr>
          <w:drawing>
            <wp:inline distT="0" distB="0" distL="0" distR="0" wp14:anchorId="2F775CD1" wp14:editId="48AE3667">
              <wp:extent cx="3697793" cy="2674999"/>
              <wp:effectExtent l="0" t="0" r="0" b="508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6838" cy="2696010"/>
                      </a:xfrm>
                      <a:prstGeom prst="rect">
                        <a:avLst/>
                      </a:prstGeom>
                    </pic:spPr>
                  </pic:pic>
                </a:graphicData>
              </a:graphic>
            </wp:inline>
          </w:drawing>
        </w:r>
      </w:ins>
      <w:r w:rsidR="00143609" w:rsidRPr="002B6EEC">
        <w:rPr>
          <w:sz w:val="22"/>
          <w:szCs w:val="22"/>
          <w:rPrChange w:id="12678" w:author="Chen Liao" w:date="2021-03-29T18:57:00Z">
            <w:rPr>
              <w:sz w:val="20"/>
              <w:szCs w:val="20"/>
            </w:rPr>
          </w:rPrChange>
        </w:rPr>
        <w:br w:type="page"/>
      </w:r>
    </w:p>
    <w:p w14:paraId="1796D4A8" w14:textId="7C016BB1" w:rsidR="000C76FA" w:rsidRPr="002B6EEC" w:rsidRDefault="004640A8">
      <w:pPr>
        <w:jc w:val="both"/>
        <w:rPr>
          <w:sz w:val="22"/>
          <w:szCs w:val="22"/>
          <w:rPrChange w:id="12679" w:author="Chen Liao" w:date="2021-03-29T18:57:00Z">
            <w:rPr>
              <w:sz w:val="20"/>
              <w:szCs w:val="20"/>
            </w:rPr>
          </w:rPrChange>
        </w:rPr>
        <w:pPrChange w:id="12680" w:author="Chen Liao" w:date="2021-03-24T10:44:00Z">
          <w:pPr>
            <w:jc w:val="center"/>
          </w:pPr>
        </w:pPrChange>
      </w:pPr>
      <w:r w:rsidRPr="002B6EEC">
        <w:rPr>
          <w:noProof/>
          <w:sz w:val="22"/>
          <w:szCs w:val="22"/>
          <w:rPrChange w:id="12681" w:author="Chen Liao" w:date="2021-03-29T18:57:00Z">
            <w:rPr>
              <w:noProof/>
              <w:sz w:val="20"/>
              <w:szCs w:val="20"/>
            </w:rPr>
          </w:rPrChange>
        </w:rPr>
        <w:lastRenderedPageBreak/>
        <w:drawing>
          <wp:inline distT="0" distB="0" distL="0" distR="0" wp14:anchorId="3D90DF22" wp14:editId="0B896EDB">
            <wp:extent cx="3486176" cy="1391478"/>
            <wp:effectExtent l="0" t="0" r="0" b="571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4861" cy="1398936"/>
                    </a:xfrm>
                    <a:prstGeom prst="rect">
                      <a:avLst/>
                    </a:prstGeom>
                  </pic:spPr>
                </pic:pic>
              </a:graphicData>
            </a:graphic>
          </wp:inline>
        </w:drawing>
      </w:r>
    </w:p>
    <w:p w14:paraId="1F22EF61" w14:textId="77777777" w:rsidR="002020CB" w:rsidRPr="002B6EEC" w:rsidRDefault="002020CB" w:rsidP="00C3619E">
      <w:pPr>
        <w:jc w:val="both"/>
        <w:rPr>
          <w:sz w:val="22"/>
          <w:szCs w:val="22"/>
          <w:rPrChange w:id="12682" w:author="Chen Liao" w:date="2021-03-29T18:57:00Z">
            <w:rPr>
              <w:sz w:val="20"/>
              <w:szCs w:val="20"/>
            </w:rPr>
          </w:rPrChange>
        </w:rPr>
      </w:pPr>
    </w:p>
    <w:p w14:paraId="11605D9E" w14:textId="38FD7B38" w:rsidR="00507569" w:rsidRPr="002B6EEC" w:rsidRDefault="002020CB" w:rsidP="00235E3B">
      <w:pPr>
        <w:jc w:val="both"/>
        <w:rPr>
          <w:color w:val="333333"/>
          <w:sz w:val="22"/>
          <w:szCs w:val="22"/>
          <w:shd w:val="clear" w:color="auto" w:fill="FFFFFF"/>
          <w:rPrChange w:id="12683" w:author="Chen Liao" w:date="2021-03-29T18:57:00Z">
            <w:rPr>
              <w:color w:val="333333"/>
              <w:sz w:val="20"/>
              <w:szCs w:val="20"/>
              <w:shd w:val="clear" w:color="auto" w:fill="FFFFFF"/>
            </w:rPr>
          </w:rPrChange>
        </w:rPr>
      </w:pPr>
      <w:r w:rsidRPr="002B6EEC">
        <w:rPr>
          <w:b/>
          <w:bCs/>
          <w:sz w:val="22"/>
          <w:szCs w:val="22"/>
          <w:rPrChange w:id="12684" w:author="Chen Liao" w:date="2021-03-29T18:57:00Z">
            <w:rPr>
              <w:b/>
              <w:bCs/>
              <w:sz w:val="20"/>
              <w:szCs w:val="20"/>
            </w:rPr>
          </w:rPrChange>
        </w:rPr>
        <w:t>Figure S</w:t>
      </w:r>
      <w:r w:rsidR="004A3B7E" w:rsidRPr="002B6EEC">
        <w:rPr>
          <w:b/>
          <w:bCs/>
          <w:sz w:val="22"/>
          <w:szCs w:val="22"/>
          <w:rPrChange w:id="12685" w:author="Chen Liao" w:date="2021-03-29T18:57:00Z">
            <w:rPr>
              <w:b/>
              <w:bCs/>
              <w:sz w:val="20"/>
              <w:szCs w:val="20"/>
            </w:rPr>
          </w:rPrChange>
        </w:rPr>
        <w:t>5</w:t>
      </w:r>
      <w:r w:rsidRPr="002B6EEC">
        <w:rPr>
          <w:b/>
          <w:bCs/>
          <w:sz w:val="22"/>
          <w:szCs w:val="22"/>
          <w:rPrChange w:id="12686" w:author="Chen Liao" w:date="2021-03-29T18:57:00Z">
            <w:rPr>
              <w:b/>
              <w:bCs/>
              <w:sz w:val="20"/>
              <w:szCs w:val="20"/>
            </w:rPr>
          </w:rPrChange>
        </w:rPr>
        <w:t xml:space="preserve">. </w:t>
      </w:r>
      <w:r w:rsidR="00CA0EED" w:rsidRPr="002B6EEC">
        <w:rPr>
          <w:b/>
          <w:bCs/>
          <w:sz w:val="22"/>
          <w:szCs w:val="22"/>
          <w:rPrChange w:id="12687" w:author="Chen Liao" w:date="2021-03-29T18:57:00Z">
            <w:rPr>
              <w:b/>
              <w:bCs/>
              <w:sz w:val="20"/>
              <w:szCs w:val="20"/>
            </w:rPr>
          </w:rPrChange>
        </w:rPr>
        <w:t xml:space="preserve">(Related to Fig. 2) </w:t>
      </w:r>
      <w:r w:rsidR="00F72AF4" w:rsidRPr="002B6EEC">
        <w:rPr>
          <w:b/>
          <w:bCs/>
          <w:sz w:val="22"/>
          <w:szCs w:val="22"/>
          <w:rPrChange w:id="12688" w:author="Chen Liao" w:date="2021-03-29T18:57:00Z">
            <w:rPr>
              <w:b/>
              <w:bCs/>
              <w:sz w:val="20"/>
              <w:szCs w:val="20"/>
            </w:rPr>
          </w:rPrChange>
        </w:rPr>
        <w:t xml:space="preserve">Reanalysis of data from </w:t>
      </w:r>
      <w:proofErr w:type="spellStart"/>
      <w:r w:rsidR="00F72AF4" w:rsidRPr="002B6EEC">
        <w:rPr>
          <w:b/>
          <w:bCs/>
          <w:sz w:val="22"/>
          <w:szCs w:val="22"/>
          <w:rPrChange w:id="12689" w:author="Chen Liao" w:date="2021-03-29T18:57:00Z">
            <w:rPr>
              <w:b/>
              <w:bCs/>
              <w:sz w:val="20"/>
              <w:szCs w:val="20"/>
            </w:rPr>
          </w:rPrChange>
        </w:rPr>
        <w:t>Chijiwa</w:t>
      </w:r>
      <w:proofErr w:type="spellEnd"/>
      <w:r w:rsidR="00F72AF4" w:rsidRPr="002B6EEC">
        <w:rPr>
          <w:b/>
          <w:bCs/>
          <w:sz w:val="22"/>
          <w:szCs w:val="22"/>
          <w:rPrChange w:id="12690" w:author="Chen Liao" w:date="2021-03-29T18:57:00Z">
            <w:rPr>
              <w:b/>
              <w:bCs/>
              <w:sz w:val="20"/>
              <w:szCs w:val="20"/>
            </w:rPr>
          </w:rPrChange>
        </w:rPr>
        <w:t xml:space="preserve"> et al., 2020, where </w:t>
      </w:r>
      <w:bookmarkStart w:id="12691" w:name="OLE_LINK40"/>
      <w:bookmarkStart w:id="12692" w:name="OLE_LINK41"/>
      <w:r w:rsidR="00F72AF4" w:rsidRPr="002B6EEC">
        <w:rPr>
          <w:b/>
          <w:bCs/>
          <w:sz w:val="22"/>
          <w:szCs w:val="22"/>
          <w:rPrChange w:id="12693" w:author="Chen Liao" w:date="2021-03-29T18:57:00Z">
            <w:rPr>
              <w:b/>
              <w:bCs/>
              <w:sz w:val="20"/>
              <w:szCs w:val="20"/>
            </w:rPr>
          </w:rPrChange>
        </w:rPr>
        <w:t xml:space="preserve">a similar experiment was </w:t>
      </w:r>
      <w:r w:rsidR="004E746F" w:rsidRPr="002B6EEC">
        <w:rPr>
          <w:b/>
          <w:bCs/>
          <w:sz w:val="22"/>
          <w:szCs w:val="22"/>
          <w:rPrChange w:id="12694" w:author="Chen Liao" w:date="2021-03-29T18:57:00Z">
            <w:rPr>
              <w:b/>
              <w:bCs/>
              <w:sz w:val="20"/>
              <w:szCs w:val="20"/>
            </w:rPr>
          </w:rPrChange>
        </w:rPr>
        <w:t xml:space="preserve">performed to observe the gut microbiota </w:t>
      </w:r>
      <w:r w:rsidR="00DB670D" w:rsidRPr="002B6EEC">
        <w:rPr>
          <w:b/>
          <w:bCs/>
          <w:sz w:val="22"/>
          <w:szCs w:val="22"/>
          <w:rPrChange w:id="12695" w:author="Chen Liao" w:date="2021-03-29T18:57:00Z">
            <w:rPr>
              <w:b/>
              <w:bCs/>
              <w:sz w:val="20"/>
              <w:szCs w:val="20"/>
            </w:rPr>
          </w:rPrChange>
        </w:rPr>
        <w:t>dynamics</w:t>
      </w:r>
      <w:r w:rsidR="004E746F" w:rsidRPr="002B6EEC">
        <w:rPr>
          <w:b/>
          <w:bCs/>
          <w:sz w:val="22"/>
          <w:szCs w:val="22"/>
          <w:rPrChange w:id="12696" w:author="Chen Liao" w:date="2021-03-29T18:57:00Z">
            <w:rPr>
              <w:b/>
              <w:bCs/>
              <w:sz w:val="20"/>
              <w:szCs w:val="20"/>
            </w:rPr>
          </w:rPrChange>
        </w:rPr>
        <w:t xml:space="preserve"> following inulin treatment in a mouse model.</w:t>
      </w:r>
      <w:r w:rsidR="004E746F" w:rsidRPr="002B6EEC">
        <w:rPr>
          <w:sz w:val="22"/>
          <w:szCs w:val="22"/>
          <w:rPrChange w:id="12697" w:author="Chen Liao" w:date="2021-03-29T18:57:00Z">
            <w:rPr>
              <w:sz w:val="20"/>
              <w:szCs w:val="20"/>
            </w:rPr>
          </w:rPrChange>
        </w:rPr>
        <w:t xml:space="preserve"> </w:t>
      </w:r>
      <w:bookmarkEnd w:id="12691"/>
      <w:bookmarkEnd w:id="12692"/>
      <w:r w:rsidR="00F72AF4" w:rsidRPr="002B6EEC">
        <w:rPr>
          <w:b/>
          <w:bCs/>
          <w:sz w:val="22"/>
          <w:szCs w:val="22"/>
          <w:rPrChange w:id="12698" w:author="Chen Liao" w:date="2021-03-29T18:57:00Z">
            <w:rPr>
              <w:b/>
              <w:bCs/>
              <w:sz w:val="20"/>
              <w:szCs w:val="20"/>
            </w:rPr>
          </w:rPrChange>
        </w:rPr>
        <w:t>A</w:t>
      </w:r>
      <w:r w:rsidR="00583F5B" w:rsidRPr="002B6EEC">
        <w:rPr>
          <w:sz w:val="22"/>
          <w:szCs w:val="22"/>
          <w:rPrChange w:id="12699" w:author="Chen Liao" w:date="2021-03-29T18:57:00Z">
            <w:rPr>
              <w:sz w:val="20"/>
              <w:szCs w:val="20"/>
            </w:rPr>
          </w:rPrChange>
        </w:rPr>
        <w:t>.</w:t>
      </w:r>
      <w:r w:rsidR="00F72AF4" w:rsidRPr="002B6EEC">
        <w:rPr>
          <w:sz w:val="22"/>
          <w:szCs w:val="22"/>
          <w:rPrChange w:id="12700" w:author="Chen Liao" w:date="2021-03-29T18:57:00Z">
            <w:rPr>
              <w:sz w:val="20"/>
              <w:szCs w:val="20"/>
            </w:rPr>
          </w:rPrChange>
        </w:rPr>
        <w:t xml:space="preserve"> </w:t>
      </w:r>
      <w:r w:rsidRPr="002B6EEC">
        <w:rPr>
          <w:sz w:val="22"/>
          <w:szCs w:val="22"/>
          <w:rPrChange w:id="12701" w:author="Chen Liao" w:date="2021-03-29T18:57:00Z">
            <w:rPr>
              <w:sz w:val="20"/>
              <w:szCs w:val="20"/>
            </w:rPr>
          </w:rPrChange>
        </w:rPr>
        <w:t>Alpha diversity</w:t>
      </w:r>
      <w:r w:rsidR="00F72AF4" w:rsidRPr="002B6EEC">
        <w:rPr>
          <w:sz w:val="22"/>
          <w:szCs w:val="22"/>
          <w:rPrChange w:id="12702" w:author="Chen Liao" w:date="2021-03-29T18:57:00Z">
            <w:rPr>
              <w:sz w:val="20"/>
              <w:szCs w:val="20"/>
            </w:rPr>
          </w:rPrChange>
        </w:rPr>
        <w:t xml:space="preserve">. </w:t>
      </w:r>
      <w:r w:rsidR="00F72AF4" w:rsidRPr="002B6EEC">
        <w:rPr>
          <w:b/>
          <w:bCs/>
          <w:sz w:val="22"/>
          <w:szCs w:val="22"/>
          <w:rPrChange w:id="12703" w:author="Chen Liao" w:date="2021-03-29T18:57:00Z">
            <w:rPr>
              <w:b/>
              <w:bCs/>
              <w:sz w:val="20"/>
              <w:szCs w:val="20"/>
            </w:rPr>
          </w:rPrChange>
        </w:rPr>
        <w:t>B</w:t>
      </w:r>
      <w:r w:rsidR="00583F5B" w:rsidRPr="002B6EEC">
        <w:rPr>
          <w:sz w:val="22"/>
          <w:szCs w:val="22"/>
          <w:rPrChange w:id="12704" w:author="Chen Liao" w:date="2021-03-29T18:57:00Z">
            <w:rPr>
              <w:sz w:val="20"/>
              <w:szCs w:val="20"/>
            </w:rPr>
          </w:rPrChange>
        </w:rPr>
        <w:t>.</w:t>
      </w:r>
      <w:r w:rsidR="00F72AF4" w:rsidRPr="002B6EEC">
        <w:rPr>
          <w:sz w:val="22"/>
          <w:szCs w:val="22"/>
          <w:rPrChange w:id="12705" w:author="Chen Liao" w:date="2021-03-29T18:57:00Z">
            <w:rPr>
              <w:sz w:val="20"/>
              <w:szCs w:val="20"/>
            </w:rPr>
          </w:rPrChange>
        </w:rPr>
        <w:t xml:space="preserve"> The averaged response </w:t>
      </w:r>
      <w:r w:rsidRPr="002B6EEC">
        <w:rPr>
          <w:sz w:val="22"/>
          <w:szCs w:val="22"/>
          <w:rPrChange w:id="12706" w:author="Chen Liao" w:date="2021-03-29T18:57:00Z">
            <w:rPr>
              <w:sz w:val="20"/>
              <w:szCs w:val="20"/>
            </w:rPr>
          </w:rPrChange>
        </w:rPr>
        <w:t xml:space="preserve">trajectory of </w:t>
      </w:r>
      <w:r w:rsidR="00F72AF4" w:rsidRPr="002B6EEC">
        <w:rPr>
          <w:sz w:val="22"/>
          <w:szCs w:val="22"/>
          <w:rPrChange w:id="12707" w:author="Chen Liao" w:date="2021-03-29T18:57:00Z">
            <w:rPr>
              <w:sz w:val="20"/>
              <w:szCs w:val="20"/>
            </w:rPr>
          </w:rPrChange>
        </w:rPr>
        <w:t xml:space="preserve">gut </w:t>
      </w:r>
      <w:r w:rsidRPr="002B6EEC">
        <w:rPr>
          <w:sz w:val="22"/>
          <w:szCs w:val="22"/>
          <w:rPrChange w:id="12708" w:author="Chen Liao" w:date="2021-03-29T18:57:00Z">
            <w:rPr>
              <w:sz w:val="20"/>
              <w:szCs w:val="20"/>
            </w:rPr>
          </w:rPrChange>
        </w:rPr>
        <w:t xml:space="preserve">microbiota </w:t>
      </w:r>
      <w:r w:rsidR="00F72AF4" w:rsidRPr="002B6EEC">
        <w:rPr>
          <w:sz w:val="22"/>
          <w:szCs w:val="22"/>
          <w:rPrChange w:id="12709" w:author="Chen Liao" w:date="2021-03-29T18:57:00Z">
            <w:rPr>
              <w:sz w:val="20"/>
              <w:szCs w:val="20"/>
            </w:rPr>
          </w:rPrChange>
        </w:rPr>
        <w:t xml:space="preserve">in </w:t>
      </w:r>
      <w:proofErr w:type="spellStart"/>
      <w:r w:rsidR="00F72AF4" w:rsidRPr="002B6EEC">
        <w:rPr>
          <w:color w:val="000000"/>
          <w:sz w:val="22"/>
          <w:szCs w:val="22"/>
          <w:rPrChange w:id="12710" w:author="Chen Liao" w:date="2021-03-29T18:57:00Z">
            <w:rPr>
              <w:color w:val="000000"/>
              <w:sz w:val="20"/>
              <w:szCs w:val="20"/>
            </w:rPr>
          </w:rPrChange>
        </w:rPr>
        <w:t>PCoA</w:t>
      </w:r>
      <w:proofErr w:type="spellEnd"/>
      <w:r w:rsidR="00F72AF4" w:rsidRPr="002B6EEC">
        <w:rPr>
          <w:color w:val="000000"/>
          <w:sz w:val="22"/>
          <w:szCs w:val="22"/>
          <w:rPrChange w:id="12711" w:author="Chen Liao" w:date="2021-03-29T18:57:00Z">
            <w:rPr>
              <w:color w:val="000000"/>
              <w:sz w:val="20"/>
              <w:szCs w:val="20"/>
            </w:rPr>
          </w:rPrChange>
        </w:rPr>
        <w:t xml:space="preserve"> (</w:t>
      </w:r>
      <w:r w:rsidR="00F72AF4" w:rsidRPr="002B6EEC">
        <w:rPr>
          <w:color w:val="333333"/>
          <w:sz w:val="22"/>
          <w:szCs w:val="22"/>
          <w:shd w:val="clear" w:color="auto" w:fill="FFFFFF"/>
          <w:rPrChange w:id="12712" w:author="Chen Liao" w:date="2021-03-29T18:57:00Z">
            <w:rPr>
              <w:color w:val="333333"/>
              <w:sz w:val="20"/>
              <w:szCs w:val="20"/>
              <w:shd w:val="clear" w:color="auto" w:fill="FFFFFF"/>
            </w:rPr>
          </w:rPrChange>
        </w:rPr>
        <w:t>principal coordinate analysis) ordination scatter plot.</w:t>
      </w:r>
      <w:r w:rsidR="004A2E36" w:rsidRPr="002B6EEC">
        <w:rPr>
          <w:color w:val="333333"/>
          <w:sz w:val="22"/>
          <w:szCs w:val="22"/>
          <w:shd w:val="clear" w:color="auto" w:fill="FFFFFF"/>
          <w:rPrChange w:id="12713" w:author="Chen Liao" w:date="2021-03-29T18:57:00Z">
            <w:rPr>
              <w:color w:val="333333"/>
              <w:sz w:val="20"/>
              <w:szCs w:val="20"/>
              <w:shd w:val="clear" w:color="auto" w:fill="FFFFFF"/>
            </w:rPr>
          </w:rPrChange>
        </w:rPr>
        <w:t xml:space="preserve"> Each dot represents the mean principal coordinat</w:t>
      </w:r>
      <w:r w:rsidR="006E68E1" w:rsidRPr="002B6EEC">
        <w:rPr>
          <w:color w:val="333333"/>
          <w:sz w:val="22"/>
          <w:szCs w:val="22"/>
          <w:shd w:val="clear" w:color="auto" w:fill="FFFFFF"/>
          <w:rPrChange w:id="12714" w:author="Chen Liao" w:date="2021-03-29T18:57:00Z">
            <w:rPr>
              <w:color w:val="333333"/>
              <w:sz w:val="20"/>
              <w:szCs w:val="20"/>
              <w:shd w:val="clear" w:color="auto" w:fill="FFFFFF"/>
            </w:rPr>
          </w:rPrChange>
        </w:rPr>
        <w:t xml:space="preserve">e </w:t>
      </w:r>
      <w:r w:rsidR="004A2E36" w:rsidRPr="002B6EEC">
        <w:rPr>
          <w:color w:val="333333"/>
          <w:sz w:val="22"/>
          <w:szCs w:val="22"/>
          <w:shd w:val="clear" w:color="auto" w:fill="FFFFFF"/>
          <w:rPrChange w:id="12715" w:author="Chen Liao" w:date="2021-03-29T18:57:00Z">
            <w:rPr>
              <w:color w:val="333333"/>
              <w:sz w:val="20"/>
              <w:szCs w:val="20"/>
              <w:shd w:val="clear" w:color="auto" w:fill="FFFFFF"/>
            </w:rPr>
          </w:rPrChange>
        </w:rPr>
        <w:t>scor</w:t>
      </w:r>
      <w:r w:rsidR="006E68E1" w:rsidRPr="002B6EEC">
        <w:rPr>
          <w:color w:val="333333"/>
          <w:sz w:val="22"/>
          <w:szCs w:val="22"/>
          <w:shd w:val="clear" w:color="auto" w:fill="FFFFFF"/>
          <w:rPrChange w:id="12716" w:author="Chen Liao" w:date="2021-03-29T18:57:00Z">
            <w:rPr>
              <w:color w:val="333333"/>
              <w:sz w:val="20"/>
              <w:szCs w:val="20"/>
              <w:shd w:val="clear" w:color="auto" w:fill="FFFFFF"/>
            </w:rPr>
          </w:rPrChange>
        </w:rPr>
        <w:t>e of all mice</w:t>
      </w:r>
      <w:r w:rsidR="004A2E36" w:rsidRPr="002B6EEC">
        <w:rPr>
          <w:color w:val="333333"/>
          <w:sz w:val="22"/>
          <w:szCs w:val="22"/>
          <w:shd w:val="clear" w:color="auto" w:fill="FFFFFF"/>
          <w:rPrChange w:id="12717" w:author="Chen Liao" w:date="2021-03-29T18:57:00Z">
            <w:rPr>
              <w:color w:val="333333"/>
              <w:sz w:val="20"/>
              <w:szCs w:val="20"/>
              <w:shd w:val="clear" w:color="auto" w:fill="FFFFFF"/>
            </w:rPr>
          </w:rPrChange>
        </w:rPr>
        <w:t xml:space="preserve"> and the </w:t>
      </w:r>
      <w:r w:rsidR="00C618BA" w:rsidRPr="002B6EEC">
        <w:rPr>
          <w:color w:val="333333"/>
          <w:sz w:val="22"/>
          <w:szCs w:val="22"/>
          <w:shd w:val="clear" w:color="auto" w:fill="FFFFFF"/>
          <w:rPrChange w:id="12718" w:author="Chen Liao" w:date="2021-03-29T18:57:00Z">
            <w:rPr>
              <w:color w:val="333333"/>
              <w:sz w:val="20"/>
              <w:szCs w:val="20"/>
              <w:shd w:val="clear" w:color="auto" w:fill="FFFFFF"/>
            </w:rPr>
          </w:rPrChange>
        </w:rPr>
        <w:t xml:space="preserve">corresponding </w:t>
      </w:r>
      <w:r w:rsidR="004A2E36" w:rsidRPr="002B6EEC">
        <w:rPr>
          <w:color w:val="333333"/>
          <w:sz w:val="22"/>
          <w:szCs w:val="22"/>
          <w:shd w:val="clear" w:color="auto" w:fill="FFFFFF"/>
          <w:rPrChange w:id="12719" w:author="Chen Liao" w:date="2021-03-29T18:57:00Z">
            <w:rPr>
              <w:color w:val="333333"/>
              <w:sz w:val="20"/>
              <w:szCs w:val="20"/>
              <w:shd w:val="clear" w:color="auto" w:fill="FFFFFF"/>
            </w:rPr>
          </w:rPrChange>
        </w:rPr>
        <w:t>error bar represents the standard error of the mean.</w:t>
      </w:r>
      <w:r w:rsidR="00507569" w:rsidRPr="002B6EEC">
        <w:rPr>
          <w:color w:val="333333"/>
          <w:sz w:val="22"/>
          <w:szCs w:val="22"/>
          <w:shd w:val="clear" w:color="auto" w:fill="FFFFFF"/>
          <w:rPrChange w:id="12720" w:author="Chen Liao" w:date="2021-03-29T18:57:00Z">
            <w:rPr>
              <w:color w:val="333333"/>
              <w:sz w:val="20"/>
              <w:szCs w:val="20"/>
              <w:shd w:val="clear" w:color="auto" w:fill="FFFFFF"/>
            </w:rPr>
          </w:rPrChange>
        </w:rPr>
        <w:br w:type="page"/>
      </w:r>
    </w:p>
    <w:p w14:paraId="5FE8BA45" w14:textId="6F6CF02D" w:rsidR="001E0FEF" w:rsidRPr="002B6EEC" w:rsidRDefault="00E14FC3">
      <w:pPr>
        <w:jc w:val="both"/>
        <w:rPr>
          <w:b/>
          <w:bCs/>
          <w:sz w:val="22"/>
          <w:szCs w:val="22"/>
          <w:rPrChange w:id="12721" w:author="Chen Liao" w:date="2021-03-29T18:57:00Z">
            <w:rPr>
              <w:b/>
              <w:bCs/>
              <w:sz w:val="20"/>
              <w:szCs w:val="21"/>
            </w:rPr>
          </w:rPrChange>
        </w:rPr>
        <w:pPrChange w:id="12722" w:author="Chen Liao" w:date="2021-03-24T10:44:00Z">
          <w:pPr>
            <w:jc w:val="center"/>
          </w:pPr>
        </w:pPrChange>
      </w:pPr>
      <w:r w:rsidRPr="002B6EEC">
        <w:rPr>
          <w:b/>
          <w:bCs/>
          <w:noProof/>
          <w:sz w:val="22"/>
          <w:szCs w:val="22"/>
          <w:rPrChange w:id="12723" w:author="Chen Liao" w:date="2021-03-29T18:57:00Z">
            <w:rPr>
              <w:b/>
              <w:bCs/>
              <w:noProof/>
              <w:sz w:val="20"/>
              <w:szCs w:val="21"/>
            </w:rPr>
          </w:rPrChange>
        </w:rPr>
        <w:lastRenderedPageBreak/>
        <w:drawing>
          <wp:inline distT="0" distB="0" distL="0" distR="0" wp14:anchorId="6F7D22A7" wp14:editId="35A5B929">
            <wp:extent cx="2933700" cy="45212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700" cy="4521200"/>
                    </a:xfrm>
                    <a:prstGeom prst="rect">
                      <a:avLst/>
                    </a:prstGeom>
                  </pic:spPr>
                </pic:pic>
              </a:graphicData>
            </a:graphic>
          </wp:inline>
        </w:drawing>
      </w:r>
    </w:p>
    <w:p w14:paraId="4B09D5F5" w14:textId="77777777" w:rsidR="001E0FEF" w:rsidRPr="002B6EEC" w:rsidRDefault="001E0FEF" w:rsidP="00C3619E">
      <w:pPr>
        <w:jc w:val="both"/>
        <w:rPr>
          <w:b/>
          <w:bCs/>
          <w:sz w:val="22"/>
          <w:szCs w:val="22"/>
          <w:rPrChange w:id="12724" w:author="Chen Liao" w:date="2021-03-29T18:57:00Z">
            <w:rPr>
              <w:b/>
              <w:bCs/>
              <w:sz w:val="20"/>
              <w:szCs w:val="21"/>
            </w:rPr>
          </w:rPrChange>
        </w:rPr>
      </w:pPr>
    </w:p>
    <w:p w14:paraId="1DA6C610" w14:textId="7EE7222D" w:rsidR="00876085" w:rsidRPr="002B6EEC" w:rsidRDefault="001E0FEF" w:rsidP="00C3619E">
      <w:pPr>
        <w:jc w:val="both"/>
        <w:rPr>
          <w:sz w:val="22"/>
          <w:szCs w:val="22"/>
          <w:rPrChange w:id="12725" w:author="Chen Liao" w:date="2021-03-29T18:57:00Z">
            <w:rPr>
              <w:sz w:val="20"/>
              <w:szCs w:val="21"/>
            </w:rPr>
          </w:rPrChange>
        </w:rPr>
      </w:pPr>
      <w:r w:rsidRPr="002B6EEC">
        <w:rPr>
          <w:b/>
          <w:bCs/>
          <w:sz w:val="22"/>
          <w:szCs w:val="22"/>
          <w:rPrChange w:id="12726" w:author="Chen Liao" w:date="2021-03-29T18:57:00Z">
            <w:rPr>
              <w:b/>
              <w:bCs/>
              <w:sz w:val="20"/>
              <w:szCs w:val="21"/>
            </w:rPr>
          </w:rPrChange>
        </w:rPr>
        <w:t>Figure S</w:t>
      </w:r>
      <w:r w:rsidR="004A3B7E" w:rsidRPr="002B6EEC">
        <w:rPr>
          <w:b/>
          <w:bCs/>
          <w:sz w:val="22"/>
          <w:szCs w:val="22"/>
          <w:rPrChange w:id="12727" w:author="Chen Liao" w:date="2021-03-29T18:57:00Z">
            <w:rPr>
              <w:b/>
              <w:bCs/>
              <w:sz w:val="20"/>
              <w:szCs w:val="21"/>
            </w:rPr>
          </w:rPrChange>
        </w:rPr>
        <w:t>6</w:t>
      </w:r>
      <w:r w:rsidRPr="002B6EEC">
        <w:rPr>
          <w:b/>
          <w:bCs/>
          <w:sz w:val="22"/>
          <w:szCs w:val="22"/>
          <w:rPrChange w:id="12728" w:author="Chen Liao" w:date="2021-03-29T18:57:00Z">
            <w:rPr>
              <w:b/>
              <w:bCs/>
              <w:sz w:val="20"/>
              <w:szCs w:val="21"/>
            </w:rPr>
          </w:rPrChange>
        </w:rPr>
        <w:t xml:space="preserve">. </w:t>
      </w:r>
      <w:bookmarkStart w:id="12729" w:name="OLE_LINK46"/>
      <w:bookmarkStart w:id="12730" w:name="OLE_LINK47"/>
      <w:r w:rsidR="00F06B9D" w:rsidRPr="002B6EEC">
        <w:rPr>
          <w:b/>
          <w:bCs/>
          <w:sz w:val="22"/>
          <w:szCs w:val="22"/>
          <w:rPrChange w:id="12731" w:author="Chen Liao" w:date="2021-03-29T18:57:00Z">
            <w:rPr>
              <w:b/>
              <w:bCs/>
              <w:sz w:val="20"/>
              <w:szCs w:val="21"/>
            </w:rPr>
          </w:rPrChange>
        </w:rPr>
        <w:t xml:space="preserve">(Related to Fig. 3) </w:t>
      </w:r>
      <w:r w:rsidR="00C61D8F" w:rsidRPr="002B6EEC">
        <w:rPr>
          <w:b/>
          <w:bCs/>
          <w:sz w:val="22"/>
          <w:szCs w:val="22"/>
          <w:rPrChange w:id="12732" w:author="Chen Liao" w:date="2021-03-29T18:57:00Z">
            <w:rPr>
              <w:b/>
              <w:bCs/>
              <w:sz w:val="20"/>
              <w:szCs w:val="21"/>
            </w:rPr>
          </w:rPrChange>
        </w:rPr>
        <w:t xml:space="preserve">Significantly altered bacterial species in relative abundance </w:t>
      </w:r>
      <w:bookmarkEnd w:id="12729"/>
      <w:bookmarkEnd w:id="12730"/>
      <w:r w:rsidR="00C61D8F" w:rsidRPr="002B6EEC">
        <w:rPr>
          <w:b/>
          <w:bCs/>
          <w:sz w:val="22"/>
          <w:szCs w:val="22"/>
          <w:rPrChange w:id="12733" w:author="Chen Liao" w:date="2021-03-29T18:57:00Z">
            <w:rPr>
              <w:b/>
              <w:bCs/>
              <w:sz w:val="20"/>
              <w:szCs w:val="21"/>
            </w:rPr>
          </w:rPrChange>
        </w:rPr>
        <w:t>between inulin and cellulose group</w:t>
      </w:r>
      <w:r w:rsidR="00C366D9" w:rsidRPr="002B6EEC">
        <w:rPr>
          <w:b/>
          <w:bCs/>
          <w:sz w:val="22"/>
          <w:szCs w:val="22"/>
          <w:rPrChange w:id="12734" w:author="Chen Liao" w:date="2021-03-29T18:57:00Z">
            <w:rPr>
              <w:b/>
              <w:bCs/>
              <w:sz w:val="20"/>
              <w:szCs w:val="21"/>
            </w:rPr>
          </w:rPrChange>
        </w:rPr>
        <w:t>s</w:t>
      </w:r>
      <w:r w:rsidR="00C61D8F" w:rsidRPr="002B6EEC">
        <w:rPr>
          <w:b/>
          <w:bCs/>
          <w:sz w:val="22"/>
          <w:szCs w:val="22"/>
          <w:rPrChange w:id="12735" w:author="Chen Liao" w:date="2021-03-29T18:57:00Z">
            <w:rPr>
              <w:b/>
              <w:bCs/>
              <w:sz w:val="20"/>
              <w:szCs w:val="21"/>
            </w:rPr>
          </w:rPrChange>
        </w:rPr>
        <w:t>.</w:t>
      </w:r>
      <w:r w:rsidR="00C61D8F" w:rsidRPr="002B6EEC">
        <w:rPr>
          <w:sz w:val="22"/>
          <w:szCs w:val="22"/>
          <w:rPrChange w:id="12736" w:author="Chen Liao" w:date="2021-03-29T18:57:00Z">
            <w:rPr>
              <w:sz w:val="20"/>
              <w:szCs w:val="21"/>
            </w:rPr>
          </w:rPrChange>
        </w:rPr>
        <w:t xml:space="preserve"> The identified species vary depending on the day of observation.</w:t>
      </w:r>
      <w:r w:rsidR="00876085" w:rsidRPr="002B6EEC">
        <w:rPr>
          <w:sz w:val="22"/>
          <w:szCs w:val="22"/>
          <w:rPrChange w:id="12737" w:author="Chen Liao" w:date="2021-03-29T18:57:00Z">
            <w:rPr>
              <w:sz w:val="20"/>
              <w:szCs w:val="20"/>
            </w:rPr>
          </w:rPrChange>
        </w:rPr>
        <w:br w:type="page"/>
      </w:r>
    </w:p>
    <w:p w14:paraId="147D13C9" w14:textId="041716C1" w:rsidR="0029151D" w:rsidRPr="002B6EEC" w:rsidRDefault="00047F2B">
      <w:pPr>
        <w:jc w:val="both"/>
        <w:rPr>
          <w:sz w:val="22"/>
          <w:szCs w:val="22"/>
          <w:rPrChange w:id="12738" w:author="Chen Liao" w:date="2021-03-29T18:57:00Z">
            <w:rPr>
              <w:sz w:val="20"/>
              <w:szCs w:val="20"/>
            </w:rPr>
          </w:rPrChange>
        </w:rPr>
        <w:pPrChange w:id="12739" w:author="Chen Liao" w:date="2021-03-24T10:44:00Z">
          <w:pPr>
            <w:jc w:val="center"/>
          </w:pPr>
        </w:pPrChange>
      </w:pPr>
      <w:commentRangeStart w:id="12740"/>
      <w:commentRangeEnd w:id="12740"/>
      <w:r w:rsidRPr="002B6EEC">
        <w:rPr>
          <w:rStyle w:val="CommentReference"/>
          <w:sz w:val="22"/>
          <w:szCs w:val="22"/>
          <w:rPrChange w:id="12741" w:author="Chen Liao" w:date="2021-03-29T18:57:00Z">
            <w:rPr>
              <w:rStyle w:val="CommentReference"/>
            </w:rPr>
          </w:rPrChange>
        </w:rPr>
        <w:lastRenderedPageBreak/>
        <w:commentReference w:id="12740"/>
      </w:r>
    </w:p>
    <w:p w14:paraId="525E0943" w14:textId="63F71031" w:rsidR="00336DDE" w:rsidRPr="002B6EEC" w:rsidRDefault="00336DDE">
      <w:pPr>
        <w:jc w:val="both"/>
        <w:rPr>
          <w:sz w:val="22"/>
          <w:szCs w:val="22"/>
          <w:rPrChange w:id="12742" w:author="Chen Liao" w:date="2021-03-29T18:57:00Z">
            <w:rPr>
              <w:sz w:val="20"/>
              <w:szCs w:val="20"/>
            </w:rPr>
          </w:rPrChange>
        </w:rPr>
        <w:pPrChange w:id="12743" w:author="Chen Liao" w:date="2021-03-24T10:44:00Z">
          <w:pPr>
            <w:jc w:val="center"/>
          </w:pPr>
        </w:pPrChange>
      </w:pPr>
      <w:r w:rsidRPr="002B6EEC">
        <w:rPr>
          <w:noProof/>
          <w:sz w:val="22"/>
          <w:szCs w:val="22"/>
          <w:rPrChange w:id="12744" w:author="Chen Liao" w:date="2021-03-29T18:57:00Z">
            <w:rPr>
              <w:noProof/>
              <w:sz w:val="20"/>
              <w:szCs w:val="20"/>
            </w:rPr>
          </w:rPrChange>
        </w:rPr>
        <w:drawing>
          <wp:inline distT="0" distB="0" distL="0" distR="0" wp14:anchorId="183525D5" wp14:editId="32AE4FE9">
            <wp:extent cx="5370830" cy="3015927"/>
            <wp:effectExtent l="0" t="0" r="1270" b="0"/>
            <wp:docPr id="36" name="Picture 36"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video gam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466" cy="3032569"/>
                    </a:xfrm>
                    <a:prstGeom prst="rect">
                      <a:avLst/>
                    </a:prstGeom>
                  </pic:spPr>
                </pic:pic>
              </a:graphicData>
            </a:graphic>
          </wp:inline>
        </w:drawing>
      </w:r>
    </w:p>
    <w:p w14:paraId="7239EA98" w14:textId="77777777" w:rsidR="0029151D" w:rsidRPr="002B6EEC" w:rsidRDefault="0029151D" w:rsidP="00C3619E">
      <w:pPr>
        <w:jc w:val="both"/>
        <w:rPr>
          <w:sz w:val="22"/>
          <w:szCs w:val="22"/>
          <w:rPrChange w:id="12745" w:author="Chen Liao" w:date="2021-03-29T18:57:00Z">
            <w:rPr>
              <w:sz w:val="20"/>
              <w:szCs w:val="20"/>
            </w:rPr>
          </w:rPrChange>
        </w:rPr>
      </w:pPr>
    </w:p>
    <w:p w14:paraId="45EE7237" w14:textId="54B2DF13" w:rsidR="0056578C" w:rsidRPr="002B6EEC" w:rsidRDefault="000764AD" w:rsidP="00235E3B">
      <w:pPr>
        <w:jc w:val="both"/>
        <w:rPr>
          <w:sz w:val="22"/>
          <w:szCs w:val="22"/>
          <w:rPrChange w:id="12746" w:author="Chen Liao" w:date="2021-03-29T18:57:00Z">
            <w:rPr>
              <w:sz w:val="20"/>
              <w:szCs w:val="20"/>
            </w:rPr>
          </w:rPrChange>
        </w:rPr>
      </w:pPr>
      <w:r w:rsidRPr="002B6EEC">
        <w:rPr>
          <w:b/>
          <w:bCs/>
          <w:sz w:val="22"/>
          <w:szCs w:val="22"/>
          <w:rPrChange w:id="12747" w:author="Chen Liao" w:date="2021-03-29T18:57:00Z">
            <w:rPr>
              <w:b/>
              <w:bCs/>
              <w:sz w:val="20"/>
              <w:szCs w:val="20"/>
            </w:rPr>
          </w:rPrChange>
        </w:rPr>
        <w:t>Figure S</w:t>
      </w:r>
      <w:r w:rsidR="004B60CF" w:rsidRPr="002B6EEC">
        <w:rPr>
          <w:b/>
          <w:bCs/>
          <w:sz w:val="22"/>
          <w:szCs w:val="22"/>
          <w:rPrChange w:id="12748" w:author="Chen Liao" w:date="2021-03-29T18:57:00Z">
            <w:rPr>
              <w:b/>
              <w:bCs/>
              <w:sz w:val="20"/>
              <w:szCs w:val="20"/>
            </w:rPr>
          </w:rPrChange>
        </w:rPr>
        <w:t>7</w:t>
      </w:r>
      <w:r w:rsidRPr="002B6EEC">
        <w:rPr>
          <w:b/>
          <w:bCs/>
          <w:sz w:val="22"/>
          <w:szCs w:val="22"/>
          <w:rPrChange w:id="12749" w:author="Chen Liao" w:date="2021-03-29T18:57:00Z">
            <w:rPr>
              <w:b/>
              <w:bCs/>
              <w:sz w:val="20"/>
              <w:szCs w:val="20"/>
            </w:rPr>
          </w:rPrChange>
        </w:rPr>
        <w:t xml:space="preserve">. </w:t>
      </w:r>
      <w:r w:rsidR="0056578C" w:rsidRPr="002B6EEC">
        <w:rPr>
          <w:b/>
          <w:bCs/>
          <w:sz w:val="22"/>
          <w:szCs w:val="22"/>
          <w:rPrChange w:id="12750" w:author="Chen Liao" w:date="2021-03-29T18:57:00Z">
            <w:rPr>
              <w:b/>
              <w:bCs/>
              <w:sz w:val="20"/>
              <w:szCs w:val="20"/>
            </w:rPr>
          </w:rPrChange>
        </w:rPr>
        <w:t xml:space="preserve">(Related to Fig. 3) </w:t>
      </w:r>
      <w:r w:rsidRPr="002B6EEC">
        <w:rPr>
          <w:b/>
          <w:bCs/>
          <w:sz w:val="22"/>
          <w:szCs w:val="22"/>
          <w:rPrChange w:id="12751" w:author="Chen Liao" w:date="2021-03-29T18:57:00Z">
            <w:rPr>
              <w:b/>
              <w:bCs/>
              <w:sz w:val="20"/>
              <w:szCs w:val="20"/>
            </w:rPr>
          </w:rPrChange>
        </w:rPr>
        <w:t>Dynamics of inulin responders.</w:t>
      </w:r>
      <w:r w:rsidRPr="002B6EEC">
        <w:rPr>
          <w:sz w:val="22"/>
          <w:szCs w:val="22"/>
          <w:rPrChange w:id="12752" w:author="Chen Liao" w:date="2021-03-29T18:57:00Z">
            <w:rPr>
              <w:sz w:val="20"/>
              <w:szCs w:val="20"/>
            </w:rPr>
          </w:rPrChange>
        </w:rPr>
        <w:t xml:space="preserve"> </w:t>
      </w:r>
      <w:r w:rsidR="001A4500" w:rsidRPr="002B6EEC">
        <w:rPr>
          <w:b/>
          <w:bCs/>
          <w:sz w:val="22"/>
          <w:szCs w:val="22"/>
          <w:rPrChange w:id="12753" w:author="Chen Liao" w:date="2021-03-29T18:57:00Z">
            <w:rPr>
              <w:b/>
              <w:bCs/>
              <w:sz w:val="20"/>
              <w:szCs w:val="20"/>
            </w:rPr>
          </w:rPrChange>
        </w:rPr>
        <w:t>A</w:t>
      </w:r>
      <w:r w:rsidR="001A4500" w:rsidRPr="002B6EEC">
        <w:rPr>
          <w:sz w:val="22"/>
          <w:szCs w:val="22"/>
          <w:rPrChange w:id="12754" w:author="Chen Liao" w:date="2021-03-29T18:57:00Z">
            <w:rPr>
              <w:sz w:val="20"/>
              <w:szCs w:val="20"/>
            </w:rPr>
          </w:rPrChange>
        </w:rPr>
        <w:t xml:space="preserve">. </w:t>
      </w:r>
      <w:r w:rsidRPr="002B6EEC">
        <w:rPr>
          <w:sz w:val="22"/>
          <w:szCs w:val="22"/>
          <w:rPrChange w:id="12755" w:author="Chen Liao" w:date="2021-03-29T18:57:00Z">
            <w:rPr>
              <w:sz w:val="20"/>
              <w:szCs w:val="20"/>
            </w:rPr>
          </w:rPrChange>
        </w:rPr>
        <w:t xml:space="preserve">Relative abundance of </w:t>
      </w:r>
      <w:r w:rsidR="001D03AB" w:rsidRPr="002B6EEC">
        <w:rPr>
          <w:sz w:val="22"/>
          <w:szCs w:val="22"/>
          <w:rPrChange w:id="12756" w:author="Chen Liao" w:date="2021-03-29T18:57:00Z">
            <w:rPr>
              <w:sz w:val="20"/>
              <w:szCs w:val="20"/>
            </w:rPr>
          </w:rPrChange>
        </w:rPr>
        <w:t>each</w:t>
      </w:r>
      <w:r w:rsidRPr="002B6EEC">
        <w:rPr>
          <w:sz w:val="22"/>
          <w:szCs w:val="22"/>
          <w:rPrChange w:id="12757" w:author="Chen Liao" w:date="2021-03-29T18:57:00Z">
            <w:rPr>
              <w:sz w:val="20"/>
              <w:szCs w:val="20"/>
            </w:rPr>
          </w:rPrChange>
        </w:rPr>
        <w:t xml:space="preserve"> inulin responder</w:t>
      </w:r>
      <w:r w:rsidR="001D03AB" w:rsidRPr="002B6EEC">
        <w:rPr>
          <w:sz w:val="22"/>
          <w:szCs w:val="22"/>
          <w:rPrChange w:id="12758" w:author="Chen Liao" w:date="2021-03-29T18:57:00Z">
            <w:rPr>
              <w:sz w:val="20"/>
              <w:szCs w:val="20"/>
            </w:rPr>
          </w:rPrChange>
        </w:rPr>
        <w:t xml:space="preserve"> inferred from ecological network model</w:t>
      </w:r>
      <w:r w:rsidRPr="002B6EEC">
        <w:rPr>
          <w:sz w:val="22"/>
          <w:szCs w:val="22"/>
          <w:rPrChange w:id="12759" w:author="Chen Liao" w:date="2021-03-29T18:57:00Z">
            <w:rPr>
              <w:sz w:val="20"/>
              <w:szCs w:val="20"/>
            </w:rPr>
          </w:rPrChange>
        </w:rPr>
        <w:t xml:space="preserve">. </w:t>
      </w:r>
      <w:r w:rsidR="001A4500" w:rsidRPr="002B6EEC">
        <w:rPr>
          <w:b/>
          <w:bCs/>
          <w:sz w:val="22"/>
          <w:szCs w:val="22"/>
          <w:rPrChange w:id="12760" w:author="Chen Liao" w:date="2021-03-29T18:57:00Z">
            <w:rPr>
              <w:b/>
              <w:bCs/>
              <w:sz w:val="20"/>
              <w:szCs w:val="20"/>
            </w:rPr>
          </w:rPrChange>
        </w:rPr>
        <w:t>B</w:t>
      </w:r>
      <w:r w:rsidR="001A4500" w:rsidRPr="002B6EEC">
        <w:rPr>
          <w:sz w:val="22"/>
          <w:szCs w:val="22"/>
          <w:rPrChange w:id="12761" w:author="Chen Liao" w:date="2021-03-29T18:57:00Z">
            <w:rPr>
              <w:sz w:val="20"/>
              <w:szCs w:val="20"/>
            </w:rPr>
          </w:rPrChange>
        </w:rPr>
        <w:t xml:space="preserve">. </w:t>
      </w:r>
      <w:r w:rsidR="00965B31" w:rsidRPr="002B6EEC">
        <w:rPr>
          <w:sz w:val="22"/>
          <w:szCs w:val="22"/>
          <w:rPrChange w:id="12762" w:author="Chen Liao" w:date="2021-03-29T18:57:00Z">
            <w:rPr>
              <w:sz w:val="20"/>
              <w:szCs w:val="20"/>
            </w:rPr>
          </w:rPrChange>
        </w:rPr>
        <w:t>T</w:t>
      </w:r>
      <w:r w:rsidRPr="002B6EEC">
        <w:rPr>
          <w:sz w:val="22"/>
          <w:szCs w:val="22"/>
          <w:rPrChange w:id="12763" w:author="Chen Liao" w:date="2021-03-29T18:57:00Z">
            <w:rPr>
              <w:sz w:val="20"/>
              <w:szCs w:val="20"/>
            </w:rPr>
          </w:rPrChange>
        </w:rPr>
        <w:t>hree</w:t>
      </w:r>
      <w:r w:rsidR="00965B31" w:rsidRPr="002B6EEC">
        <w:rPr>
          <w:sz w:val="22"/>
          <w:szCs w:val="22"/>
          <w:rPrChange w:id="12764" w:author="Chen Liao" w:date="2021-03-29T18:57:00Z">
            <w:rPr>
              <w:sz w:val="20"/>
              <w:szCs w:val="20"/>
            </w:rPr>
          </w:rPrChange>
        </w:rPr>
        <w:t xml:space="preserve"> </w:t>
      </w:r>
      <w:r w:rsidRPr="002B6EEC">
        <w:rPr>
          <w:sz w:val="22"/>
          <w:szCs w:val="22"/>
          <w:rPrChange w:id="12765" w:author="Chen Liao" w:date="2021-03-29T18:57:00Z">
            <w:rPr>
              <w:sz w:val="20"/>
              <w:szCs w:val="20"/>
            </w:rPr>
          </w:rPrChange>
        </w:rPr>
        <w:t>responders</w:t>
      </w:r>
      <w:r w:rsidR="00965B31" w:rsidRPr="002B6EEC">
        <w:rPr>
          <w:sz w:val="22"/>
          <w:szCs w:val="22"/>
          <w:rPrChange w:id="12766" w:author="Chen Liao" w:date="2021-03-29T18:57:00Z">
            <w:rPr>
              <w:sz w:val="20"/>
              <w:szCs w:val="20"/>
            </w:rPr>
          </w:rPrChange>
        </w:rPr>
        <w:t xml:space="preserve"> that might compete for inulin (see </w:t>
      </w:r>
      <w:r w:rsidR="00EC3350" w:rsidRPr="002B6EEC">
        <w:rPr>
          <w:sz w:val="22"/>
          <w:szCs w:val="22"/>
          <w:rPrChange w:id="12767" w:author="Chen Liao" w:date="2021-03-29T18:57:00Z">
            <w:rPr>
              <w:sz w:val="20"/>
              <w:szCs w:val="20"/>
            </w:rPr>
          </w:rPrChange>
        </w:rPr>
        <w:t xml:space="preserve">the </w:t>
      </w:r>
      <w:r w:rsidR="00965B31" w:rsidRPr="002B6EEC">
        <w:rPr>
          <w:sz w:val="22"/>
          <w:szCs w:val="22"/>
          <w:rPrChange w:id="12768" w:author="Chen Liao" w:date="2021-03-29T18:57:00Z">
            <w:rPr>
              <w:sz w:val="20"/>
              <w:szCs w:val="20"/>
            </w:rPr>
          </w:rPrChange>
        </w:rPr>
        <w:t>main text Fig. 3</w:t>
      </w:r>
      <w:r w:rsidR="00B42AD3" w:rsidRPr="002B6EEC">
        <w:rPr>
          <w:sz w:val="22"/>
          <w:szCs w:val="22"/>
          <w:rPrChange w:id="12769" w:author="Chen Liao" w:date="2021-03-29T18:57:00Z">
            <w:rPr>
              <w:sz w:val="20"/>
              <w:szCs w:val="20"/>
            </w:rPr>
          </w:rPrChange>
        </w:rPr>
        <w:t>F</w:t>
      </w:r>
      <w:r w:rsidR="001210A7" w:rsidRPr="002B6EEC">
        <w:rPr>
          <w:sz w:val="22"/>
          <w:szCs w:val="22"/>
          <w:rPrChange w:id="12770" w:author="Chen Liao" w:date="2021-03-29T18:57:00Z">
            <w:rPr>
              <w:sz w:val="20"/>
              <w:szCs w:val="20"/>
            </w:rPr>
          </w:rPrChange>
        </w:rPr>
        <w:t xml:space="preserve"> for inferred int</w:t>
      </w:r>
      <w:r w:rsidR="000E1F17" w:rsidRPr="002B6EEC">
        <w:rPr>
          <w:sz w:val="22"/>
          <w:szCs w:val="22"/>
          <w:rPrChange w:id="12771" w:author="Chen Liao" w:date="2021-03-29T18:57:00Z">
            <w:rPr>
              <w:sz w:val="20"/>
              <w:szCs w:val="20"/>
            </w:rPr>
          </w:rPrChange>
        </w:rPr>
        <w:t>erspecific interactions</w:t>
      </w:r>
      <w:r w:rsidR="00965B31" w:rsidRPr="002B6EEC">
        <w:rPr>
          <w:sz w:val="22"/>
          <w:szCs w:val="22"/>
          <w:rPrChange w:id="12772" w:author="Chen Liao" w:date="2021-03-29T18:57:00Z">
            <w:rPr>
              <w:sz w:val="20"/>
              <w:szCs w:val="20"/>
            </w:rPr>
          </w:rPrChange>
        </w:rPr>
        <w:t>)</w:t>
      </w:r>
      <w:r w:rsidRPr="002B6EEC">
        <w:rPr>
          <w:sz w:val="22"/>
          <w:szCs w:val="22"/>
          <w:rPrChange w:id="12773" w:author="Chen Liao" w:date="2021-03-29T18:57:00Z">
            <w:rPr>
              <w:sz w:val="20"/>
              <w:szCs w:val="20"/>
            </w:rPr>
          </w:rPrChange>
        </w:rPr>
        <w:t>.</w:t>
      </w:r>
      <w:r w:rsidR="001B6107" w:rsidRPr="002B6EEC">
        <w:rPr>
          <w:sz w:val="22"/>
          <w:szCs w:val="22"/>
          <w:rPrChange w:id="12774" w:author="Chen Liao" w:date="2021-03-29T18:57:00Z">
            <w:rPr>
              <w:sz w:val="20"/>
              <w:szCs w:val="20"/>
            </w:rPr>
          </w:rPrChange>
        </w:rPr>
        <w:t xml:space="preserve"> </w:t>
      </w:r>
      <w:r w:rsidR="001A4500" w:rsidRPr="002B6EEC">
        <w:rPr>
          <w:b/>
          <w:bCs/>
          <w:sz w:val="22"/>
          <w:szCs w:val="22"/>
          <w:rPrChange w:id="12775" w:author="Chen Liao" w:date="2021-03-29T18:57:00Z">
            <w:rPr>
              <w:b/>
              <w:bCs/>
              <w:sz w:val="20"/>
              <w:szCs w:val="20"/>
            </w:rPr>
          </w:rPrChange>
        </w:rPr>
        <w:t>C</w:t>
      </w:r>
      <w:r w:rsidR="001A4500" w:rsidRPr="002B6EEC">
        <w:rPr>
          <w:sz w:val="22"/>
          <w:szCs w:val="22"/>
          <w:rPrChange w:id="12776" w:author="Chen Liao" w:date="2021-03-29T18:57:00Z">
            <w:rPr>
              <w:sz w:val="20"/>
              <w:szCs w:val="20"/>
            </w:rPr>
          </w:rPrChange>
        </w:rPr>
        <w:t>.</w:t>
      </w:r>
      <w:r w:rsidRPr="002B6EEC">
        <w:rPr>
          <w:sz w:val="22"/>
          <w:szCs w:val="22"/>
          <w:rPrChange w:id="12777" w:author="Chen Liao" w:date="2021-03-29T18:57:00Z">
            <w:rPr>
              <w:sz w:val="20"/>
              <w:szCs w:val="20"/>
            </w:rPr>
          </w:rPrChange>
        </w:rPr>
        <w:t xml:space="preserve"> </w:t>
      </w:r>
      <w:r w:rsidR="00E64B4B" w:rsidRPr="002B6EEC">
        <w:rPr>
          <w:sz w:val="22"/>
          <w:szCs w:val="22"/>
          <w:rPrChange w:id="12778" w:author="Chen Liao" w:date="2021-03-29T18:57:00Z">
            <w:rPr>
              <w:sz w:val="20"/>
              <w:szCs w:val="20"/>
            </w:rPr>
          </w:rPrChange>
        </w:rPr>
        <w:t>Comparison of t</w:t>
      </w:r>
      <w:r w:rsidRPr="002B6EEC">
        <w:rPr>
          <w:sz w:val="22"/>
          <w:szCs w:val="22"/>
          <w:rPrChange w:id="12779" w:author="Chen Liao" w:date="2021-03-29T18:57:00Z">
            <w:rPr>
              <w:sz w:val="20"/>
              <w:szCs w:val="20"/>
            </w:rPr>
          </w:rPrChange>
        </w:rPr>
        <w:t xml:space="preserve">otal relative abundance </w:t>
      </w:r>
      <w:r w:rsidR="00E64B4B" w:rsidRPr="002B6EEC">
        <w:rPr>
          <w:sz w:val="22"/>
          <w:szCs w:val="22"/>
          <w:rPrChange w:id="12780" w:author="Chen Liao" w:date="2021-03-29T18:57:00Z">
            <w:rPr>
              <w:sz w:val="20"/>
              <w:szCs w:val="20"/>
            </w:rPr>
          </w:rPrChange>
        </w:rPr>
        <w:t>between</w:t>
      </w:r>
      <w:r w:rsidRPr="002B6EEC">
        <w:rPr>
          <w:sz w:val="22"/>
          <w:szCs w:val="22"/>
          <w:rPrChange w:id="12781" w:author="Chen Liao" w:date="2021-03-29T18:57:00Z">
            <w:rPr>
              <w:sz w:val="20"/>
              <w:szCs w:val="20"/>
            </w:rPr>
          </w:rPrChange>
        </w:rPr>
        <w:t xml:space="preserve"> inulin responders</w:t>
      </w:r>
      <w:r w:rsidR="007D4A83" w:rsidRPr="002B6EEC">
        <w:rPr>
          <w:sz w:val="22"/>
          <w:szCs w:val="22"/>
          <w:rPrChange w:id="12782" w:author="Chen Liao" w:date="2021-03-29T18:57:00Z">
            <w:rPr>
              <w:sz w:val="20"/>
              <w:szCs w:val="20"/>
            </w:rPr>
          </w:rPrChange>
        </w:rPr>
        <w:t xml:space="preserve"> and other bacterial species.</w:t>
      </w:r>
      <w:r w:rsidR="0056578C" w:rsidRPr="002B6EEC">
        <w:rPr>
          <w:sz w:val="22"/>
          <w:szCs w:val="22"/>
          <w:rPrChange w:id="12783" w:author="Chen Liao" w:date="2021-03-29T18:57:00Z">
            <w:rPr>
              <w:sz w:val="20"/>
              <w:szCs w:val="20"/>
            </w:rPr>
          </w:rPrChange>
        </w:rPr>
        <w:br w:type="page"/>
      </w:r>
    </w:p>
    <w:p w14:paraId="4CAF8D3E" w14:textId="6D24C360" w:rsidR="0056578C" w:rsidRPr="002B6EEC" w:rsidRDefault="0056578C">
      <w:pPr>
        <w:jc w:val="both"/>
        <w:rPr>
          <w:sz w:val="22"/>
          <w:szCs w:val="22"/>
          <w:rPrChange w:id="12784" w:author="Chen Liao" w:date="2021-03-29T18:57:00Z">
            <w:rPr>
              <w:sz w:val="20"/>
              <w:szCs w:val="20"/>
            </w:rPr>
          </w:rPrChange>
        </w:rPr>
        <w:pPrChange w:id="12785" w:author="Chen Liao" w:date="2021-03-24T10:44:00Z">
          <w:pPr>
            <w:jc w:val="center"/>
          </w:pPr>
        </w:pPrChange>
      </w:pPr>
      <w:r w:rsidRPr="002B6EEC">
        <w:rPr>
          <w:noProof/>
          <w:sz w:val="22"/>
          <w:szCs w:val="22"/>
          <w:rPrChange w:id="12786" w:author="Chen Liao" w:date="2021-03-29T18:57:00Z">
            <w:rPr>
              <w:noProof/>
              <w:sz w:val="20"/>
              <w:szCs w:val="20"/>
            </w:rPr>
          </w:rPrChange>
        </w:rPr>
        <w:lastRenderedPageBreak/>
        <w:drawing>
          <wp:inline distT="0" distB="0" distL="0" distR="0" wp14:anchorId="243D9918" wp14:editId="7BFBFB52">
            <wp:extent cx="3549450" cy="194807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6303" cy="1951831"/>
                    </a:xfrm>
                    <a:prstGeom prst="rect">
                      <a:avLst/>
                    </a:prstGeom>
                  </pic:spPr>
                </pic:pic>
              </a:graphicData>
            </a:graphic>
          </wp:inline>
        </w:drawing>
      </w:r>
    </w:p>
    <w:p w14:paraId="3A837A4E" w14:textId="77777777" w:rsidR="0056578C" w:rsidRPr="002B6EEC" w:rsidRDefault="0056578C">
      <w:pPr>
        <w:jc w:val="both"/>
        <w:rPr>
          <w:sz w:val="22"/>
          <w:szCs w:val="22"/>
          <w:rPrChange w:id="12787" w:author="Chen Liao" w:date="2021-03-29T18:57:00Z">
            <w:rPr>
              <w:sz w:val="20"/>
              <w:szCs w:val="20"/>
            </w:rPr>
          </w:rPrChange>
        </w:rPr>
        <w:pPrChange w:id="12788" w:author="Chen Liao" w:date="2021-03-24T10:44:00Z">
          <w:pPr/>
        </w:pPrChange>
      </w:pPr>
    </w:p>
    <w:p w14:paraId="7747CB22" w14:textId="1C2797CC" w:rsidR="00E91A5F" w:rsidRPr="002B6EEC" w:rsidRDefault="0056578C" w:rsidP="00C3619E">
      <w:pPr>
        <w:jc w:val="both"/>
        <w:rPr>
          <w:rFonts w:eastAsia="SimSun"/>
          <w:color w:val="000000"/>
          <w:sz w:val="22"/>
          <w:szCs w:val="22"/>
          <w:rPrChange w:id="12789" w:author="Chen Liao" w:date="2021-03-29T18:57:00Z">
            <w:rPr>
              <w:rFonts w:eastAsia="SimSun"/>
              <w:color w:val="000000"/>
              <w:sz w:val="20"/>
              <w:szCs w:val="20"/>
            </w:rPr>
          </w:rPrChange>
        </w:rPr>
      </w:pPr>
      <w:r w:rsidRPr="002B6EEC">
        <w:rPr>
          <w:b/>
          <w:bCs/>
          <w:sz w:val="22"/>
          <w:szCs w:val="22"/>
          <w:rPrChange w:id="12790" w:author="Chen Liao" w:date="2021-03-29T18:57:00Z">
            <w:rPr>
              <w:b/>
              <w:bCs/>
              <w:sz w:val="20"/>
              <w:szCs w:val="20"/>
            </w:rPr>
          </w:rPrChange>
        </w:rPr>
        <w:t xml:space="preserve">Figure S8. </w:t>
      </w:r>
      <w:r w:rsidR="00883731" w:rsidRPr="002B6EEC">
        <w:rPr>
          <w:b/>
          <w:bCs/>
          <w:sz w:val="22"/>
          <w:szCs w:val="22"/>
          <w:rPrChange w:id="12791" w:author="Chen Liao" w:date="2021-03-29T18:57:00Z">
            <w:rPr>
              <w:b/>
              <w:bCs/>
              <w:sz w:val="20"/>
              <w:szCs w:val="20"/>
            </w:rPr>
          </w:rPrChange>
        </w:rPr>
        <w:t xml:space="preserve">(Related to Fig. 3) </w:t>
      </w:r>
      <w:r w:rsidR="00E91A5F" w:rsidRPr="002B6EEC">
        <w:rPr>
          <w:rFonts w:eastAsia="SimSun"/>
          <w:b/>
          <w:bCs/>
          <w:color w:val="000000"/>
          <w:sz w:val="22"/>
          <w:szCs w:val="22"/>
          <w:rPrChange w:id="12792" w:author="Chen Liao" w:date="2021-03-29T18:57:00Z">
            <w:rPr>
              <w:rFonts w:eastAsia="SimSun"/>
              <w:b/>
              <w:bCs/>
              <w:color w:val="000000"/>
              <w:sz w:val="20"/>
              <w:szCs w:val="20"/>
            </w:rPr>
          </w:rPrChange>
        </w:rPr>
        <w:t>Prediction of total bacterial density (i.e., absolute abundance) from relative abundance of inulin responders.</w:t>
      </w:r>
      <w:r w:rsidR="00E91A5F" w:rsidRPr="002B6EEC">
        <w:rPr>
          <w:rFonts w:eastAsia="SimSun"/>
          <w:color w:val="000000"/>
          <w:sz w:val="22"/>
          <w:szCs w:val="22"/>
          <w:rPrChange w:id="12793" w:author="Chen Liao" w:date="2021-03-29T18:57:00Z">
            <w:rPr>
              <w:rFonts w:eastAsia="SimSun"/>
              <w:color w:val="000000"/>
              <w:sz w:val="20"/>
              <w:szCs w:val="20"/>
            </w:rPr>
          </w:rPrChange>
        </w:rPr>
        <w:t xml:space="preserve"> </w:t>
      </w:r>
      <w:r w:rsidR="00E91A5F" w:rsidRPr="002B6EEC">
        <w:rPr>
          <w:rFonts w:eastAsia="SimSun"/>
          <w:b/>
          <w:bCs/>
          <w:color w:val="000000"/>
          <w:sz w:val="22"/>
          <w:szCs w:val="22"/>
          <w:rPrChange w:id="12794" w:author="Chen Liao" w:date="2021-03-29T18:57:00Z">
            <w:rPr>
              <w:rFonts w:eastAsia="SimSun"/>
              <w:b/>
              <w:bCs/>
              <w:color w:val="000000"/>
              <w:sz w:val="20"/>
              <w:szCs w:val="20"/>
            </w:rPr>
          </w:rPrChange>
        </w:rPr>
        <w:t>A</w:t>
      </w:r>
      <w:r w:rsidR="00E91A5F" w:rsidRPr="002B6EEC">
        <w:rPr>
          <w:rFonts w:eastAsia="SimSun"/>
          <w:color w:val="000000"/>
          <w:sz w:val="22"/>
          <w:szCs w:val="22"/>
          <w:rPrChange w:id="12795" w:author="Chen Liao" w:date="2021-03-29T18:57:00Z">
            <w:rPr>
              <w:rFonts w:eastAsia="SimSun"/>
              <w:color w:val="000000"/>
              <w:sz w:val="20"/>
              <w:szCs w:val="20"/>
            </w:rPr>
          </w:rPrChange>
        </w:rPr>
        <w:t xml:space="preserve">. Pearson correlation for different combinations of inulin responders. The red bar has the highest correlation coefficient. </w:t>
      </w:r>
      <w:r w:rsidR="00E91A5F" w:rsidRPr="002B6EEC">
        <w:rPr>
          <w:rFonts w:eastAsia="SimSun"/>
          <w:b/>
          <w:bCs/>
          <w:color w:val="000000"/>
          <w:sz w:val="22"/>
          <w:szCs w:val="22"/>
          <w:rPrChange w:id="12796" w:author="Chen Liao" w:date="2021-03-29T18:57:00Z">
            <w:rPr>
              <w:rFonts w:eastAsia="SimSun"/>
              <w:b/>
              <w:bCs/>
              <w:color w:val="000000"/>
              <w:sz w:val="20"/>
              <w:szCs w:val="20"/>
            </w:rPr>
          </w:rPrChange>
        </w:rPr>
        <w:t>B</w:t>
      </w:r>
      <w:r w:rsidR="00E91A5F" w:rsidRPr="002B6EEC">
        <w:rPr>
          <w:rFonts w:eastAsia="SimSun"/>
          <w:color w:val="000000"/>
          <w:sz w:val="22"/>
          <w:szCs w:val="22"/>
          <w:rPrChange w:id="12797" w:author="Chen Liao" w:date="2021-03-29T18:57:00Z">
            <w:rPr>
              <w:rFonts w:eastAsia="SimSun"/>
              <w:color w:val="000000"/>
              <w:sz w:val="20"/>
              <w:szCs w:val="20"/>
            </w:rPr>
          </w:rPrChange>
        </w:rPr>
        <w:t xml:space="preserve">. Scatter plot showing the positive correlation of the combined relative abundance of Bacteroides </w:t>
      </w:r>
      <w:proofErr w:type="spellStart"/>
      <w:r w:rsidR="00E91A5F" w:rsidRPr="002B6EEC">
        <w:rPr>
          <w:rFonts w:eastAsia="SimSun"/>
          <w:color w:val="000000"/>
          <w:sz w:val="22"/>
          <w:szCs w:val="22"/>
          <w:rPrChange w:id="12798" w:author="Chen Liao" w:date="2021-03-29T18:57:00Z">
            <w:rPr>
              <w:rFonts w:eastAsia="SimSun"/>
              <w:color w:val="000000"/>
              <w:sz w:val="20"/>
              <w:szCs w:val="20"/>
            </w:rPr>
          </w:rPrChange>
        </w:rPr>
        <w:t>acidifaciens</w:t>
      </w:r>
      <w:proofErr w:type="spellEnd"/>
      <w:r w:rsidR="00E91A5F" w:rsidRPr="002B6EEC">
        <w:rPr>
          <w:rFonts w:eastAsia="SimSun"/>
          <w:color w:val="000000"/>
          <w:sz w:val="22"/>
          <w:szCs w:val="22"/>
          <w:rPrChange w:id="12799" w:author="Chen Liao" w:date="2021-03-29T18:57:00Z">
            <w:rPr>
              <w:rFonts w:eastAsia="SimSun"/>
              <w:color w:val="000000"/>
              <w:sz w:val="20"/>
              <w:szCs w:val="20"/>
            </w:rPr>
          </w:rPrChange>
        </w:rPr>
        <w:t xml:space="preserve"> (</w:t>
      </w:r>
      <w:proofErr w:type="spellStart"/>
      <w:r w:rsidR="00E91A5F" w:rsidRPr="002B6EEC">
        <w:rPr>
          <w:rFonts w:eastAsia="SimSun"/>
          <w:color w:val="000000"/>
          <w:sz w:val="22"/>
          <w:szCs w:val="22"/>
          <w:rPrChange w:id="12800" w:author="Chen Liao" w:date="2021-03-29T18:57:00Z">
            <w:rPr>
              <w:rFonts w:eastAsia="SimSun"/>
              <w:color w:val="000000"/>
              <w:sz w:val="20"/>
              <w:szCs w:val="20"/>
            </w:rPr>
          </w:rPrChange>
        </w:rPr>
        <w:t>B.a.</w:t>
      </w:r>
      <w:proofErr w:type="spellEnd"/>
      <w:r w:rsidR="00E91A5F" w:rsidRPr="002B6EEC">
        <w:rPr>
          <w:rFonts w:eastAsia="SimSun"/>
          <w:color w:val="000000"/>
          <w:sz w:val="22"/>
          <w:szCs w:val="22"/>
          <w:rPrChange w:id="12801" w:author="Chen Liao" w:date="2021-03-29T18:57:00Z">
            <w:rPr>
              <w:rFonts w:eastAsia="SimSun"/>
              <w:color w:val="000000"/>
              <w:sz w:val="20"/>
              <w:szCs w:val="20"/>
            </w:rPr>
          </w:rPrChange>
        </w:rPr>
        <w:t xml:space="preserve">) and unclassified </w:t>
      </w:r>
      <w:proofErr w:type="spellStart"/>
      <w:r w:rsidR="00E91A5F" w:rsidRPr="002B6EEC">
        <w:rPr>
          <w:rFonts w:eastAsia="SimSun"/>
          <w:color w:val="000000"/>
          <w:sz w:val="22"/>
          <w:szCs w:val="22"/>
          <w:rPrChange w:id="12802" w:author="Chen Liao" w:date="2021-03-29T18:57:00Z">
            <w:rPr>
              <w:rFonts w:eastAsia="SimSun"/>
              <w:color w:val="000000"/>
              <w:sz w:val="20"/>
              <w:szCs w:val="20"/>
            </w:rPr>
          </w:rPrChange>
        </w:rPr>
        <w:t>Muribaculaceae</w:t>
      </w:r>
      <w:proofErr w:type="spellEnd"/>
      <w:r w:rsidR="00E91A5F" w:rsidRPr="002B6EEC">
        <w:rPr>
          <w:rFonts w:eastAsia="SimSun"/>
          <w:color w:val="000000"/>
          <w:sz w:val="22"/>
          <w:szCs w:val="22"/>
          <w:rPrChange w:id="12803" w:author="Chen Liao" w:date="2021-03-29T18:57:00Z">
            <w:rPr>
              <w:rFonts w:eastAsia="SimSun"/>
              <w:color w:val="000000"/>
              <w:sz w:val="20"/>
              <w:szCs w:val="20"/>
            </w:rPr>
          </w:rPrChange>
        </w:rPr>
        <w:t xml:space="preserve"> (Un. Mu.) with total bacterial density. Gray line: linear regression (</w:t>
      </w:r>
      <w:r w:rsidR="004D1ED3" w:rsidRPr="002B6EEC">
        <w:rPr>
          <w:rFonts w:eastAsia="SimSun"/>
          <w:color w:val="000000"/>
          <w:sz w:val="22"/>
          <w:szCs w:val="22"/>
          <w:rPrChange w:id="12804" w:author="Chen Liao" w:date="2021-03-29T18:57:00Z">
            <w:rPr>
              <w:rFonts w:eastAsia="SimSun"/>
              <w:color w:val="000000"/>
              <w:sz w:val="20"/>
              <w:szCs w:val="20"/>
            </w:rPr>
          </w:rPrChange>
        </w:rPr>
        <w:t>P</w:t>
      </w:r>
      <w:r w:rsidR="0033710D" w:rsidRPr="002B6EEC">
        <w:rPr>
          <w:rFonts w:eastAsia="SimSun"/>
          <w:color w:val="000000"/>
          <w:sz w:val="22"/>
          <w:szCs w:val="22"/>
          <w:rPrChange w:id="12805" w:author="Chen Liao" w:date="2021-03-29T18:57:00Z">
            <w:rPr>
              <w:rFonts w:eastAsia="SimSun"/>
              <w:color w:val="000000"/>
              <w:sz w:val="20"/>
              <w:szCs w:val="20"/>
            </w:rPr>
          </w:rPrChange>
        </w:rPr>
        <w:t>earson r</w:t>
      </w:r>
      <w:r w:rsidR="00E91A5F" w:rsidRPr="002B6EEC">
        <w:rPr>
          <w:rFonts w:eastAsia="SimSun"/>
          <w:color w:val="000000"/>
          <w:sz w:val="22"/>
          <w:szCs w:val="22"/>
          <w:rPrChange w:id="12806" w:author="Chen Liao" w:date="2021-03-29T18:57:00Z">
            <w:rPr>
              <w:rFonts w:eastAsia="SimSun"/>
              <w:color w:val="000000"/>
              <w:sz w:val="20"/>
              <w:szCs w:val="20"/>
            </w:rPr>
          </w:rPrChange>
        </w:rPr>
        <w:t xml:space="preserve"> and P-value are indicated in the plot); shading area: standard error of the regression.</w:t>
      </w:r>
    </w:p>
    <w:p w14:paraId="57DE88FC" w14:textId="36683429" w:rsidR="001A4500" w:rsidRPr="002B6EEC" w:rsidRDefault="001A4500">
      <w:pPr>
        <w:jc w:val="both"/>
        <w:rPr>
          <w:sz w:val="22"/>
          <w:szCs w:val="22"/>
          <w:rPrChange w:id="12807" w:author="Chen Liao" w:date="2021-03-29T18:57:00Z">
            <w:rPr>
              <w:sz w:val="20"/>
              <w:szCs w:val="20"/>
            </w:rPr>
          </w:rPrChange>
        </w:rPr>
        <w:pPrChange w:id="12808" w:author="Chen Liao" w:date="2021-03-24T10:44:00Z">
          <w:pPr/>
        </w:pPrChange>
      </w:pPr>
      <w:r w:rsidRPr="002B6EEC">
        <w:rPr>
          <w:sz w:val="22"/>
          <w:szCs w:val="22"/>
          <w:rPrChange w:id="12809" w:author="Chen Liao" w:date="2021-03-29T18:57:00Z">
            <w:rPr>
              <w:sz w:val="20"/>
              <w:szCs w:val="20"/>
            </w:rPr>
          </w:rPrChange>
        </w:rPr>
        <w:br w:type="page"/>
      </w:r>
    </w:p>
    <w:p w14:paraId="0C19B085" w14:textId="56A5CD27" w:rsidR="00444C15" w:rsidRPr="002B6EEC" w:rsidRDefault="009C0F51">
      <w:pPr>
        <w:jc w:val="both"/>
        <w:rPr>
          <w:sz w:val="22"/>
          <w:szCs w:val="22"/>
          <w:rPrChange w:id="12810" w:author="Chen Liao" w:date="2021-03-29T18:57:00Z">
            <w:rPr>
              <w:sz w:val="20"/>
              <w:szCs w:val="20"/>
            </w:rPr>
          </w:rPrChange>
        </w:rPr>
        <w:pPrChange w:id="12811" w:author="Chen Liao" w:date="2021-03-24T10:44:00Z">
          <w:pPr>
            <w:jc w:val="center"/>
          </w:pPr>
        </w:pPrChange>
      </w:pPr>
      <w:r w:rsidRPr="002B6EEC">
        <w:rPr>
          <w:noProof/>
          <w:sz w:val="22"/>
          <w:szCs w:val="22"/>
          <w:rPrChange w:id="12812" w:author="Chen Liao" w:date="2021-03-29T18:57:00Z">
            <w:rPr>
              <w:noProof/>
              <w:sz w:val="20"/>
              <w:szCs w:val="20"/>
            </w:rPr>
          </w:rPrChange>
        </w:rPr>
        <w:lastRenderedPageBreak/>
        <w:drawing>
          <wp:inline distT="0" distB="0" distL="0" distR="0" wp14:anchorId="0F4891FC" wp14:editId="7BC24F2E">
            <wp:extent cx="5943600" cy="163957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p>
    <w:p w14:paraId="4B40E3EB" w14:textId="7ABDA8AD" w:rsidR="0035704D" w:rsidRPr="002B6EEC" w:rsidRDefault="00876085" w:rsidP="00C3619E">
      <w:pPr>
        <w:jc w:val="both"/>
        <w:rPr>
          <w:sz w:val="22"/>
          <w:szCs w:val="22"/>
          <w:rPrChange w:id="12813" w:author="Chen Liao" w:date="2021-03-29T18:57:00Z">
            <w:rPr>
              <w:sz w:val="20"/>
              <w:szCs w:val="20"/>
            </w:rPr>
          </w:rPrChange>
        </w:rPr>
      </w:pPr>
      <w:r w:rsidRPr="002B6EEC">
        <w:rPr>
          <w:sz w:val="22"/>
          <w:szCs w:val="22"/>
          <w:rPrChange w:id="12814" w:author="Chen Liao" w:date="2021-03-29T18:57:00Z">
            <w:rPr>
              <w:sz w:val="20"/>
              <w:szCs w:val="20"/>
            </w:rPr>
          </w:rPrChange>
        </w:rPr>
        <w:t xml:space="preserve"> </w:t>
      </w:r>
    </w:p>
    <w:p w14:paraId="2E157EFD" w14:textId="7C89C3E8" w:rsidR="0035704D" w:rsidRPr="002B6EEC" w:rsidRDefault="00444C15" w:rsidP="00C3619E">
      <w:pPr>
        <w:jc w:val="both"/>
        <w:rPr>
          <w:rFonts w:eastAsia="SimSun"/>
          <w:color w:val="000000"/>
          <w:sz w:val="22"/>
          <w:szCs w:val="22"/>
          <w:rPrChange w:id="12815" w:author="Chen Liao" w:date="2021-03-29T18:57:00Z">
            <w:rPr>
              <w:rFonts w:eastAsia="SimSun"/>
              <w:color w:val="000000"/>
              <w:sz w:val="20"/>
              <w:szCs w:val="20"/>
            </w:rPr>
          </w:rPrChange>
        </w:rPr>
      </w:pPr>
      <w:r w:rsidRPr="002B6EEC">
        <w:rPr>
          <w:b/>
          <w:bCs/>
          <w:sz w:val="22"/>
          <w:szCs w:val="22"/>
          <w:rPrChange w:id="12816" w:author="Chen Liao" w:date="2021-03-29T18:57:00Z">
            <w:rPr>
              <w:b/>
              <w:bCs/>
              <w:sz w:val="20"/>
              <w:szCs w:val="20"/>
            </w:rPr>
          </w:rPrChange>
        </w:rPr>
        <w:t>Figure S</w:t>
      </w:r>
      <w:r w:rsidR="00BF6A7B" w:rsidRPr="002B6EEC">
        <w:rPr>
          <w:b/>
          <w:bCs/>
          <w:sz w:val="22"/>
          <w:szCs w:val="22"/>
          <w:rPrChange w:id="12817" w:author="Chen Liao" w:date="2021-03-29T18:57:00Z">
            <w:rPr>
              <w:b/>
              <w:bCs/>
              <w:sz w:val="20"/>
              <w:szCs w:val="20"/>
            </w:rPr>
          </w:rPrChange>
        </w:rPr>
        <w:t>9</w:t>
      </w:r>
      <w:r w:rsidRPr="002B6EEC">
        <w:rPr>
          <w:b/>
          <w:bCs/>
          <w:sz w:val="22"/>
          <w:szCs w:val="22"/>
          <w:rPrChange w:id="12818" w:author="Chen Liao" w:date="2021-03-29T18:57:00Z">
            <w:rPr>
              <w:b/>
              <w:bCs/>
              <w:sz w:val="20"/>
              <w:szCs w:val="20"/>
            </w:rPr>
          </w:rPrChange>
        </w:rPr>
        <w:t xml:space="preserve">. </w:t>
      </w:r>
      <w:r w:rsidR="009C0F51" w:rsidRPr="002B6EEC">
        <w:rPr>
          <w:b/>
          <w:bCs/>
          <w:sz w:val="22"/>
          <w:szCs w:val="22"/>
          <w:rPrChange w:id="12819" w:author="Chen Liao" w:date="2021-03-29T18:57:00Z">
            <w:rPr>
              <w:b/>
              <w:bCs/>
              <w:sz w:val="20"/>
              <w:szCs w:val="20"/>
            </w:rPr>
          </w:rPrChange>
        </w:rPr>
        <w:t xml:space="preserve">(Related to Fig. 3) </w:t>
      </w:r>
      <w:r w:rsidR="00BF2C9A" w:rsidRPr="002B6EEC">
        <w:rPr>
          <w:b/>
          <w:bCs/>
          <w:sz w:val="22"/>
          <w:szCs w:val="22"/>
          <w:rPrChange w:id="12820" w:author="Chen Liao" w:date="2021-03-29T18:57:00Z">
            <w:rPr>
              <w:b/>
              <w:bCs/>
              <w:sz w:val="20"/>
              <w:szCs w:val="20"/>
            </w:rPr>
          </w:rPrChange>
        </w:rPr>
        <w:t xml:space="preserve">Inferring </w:t>
      </w:r>
      <w:r w:rsidR="00DD6564" w:rsidRPr="002B6EEC">
        <w:rPr>
          <w:b/>
          <w:bCs/>
          <w:sz w:val="22"/>
          <w:szCs w:val="22"/>
          <w:rPrChange w:id="12821" w:author="Chen Liao" w:date="2021-03-29T18:57:00Z">
            <w:rPr>
              <w:b/>
              <w:bCs/>
              <w:sz w:val="20"/>
              <w:szCs w:val="20"/>
            </w:rPr>
          </w:rPrChange>
        </w:rPr>
        <w:t xml:space="preserve">bacterial </w:t>
      </w:r>
      <w:r w:rsidR="006B63AA" w:rsidRPr="002B6EEC">
        <w:rPr>
          <w:b/>
          <w:bCs/>
          <w:sz w:val="22"/>
          <w:szCs w:val="22"/>
          <w:rPrChange w:id="12822" w:author="Chen Liao" w:date="2021-03-29T18:57:00Z">
            <w:rPr>
              <w:b/>
              <w:bCs/>
              <w:sz w:val="20"/>
              <w:szCs w:val="20"/>
            </w:rPr>
          </w:rPrChange>
        </w:rPr>
        <w:t xml:space="preserve">responders to resistant starch </w:t>
      </w:r>
      <w:r w:rsidR="00DD6564" w:rsidRPr="002B6EEC">
        <w:rPr>
          <w:b/>
          <w:bCs/>
          <w:sz w:val="22"/>
          <w:szCs w:val="22"/>
          <w:rPrChange w:id="12823" w:author="Chen Liao" w:date="2021-03-29T18:57:00Z">
            <w:rPr>
              <w:b/>
              <w:bCs/>
              <w:sz w:val="20"/>
              <w:szCs w:val="20"/>
            </w:rPr>
          </w:rPrChange>
        </w:rPr>
        <w:t xml:space="preserve">intervention </w:t>
      </w:r>
      <w:r w:rsidR="006B63AA" w:rsidRPr="002B6EEC">
        <w:rPr>
          <w:b/>
          <w:bCs/>
          <w:sz w:val="22"/>
          <w:szCs w:val="22"/>
          <w:rPrChange w:id="12824" w:author="Chen Liao" w:date="2021-03-29T18:57:00Z">
            <w:rPr>
              <w:b/>
              <w:bCs/>
              <w:sz w:val="20"/>
              <w:szCs w:val="20"/>
            </w:rPr>
          </w:rPrChange>
        </w:rPr>
        <w:t>and associated ecological interaction network.</w:t>
      </w:r>
      <w:r w:rsidR="006B63AA" w:rsidRPr="002B6EEC">
        <w:rPr>
          <w:sz w:val="22"/>
          <w:szCs w:val="22"/>
          <w:rPrChange w:id="12825" w:author="Chen Liao" w:date="2021-03-29T18:57:00Z">
            <w:rPr>
              <w:sz w:val="20"/>
              <w:szCs w:val="20"/>
            </w:rPr>
          </w:rPrChange>
        </w:rPr>
        <w:t xml:space="preserve"> </w:t>
      </w:r>
      <w:r w:rsidR="001F52DA" w:rsidRPr="002B6EEC">
        <w:rPr>
          <w:rFonts w:eastAsia="SimSun"/>
          <w:color w:val="000000"/>
          <w:sz w:val="22"/>
          <w:szCs w:val="22"/>
          <w:rPrChange w:id="12826" w:author="Chen Liao" w:date="2021-03-29T18:57:00Z">
            <w:rPr>
              <w:rFonts w:eastAsia="SimSun"/>
              <w:color w:val="000000"/>
              <w:sz w:val="20"/>
              <w:szCs w:val="20"/>
            </w:rPr>
          </w:rPrChange>
        </w:rPr>
        <w:t>The same figure legend applies as in the main text Fig. 3C-H (the same order).</w:t>
      </w:r>
      <w:r w:rsidR="006F5324" w:rsidRPr="002B6EEC">
        <w:rPr>
          <w:rFonts w:eastAsia="SimSun"/>
          <w:color w:val="000000"/>
          <w:sz w:val="22"/>
          <w:szCs w:val="22"/>
          <w:rPrChange w:id="12827" w:author="Chen Liao" w:date="2021-03-29T18:57:00Z">
            <w:rPr>
              <w:rFonts w:eastAsia="SimSun"/>
              <w:color w:val="000000"/>
              <w:sz w:val="20"/>
              <w:szCs w:val="20"/>
            </w:rPr>
          </w:rPrChange>
        </w:rPr>
        <w:br w:type="page"/>
      </w:r>
    </w:p>
    <w:p w14:paraId="129AF1A2" w14:textId="4C2DA7FF" w:rsidR="0035704D" w:rsidRPr="002B6EEC" w:rsidRDefault="00B82201">
      <w:pPr>
        <w:jc w:val="both"/>
        <w:rPr>
          <w:rFonts w:eastAsia="SimSun"/>
          <w:color w:val="000000"/>
          <w:sz w:val="22"/>
          <w:szCs w:val="22"/>
          <w:rPrChange w:id="12828" w:author="Chen Liao" w:date="2021-03-29T18:57:00Z">
            <w:rPr>
              <w:rFonts w:eastAsia="SimSun"/>
              <w:color w:val="000000"/>
              <w:sz w:val="20"/>
              <w:szCs w:val="20"/>
            </w:rPr>
          </w:rPrChange>
        </w:rPr>
        <w:pPrChange w:id="12829" w:author="Chen Liao" w:date="2021-03-24T10:44:00Z">
          <w:pPr>
            <w:jc w:val="center"/>
          </w:pPr>
        </w:pPrChange>
      </w:pPr>
      <w:commentRangeStart w:id="12830"/>
      <w:commentRangeEnd w:id="12830"/>
      <w:r w:rsidRPr="002B6EEC">
        <w:rPr>
          <w:rStyle w:val="CommentReference"/>
          <w:sz w:val="22"/>
          <w:szCs w:val="22"/>
          <w:rPrChange w:id="12831" w:author="Chen Liao" w:date="2021-03-29T18:57:00Z">
            <w:rPr>
              <w:rStyle w:val="CommentReference"/>
            </w:rPr>
          </w:rPrChange>
        </w:rPr>
        <w:lastRenderedPageBreak/>
        <w:commentReference w:id="12830"/>
      </w:r>
    </w:p>
    <w:p w14:paraId="0C010A37" w14:textId="3E92A8CE" w:rsidR="001C1D14" w:rsidRPr="002B6EEC" w:rsidDel="00C15639" w:rsidRDefault="00D30B1E">
      <w:pPr>
        <w:jc w:val="both"/>
        <w:rPr>
          <w:moveFrom w:id="12832" w:author="Chen Liao" w:date="2021-03-18T21:40:00Z"/>
          <w:rFonts w:eastAsia="SimSun"/>
          <w:color w:val="000000"/>
          <w:sz w:val="22"/>
          <w:szCs w:val="22"/>
          <w:rPrChange w:id="12833" w:author="Chen Liao" w:date="2021-03-29T18:57:00Z">
            <w:rPr>
              <w:moveFrom w:id="12834" w:author="Chen Liao" w:date="2021-03-18T21:40:00Z"/>
              <w:rFonts w:eastAsia="SimSun"/>
              <w:color w:val="000000"/>
              <w:sz w:val="20"/>
              <w:szCs w:val="20"/>
            </w:rPr>
          </w:rPrChange>
        </w:rPr>
        <w:pPrChange w:id="12835" w:author="Chen Liao" w:date="2021-03-24T10:44:00Z">
          <w:pPr>
            <w:jc w:val="center"/>
          </w:pPr>
        </w:pPrChange>
      </w:pPr>
      <w:moveFromRangeStart w:id="12836" w:author="Chen Liao" w:date="2021-03-18T21:40:00Z" w:name="move66996062"/>
      <w:moveFrom w:id="12837" w:author="Chen Liao" w:date="2021-03-18T21:40:00Z">
        <w:r w:rsidRPr="002B6EEC" w:rsidDel="00C15639">
          <w:rPr>
            <w:rFonts w:eastAsia="SimSun"/>
            <w:noProof/>
            <w:color w:val="000000"/>
            <w:sz w:val="22"/>
            <w:szCs w:val="22"/>
            <w:rPrChange w:id="12838" w:author="Chen Liao" w:date="2021-03-29T18:57:00Z">
              <w:rPr>
                <w:rFonts w:eastAsia="SimSun"/>
                <w:noProof/>
                <w:color w:val="000000"/>
                <w:sz w:val="20"/>
                <w:szCs w:val="20"/>
              </w:rPr>
            </w:rPrChange>
          </w:rPr>
          <w:drawing>
            <wp:inline distT="0" distB="0" distL="0" distR="0" wp14:anchorId="5EA2AF1B" wp14:editId="2498C3C4">
              <wp:extent cx="3990797" cy="3379304"/>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moveFrom>
    </w:p>
    <w:p w14:paraId="2CF0373D" w14:textId="1B62B7D6" w:rsidR="0035704D" w:rsidRPr="002B6EEC" w:rsidDel="00C15639" w:rsidRDefault="0035704D">
      <w:pPr>
        <w:jc w:val="both"/>
        <w:rPr>
          <w:moveFrom w:id="12839" w:author="Chen Liao" w:date="2021-03-18T21:40:00Z"/>
          <w:rFonts w:eastAsia="SimSun"/>
          <w:b/>
          <w:bCs/>
          <w:color w:val="000000"/>
          <w:sz w:val="22"/>
          <w:szCs w:val="22"/>
          <w:rPrChange w:id="12840" w:author="Chen Liao" w:date="2021-03-29T18:57:00Z">
            <w:rPr>
              <w:moveFrom w:id="12841" w:author="Chen Liao" w:date="2021-03-18T21:40:00Z"/>
              <w:rFonts w:eastAsia="SimSun"/>
              <w:b/>
              <w:bCs/>
              <w:color w:val="000000"/>
              <w:sz w:val="20"/>
              <w:szCs w:val="20"/>
            </w:rPr>
          </w:rPrChange>
        </w:rPr>
      </w:pPr>
    </w:p>
    <w:p w14:paraId="56DFBEBD" w14:textId="38D409AA" w:rsidR="00B72377" w:rsidRPr="002B6EEC" w:rsidRDefault="006035EE" w:rsidP="00C3619E">
      <w:pPr>
        <w:jc w:val="both"/>
        <w:rPr>
          <w:rFonts w:eastAsia="SimSun"/>
          <w:color w:val="000000"/>
          <w:sz w:val="22"/>
          <w:szCs w:val="22"/>
          <w:rPrChange w:id="12842" w:author="Chen Liao" w:date="2021-03-29T18:57:00Z">
            <w:rPr>
              <w:rFonts w:eastAsia="SimSun"/>
              <w:color w:val="000000"/>
              <w:sz w:val="20"/>
              <w:szCs w:val="20"/>
            </w:rPr>
          </w:rPrChange>
        </w:rPr>
      </w:pPr>
      <w:moveFrom w:id="12843" w:author="Chen Liao" w:date="2021-03-18T21:40:00Z">
        <w:r w:rsidRPr="002B6EEC" w:rsidDel="00C15639">
          <w:rPr>
            <w:rFonts w:eastAsia="SimSun"/>
            <w:b/>
            <w:bCs/>
            <w:color w:val="000000"/>
            <w:sz w:val="22"/>
            <w:szCs w:val="22"/>
            <w:rPrChange w:id="12844" w:author="Chen Liao" w:date="2021-03-29T18:57:00Z">
              <w:rPr>
                <w:rFonts w:eastAsia="SimSun"/>
                <w:b/>
                <w:bCs/>
                <w:color w:val="000000"/>
                <w:sz w:val="20"/>
                <w:szCs w:val="20"/>
              </w:rPr>
            </w:rPrChange>
          </w:rPr>
          <w:t>Figure S10</w:t>
        </w:r>
        <w:r w:rsidR="0035704D" w:rsidRPr="002B6EEC" w:rsidDel="00C15639">
          <w:rPr>
            <w:rFonts w:eastAsia="SimSun"/>
            <w:b/>
            <w:bCs/>
            <w:color w:val="000000"/>
            <w:sz w:val="22"/>
            <w:szCs w:val="22"/>
            <w:rPrChange w:id="12845" w:author="Chen Liao" w:date="2021-03-29T18:57:00Z">
              <w:rPr>
                <w:rFonts w:eastAsia="SimSun"/>
                <w:b/>
                <w:bCs/>
                <w:color w:val="000000"/>
                <w:sz w:val="20"/>
                <w:szCs w:val="20"/>
              </w:rPr>
            </w:rPrChange>
          </w:rPr>
          <w:t xml:space="preserve">. </w:t>
        </w:r>
        <w:r w:rsidR="00E22487" w:rsidRPr="002B6EEC" w:rsidDel="00C15639">
          <w:rPr>
            <w:rFonts w:eastAsia="SimSun"/>
            <w:b/>
            <w:bCs/>
            <w:color w:val="000000"/>
            <w:sz w:val="22"/>
            <w:szCs w:val="22"/>
            <w:rPrChange w:id="12846" w:author="Chen Liao" w:date="2021-03-29T18:57:00Z">
              <w:rPr>
                <w:rFonts w:eastAsia="SimSun"/>
                <w:b/>
                <w:bCs/>
                <w:color w:val="000000"/>
                <w:sz w:val="20"/>
                <w:szCs w:val="20"/>
              </w:rPr>
            </w:rPrChange>
          </w:rPr>
          <w:t xml:space="preserve">(Related to Fig. 3) </w:t>
        </w:r>
        <w:r w:rsidR="0035704D" w:rsidRPr="002B6EEC" w:rsidDel="00C15639">
          <w:rPr>
            <w:rFonts w:eastAsia="SimSun"/>
            <w:b/>
            <w:bCs/>
            <w:color w:val="000000"/>
            <w:sz w:val="22"/>
            <w:szCs w:val="22"/>
            <w:rPrChange w:id="12847" w:author="Chen Liao" w:date="2021-03-29T18:57:00Z">
              <w:rPr>
                <w:rFonts w:eastAsia="SimSun"/>
                <w:b/>
                <w:bCs/>
                <w:color w:val="000000"/>
                <w:sz w:val="20"/>
                <w:szCs w:val="20"/>
              </w:rPr>
            </w:rPrChange>
          </w:rPr>
          <w:t xml:space="preserve">Inference of inulin responders </w:t>
        </w:r>
        <w:r w:rsidR="001952B8" w:rsidRPr="002B6EEC" w:rsidDel="00C15639">
          <w:rPr>
            <w:rFonts w:eastAsia="SimSun"/>
            <w:b/>
            <w:bCs/>
            <w:color w:val="000000"/>
            <w:sz w:val="22"/>
            <w:szCs w:val="22"/>
            <w:rPrChange w:id="12848" w:author="Chen Liao" w:date="2021-03-29T18:57:00Z">
              <w:rPr>
                <w:rFonts w:eastAsia="SimSun"/>
                <w:b/>
                <w:bCs/>
                <w:color w:val="000000"/>
                <w:sz w:val="20"/>
                <w:szCs w:val="20"/>
              </w:rPr>
            </w:rPrChange>
          </w:rPr>
          <w:t>in human gut microbiome</w:t>
        </w:r>
        <w:r w:rsidR="0035704D" w:rsidRPr="002B6EEC" w:rsidDel="00C15639">
          <w:rPr>
            <w:rFonts w:eastAsia="SimSun"/>
            <w:b/>
            <w:bCs/>
            <w:color w:val="000000"/>
            <w:sz w:val="22"/>
            <w:szCs w:val="22"/>
            <w:rPrChange w:id="12849" w:author="Chen Liao" w:date="2021-03-29T18:57:00Z">
              <w:rPr>
                <w:rFonts w:eastAsia="SimSun"/>
                <w:b/>
                <w:bCs/>
                <w:color w:val="000000"/>
                <w:sz w:val="20"/>
                <w:szCs w:val="20"/>
              </w:rPr>
            </w:rPrChange>
          </w:rPr>
          <w:t>.</w:t>
        </w:r>
        <w:r w:rsidR="00DF02E4" w:rsidRPr="002B6EEC" w:rsidDel="00C15639">
          <w:rPr>
            <w:rFonts w:eastAsia="SimSun"/>
            <w:b/>
            <w:bCs/>
            <w:color w:val="000000"/>
            <w:sz w:val="22"/>
            <w:szCs w:val="22"/>
            <w:rPrChange w:id="12850" w:author="Chen Liao" w:date="2021-03-29T18:57:00Z">
              <w:rPr>
                <w:rFonts w:eastAsia="SimSun"/>
                <w:b/>
                <w:bCs/>
                <w:color w:val="000000"/>
                <w:sz w:val="20"/>
                <w:szCs w:val="20"/>
              </w:rPr>
            </w:rPrChange>
          </w:rPr>
          <w:t xml:space="preserve"> A. </w:t>
        </w:r>
        <w:r w:rsidR="001952B8" w:rsidRPr="002B6EEC" w:rsidDel="00C15639">
          <w:rPr>
            <w:rFonts w:eastAsia="SimSun"/>
            <w:color w:val="000000"/>
            <w:sz w:val="22"/>
            <w:szCs w:val="22"/>
            <w:rPrChange w:id="12851" w:author="Chen Liao" w:date="2021-03-29T18:57:00Z">
              <w:rPr>
                <w:rFonts w:eastAsia="SimSun"/>
                <w:color w:val="000000"/>
                <w:sz w:val="20"/>
                <w:szCs w:val="20"/>
              </w:rPr>
            </w:rPrChange>
          </w:rPr>
          <w:t>Principal</w:t>
        </w:r>
        <w:r w:rsidR="00DC5173" w:rsidRPr="002B6EEC" w:rsidDel="00C15639">
          <w:rPr>
            <w:rFonts w:eastAsia="SimSun"/>
            <w:color w:val="000000"/>
            <w:sz w:val="22"/>
            <w:szCs w:val="22"/>
            <w:rPrChange w:id="12852" w:author="Chen Liao" w:date="2021-03-29T18:57:00Z">
              <w:rPr>
                <w:rFonts w:eastAsia="SimSun"/>
                <w:color w:val="000000"/>
                <w:sz w:val="20"/>
                <w:szCs w:val="20"/>
              </w:rPr>
            </w:rPrChange>
          </w:rPr>
          <w:t xml:space="preserve"> coordinate </w:t>
        </w:r>
        <w:r w:rsidR="001952B8" w:rsidRPr="002B6EEC" w:rsidDel="00C15639">
          <w:rPr>
            <w:rFonts w:eastAsia="SimSun"/>
            <w:color w:val="000000"/>
            <w:sz w:val="22"/>
            <w:szCs w:val="22"/>
            <w:rPrChange w:id="12853" w:author="Chen Liao" w:date="2021-03-29T18:57:00Z">
              <w:rPr>
                <w:rFonts w:eastAsia="SimSun"/>
                <w:color w:val="000000"/>
                <w:sz w:val="20"/>
                <w:szCs w:val="20"/>
              </w:rPr>
            </w:rPrChange>
          </w:rPr>
          <w:t>analysis</w:t>
        </w:r>
        <w:r w:rsidR="00DC5173" w:rsidRPr="002B6EEC" w:rsidDel="00C15639">
          <w:rPr>
            <w:rFonts w:eastAsia="SimSun"/>
            <w:color w:val="000000"/>
            <w:sz w:val="22"/>
            <w:szCs w:val="22"/>
            <w:rPrChange w:id="12854" w:author="Chen Liao" w:date="2021-03-29T18:57:00Z">
              <w:rPr>
                <w:rFonts w:eastAsia="SimSun"/>
                <w:color w:val="000000"/>
                <w:sz w:val="20"/>
                <w:szCs w:val="20"/>
              </w:rPr>
            </w:rPrChange>
          </w:rPr>
          <w:t xml:space="preserve"> (PCoA) of baseline human gut microbiota (</w:t>
        </w:r>
        <w:r w:rsidR="002D6B9A" w:rsidRPr="002B6EEC" w:rsidDel="00C15639">
          <w:rPr>
            <w:color w:val="242021"/>
            <w:sz w:val="22"/>
            <w:szCs w:val="22"/>
            <w:rPrChange w:id="12855" w:author="Chen Liao" w:date="2021-03-29T18:57:00Z">
              <w:rPr>
                <w:color w:val="242021"/>
                <w:sz w:val="20"/>
                <w:szCs w:val="20"/>
              </w:rPr>
            </w:rPrChange>
          </w:rPr>
          <w:t>Bray-Curtis distance</w:t>
        </w:r>
        <w:r w:rsidR="00DC5173" w:rsidRPr="002B6EEC" w:rsidDel="00C15639">
          <w:rPr>
            <w:color w:val="242021"/>
            <w:sz w:val="22"/>
            <w:szCs w:val="22"/>
            <w:rPrChange w:id="12856" w:author="Chen Liao" w:date="2021-03-29T18:57:00Z">
              <w:rPr>
                <w:color w:val="242021"/>
                <w:sz w:val="20"/>
                <w:szCs w:val="20"/>
              </w:rPr>
            </w:rPrChange>
          </w:rPr>
          <w:t xml:space="preserve"> matrix of 16S or shallow shotgun metagenomics</w:t>
        </w:r>
        <w:r w:rsidR="00DC5173" w:rsidRPr="002B6EEC" w:rsidDel="00C15639">
          <w:rPr>
            <w:rFonts w:eastAsia="SimSun"/>
            <w:color w:val="000000"/>
            <w:sz w:val="22"/>
            <w:szCs w:val="22"/>
            <w:rPrChange w:id="12857" w:author="Chen Liao" w:date="2021-03-29T18:57:00Z">
              <w:rPr>
                <w:rFonts w:eastAsia="SimSun"/>
                <w:color w:val="000000"/>
                <w:sz w:val="20"/>
                <w:szCs w:val="20"/>
              </w:rPr>
            </w:rPrChange>
          </w:rPr>
          <w:t>) in four cohorts of literature studies with inulin intervention.</w:t>
        </w:r>
        <w:r w:rsidR="00DF02E4" w:rsidRPr="002B6EEC" w:rsidDel="00C15639">
          <w:rPr>
            <w:rFonts w:eastAsia="SimSun"/>
            <w:b/>
            <w:bCs/>
            <w:color w:val="000000"/>
            <w:sz w:val="22"/>
            <w:szCs w:val="22"/>
            <w:rPrChange w:id="12858" w:author="Chen Liao" w:date="2021-03-29T18:57:00Z">
              <w:rPr>
                <w:rFonts w:eastAsia="SimSun"/>
                <w:b/>
                <w:bCs/>
                <w:color w:val="000000"/>
                <w:sz w:val="20"/>
                <w:szCs w:val="20"/>
              </w:rPr>
            </w:rPrChange>
          </w:rPr>
          <w:t xml:space="preserve"> B. </w:t>
        </w:r>
        <w:r w:rsidR="00DC5173" w:rsidRPr="002B6EEC" w:rsidDel="00C15639">
          <w:rPr>
            <w:rFonts w:eastAsia="SimSun"/>
            <w:color w:val="000000"/>
            <w:sz w:val="22"/>
            <w:szCs w:val="22"/>
            <w:rPrChange w:id="12859" w:author="Chen Liao" w:date="2021-03-29T18:57:00Z">
              <w:rPr>
                <w:rFonts w:eastAsia="SimSun"/>
                <w:color w:val="000000"/>
                <w:sz w:val="20"/>
                <w:szCs w:val="20"/>
              </w:rPr>
            </w:rPrChange>
          </w:rPr>
          <w:t xml:space="preserve">Relative abundance of two major bacterial phyla in the same samples </w:t>
        </w:r>
        <w:r w:rsidR="00C5488F" w:rsidRPr="002B6EEC" w:rsidDel="00C15639">
          <w:rPr>
            <w:rFonts w:eastAsia="SimSun"/>
            <w:color w:val="000000"/>
            <w:sz w:val="22"/>
            <w:szCs w:val="22"/>
            <w:rPrChange w:id="12860" w:author="Chen Liao" w:date="2021-03-29T18:57:00Z">
              <w:rPr>
                <w:rFonts w:eastAsia="SimSun"/>
                <w:color w:val="000000"/>
                <w:sz w:val="20"/>
                <w:szCs w:val="20"/>
              </w:rPr>
            </w:rPrChange>
          </w:rPr>
          <w:t xml:space="preserve">shown </w:t>
        </w:r>
        <w:r w:rsidR="001952B8" w:rsidRPr="002B6EEC" w:rsidDel="00C15639">
          <w:rPr>
            <w:rFonts w:eastAsia="SimSun"/>
            <w:color w:val="000000"/>
            <w:sz w:val="22"/>
            <w:szCs w:val="22"/>
            <w:rPrChange w:id="12861" w:author="Chen Liao" w:date="2021-03-29T18:57:00Z">
              <w:rPr>
                <w:rFonts w:eastAsia="SimSun"/>
                <w:color w:val="000000"/>
                <w:sz w:val="20"/>
                <w:szCs w:val="20"/>
              </w:rPr>
            </w:rPrChange>
          </w:rPr>
          <w:t xml:space="preserve">in </w:t>
        </w:r>
        <w:r w:rsidR="00C5488F" w:rsidRPr="002B6EEC" w:rsidDel="00C15639">
          <w:rPr>
            <w:rFonts w:eastAsia="SimSun"/>
            <w:color w:val="000000"/>
            <w:sz w:val="22"/>
            <w:szCs w:val="22"/>
            <w:rPrChange w:id="12862" w:author="Chen Liao" w:date="2021-03-29T18:57:00Z">
              <w:rPr>
                <w:rFonts w:eastAsia="SimSun"/>
                <w:color w:val="000000"/>
                <w:sz w:val="20"/>
                <w:szCs w:val="20"/>
              </w:rPr>
            </w:rPrChange>
          </w:rPr>
          <w:t xml:space="preserve">panel </w:t>
        </w:r>
        <w:r w:rsidR="001952B8" w:rsidRPr="002B6EEC" w:rsidDel="00C15639">
          <w:rPr>
            <w:rFonts w:eastAsia="SimSun"/>
            <w:color w:val="000000"/>
            <w:sz w:val="22"/>
            <w:szCs w:val="22"/>
            <w:rPrChange w:id="12863" w:author="Chen Liao" w:date="2021-03-29T18:57:00Z">
              <w:rPr>
                <w:rFonts w:eastAsia="SimSun"/>
                <w:color w:val="000000"/>
                <w:sz w:val="20"/>
                <w:szCs w:val="20"/>
              </w:rPr>
            </w:rPrChange>
          </w:rPr>
          <w:t>A</w:t>
        </w:r>
        <w:r w:rsidR="00DC5173" w:rsidRPr="002B6EEC" w:rsidDel="00C15639">
          <w:rPr>
            <w:rFonts w:eastAsia="SimSun"/>
            <w:color w:val="000000"/>
            <w:sz w:val="22"/>
            <w:szCs w:val="22"/>
            <w:rPrChange w:id="12864" w:author="Chen Liao" w:date="2021-03-29T18:57:00Z">
              <w:rPr>
                <w:rFonts w:eastAsia="SimSun"/>
                <w:color w:val="000000"/>
                <w:sz w:val="20"/>
                <w:szCs w:val="20"/>
              </w:rPr>
            </w:rPrChange>
          </w:rPr>
          <w:t>.</w:t>
        </w:r>
        <w:r w:rsidR="00DF02E4" w:rsidRPr="002B6EEC" w:rsidDel="00C15639">
          <w:rPr>
            <w:rFonts w:eastAsia="SimSun"/>
            <w:color w:val="000000"/>
            <w:sz w:val="22"/>
            <w:szCs w:val="22"/>
            <w:rPrChange w:id="12865" w:author="Chen Liao" w:date="2021-03-29T18:57:00Z">
              <w:rPr>
                <w:rFonts w:eastAsia="SimSun"/>
                <w:color w:val="000000"/>
                <w:sz w:val="20"/>
                <w:szCs w:val="20"/>
              </w:rPr>
            </w:rPrChange>
          </w:rPr>
          <w:t xml:space="preserve"> </w:t>
        </w:r>
        <w:r w:rsidR="00DF02E4" w:rsidRPr="002B6EEC" w:rsidDel="00C15639">
          <w:rPr>
            <w:rFonts w:eastAsia="SimSun"/>
            <w:b/>
            <w:bCs/>
            <w:color w:val="000000"/>
            <w:sz w:val="22"/>
            <w:szCs w:val="22"/>
            <w:rPrChange w:id="12866" w:author="Chen Liao" w:date="2021-03-29T18:57:00Z">
              <w:rPr>
                <w:rFonts w:eastAsia="SimSun"/>
                <w:b/>
                <w:bCs/>
                <w:color w:val="000000"/>
                <w:sz w:val="20"/>
                <w:szCs w:val="20"/>
              </w:rPr>
            </w:rPrChange>
          </w:rPr>
          <w:t xml:space="preserve">C. </w:t>
        </w:r>
        <w:r w:rsidR="004E6AA8" w:rsidRPr="002B6EEC" w:rsidDel="00C15639">
          <w:rPr>
            <w:rFonts w:eastAsia="SimSun"/>
            <w:color w:val="000000"/>
            <w:sz w:val="22"/>
            <w:szCs w:val="22"/>
            <w:rPrChange w:id="12867" w:author="Chen Liao" w:date="2021-03-29T18:57:00Z">
              <w:rPr>
                <w:rFonts w:eastAsia="SimSun"/>
                <w:color w:val="000000"/>
                <w:sz w:val="20"/>
                <w:szCs w:val="20"/>
              </w:rPr>
            </w:rPrChange>
          </w:rPr>
          <w:t>Positive</w:t>
        </w:r>
        <w:r w:rsidR="00DC5173" w:rsidRPr="002B6EEC" w:rsidDel="00C15639">
          <w:rPr>
            <w:rFonts w:eastAsia="SimSun"/>
            <w:color w:val="000000"/>
            <w:sz w:val="22"/>
            <w:szCs w:val="22"/>
            <w:rPrChange w:id="12868" w:author="Chen Liao" w:date="2021-03-29T18:57:00Z">
              <w:rPr>
                <w:rFonts w:eastAsia="SimSun"/>
                <w:color w:val="000000"/>
                <w:sz w:val="20"/>
                <w:szCs w:val="20"/>
              </w:rPr>
            </w:rPrChange>
          </w:rPr>
          <w:t xml:space="preserve"> inulin responders identified from the four literature studies in </w:t>
        </w:r>
        <w:r w:rsidR="005C2BCD" w:rsidRPr="002B6EEC" w:rsidDel="00C15639">
          <w:rPr>
            <w:rFonts w:eastAsia="SimSun"/>
            <w:color w:val="000000"/>
            <w:sz w:val="22"/>
            <w:szCs w:val="22"/>
            <w:rPrChange w:id="12869" w:author="Chen Liao" w:date="2021-03-29T18:57:00Z">
              <w:rPr>
                <w:rFonts w:eastAsia="SimSun"/>
                <w:color w:val="000000"/>
                <w:sz w:val="20"/>
                <w:szCs w:val="20"/>
              </w:rPr>
            </w:rPrChange>
          </w:rPr>
          <w:t xml:space="preserve">panel </w:t>
        </w:r>
        <w:r w:rsidR="004E6AA8" w:rsidRPr="002B6EEC" w:rsidDel="00C15639">
          <w:rPr>
            <w:rFonts w:eastAsia="SimSun"/>
            <w:color w:val="000000"/>
            <w:sz w:val="22"/>
            <w:szCs w:val="22"/>
            <w:rPrChange w:id="12870" w:author="Chen Liao" w:date="2021-03-29T18:57:00Z">
              <w:rPr>
                <w:rFonts w:eastAsia="SimSun"/>
                <w:color w:val="000000"/>
                <w:sz w:val="20"/>
                <w:szCs w:val="20"/>
              </w:rPr>
            </w:rPrChange>
          </w:rPr>
          <w:t xml:space="preserve">A. We used the same </w:t>
        </w:r>
        <w:r w:rsidR="005C2BCD" w:rsidRPr="002B6EEC" w:rsidDel="00C15639">
          <w:rPr>
            <w:rFonts w:eastAsia="SimSun"/>
            <w:color w:val="000000"/>
            <w:sz w:val="22"/>
            <w:szCs w:val="22"/>
            <w:rPrChange w:id="12871" w:author="Chen Liao" w:date="2021-03-29T18:57:00Z">
              <w:rPr>
                <w:rFonts w:eastAsia="SimSun"/>
                <w:color w:val="000000"/>
                <w:sz w:val="20"/>
                <w:szCs w:val="20"/>
              </w:rPr>
            </w:rPrChange>
          </w:rPr>
          <w:t>generalized Lotka-Volterra model and B</w:t>
        </w:r>
        <w:r w:rsidR="004E6AA8" w:rsidRPr="002B6EEC" w:rsidDel="00C15639">
          <w:rPr>
            <w:rFonts w:eastAsia="SimSun"/>
            <w:color w:val="000000"/>
            <w:sz w:val="22"/>
            <w:szCs w:val="22"/>
            <w:rPrChange w:id="12872" w:author="Chen Liao" w:date="2021-03-29T18:57:00Z">
              <w:rPr>
                <w:rFonts w:eastAsia="SimSun"/>
                <w:color w:val="000000"/>
                <w:sz w:val="20"/>
                <w:szCs w:val="20"/>
              </w:rPr>
            </w:rPrChange>
          </w:rPr>
          <w:t>aye</w:t>
        </w:r>
        <w:r w:rsidR="005C2BCD" w:rsidRPr="002B6EEC" w:rsidDel="00C15639">
          <w:rPr>
            <w:rFonts w:eastAsia="SimSun"/>
            <w:color w:val="000000"/>
            <w:sz w:val="22"/>
            <w:szCs w:val="22"/>
            <w:rPrChange w:id="12873" w:author="Chen Liao" w:date="2021-03-29T18:57:00Z">
              <w:rPr>
                <w:rFonts w:eastAsia="SimSun"/>
                <w:color w:val="000000"/>
                <w:sz w:val="20"/>
                <w:szCs w:val="20"/>
              </w:rPr>
            </w:rPrChange>
          </w:rPr>
          <w:t>s</w:t>
        </w:r>
        <w:r w:rsidR="004E6AA8" w:rsidRPr="002B6EEC" w:rsidDel="00C15639">
          <w:rPr>
            <w:rFonts w:eastAsia="SimSun"/>
            <w:color w:val="000000"/>
            <w:sz w:val="22"/>
            <w:szCs w:val="22"/>
            <w:rPrChange w:id="12874" w:author="Chen Liao" w:date="2021-03-29T18:57:00Z">
              <w:rPr>
                <w:rFonts w:eastAsia="SimSun"/>
                <w:color w:val="000000"/>
                <w:sz w:val="20"/>
                <w:szCs w:val="20"/>
              </w:rPr>
            </w:rPrChange>
          </w:rPr>
          <w:t xml:space="preserve">ian </w:t>
        </w:r>
        <w:r w:rsidR="005C2BCD" w:rsidRPr="002B6EEC" w:rsidDel="00C15639">
          <w:rPr>
            <w:rFonts w:eastAsia="SimSun"/>
            <w:color w:val="000000"/>
            <w:sz w:val="22"/>
            <w:szCs w:val="22"/>
            <w:rPrChange w:id="12875" w:author="Chen Liao" w:date="2021-03-29T18:57:00Z">
              <w:rPr>
                <w:rFonts w:eastAsia="SimSun"/>
                <w:color w:val="000000"/>
                <w:sz w:val="20"/>
                <w:szCs w:val="20"/>
              </w:rPr>
            </w:rPrChange>
          </w:rPr>
          <w:t xml:space="preserve">inference </w:t>
        </w:r>
        <w:r w:rsidR="004E6AA8" w:rsidRPr="002B6EEC" w:rsidDel="00C15639">
          <w:rPr>
            <w:rFonts w:eastAsia="SimSun"/>
            <w:color w:val="000000"/>
            <w:sz w:val="22"/>
            <w:szCs w:val="22"/>
            <w:rPrChange w:id="12876" w:author="Chen Liao" w:date="2021-03-29T18:57:00Z">
              <w:rPr>
                <w:rFonts w:eastAsia="SimSun"/>
                <w:color w:val="000000"/>
                <w:sz w:val="20"/>
                <w:szCs w:val="20"/>
              </w:rPr>
            </w:rPrChange>
          </w:rPr>
          <w:t xml:space="preserve">framework as we used for our mouse experiments </w:t>
        </w:r>
        <w:r w:rsidR="005C2BCD" w:rsidRPr="002B6EEC" w:rsidDel="00C15639">
          <w:rPr>
            <w:rFonts w:eastAsia="SimSun"/>
            <w:color w:val="000000"/>
            <w:sz w:val="22"/>
            <w:szCs w:val="22"/>
            <w:rPrChange w:id="12877" w:author="Chen Liao" w:date="2021-03-29T18:57:00Z">
              <w:rPr>
                <w:rFonts w:eastAsia="SimSun"/>
                <w:color w:val="000000"/>
                <w:sz w:val="20"/>
                <w:szCs w:val="20"/>
              </w:rPr>
            </w:rPrChange>
          </w:rPr>
          <w:t>(see Methods in the main text for details).</w:t>
        </w:r>
        <w:r w:rsidR="00D30B1E" w:rsidRPr="002B6EEC" w:rsidDel="00C15639">
          <w:rPr>
            <w:rFonts w:eastAsia="SimSun"/>
            <w:color w:val="000000"/>
            <w:sz w:val="22"/>
            <w:szCs w:val="22"/>
            <w:rPrChange w:id="12878" w:author="Chen Liao" w:date="2021-03-29T18:57:00Z">
              <w:rPr>
                <w:rFonts w:eastAsia="SimSun"/>
                <w:color w:val="000000"/>
                <w:sz w:val="20"/>
                <w:szCs w:val="20"/>
              </w:rPr>
            </w:rPrChange>
          </w:rPr>
          <w:t xml:space="preserve"> Cross (x) represents an exception that the inferred responder (Anaerostipes hadrus) can be classified to the species level. </w:t>
        </w:r>
        <w:r w:rsidR="00D30B1E" w:rsidRPr="002B6EEC" w:rsidDel="00C15639">
          <w:rPr>
            <w:rFonts w:eastAsia="SimSun"/>
            <w:b/>
            <w:bCs/>
            <w:color w:val="000000"/>
            <w:sz w:val="22"/>
            <w:szCs w:val="22"/>
            <w:rPrChange w:id="12879" w:author="Chen Liao" w:date="2021-03-29T18:57:00Z">
              <w:rPr>
                <w:rFonts w:eastAsia="SimSun"/>
                <w:b/>
                <w:bCs/>
                <w:color w:val="000000"/>
                <w:sz w:val="20"/>
                <w:szCs w:val="20"/>
              </w:rPr>
            </w:rPrChange>
          </w:rPr>
          <w:t>D</w:t>
        </w:r>
        <w:r w:rsidR="00D30B1E" w:rsidRPr="002B6EEC" w:rsidDel="00C15639">
          <w:rPr>
            <w:rFonts w:eastAsia="SimSun"/>
            <w:color w:val="000000"/>
            <w:sz w:val="22"/>
            <w:szCs w:val="22"/>
            <w:rPrChange w:id="12880" w:author="Chen Liao" w:date="2021-03-29T18:57:00Z">
              <w:rPr>
                <w:rFonts w:eastAsia="SimSun"/>
                <w:color w:val="000000"/>
                <w:sz w:val="20"/>
                <w:szCs w:val="20"/>
              </w:rPr>
            </w:rPrChange>
          </w:rPr>
          <w:t>. Relative abundance</w:t>
        </w:r>
        <w:r w:rsidR="00876CEB" w:rsidRPr="002B6EEC" w:rsidDel="00C15639">
          <w:rPr>
            <w:rFonts w:eastAsia="SimSun"/>
            <w:color w:val="000000"/>
            <w:sz w:val="22"/>
            <w:szCs w:val="22"/>
            <w:rPrChange w:id="12881" w:author="Chen Liao" w:date="2021-03-29T18:57:00Z">
              <w:rPr>
                <w:rFonts w:eastAsia="SimSun"/>
                <w:color w:val="000000"/>
                <w:sz w:val="20"/>
                <w:szCs w:val="20"/>
              </w:rPr>
            </w:rPrChange>
          </w:rPr>
          <w:t xml:space="preserve"> (rel. abun.)</w:t>
        </w:r>
        <w:r w:rsidR="00D30B1E" w:rsidRPr="002B6EEC" w:rsidDel="00C15639">
          <w:rPr>
            <w:rFonts w:eastAsia="SimSun"/>
            <w:color w:val="000000"/>
            <w:sz w:val="22"/>
            <w:szCs w:val="22"/>
            <w:rPrChange w:id="12882" w:author="Chen Liao" w:date="2021-03-29T18:57:00Z">
              <w:rPr>
                <w:rFonts w:eastAsia="SimSun"/>
                <w:color w:val="000000"/>
                <w:sz w:val="20"/>
                <w:szCs w:val="20"/>
              </w:rPr>
            </w:rPrChange>
          </w:rPr>
          <w:t xml:space="preserve"> of Un. Bifidobacterium and Un. Anaerostipes in the mouse gut.</w:t>
        </w:r>
      </w:moveFrom>
      <w:moveFromRangeEnd w:id="12836"/>
      <w:r w:rsidR="00B72377" w:rsidRPr="002B6EEC">
        <w:rPr>
          <w:rFonts w:eastAsia="SimSun"/>
          <w:color w:val="000000"/>
          <w:sz w:val="22"/>
          <w:szCs w:val="22"/>
          <w:rPrChange w:id="12883" w:author="Chen Liao" w:date="2021-03-29T18:57:00Z">
            <w:rPr>
              <w:rFonts w:eastAsia="SimSun"/>
              <w:color w:val="000000"/>
              <w:sz w:val="20"/>
              <w:szCs w:val="20"/>
            </w:rPr>
          </w:rPrChange>
        </w:rPr>
        <w:br w:type="page"/>
      </w:r>
    </w:p>
    <w:p w14:paraId="03A8A967" w14:textId="6F134AAA" w:rsidR="00B72377" w:rsidRPr="002B6EEC" w:rsidRDefault="004D2AAC">
      <w:pPr>
        <w:jc w:val="both"/>
        <w:rPr>
          <w:rFonts w:eastAsia="SimSun"/>
          <w:b/>
          <w:bCs/>
          <w:color w:val="000000"/>
          <w:sz w:val="22"/>
          <w:szCs w:val="22"/>
          <w:rPrChange w:id="12884" w:author="Chen Liao" w:date="2021-03-29T18:57:00Z">
            <w:rPr>
              <w:rFonts w:eastAsia="SimSun"/>
              <w:b/>
              <w:bCs/>
              <w:color w:val="000000"/>
              <w:sz w:val="20"/>
              <w:szCs w:val="20"/>
            </w:rPr>
          </w:rPrChange>
        </w:rPr>
        <w:pPrChange w:id="12885" w:author="Chen Liao" w:date="2021-03-24T10:44:00Z">
          <w:pPr>
            <w:jc w:val="center"/>
          </w:pPr>
        </w:pPrChange>
      </w:pPr>
      <w:r w:rsidRPr="002B6EEC">
        <w:rPr>
          <w:rFonts w:eastAsia="SimSun"/>
          <w:b/>
          <w:bCs/>
          <w:noProof/>
          <w:color w:val="000000"/>
          <w:sz w:val="22"/>
          <w:szCs w:val="22"/>
          <w:rPrChange w:id="12886" w:author="Chen Liao" w:date="2021-03-29T18:57:00Z">
            <w:rPr>
              <w:rFonts w:eastAsia="SimSun"/>
              <w:b/>
              <w:bCs/>
              <w:noProof/>
              <w:color w:val="000000"/>
              <w:sz w:val="20"/>
              <w:szCs w:val="20"/>
            </w:rPr>
          </w:rPrChange>
        </w:rPr>
        <w:lastRenderedPageBreak/>
        <w:drawing>
          <wp:inline distT="0" distB="0" distL="0" distR="0" wp14:anchorId="5FB048AF" wp14:editId="426F709F">
            <wp:extent cx="3680237" cy="6981245"/>
            <wp:effectExtent l="0" t="0" r="3175" b="3810"/>
            <wp:docPr id="41" name="Picture 4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ligh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4311" cy="6988974"/>
                    </a:xfrm>
                    <a:prstGeom prst="rect">
                      <a:avLst/>
                    </a:prstGeom>
                  </pic:spPr>
                </pic:pic>
              </a:graphicData>
            </a:graphic>
          </wp:inline>
        </w:drawing>
      </w:r>
    </w:p>
    <w:p w14:paraId="74AAE8A2" w14:textId="27C1FD16" w:rsidR="00521B45" w:rsidRPr="002B6EEC" w:rsidRDefault="007E0E0E" w:rsidP="00C3619E">
      <w:pPr>
        <w:jc w:val="both"/>
        <w:rPr>
          <w:rFonts w:eastAsia="SimSun"/>
          <w:b/>
          <w:bCs/>
          <w:color w:val="000000"/>
          <w:sz w:val="22"/>
          <w:szCs w:val="22"/>
          <w:rPrChange w:id="12887" w:author="Chen Liao" w:date="2021-03-29T18:57:00Z">
            <w:rPr>
              <w:rFonts w:eastAsia="SimSun"/>
              <w:b/>
              <w:bCs/>
              <w:color w:val="000000"/>
              <w:sz w:val="20"/>
              <w:szCs w:val="20"/>
            </w:rPr>
          </w:rPrChange>
        </w:rPr>
      </w:pPr>
      <w:r w:rsidRPr="002B6EEC">
        <w:rPr>
          <w:rFonts w:eastAsia="SimSun"/>
          <w:b/>
          <w:bCs/>
          <w:color w:val="000000"/>
          <w:sz w:val="22"/>
          <w:szCs w:val="22"/>
          <w:rPrChange w:id="12888" w:author="Chen Liao" w:date="2021-03-29T18:57:00Z">
            <w:rPr>
              <w:rFonts w:eastAsia="SimSun"/>
              <w:b/>
              <w:bCs/>
              <w:color w:val="000000"/>
              <w:sz w:val="20"/>
              <w:szCs w:val="20"/>
            </w:rPr>
          </w:rPrChange>
        </w:rPr>
        <w:t>Figure</w:t>
      </w:r>
      <w:r w:rsidR="001A2AE8" w:rsidRPr="002B6EEC">
        <w:rPr>
          <w:rFonts w:eastAsia="SimSun"/>
          <w:b/>
          <w:bCs/>
          <w:color w:val="000000"/>
          <w:sz w:val="22"/>
          <w:szCs w:val="22"/>
          <w:rPrChange w:id="12889" w:author="Chen Liao" w:date="2021-03-29T18:57:00Z">
            <w:rPr>
              <w:rFonts w:eastAsia="SimSun"/>
              <w:b/>
              <w:bCs/>
              <w:color w:val="000000"/>
              <w:sz w:val="20"/>
              <w:szCs w:val="20"/>
            </w:rPr>
          </w:rPrChange>
        </w:rPr>
        <w:t xml:space="preserve"> </w:t>
      </w:r>
      <w:r w:rsidRPr="002B6EEC">
        <w:rPr>
          <w:rFonts w:eastAsia="SimSun"/>
          <w:b/>
          <w:bCs/>
          <w:color w:val="000000"/>
          <w:sz w:val="22"/>
          <w:szCs w:val="22"/>
          <w:rPrChange w:id="12890" w:author="Chen Liao" w:date="2021-03-29T18:57:00Z">
            <w:rPr>
              <w:rFonts w:eastAsia="SimSun"/>
              <w:b/>
              <w:bCs/>
              <w:color w:val="000000"/>
              <w:sz w:val="20"/>
              <w:szCs w:val="20"/>
            </w:rPr>
          </w:rPrChange>
        </w:rPr>
        <w:t xml:space="preserve">S11. </w:t>
      </w:r>
      <w:r w:rsidR="00F34F4C" w:rsidRPr="002B6EEC">
        <w:rPr>
          <w:rFonts w:eastAsia="SimSun"/>
          <w:b/>
          <w:bCs/>
          <w:color w:val="000000"/>
          <w:sz w:val="22"/>
          <w:szCs w:val="22"/>
          <w:rPrChange w:id="12891" w:author="Chen Liao" w:date="2021-03-29T18:57:00Z">
            <w:rPr>
              <w:rFonts w:eastAsia="SimSun"/>
              <w:b/>
              <w:bCs/>
              <w:color w:val="000000"/>
              <w:sz w:val="20"/>
              <w:szCs w:val="20"/>
            </w:rPr>
          </w:rPrChange>
        </w:rPr>
        <w:t xml:space="preserve">(Related to Fig. 4) </w:t>
      </w:r>
      <w:r w:rsidRPr="002B6EEC">
        <w:rPr>
          <w:rFonts w:eastAsia="SimSun"/>
          <w:b/>
          <w:bCs/>
          <w:color w:val="000000"/>
          <w:sz w:val="22"/>
          <w:szCs w:val="22"/>
          <w:rPrChange w:id="12892" w:author="Chen Liao" w:date="2021-03-29T18:57:00Z">
            <w:rPr>
              <w:rFonts w:eastAsia="SimSun"/>
              <w:b/>
              <w:bCs/>
              <w:color w:val="000000"/>
              <w:sz w:val="20"/>
              <w:szCs w:val="20"/>
            </w:rPr>
          </w:rPrChange>
        </w:rPr>
        <w:t>Reconstructed time series (lines) of</w:t>
      </w:r>
      <w:commentRangeStart w:id="12893"/>
      <w:r w:rsidRPr="002B6EEC">
        <w:rPr>
          <w:rFonts w:eastAsia="SimSun"/>
          <w:b/>
          <w:bCs/>
          <w:color w:val="000000"/>
          <w:sz w:val="22"/>
          <w:szCs w:val="22"/>
          <w:rPrChange w:id="12894" w:author="Chen Liao" w:date="2021-03-29T18:57:00Z">
            <w:rPr>
              <w:rFonts w:eastAsia="SimSun"/>
              <w:b/>
              <w:bCs/>
              <w:color w:val="000000"/>
              <w:sz w:val="20"/>
              <w:szCs w:val="20"/>
            </w:rPr>
          </w:rPrChange>
        </w:rPr>
        <w:t xml:space="preserve"> selected bacterial species (A) </w:t>
      </w:r>
      <w:commentRangeEnd w:id="12893"/>
      <w:r w:rsidR="003C5B5E" w:rsidRPr="002B6EEC">
        <w:rPr>
          <w:rStyle w:val="CommentReference"/>
          <w:sz w:val="22"/>
          <w:szCs w:val="22"/>
          <w:rPrChange w:id="12895" w:author="Chen Liao" w:date="2021-03-29T18:57:00Z">
            <w:rPr>
              <w:rStyle w:val="CommentReference"/>
            </w:rPr>
          </w:rPrChange>
        </w:rPr>
        <w:commentReference w:id="12893"/>
      </w:r>
      <w:r w:rsidRPr="002B6EEC">
        <w:rPr>
          <w:rFonts w:eastAsia="SimSun"/>
          <w:b/>
          <w:bCs/>
          <w:color w:val="000000"/>
          <w:sz w:val="22"/>
          <w:szCs w:val="22"/>
          <w:rPrChange w:id="12896" w:author="Chen Liao" w:date="2021-03-29T18:57:00Z">
            <w:rPr>
              <w:rFonts w:eastAsia="SimSun"/>
              <w:b/>
              <w:bCs/>
              <w:color w:val="000000"/>
              <w:sz w:val="20"/>
              <w:szCs w:val="20"/>
            </w:rPr>
          </w:rPrChange>
        </w:rPr>
        <w:t>and short-chain fatty acids (B) in the main text Fig. 4</w:t>
      </w:r>
      <w:r w:rsidR="00885D3C" w:rsidRPr="002B6EEC">
        <w:rPr>
          <w:rFonts w:eastAsia="SimSun"/>
          <w:b/>
          <w:bCs/>
          <w:color w:val="000000"/>
          <w:sz w:val="22"/>
          <w:szCs w:val="22"/>
          <w:rPrChange w:id="12897" w:author="Chen Liao" w:date="2021-03-29T18:57:00Z">
            <w:rPr>
              <w:rFonts w:eastAsia="SimSun"/>
              <w:b/>
              <w:bCs/>
              <w:color w:val="000000"/>
              <w:sz w:val="20"/>
              <w:szCs w:val="20"/>
            </w:rPr>
          </w:rPrChange>
        </w:rPr>
        <w:t xml:space="preserve"> using the first two factors</w:t>
      </w:r>
      <w:r w:rsidR="009C1114" w:rsidRPr="002B6EEC">
        <w:rPr>
          <w:rFonts w:eastAsia="SimSun"/>
          <w:b/>
          <w:bCs/>
          <w:color w:val="000000"/>
          <w:sz w:val="22"/>
          <w:szCs w:val="22"/>
          <w:rPrChange w:id="12898" w:author="Chen Liao" w:date="2021-03-29T18:57:00Z">
            <w:rPr>
              <w:rFonts w:eastAsia="SimSun"/>
              <w:b/>
              <w:bCs/>
              <w:color w:val="000000"/>
              <w:sz w:val="20"/>
              <w:szCs w:val="20"/>
            </w:rPr>
          </w:rPrChange>
        </w:rPr>
        <w:t xml:space="preserve"> of sequential Non-negative matrix factorization</w:t>
      </w:r>
      <w:r w:rsidR="00885D3C" w:rsidRPr="002B6EEC">
        <w:rPr>
          <w:rFonts w:eastAsia="SimSun"/>
          <w:b/>
          <w:bCs/>
          <w:color w:val="000000"/>
          <w:sz w:val="22"/>
          <w:szCs w:val="22"/>
          <w:rPrChange w:id="12899" w:author="Chen Liao" w:date="2021-03-29T18:57:00Z">
            <w:rPr>
              <w:rFonts w:eastAsia="SimSun"/>
              <w:b/>
              <w:bCs/>
              <w:color w:val="000000"/>
              <w:sz w:val="20"/>
              <w:szCs w:val="20"/>
            </w:rPr>
          </w:rPrChange>
        </w:rPr>
        <w:t xml:space="preserve">. </w:t>
      </w:r>
      <w:r w:rsidR="00885D3C" w:rsidRPr="002B6EEC">
        <w:rPr>
          <w:rFonts w:eastAsia="SimSun"/>
          <w:color w:val="000000"/>
          <w:sz w:val="22"/>
          <w:szCs w:val="22"/>
          <w:rPrChange w:id="12900" w:author="Chen Liao" w:date="2021-03-29T18:57:00Z">
            <w:rPr>
              <w:rFonts w:eastAsia="SimSun"/>
              <w:color w:val="000000"/>
              <w:sz w:val="20"/>
              <w:szCs w:val="20"/>
            </w:rPr>
          </w:rPrChange>
        </w:rPr>
        <w:t xml:space="preserve">Dots represent observations and </w:t>
      </w:r>
      <w:r w:rsidR="00CA44B1" w:rsidRPr="002B6EEC">
        <w:rPr>
          <w:rFonts w:eastAsia="SimSun"/>
          <w:color w:val="000000"/>
          <w:sz w:val="22"/>
          <w:szCs w:val="22"/>
          <w:rPrChange w:id="12901" w:author="Chen Liao" w:date="2021-03-29T18:57:00Z">
            <w:rPr>
              <w:rFonts w:eastAsia="SimSun"/>
              <w:color w:val="000000"/>
              <w:sz w:val="20"/>
              <w:szCs w:val="20"/>
            </w:rPr>
          </w:rPrChange>
        </w:rPr>
        <w:t>both lines and dots are color-coded on a per-mouse basis.</w:t>
      </w:r>
      <w:r w:rsidR="00521B45" w:rsidRPr="002B6EEC">
        <w:rPr>
          <w:rFonts w:eastAsia="SimSun"/>
          <w:color w:val="000000"/>
          <w:sz w:val="22"/>
          <w:szCs w:val="22"/>
          <w:rPrChange w:id="12902" w:author="Chen Liao" w:date="2021-03-29T18:57:00Z">
            <w:rPr>
              <w:rFonts w:eastAsia="SimSun"/>
              <w:color w:val="000000"/>
              <w:sz w:val="20"/>
              <w:szCs w:val="20"/>
            </w:rPr>
          </w:rPrChange>
        </w:rPr>
        <w:br w:type="page"/>
      </w:r>
    </w:p>
    <w:p w14:paraId="3A7108B0" w14:textId="54034AEA" w:rsidR="007E0E0E" w:rsidRPr="002B6EEC" w:rsidRDefault="003C5B5E">
      <w:pPr>
        <w:jc w:val="both"/>
        <w:rPr>
          <w:rFonts w:eastAsia="SimSun"/>
          <w:b/>
          <w:bCs/>
          <w:color w:val="000000"/>
          <w:sz w:val="22"/>
          <w:szCs w:val="22"/>
          <w:rPrChange w:id="12903" w:author="Chen Liao" w:date="2021-03-29T18:57:00Z">
            <w:rPr>
              <w:rFonts w:eastAsia="SimSun"/>
              <w:b/>
              <w:bCs/>
              <w:color w:val="000000"/>
              <w:sz w:val="20"/>
              <w:szCs w:val="20"/>
            </w:rPr>
          </w:rPrChange>
        </w:rPr>
        <w:pPrChange w:id="12904" w:author="Chen Liao" w:date="2021-03-24T10:44:00Z">
          <w:pPr>
            <w:jc w:val="center"/>
          </w:pPr>
        </w:pPrChange>
      </w:pPr>
      <w:commentRangeStart w:id="12905"/>
      <w:commentRangeEnd w:id="12905"/>
      <w:r w:rsidRPr="002B6EEC">
        <w:rPr>
          <w:rStyle w:val="CommentReference"/>
          <w:sz w:val="22"/>
          <w:szCs w:val="22"/>
          <w:rPrChange w:id="12906" w:author="Chen Liao" w:date="2021-03-29T18:57:00Z">
            <w:rPr>
              <w:rStyle w:val="CommentReference"/>
            </w:rPr>
          </w:rPrChange>
        </w:rPr>
        <w:lastRenderedPageBreak/>
        <w:commentReference w:id="12905"/>
      </w:r>
    </w:p>
    <w:p w14:paraId="58B80798" w14:textId="74ED8417" w:rsidR="00DC7B47" w:rsidRPr="002B6EEC" w:rsidRDefault="00DC7B47">
      <w:pPr>
        <w:jc w:val="both"/>
        <w:rPr>
          <w:rFonts w:eastAsia="SimSun"/>
          <w:b/>
          <w:bCs/>
          <w:color w:val="000000"/>
          <w:sz w:val="22"/>
          <w:szCs w:val="22"/>
          <w:rPrChange w:id="12907" w:author="Chen Liao" w:date="2021-03-29T18:57:00Z">
            <w:rPr>
              <w:rFonts w:eastAsia="SimSun"/>
              <w:b/>
              <w:bCs/>
              <w:color w:val="000000"/>
              <w:sz w:val="20"/>
              <w:szCs w:val="20"/>
            </w:rPr>
          </w:rPrChange>
        </w:rPr>
        <w:pPrChange w:id="12908" w:author="Chen Liao" w:date="2021-03-24T10:44:00Z">
          <w:pPr>
            <w:jc w:val="center"/>
          </w:pPr>
        </w:pPrChange>
      </w:pPr>
      <w:r w:rsidRPr="002B6EEC">
        <w:rPr>
          <w:rFonts w:eastAsia="SimSun"/>
          <w:b/>
          <w:bCs/>
          <w:noProof/>
          <w:color w:val="000000"/>
          <w:sz w:val="22"/>
          <w:szCs w:val="22"/>
          <w:rPrChange w:id="12909" w:author="Chen Liao" w:date="2021-03-29T18:57:00Z">
            <w:rPr>
              <w:rFonts w:eastAsia="SimSun"/>
              <w:b/>
              <w:bCs/>
              <w:noProof/>
              <w:color w:val="000000"/>
              <w:sz w:val="20"/>
              <w:szCs w:val="20"/>
            </w:rPr>
          </w:rPrChange>
        </w:rPr>
        <w:drawing>
          <wp:inline distT="0" distB="0" distL="0" distR="0" wp14:anchorId="56F16429" wp14:editId="724BBB20">
            <wp:extent cx="4604689" cy="3910016"/>
            <wp:effectExtent l="0" t="0" r="5715" b="1905"/>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5968" cy="3919594"/>
                    </a:xfrm>
                    <a:prstGeom prst="rect">
                      <a:avLst/>
                    </a:prstGeom>
                  </pic:spPr>
                </pic:pic>
              </a:graphicData>
            </a:graphic>
          </wp:inline>
        </w:drawing>
      </w:r>
    </w:p>
    <w:p w14:paraId="45D73101" w14:textId="7A36A79A" w:rsidR="00521B45" w:rsidRPr="002B6EEC" w:rsidRDefault="00521B45" w:rsidP="00C3619E">
      <w:pPr>
        <w:jc w:val="both"/>
        <w:rPr>
          <w:rFonts w:eastAsia="SimSun"/>
          <w:b/>
          <w:bCs/>
          <w:color w:val="000000"/>
          <w:sz w:val="22"/>
          <w:szCs w:val="22"/>
          <w:rPrChange w:id="12910" w:author="Chen Liao" w:date="2021-03-29T18:57:00Z">
            <w:rPr>
              <w:rFonts w:eastAsia="SimSun"/>
              <w:b/>
              <w:bCs/>
              <w:color w:val="000000"/>
              <w:sz w:val="20"/>
              <w:szCs w:val="20"/>
            </w:rPr>
          </w:rPrChange>
        </w:rPr>
      </w:pPr>
    </w:p>
    <w:p w14:paraId="60A53B44" w14:textId="340C810C" w:rsidR="00412D83" w:rsidRPr="002B6EEC" w:rsidRDefault="00521B45" w:rsidP="00235E3B">
      <w:pPr>
        <w:jc w:val="both"/>
        <w:rPr>
          <w:rFonts w:eastAsia="SimSun"/>
          <w:b/>
          <w:bCs/>
          <w:color w:val="000000"/>
          <w:sz w:val="22"/>
          <w:szCs w:val="22"/>
          <w:rPrChange w:id="12911" w:author="Chen Liao" w:date="2021-03-29T18:57:00Z">
            <w:rPr>
              <w:rFonts w:eastAsia="SimSun"/>
              <w:b/>
              <w:bCs/>
              <w:color w:val="000000"/>
              <w:sz w:val="20"/>
              <w:szCs w:val="20"/>
            </w:rPr>
          </w:rPrChange>
        </w:rPr>
      </w:pPr>
      <w:r w:rsidRPr="002B6EEC">
        <w:rPr>
          <w:rFonts w:eastAsia="SimSun"/>
          <w:b/>
          <w:bCs/>
          <w:color w:val="000000"/>
          <w:sz w:val="22"/>
          <w:szCs w:val="22"/>
          <w:rPrChange w:id="12912" w:author="Chen Liao" w:date="2021-03-29T18:57:00Z">
            <w:rPr>
              <w:rFonts w:eastAsia="SimSun"/>
              <w:b/>
              <w:bCs/>
              <w:color w:val="000000"/>
              <w:sz w:val="20"/>
              <w:szCs w:val="20"/>
            </w:rPr>
          </w:rPrChange>
        </w:rPr>
        <w:t>Figure</w:t>
      </w:r>
      <w:r w:rsidR="00D56B92" w:rsidRPr="002B6EEC">
        <w:rPr>
          <w:rFonts w:eastAsia="SimSun"/>
          <w:b/>
          <w:bCs/>
          <w:color w:val="000000"/>
          <w:sz w:val="22"/>
          <w:szCs w:val="22"/>
          <w:rPrChange w:id="12913" w:author="Chen Liao" w:date="2021-03-29T18:57:00Z">
            <w:rPr>
              <w:rFonts w:eastAsia="SimSun"/>
              <w:b/>
              <w:bCs/>
              <w:color w:val="000000"/>
              <w:sz w:val="20"/>
              <w:szCs w:val="20"/>
            </w:rPr>
          </w:rPrChange>
        </w:rPr>
        <w:t xml:space="preserve"> </w:t>
      </w:r>
      <w:r w:rsidRPr="002B6EEC">
        <w:rPr>
          <w:rFonts w:eastAsia="SimSun"/>
          <w:b/>
          <w:bCs/>
          <w:color w:val="000000"/>
          <w:sz w:val="22"/>
          <w:szCs w:val="22"/>
          <w:rPrChange w:id="12914" w:author="Chen Liao" w:date="2021-03-29T18:57:00Z">
            <w:rPr>
              <w:rFonts w:eastAsia="SimSun"/>
              <w:b/>
              <w:bCs/>
              <w:color w:val="000000"/>
              <w:sz w:val="20"/>
              <w:szCs w:val="20"/>
            </w:rPr>
          </w:rPrChange>
        </w:rPr>
        <w:t>S12</w:t>
      </w:r>
      <w:r w:rsidR="00D56B92" w:rsidRPr="002B6EEC">
        <w:rPr>
          <w:rFonts w:eastAsia="SimSun"/>
          <w:b/>
          <w:bCs/>
          <w:color w:val="000000"/>
          <w:sz w:val="22"/>
          <w:szCs w:val="22"/>
          <w:rPrChange w:id="12915" w:author="Chen Liao" w:date="2021-03-29T18:57:00Z">
            <w:rPr>
              <w:rFonts w:eastAsia="SimSun"/>
              <w:b/>
              <w:bCs/>
              <w:color w:val="000000"/>
              <w:sz w:val="20"/>
              <w:szCs w:val="20"/>
            </w:rPr>
          </w:rPrChange>
        </w:rPr>
        <w:t>.</w:t>
      </w:r>
      <w:r w:rsidR="009E2731" w:rsidRPr="002B6EEC">
        <w:rPr>
          <w:rFonts w:eastAsia="SimSun"/>
          <w:b/>
          <w:bCs/>
          <w:color w:val="000000"/>
          <w:sz w:val="22"/>
          <w:szCs w:val="22"/>
          <w:rPrChange w:id="12916" w:author="Chen Liao" w:date="2021-03-29T18:57:00Z">
            <w:rPr>
              <w:rFonts w:eastAsia="SimSun"/>
              <w:b/>
              <w:bCs/>
              <w:color w:val="000000"/>
              <w:sz w:val="20"/>
              <w:szCs w:val="20"/>
            </w:rPr>
          </w:rPrChange>
        </w:rPr>
        <w:t xml:space="preserve"> </w:t>
      </w:r>
      <w:r w:rsidR="002F115A" w:rsidRPr="002B6EEC">
        <w:rPr>
          <w:rFonts w:eastAsia="SimSun"/>
          <w:b/>
          <w:bCs/>
          <w:color w:val="000000"/>
          <w:sz w:val="22"/>
          <w:szCs w:val="22"/>
          <w:rPrChange w:id="12917" w:author="Chen Liao" w:date="2021-03-29T18:57:00Z">
            <w:rPr>
              <w:rFonts w:eastAsia="SimSun"/>
              <w:b/>
              <w:bCs/>
              <w:color w:val="000000"/>
              <w:sz w:val="20"/>
              <w:szCs w:val="20"/>
            </w:rPr>
          </w:rPrChange>
        </w:rPr>
        <w:t xml:space="preserve">(Related to Fig. 4) </w:t>
      </w:r>
      <w:r w:rsidR="0086512C" w:rsidRPr="002B6EEC">
        <w:rPr>
          <w:rFonts w:eastAsia="SimSun"/>
          <w:b/>
          <w:bCs/>
          <w:color w:val="000000"/>
          <w:sz w:val="22"/>
          <w:szCs w:val="22"/>
          <w:rPrChange w:id="12918" w:author="Chen Liao" w:date="2021-03-29T18:57:00Z">
            <w:rPr>
              <w:rFonts w:eastAsia="SimSun"/>
              <w:b/>
              <w:bCs/>
              <w:color w:val="000000"/>
              <w:sz w:val="20"/>
              <w:szCs w:val="20"/>
            </w:rPr>
          </w:rPrChange>
        </w:rPr>
        <w:t xml:space="preserve">Individualized response analysis of bacterial species (A) and short-chain fatty acids (B) for resistant starch intervention. </w:t>
      </w:r>
      <w:r w:rsidR="0086512C" w:rsidRPr="002B6EEC">
        <w:rPr>
          <w:rFonts w:eastAsia="SimSun"/>
          <w:color w:val="000000"/>
          <w:sz w:val="22"/>
          <w:szCs w:val="22"/>
          <w:rPrChange w:id="12919" w:author="Chen Liao" w:date="2021-03-29T18:57:00Z">
            <w:rPr>
              <w:rFonts w:eastAsia="SimSun"/>
              <w:color w:val="000000"/>
              <w:sz w:val="20"/>
              <w:szCs w:val="20"/>
            </w:rPr>
          </w:rPrChange>
        </w:rPr>
        <w:t>The same figure legend applies as in the main text Fig. 4.</w:t>
      </w:r>
      <w:bookmarkEnd w:id="12553"/>
      <w:bookmarkEnd w:id="12554"/>
      <w:r w:rsidR="00412D83" w:rsidRPr="002B6EEC">
        <w:rPr>
          <w:rFonts w:eastAsia="SimSun"/>
          <w:b/>
          <w:bCs/>
          <w:color w:val="000000"/>
          <w:sz w:val="22"/>
          <w:szCs w:val="22"/>
          <w:rPrChange w:id="12920" w:author="Chen Liao" w:date="2021-03-29T18:57:00Z">
            <w:rPr>
              <w:rFonts w:eastAsia="SimSun"/>
              <w:b/>
              <w:bCs/>
              <w:color w:val="000000"/>
              <w:sz w:val="20"/>
              <w:szCs w:val="20"/>
            </w:rPr>
          </w:rPrChange>
        </w:rPr>
        <w:br w:type="page"/>
      </w:r>
    </w:p>
    <w:p w14:paraId="53B1F34B" w14:textId="72391746" w:rsidR="00412D83" w:rsidRPr="002B6EEC" w:rsidRDefault="00412D83" w:rsidP="00235E3B">
      <w:pPr>
        <w:jc w:val="both"/>
        <w:rPr>
          <w:rFonts w:eastAsia="SimSun"/>
          <w:b/>
          <w:bCs/>
          <w:color w:val="000000"/>
          <w:sz w:val="22"/>
          <w:szCs w:val="22"/>
          <w:rPrChange w:id="12921" w:author="Chen Liao" w:date="2021-03-29T18:57:00Z">
            <w:rPr>
              <w:rFonts w:eastAsia="SimSun"/>
              <w:b/>
              <w:bCs/>
              <w:color w:val="000000"/>
              <w:sz w:val="20"/>
              <w:szCs w:val="20"/>
            </w:rPr>
          </w:rPrChange>
        </w:rPr>
      </w:pPr>
      <w:r w:rsidRPr="002B6EEC">
        <w:rPr>
          <w:rFonts w:eastAsia="SimSun"/>
          <w:b/>
          <w:bCs/>
          <w:noProof/>
          <w:color w:val="000000"/>
          <w:sz w:val="22"/>
          <w:szCs w:val="22"/>
          <w:rPrChange w:id="12922" w:author="Chen Liao" w:date="2021-03-29T18:57:00Z">
            <w:rPr>
              <w:rFonts w:eastAsia="SimSun"/>
              <w:b/>
              <w:bCs/>
              <w:noProof/>
              <w:color w:val="000000"/>
              <w:sz w:val="20"/>
              <w:szCs w:val="20"/>
            </w:rPr>
          </w:rPrChange>
        </w:rPr>
        <w:lastRenderedPageBreak/>
        <w:drawing>
          <wp:inline distT="0" distB="0" distL="0" distR="0" wp14:anchorId="652C8052" wp14:editId="65FC8AE3">
            <wp:extent cx="5943600" cy="3333115"/>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B05BBE7" w14:textId="77777777" w:rsidR="00412D83" w:rsidRPr="002B6EEC" w:rsidRDefault="00412D83" w:rsidP="00235E3B">
      <w:pPr>
        <w:jc w:val="both"/>
        <w:rPr>
          <w:rFonts w:eastAsia="SimSun"/>
          <w:b/>
          <w:bCs/>
          <w:color w:val="000000"/>
          <w:sz w:val="22"/>
          <w:szCs w:val="22"/>
          <w:rPrChange w:id="12923" w:author="Chen Liao" w:date="2021-03-29T18:57:00Z">
            <w:rPr>
              <w:rFonts w:eastAsia="SimSun"/>
              <w:b/>
              <w:bCs/>
              <w:color w:val="000000"/>
              <w:sz w:val="20"/>
              <w:szCs w:val="20"/>
            </w:rPr>
          </w:rPrChange>
        </w:rPr>
      </w:pPr>
    </w:p>
    <w:p w14:paraId="7C29196E" w14:textId="76972D19" w:rsidR="00AF278F" w:rsidRPr="002B6EEC" w:rsidRDefault="00412D83" w:rsidP="00235E3B">
      <w:pPr>
        <w:jc w:val="both"/>
        <w:rPr>
          <w:rFonts w:eastAsia="SimSun"/>
          <w:color w:val="000000"/>
          <w:sz w:val="22"/>
          <w:szCs w:val="22"/>
          <w:rPrChange w:id="12924" w:author="Chen Liao" w:date="2021-03-29T18:57:00Z">
            <w:rPr>
              <w:rFonts w:eastAsia="SimSun"/>
              <w:color w:val="000000"/>
              <w:sz w:val="20"/>
              <w:szCs w:val="20"/>
            </w:rPr>
          </w:rPrChange>
        </w:rPr>
      </w:pPr>
      <w:commentRangeStart w:id="12925"/>
      <w:r w:rsidRPr="002B6EEC">
        <w:rPr>
          <w:rFonts w:eastAsia="SimSun"/>
          <w:b/>
          <w:bCs/>
          <w:color w:val="000000"/>
          <w:sz w:val="22"/>
          <w:szCs w:val="22"/>
          <w:rPrChange w:id="12926" w:author="Chen Liao" w:date="2021-03-29T18:57:00Z">
            <w:rPr>
              <w:rFonts w:eastAsia="SimSun"/>
              <w:b/>
              <w:bCs/>
              <w:color w:val="000000"/>
              <w:sz w:val="20"/>
              <w:szCs w:val="20"/>
            </w:rPr>
          </w:rPrChange>
        </w:rPr>
        <w:t>Figure S13</w:t>
      </w:r>
      <w:commentRangeEnd w:id="12925"/>
      <w:r w:rsidR="00B3696D" w:rsidRPr="002B6EEC">
        <w:rPr>
          <w:rStyle w:val="CommentReference"/>
          <w:sz w:val="22"/>
          <w:szCs w:val="22"/>
          <w:rPrChange w:id="12927" w:author="Chen Liao" w:date="2021-03-29T18:57:00Z">
            <w:rPr>
              <w:rStyle w:val="CommentReference"/>
            </w:rPr>
          </w:rPrChange>
        </w:rPr>
        <w:commentReference w:id="12925"/>
      </w:r>
      <w:r w:rsidRPr="002B6EEC">
        <w:rPr>
          <w:rFonts w:eastAsia="SimSun"/>
          <w:b/>
          <w:bCs/>
          <w:color w:val="000000"/>
          <w:sz w:val="22"/>
          <w:szCs w:val="22"/>
          <w:rPrChange w:id="12928" w:author="Chen Liao" w:date="2021-03-29T18:57:00Z">
            <w:rPr>
              <w:rFonts w:eastAsia="SimSun"/>
              <w:b/>
              <w:bCs/>
              <w:color w:val="000000"/>
              <w:sz w:val="20"/>
              <w:szCs w:val="20"/>
            </w:rPr>
          </w:rPrChange>
        </w:rPr>
        <w:t xml:space="preserve">. </w:t>
      </w:r>
      <w:r w:rsidR="005F0779" w:rsidRPr="002B6EEC">
        <w:rPr>
          <w:rFonts w:eastAsia="SimSun"/>
          <w:b/>
          <w:bCs/>
          <w:color w:val="000000"/>
          <w:sz w:val="22"/>
          <w:szCs w:val="22"/>
          <w:rPrChange w:id="12929" w:author="Chen Liao" w:date="2021-03-29T18:57:00Z">
            <w:rPr>
              <w:rFonts w:eastAsia="SimSun"/>
              <w:b/>
              <w:bCs/>
              <w:color w:val="000000"/>
              <w:sz w:val="20"/>
              <w:szCs w:val="20"/>
            </w:rPr>
          </w:rPrChange>
        </w:rPr>
        <w:t xml:space="preserve">(Related to Fig. 4) </w:t>
      </w:r>
      <w:r w:rsidRPr="002B6EEC">
        <w:rPr>
          <w:rFonts w:eastAsia="SimSun"/>
          <w:b/>
          <w:bCs/>
          <w:color w:val="000000"/>
          <w:sz w:val="22"/>
          <w:szCs w:val="22"/>
          <w:rPrChange w:id="12930" w:author="Chen Liao" w:date="2021-03-29T18:57:00Z">
            <w:rPr>
              <w:rFonts w:eastAsia="SimSun"/>
              <w:b/>
              <w:bCs/>
              <w:color w:val="000000"/>
              <w:sz w:val="20"/>
              <w:szCs w:val="20"/>
            </w:rPr>
          </w:rPrChange>
        </w:rPr>
        <w:t>Pearson correlation between species w</w:t>
      </w:r>
      <w:r w:rsidR="004541CE" w:rsidRPr="002B6EEC">
        <w:rPr>
          <w:rFonts w:eastAsia="SimSun"/>
          <w:b/>
          <w:bCs/>
          <w:color w:val="000000"/>
          <w:sz w:val="22"/>
          <w:szCs w:val="22"/>
          <w:rPrChange w:id="12931" w:author="Chen Liao" w:date="2021-03-29T18:57:00Z">
            <w:rPr>
              <w:rFonts w:eastAsia="SimSun"/>
              <w:b/>
              <w:bCs/>
              <w:color w:val="000000"/>
              <w:sz w:val="20"/>
              <w:szCs w:val="20"/>
            </w:rPr>
          </w:rPrChange>
        </w:rPr>
        <w:t>/</w:t>
      </w:r>
      <w:r w:rsidRPr="002B6EEC">
        <w:rPr>
          <w:rFonts w:eastAsia="SimSun"/>
          <w:b/>
          <w:bCs/>
          <w:color w:val="000000"/>
          <w:sz w:val="22"/>
          <w:szCs w:val="22"/>
          <w:rPrChange w:id="12932" w:author="Chen Liao" w:date="2021-03-29T18:57:00Z">
            <w:rPr>
              <w:rFonts w:eastAsia="SimSun"/>
              <w:b/>
              <w:bCs/>
              <w:color w:val="000000"/>
              <w:sz w:val="20"/>
              <w:szCs w:val="20"/>
            </w:rPr>
          </w:rPrChange>
        </w:rPr>
        <w:t xml:space="preserve"> </w:t>
      </w:r>
      <w:r w:rsidR="004541CE" w:rsidRPr="002B6EEC">
        <w:rPr>
          <w:rFonts w:eastAsia="SimSun"/>
          <w:b/>
          <w:bCs/>
          <w:color w:val="000000"/>
          <w:sz w:val="22"/>
          <w:szCs w:val="22"/>
          <w:rPrChange w:id="12933" w:author="Chen Liao" w:date="2021-03-29T18:57:00Z">
            <w:rPr>
              <w:rFonts w:eastAsia="SimSun"/>
              <w:b/>
              <w:bCs/>
              <w:color w:val="000000"/>
              <w:sz w:val="20"/>
              <w:szCs w:val="20"/>
            </w:rPr>
          </w:rPrChange>
        </w:rPr>
        <w:t xml:space="preserve">baseline-dependent </w:t>
      </w:r>
      <w:r w:rsidRPr="002B6EEC">
        <w:rPr>
          <w:rFonts w:eastAsia="SimSun"/>
          <w:b/>
          <w:bCs/>
          <w:color w:val="000000"/>
          <w:sz w:val="22"/>
          <w:szCs w:val="22"/>
          <w:rPrChange w:id="12934" w:author="Chen Liao" w:date="2021-03-29T18:57:00Z">
            <w:rPr>
              <w:rFonts w:eastAsia="SimSun"/>
              <w:b/>
              <w:bCs/>
              <w:color w:val="000000"/>
              <w:sz w:val="20"/>
              <w:szCs w:val="20"/>
            </w:rPr>
          </w:rPrChange>
        </w:rPr>
        <w:t>responses (identified in the main text Fig. 4A) and inulin responders (</w:t>
      </w:r>
      <w:r w:rsidR="004541CE" w:rsidRPr="002B6EEC">
        <w:rPr>
          <w:rFonts w:eastAsia="SimSun"/>
          <w:b/>
          <w:bCs/>
          <w:color w:val="000000"/>
          <w:sz w:val="22"/>
          <w:szCs w:val="22"/>
          <w:rPrChange w:id="12935" w:author="Chen Liao" w:date="2021-03-29T18:57:00Z">
            <w:rPr>
              <w:rFonts w:eastAsia="SimSun"/>
              <w:b/>
              <w:bCs/>
              <w:color w:val="000000"/>
              <w:sz w:val="20"/>
              <w:szCs w:val="20"/>
            </w:rPr>
          </w:rPrChange>
        </w:rPr>
        <w:t xml:space="preserve">identified in the main text Fig. 3C, </w:t>
      </w:r>
      <w:r w:rsidRPr="002B6EEC">
        <w:rPr>
          <w:rFonts w:eastAsia="SimSun"/>
          <w:b/>
          <w:bCs/>
          <w:color w:val="000000"/>
          <w:sz w:val="22"/>
          <w:szCs w:val="22"/>
          <w:rPrChange w:id="12936" w:author="Chen Liao" w:date="2021-03-29T18:57:00Z">
            <w:rPr>
              <w:rFonts w:eastAsia="SimSun"/>
              <w:b/>
              <w:bCs/>
              <w:color w:val="000000"/>
              <w:sz w:val="20"/>
              <w:szCs w:val="20"/>
            </w:rPr>
          </w:rPrChange>
        </w:rPr>
        <w:t>highlighted in red). A</w:t>
      </w:r>
      <w:r w:rsidRPr="002B6EEC">
        <w:rPr>
          <w:rFonts w:eastAsia="SimSun"/>
          <w:color w:val="000000"/>
          <w:sz w:val="22"/>
          <w:szCs w:val="22"/>
          <w:rPrChange w:id="12937" w:author="Chen Liao" w:date="2021-03-29T18:57:00Z">
            <w:rPr>
              <w:rFonts w:eastAsia="SimSun"/>
              <w:color w:val="000000"/>
              <w:sz w:val="20"/>
              <w:szCs w:val="20"/>
            </w:rPr>
          </w:rPrChange>
        </w:rPr>
        <w:t>. Correlation</w:t>
      </w:r>
      <w:r w:rsidR="00692A08" w:rsidRPr="002B6EEC">
        <w:rPr>
          <w:rFonts w:eastAsia="SimSun"/>
          <w:color w:val="000000"/>
          <w:sz w:val="22"/>
          <w:szCs w:val="22"/>
          <w:rPrChange w:id="12938" w:author="Chen Liao" w:date="2021-03-29T18:57:00Z">
            <w:rPr>
              <w:rFonts w:eastAsia="SimSun"/>
              <w:color w:val="000000"/>
              <w:sz w:val="20"/>
              <w:szCs w:val="20"/>
            </w:rPr>
          </w:rPrChange>
        </w:rPr>
        <w:t>s were performed</w:t>
      </w:r>
      <w:r w:rsidRPr="002B6EEC">
        <w:rPr>
          <w:rFonts w:eastAsia="SimSun"/>
          <w:color w:val="000000"/>
          <w:sz w:val="22"/>
          <w:szCs w:val="22"/>
          <w:rPrChange w:id="12939" w:author="Chen Liao" w:date="2021-03-29T18:57:00Z">
            <w:rPr>
              <w:rFonts w:eastAsia="SimSun"/>
              <w:color w:val="000000"/>
              <w:sz w:val="20"/>
              <w:szCs w:val="20"/>
            </w:rPr>
          </w:rPrChange>
        </w:rPr>
        <w:t xml:space="preserve"> using absolute abundance</w:t>
      </w:r>
      <w:r w:rsidR="00E27F64" w:rsidRPr="002B6EEC">
        <w:rPr>
          <w:rFonts w:eastAsia="SimSun"/>
          <w:color w:val="000000"/>
          <w:sz w:val="22"/>
          <w:szCs w:val="22"/>
          <w:rPrChange w:id="12940" w:author="Chen Liao" w:date="2021-03-29T18:57:00Z">
            <w:rPr>
              <w:rFonts w:eastAsia="SimSun"/>
              <w:color w:val="000000"/>
              <w:sz w:val="20"/>
              <w:szCs w:val="20"/>
            </w:rPr>
          </w:rPrChange>
        </w:rPr>
        <w:t>s</w:t>
      </w:r>
      <w:r w:rsidR="00692A08" w:rsidRPr="002B6EEC">
        <w:rPr>
          <w:rFonts w:eastAsia="SimSun"/>
          <w:color w:val="000000"/>
          <w:sz w:val="22"/>
          <w:szCs w:val="22"/>
          <w:rPrChange w:id="12941" w:author="Chen Liao" w:date="2021-03-29T18:57:00Z">
            <w:rPr>
              <w:rFonts w:eastAsia="SimSun"/>
              <w:color w:val="000000"/>
              <w:sz w:val="20"/>
              <w:szCs w:val="20"/>
            </w:rPr>
          </w:rPrChange>
        </w:rPr>
        <w:t xml:space="preserve"> </w:t>
      </w:r>
      <w:r w:rsidRPr="002B6EEC">
        <w:rPr>
          <w:rFonts w:eastAsia="SimSun"/>
          <w:color w:val="000000"/>
          <w:sz w:val="22"/>
          <w:szCs w:val="22"/>
          <w:rPrChange w:id="12942" w:author="Chen Liao" w:date="2021-03-29T18:57:00Z">
            <w:rPr>
              <w:rFonts w:eastAsia="SimSun"/>
              <w:color w:val="000000"/>
              <w:sz w:val="20"/>
              <w:szCs w:val="20"/>
            </w:rPr>
          </w:rPrChange>
        </w:rPr>
        <w:t>at all time points.</w:t>
      </w:r>
      <w:r w:rsidRPr="002B6EEC">
        <w:rPr>
          <w:rFonts w:eastAsia="SimSun"/>
          <w:b/>
          <w:bCs/>
          <w:color w:val="000000"/>
          <w:sz w:val="22"/>
          <w:szCs w:val="22"/>
          <w:rPrChange w:id="12943" w:author="Chen Liao" w:date="2021-03-29T18:57:00Z">
            <w:rPr>
              <w:rFonts w:eastAsia="SimSun"/>
              <w:b/>
              <w:bCs/>
              <w:color w:val="000000"/>
              <w:sz w:val="20"/>
              <w:szCs w:val="20"/>
            </w:rPr>
          </w:rPrChange>
        </w:rPr>
        <w:t xml:space="preserve"> </w:t>
      </w:r>
      <w:proofErr w:type="gramStart"/>
      <w:r w:rsidRPr="002B6EEC">
        <w:rPr>
          <w:rFonts w:eastAsia="SimSun"/>
          <w:b/>
          <w:bCs/>
          <w:color w:val="000000"/>
          <w:sz w:val="22"/>
          <w:szCs w:val="22"/>
          <w:rPrChange w:id="12944" w:author="Chen Liao" w:date="2021-03-29T18:57:00Z">
            <w:rPr>
              <w:rFonts w:eastAsia="SimSun"/>
              <w:b/>
              <w:bCs/>
              <w:color w:val="000000"/>
              <w:sz w:val="20"/>
              <w:szCs w:val="20"/>
            </w:rPr>
          </w:rPrChange>
        </w:rPr>
        <w:t>B</w:t>
      </w:r>
      <w:r w:rsidR="00834885" w:rsidRPr="002B6EEC">
        <w:rPr>
          <w:rFonts w:eastAsia="SimSun"/>
          <w:color w:val="000000"/>
          <w:sz w:val="22"/>
          <w:szCs w:val="22"/>
          <w:rPrChange w:id="12945" w:author="Chen Liao" w:date="2021-03-29T18:57:00Z">
            <w:rPr>
              <w:rFonts w:eastAsia="SimSun"/>
              <w:color w:val="000000"/>
              <w:sz w:val="20"/>
              <w:szCs w:val="20"/>
            </w:rPr>
          </w:rPrChange>
        </w:rPr>
        <w:t>,</w:t>
      </w:r>
      <w:r w:rsidR="00834885" w:rsidRPr="002B6EEC">
        <w:rPr>
          <w:rFonts w:eastAsia="SimSun"/>
          <w:b/>
          <w:bCs/>
          <w:color w:val="000000"/>
          <w:sz w:val="22"/>
          <w:szCs w:val="22"/>
          <w:rPrChange w:id="12946" w:author="Chen Liao" w:date="2021-03-29T18:57:00Z">
            <w:rPr>
              <w:rFonts w:eastAsia="SimSun"/>
              <w:b/>
              <w:bCs/>
              <w:color w:val="000000"/>
              <w:sz w:val="20"/>
              <w:szCs w:val="20"/>
            </w:rPr>
          </w:rPrChange>
        </w:rPr>
        <w:t>C</w:t>
      </w:r>
      <w:r w:rsidRPr="002B6EEC">
        <w:rPr>
          <w:rFonts w:eastAsia="SimSun"/>
          <w:color w:val="000000"/>
          <w:sz w:val="22"/>
          <w:szCs w:val="22"/>
          <w:rPrChange w:id="12947" w:author="Chen Liao" w:date="2021-03-29T18:57:00Z">
            <w:rPr>
              <w:rFonts w:eastAsia="SimSun"/>
              <w:color w:val="000000"/>
              <w:sz w:val="20"/>
              <w:szCs w:val="20"/>
            </w:rPr>
          </w:rPrChange>
        </w:rPr>
        <w:t>.</w:t>
      </w:r>
      <w:proofErr w:type="gramEnd"/>
      <w:r w:rsidRPr="002B6EEC">
        <w:rPr>
          <w:rFonts w:eastAsia="SimSun"/>
          <w:color w:val="000000"/>
          <w:sz w:val="22"/>
          <w:szCs w:val="22"/>
          <w:rPrChange w:id="12948" w:author="Chen Liao" w:date="2021-03-29T18:57:00Z">
            <w:rPr>
              <w:rFonts w:eastAsia="SimSun"/>
              <w:color w:val="000000"/>
              <w:sz w:val="20"/>
              <w:szCs w:val="20"/>
            </w:rPr>
          </w:rPrChange>
        </w:rPr>
        <w:t xml:space="preserve"> Correlation</w:t>
      </w:r>
      <w:r w:rsidR="00692A08" w:rsidRPr="002B6EEC">
        <w:rPr>
          <w:rFonts w:eastAsia="SimSun"/>
          <w:color w:val="000000"/>
          <w:sz w:val="22"/>
          <w:szCs w:val="22"/>
          <w:rPrChange w:id="12949" w:author="Chen Liao" w:date="2021-03-29T18:57:00Z">
            <w:rPr>
              <w:rFonts w:eastAsia="SimSun"/>
              <w:color w:val="000000"/>
              <w:sz w:val="20"/>
              <w:szCs w:val="20"/>
            </w:rPr>
          </w:rPrChange>
        </w:rPr>
        <w:t>s</w:t>
      </w:r>
      <w:r w:rsidRPr="002B6EEC">
        <w:rPr>
          <w:rFonts w:eastAsia="SimSun"/>
          <w:color w:val="000000"/>
          <w:sz w:val="22"/>
          <w:szCs w:val="22"/>
          <w:rPrChange w:id="12950" w:author="Chen Liao" w:date="2021-03-29T18:57:00Z">
            <w:rPr>
              <w:rFonts w:eastAsia="SimSun"/>
              <w:color w:val="000000"/>
              <w:sz w:val="20"/>
              <w:szCs w:val="20"/>
            </w:rPr>
          </w:rPrChange>
        </w:rPr>
        <w:t xml:space="preserve"> </w:t>
      </w:r>
      <w:r w:rsidR="000A4894" w:rsidRPr="002B6EEC">
        <w:rPr>
          <w:rFonts w:eastAsia="SimSun"/>
          <w:color w:val="000000"/>
          <w:sz w:val="22"/>
          <w:szCs w:val="22"/>
          <w:rPrChange w:id="12951" w:author="Chen Liao" w:date="2021-03-29T18:57:00Z">
            <w:rPr>
              <w:rFonts w:eastAsia="SimSun"/>
              <w:color w:val="000000"/>
              <w:sz w:val="20"/>
              <w:szCs w:val="20"/>
            </w:rPr>
          </w:rPrChange>
        </w:rPr>
        <w:t>w</w:t>
      </w:r>
      <w:r w:rsidR="00692A08" w:rsidRPr="002B6EEC">
        <w:rPr>
          <w:rFonts w:eastAsia="SimSun"/>
          <w:color w:val="000000"/>
          <w:sz w:val="22"/>
          <w:szCs w:val="22"/>
          <w:rPrChange w:id="12952" w:author="Chen Liao" w:date="2021-03-29T18:57:00Z">
            <w:rPr>
              <w:rFonts w:eastAsia="SimSun"/>
              <w:color w:val="000000"/>
              <w:sz w:val="20"/>
              <w:szCs w:val="20"/>
            </w:rPr>
          </w:rPrChange>
        </w:rPr>
        <w:t>ere</w:t>
      </w:r>
      <w:r w:rsidR="000A4894" w:rsidRPr="002B6EEC">
        <w:rPr>
          <w:rFonts w:eastAsia="SimSun"/>
          <w:color w:val="000000"/>
          <w:sz w:val="22"/>
          <w:szCs w:val="22"/>
          <w:rPrChange w:id="12953" w:author="Chen Liao" w:date="2021-03-29T18:57:00Z">
            <w:rPr>
              <w:rFonts w:eastAsia="SimSun"/>
              <w:color w:val="000000"/>
              <w:sz w:val="20"/>
              <w:szCs w:val="20"/>
            </w:rPr>
          </w:rPrChange>
        </w:rPr>
        <w:t xml:space="preserve"> </w:t>
      </w:r>
      <w:r w:rsidR="00692A08" w:rsidRPr="002B6EEC">
        <w:rPr>
          <w:rFonts w:eastAsia="SimSun"/>
          <w:color w:val="000000"/>
          <w:sz w:val="22"/>
          <w:szCs w:val="22"/>
          <w:rPrChange w:id="12954" w:author="Chen Liao" w:date="2021-03-29T18:57:00Z">
            <w:rPr>
              <w:rFonts w:eastAsia="SimSun"/>
              <w:color w:val="000000"/>
              <w:sz w:val="20"/>
              <w:szCs w:val="20"/>
            </w:rPr>
          </w:rPrChange>
        </w:rPr>
        <w:t>performed</w:t>
      </w:r>
      <w:r w:rsidR="000A4894" w:rsidRPr="002B6EEC">
        <w:rPr>
          <w:rFonts w:eastAsia="SimSun"/>
          <w:color w:val="000000"/>
          <w:sz w:val="22"/>
          <w:szCs w:val="22"/>
          <w:rPrChange w:id="12955" w:author="Chen Liao" w:date="2021-03-29T18:57:00Z">
            <w:rPr>
              <w:rFonts w:eastAsia="SimSun"/>
              <w:color w:val="000000"/>
              <w:sz w:val="20"/>
              <w:szCs w:val="20"/>
            </w:rPr>
          </w:rPrChange>
        </w:rPr>
        <w:t xml:space="preserve"> </w:t>
      </w:r>
      <w:r w:rsidR="004541CE" w:rsidRPr="002B6EEC">
        <w:rPr>
          <w:rFonts w:eastAsia="SimSun"/>
          <w:color w:val="000000"/>
          <w:sz w:val="22"/>
          <w:szCs w:val="22"/>
          <w:rPrChange w:id="12956" w:author="Chen Liao" w:date="2021-03-29T18:57:00Z">
            <w:rPr>
              <w:rFonts w:eastAsia="SimSun"/>
              <w:color w:val="000000"/>
              <w:sz w:val="20"/>
              <w:szCs w:val="20"/>
            </w:rPr>
          </w:rPrChange>
        </w:rPr>
        <w:t xml:space="preserve">using </w:t>
      </w:r>
      <w:r w:rsidRPr="002B6EEC">
        <w:rPr>
          <w:rFonts w:eastAsia="SimSun"/>
          <w:color w:val="000000"/>
          <w:sz w:val="22"/>
          <w:szCs w:val="22"/>
          <w:rPrChange w:id="12957" w:author="Chen Liao" w:date="2021-03-29T18:57:00Z">
            <w:rPr>
              <w:rFonts w:eastAsia="SimSun"/>
              <w:color w:val="000000"/>
              <w:sz w:val="20"/>
              <w:szCs w:val="20"/>
            </w:rPr>
          </w:rPrChange>
        </w:rPr>
        <w:t>baseline absolute</w:t>
      </w:r>
      <w:r w:rsidR="00834885" w:rsidRPr="002B6EEC">
        <w:rPr>
          <w:rFonts w:eastAsia="SimSun"/>
          <w:color w:val="000000"/>
          <w:sz w:val="22"/>
          <w:szCs w:val="22"/>
          <w:rPrChange w:id="12958" w:author="Chen Liao" w:date="2021-03-29T18:57:00Z">
            <w:rPr>
              <w:rFonts w:eastAsia="SimSun"/>
              <w:color w:val="000000"/>
              <w:sz w:val="20"/>
              <w:szCs w:val="20"/>
            </w:rPr>
          </w:rPrChange>
        </w:rPr>
        <w:t xml:space="preserve"> (B) or relative (C)</w:t>
      </w:r>
      <w:r w:rsidRPr="002B6EEC">
        <w:rPr>
          <w:rFonts w:eastAsia="SimSun"/>
          <w:color w:val="000000"/>
          <w:sz w:val="22"/>
          <w:szCs w:val="22"/>
          <w:rPrChange w:id="12959" w:author="Chen Liao" w:date="2021-03-29T18:57:00Z">
            <w:rPr>
              <w:rFonts w:eastAsia="SimSun"/>
              <w:color w:val="000000"/>
              <w:sz w:val="20"/>
              <w:szCs w:val="20"/>
            </w:rPr>
          </w:rPrChange>
        </w:rPr>
        <w:t xml:space="preserve"> abundance</w:t>
      </w:r>
      <w:r w:rsidR="00E27F64" w:rsidRPr="002B6EEC">
        <w:rPr>
          <w:rFonts w:eastAsia="SimSun"/>
          <w:color w:val="000000"/>
          <w:sz w:val="22"/>
          <w:szCs w:val="22"/>
          <w:rPrChange w:id="12960" w:author="Chen Liao" w:date="2021-03-29T18:57:00Z">
            <w:rPr>
              <w:rFonts w:eastAsia="SimSun"/>
              <w:color w:val="000000"/>
              <w:sz w:val="20"/>
              <w:szCs w:val="20"/>
            </w:rPr>
          </w:rPrChange>
        </w:rPr>
        <w:t>s</w:t>
      </w:r>
      <w:r w:rsidRPr="002B6EEC">
        <w:rPr>
          <w:rFonts w:eastAsia="SimSun"/>
          <w:color w:val="000000"/>
          <w:sz w:val="22"/>
          <w:szCs w:val="22"/>
          <w:rPrChange w:id="12961" w:author="Chen Liao" w:date="2021-03-29T18:57:00Z">
            <w:rPr>
              <w:rFonts w:eastAsia="SimSun"/>
              <w:color w:val="000000"/>
              <w:sz w:val="20"/>
              <w:szCs w:val="20"/>
            </w:rPr>
          </w:rPrChange>
        </w:rPr>
        <w:t xml:space="preserve"> </w:t>
      </w:r>
      <w:r w:rsidR="000A4894" w:rsidRPr="002B6EEC">
        <w:rPr>
          <w:rFonts w:eastAsia="SimSun"/>
          <w:color w:val="000000"/>
          <w:sz w:val="22"/>
          <w:szCs w:val="22"/>
          <w:rPrChange w:id="12962" w:author="Chen Liao" w:date="2021-03-29T18:57:00Z">
            <w:rPr>
              <w:rFonts w:eastAsia="SimSun"/>
              <w:color w:val="000000"/>
              <w:sz w:val="20"/>
              <w:szCs w:val="20"/>
            </w:rPr>
          </w:rPrChange>
        </w:rPr>
        <w:t xml:space="preserve">for </w:t>
      </w:r>
      <w:r w:rsidR="004541CE" w:rsidRPr="002B6EEC">
        <w:rPr>
          <w:rFonts w:eastAsia="SimSun"/>
          <w:color w:val="000000"/>
          <w:sz w:val="22"/>
          <w:szCs w:val="22"/>
          <w:rPrChange w:id="12963" w:author="Chen Liao" w:date="2021-03-29T18:57:00Z">
            <w:rPr>
              <w:rFonts w:eastAsia="SimSun"/>
              <w:color w:val="000000"/>
              <w:sz w:val="20"/>
              <w:szCs w:val="20"/>
            </w:rPr>
          </w:rPrChange>
        </w:rPr>
        <w:t>species w/ baseline-dependent responses</w:t>
      </w:r>
      <w:r w:rsidR="000A4894" w:rsidRPr="002B6EEC">
        <w:rPr>
          <w:rFonts w:eastAsia="SimSun"/>
          <w:color w:val="000000"/>
          <w:sz w:val="22"/>
          <w:szCs w:val="22"/>
          <w:rPrChange w:id="12964" w:author="Chen Liao" w:date="2021-03-29T18:57:00Z">
            <w:rPr>
              <w:rFonts w:eastAsia="SimSun"/>
              <w:color w:val="000000"/>
              <w:sz w:val="20"/>
              <w:szCs w:val="20"/>
            </w:rPr>
          </w:rPrChange>
        </w:rPr>
        <w:t xml:space="preserve"> </w:t>
      </w:r>
      <w:r w:rsidR="00834885" w:rsidRPr="002B6EEC">
        <w:rPr>
          <w:rFonts w:eastAsia="SimSun"/>
          <w:color w:val="000000"/>
          <w:sz w:val="22"/>
          <w:szCs w:val="22"/>
          <w:rPrChange w:id="12965" w:author="Chen Liao" w:date="2021-03-29T18:57:00Z">
            <w:rPr>
              <w:rFonts w:eastAsia="SimSun"/>
              <w:color w:val="000000"/>
              <w:sz w:val="20"/>
              <w:szCs w:val="20"/>
            </w:rPr>
          </w:rPrChange>
        </w:rPr>
        <w:t xml:space="preserve">and </w:t>
      </w:r>
      <w:r w:rsidR="00E27F64" w:rsidRPr="002B6EEC">
        <w:rPr>
          <w:rFonts w:eastAsia="SimSun"/>
          <w:color w:val="000000"/>
          <w:sz w:val="22"/>
          <w:szCs w:val="22"/>
          <w:rPrChange w:id="12966" w:author="Chen Liao" w:date="2021-03-29T18:57:00Z">
            <w:rPr>
              <w:rFonts w:eastAsia="SimSun"/>
              <w:color w:val="000000"/>
              <w:sz w:val="20"/>
              <w:szCs w:val="20"/>
            </w:rPr>
          </w:rPrChange>
        </w:rPr>
        <w:t xml:space="preserve">total </w:t>
      </w:r>
      <w:r w:rsidR="000A4894" w:rsidRPr="002B6EEC">
        <w:rPr>
          <w:rFonts w:eastAsia="SimSun"/>
          <w:color w:val="000000"/>
          <w:sz w:val="22"/>
          <w:szCs w:val="22"/>
          <w:rPrChange w:id="12967" w:author="Chen Liao" w:date="2021-03-29T18:57:00Z">
            <w:rPr>
              <w:rFonts w:eastAsia="SimSun"/>
              <w:color w:val="000000"/>
              <w:sz w:val="20"/>
              <w:szCs w:val="20"/>
            </w:rPr>
          </w:rPrChange>
        </w:rPr>
        <w:t xml:space="preserve">area under the </w:t>
      </w:r>
      <w:r w:rsidR="00E27F64" w:rsidRPr="002B6EEC">
        <w:rPr>
          <w:rFonts w:eastAsia="SimSun"/>
          <w:color w:val="000000"/>
          <w:sz w:val="22"/>
          <w:szCs w:val="22"/>
          <w:rPrChange w:id="12968" w:author="Chen Liao" w:date="2021-03-29T18:57:00Z">
            <w:rPr>
              <w:rFonts w:eastAsia="SimSun"/>
              <w:color w:val="000000"/>
              <w:sz w:val="20"/>
              <w:szCs w:val="20"/>
            </w:rPr>
          </w:rPrChange>
        </w:rPr>
        <w:t xml:space="preserve">curve of absolute </w:t>
      </w:r>
      <w:r w:rsidR="00A814F9" w:rsidRPr="002B6EEC">
        <w:rPr>
          <w:rFonts w:eastAsia="SimSun"/>
          <w:color w:val="000000"/>
          <w:sz w:val="22"/>
          <w:szCs w:val="22"/>
          <w:rPrChange w:id="12969" w:author="Chen Liao" w:date="2021-03-29T18:57:00Z">
            <w:rPr>
              <w:rFonts w:eastAsia="SimSun"/>
              <w:color w:val="000000"/>
              <w:sz w:val="20"/>
              <w:szCs w:val="20"/>
            </w:rPr>
          </w:rPrChange>
        </w:rPr>
        <w:t>abundances</w:t>
      </w:r>
      <w:r w:rsidR="00E27F64" w:rsidRPr="002B6EEC">
        <w:rPr>
          <w:rFonts w:eastAsia="SimSun"/>
          <w:color w:val="000000"/>
          <w:sz w:val="22"/>
          <w:szCs w:val="22"/>
          <w:rPrChange w:id="12970" w:author="Chen Liao" w:date="2021-03-29T18:57:00Z">
            <w:rPr>
              <w:rFonts w:eastAsia="SimSun"/>
              <w:color w:val="000000"/>
              <w:sz w:val="20"/>
              <w:szCs w:val="20"/>
            </w:rPr>
          </w:rPrChange>
        </w:rPr>
        <w:t xml:space="preserve"> </w:t>
      </w:r>
      <w:r w:rsidR="000A4894" w:rsidRPr="002B6EEC">
        <w:rPr>
          <w:rFonts w:eastAsia="SimSun"/>
          <w:color w:val="000000"/>
          <w:sz w:val="22"/>
          <w:szCs w:val="22"/>
          <w:rPrChange w:id="12971" w:author="Chen Liao" w:date="2021-03-29T18:57:00Z">
            <w:rPr>
              <w:rFonts w:eastAsia="SimSun"/>
              <w:color w:val="000000"/>
              <w:sz w:val="20"/>
              <w:szCs w:val="20"/>
            </w:rPr>
          </w:rPrChange>
        </w:rPr>
        <w:t xml:space="preserve">for </w:t>
      </w:r>
      <w:r w:rsidR="00834885" w:rsidRPr="002B6EEC">
        <w:rPr>
          <w:rFonts w:eastAsia="SimSun"/>
          <w:color w:val="000000"/>
          <w:sz w:val="22"/>
          <w:szCs w:val="22"/>
          <w:rPrChange w:id="12972" w:author="Chen Liao" w:date="2021-03-29T18:57:00Z">
            <w:rPr>
              <w:rFonts w:eastAsia="SimSun"/>
              <w:color w:val="000000"/>
              <w:sz w:val="20"/>
              <w:szCs w:val="20"/>
            </w:rPr>
          </w:rPrChange>
        </w:rPr>
        <w:t>inulin responders</w:t>
      </w:r>
      <w:r w:rsidR="003F78AE" w:rsidRPr="002B6EEC">
        <w:rPr>
          <w:rFonts w:eastAsia="SimSun"/>
          <w:color w:val="000000"/>
          <w:sz w:val="22"/>
          <w:szCs w:val="22"/>
          <w:rPrChange w:id="12973" w:author="Chen Liao" w:date="2021-03-29T18:57:00Z">
            <w:rPr>
              <w:rFonts w:eastAsia="SimSun"/>
              <w:color w:val="000000"/>
              <w:sz w:val="20"/>
              <w:szCs w:val="20"/>
            </w:rPr>
          </w:rPrChange>
        </w:rPr>
        <w:t>.</w:t>
      </w:r>
      <w:r w:rsidR="00AF278F" w:rsidRPr="002B6EEC">
        <w:rPr>
          <w:rFonts w:eastAsia="SimSun"/>
          <w:color w:val="000000"/>
          <w:sz w:val="22"/>
          <w:szCs w:val="22"/>
          <w:rPrChange w:id="12974" w:author="Chen Liao" w:date="2021-03-29T18:57:00Z">
            <w:rPr>
              <w:rFonts w:eastAsia="SimSun"/>
              <w:color w:val="000000"/>
              <w:sz w:val="20"/>
              <w:szCs w:val="20"/>
            </w:rPr>
          </w:rPrChange>
        </w:rPr>
        <w:br w:type="page"/>
      </w:r>
    </w:p>
    <w:p w14:paraId="0CA949F3" w14:textId="6637B36B" w:rsidR="00AF278F" w:rsidRPr="002B6EEC" w:rsidRDefault="00601085">
      <w:pPr>
        <w:jc w:val="both"/>
        <w:rPr>
          <w:rFonts w:eastAsia="SimSun"/>
          <w:b/>
          <w:bCs/>
          <w:color w:val="000000"/>
          <w:sz w:val="22"/>
          <w:szCs w:val="22"/>
          <w:rPrChange w:id="12975" w:author="Chen Liao" w:date="2021-03-29T18:57:00Z">
            <w:rPr>
              <w:rFonts w:eastAsia="SimSun"/>
              <w:b/>
              <w:bCs/>
              <w:color w:val="000000"/>
              <w:sz w:val="20"/>
              <w:szCs w:val="20"/>
            </w:rPr>
          </w:rPrChange>
        </w:rPr>
        <w:pPrChange w:id="12976" w:author="Chen Liao" w:date="2021-03-24T10:44:00Z">
          <w:pPr>
            <w:jc w:val="center"/>
          </w:pPr>
        </w:pPrChange>
      </w:pPr>
      <w:r w:rsidRPr="002B6EEC">
        <w:rPr>
          <w:rFonts w:eastAsia="SimSun"/>
          <w:b/>
          <w:bCs/>
          <w:noProof/>
          <w:color w:val="000000"/>
          <w:sz w:val="22"/>
          <w:szCs w:val="22"/>
          <w:rPrChange w:id="12977" w:author="Chen Liao" w:date="2021-03-29T18:57:00Z">
            <w:rPr>
              <w:rFonts w:eastAsia="SimSun"/>
              <w:b/>
              <w:bCs/>
              <w:noProof/>
              <w:color w:val="000000"/>
              <w:sz w:val="20"/>
              <w:szCs w:val="20"/>
            </w:rPr>
          </w:rPrChange>
        </w:rPr>
        <w:lastRenderedPageBreak/>
        <w:drawing>
          <wp:inline distT="0" distB="0" distL="0" distR="0" wp14:anchorId="76415A6F" wp14:editId="5F48C731">
            <wp:extent cx="5590070" cy="4276165"/>
            <wp:effectExtent l="0" t="0" r="0" b="3810"/>
            <wp:docPr id="31" name="Picture 3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7293" cy="4281690"/>
                    </a:xfrm>
                    <a:prstGeom prst="rect">
                      <a:avLst/>
                    </a:prstGeom>
                  </pic:spPr>
                </pic:pic>
              </a:graphicData>
            </a:graphic>
          </wp:inline>
        </w:drawing>
      </w:r>
    </w:p>
    <w:p w14:paraId="57D4E977" w14:textId="1E0D58A4" w:rsidR="00BF5C46" w:rsidRPr="002B6EEC" w:rsidRDefault="00BF5C46" w:rsidP="00C3619E">
      <w:pPr>
        <w:jc w:val="both"/>
        <w:rPr>
          <w:rFonts w:eastAsia="SimSun"/>
          <w:b/>
          <w:bCs/>
          <w:color w:val="000000"/>
          <w:sz w:val="22"/>
          <w:szCs w:val="22"/>
          <w:rPrChange w:id="12978" w:author="Chen Liao" w:date="2021-03-29T18:57:00Z">
            <w:rPr>
              <w:rFonts w:eastAsia="SimSun"/>
              <w:b/>
              <w:bCs/>
              <w:color w:val="000000"/>
              <w:sz w:val="20"/>
              <w:szCs w:val="20"/>
            </w:rPr>
          </w:rPrChange>
        </w:rPr>
      </w:pPr>
    </w:p>
    <w:p w14:paraId="145C8F56" w14:textId="77777777" w:rsidR="00601085" w:rsidRPr="002B6EEC" w:rsidRDefault="00601085" w:rsidP="00235E3B">
      <w:pPr>
        <w:jc w:val="both"/>
        <w:rPr>
          <w:rFonts w:eastAsia="SimSun"/>
          <w:b/>
          <w:bCs/>
          <w:color w:val="000000"/>
          <w:sz w:val="22"/>
          <w:szCs w:val="22"/>
          <w:rPrChange w:id="12979" w:author="Chen Liao" w:date="2021-03-29T18:57:00Z">
            <w:rPr>
              <w:rFonts w:eastAsia="SimSun"/>
              <w:b/>
              <w:bCs/>
              <w:color w:val="000000"/>
              <w:sz w:val="20"/>
              <w:szCs w:val="20"/>
            </w:rPr>
          </w:rPrChange>
        </w:rPr>
      </w:pPr>
    </w:p>
    <w:p w14:paraId="010E6054" w14:textId="74A7082C" w:rsidR="00601085" w:rsidRPr="002B6EEC" w:rsidRDefault="00BF5C46" w:rsidP="00235E3B">
      <w:pPr>
        <w:jc w:val="both"/>
        <w:rPr>
          <w:rFonts w:eastAsia="SimSun"/>
          <w:color w:val="000000"/>
          <w:sz w:val="22"/>
          <w:szCs w:val="22"/>
          <w:rPrChange w:id="12980" w:author="Chen Liao" w:date="2021-03-29T18:57:00Z">
            <w:rPr>
              <w:rFonts w:eastAsia="SimSun"/>
              <w:color w:val="000000"/>
              <w:sz w:val="20"/>
              <w:szCs w:val="20"/>
            </w:rPr>
          </w:rPrChange>
        </w:rPr>
      </w:pPr>
      <w:r w:rsidRPr="002B6EEC">
        <w:rPr>
          <w:rFonts w:eastAsia="SimSun"/>
          <w:b/>
          <w:bCs/>
          <w:color w:val="000000"/>
          <w:sz w:val="22"/>
          <w:szCs w:val="22"/>
          <w:rPrChange w:id="12981" w:author="Chen Liao" w:date="2021-03-29T18:57:00Z">
            <w:rPr>
              <w:rFonts w:eastAsia="SimSun"/>
              <w:b/>
              <w:bCs/>
              <w:color w:val="000000"/>
              <w:sz w:val="20"/>
              <w:szCs w:val="20"/>
            </w:rPr>
          </w:rPrChange>
        </w:rPr>
        <w:t xml:space="preserve">Figure S14. </w:t>
      </w:r>
      <w:r w:rsidR="00C42D2C" w:rsidRPr="002B6EEC">
        <w:rPr>
          <w:rFonts w:eastAsia="SimSun"/>
          <w:b/>
          <w:bCs/>
          <w:color w:val="000000"/>
          <w:sz w:val="22"/>
          <w:szCs w:val="22"/>
          <w:rPrChange w:id="12982" w:author="Chen Liao" w:date="2021-03-29T18:57:00Z">
            <w:rPr>
              <w:rFonts w:eastAsia="SimSun"/>
              <w:b/>
              <w:bCs/>
              <w:color w:val="000000"/>
              <w:sz w:val="20"/>
              <w:szCs w:val="20"/>
            </w:rPr>
          </w:rPrChange>
        </w:rPr>
        <w:t xml:space="preserve">(Related to Fig. 5) </w:t>
      </w:r>
      <w:r w:rsidR="00012833" w:rsidRPr="002B6EEC">
        <w:rPr>
          <w:rFonts w:eastAsia="SimSun"/>
          <w:b/>
          <w:bCs/>
          <w:color w:val="000000"/>
          <w:sz w:val="22"/>
          <w:szCs w:val="22"/>
          <w:rPrChange w:id="12983" w:author="Chen Liao" w:date="2021-03-29T18:57:00Z">
            <w:rPr>
              <w:rFonts w:eastAsia="SimSun"/>
              <w:b/>
              <w:bCs/>
              <w:color w:val="000000"/>
              <w:sz w:val="20"/>
              <w:szCs w:val="20"/>
            </w:rPr>
          </w:rPrChange>
        </w:rPr>
        <w:t>Poor</w:t>
      </w:r>
      <w:r w:rsidR="00601085" w:rsidRPr="002B6EEC">
        <w:rPr>
          <w:rFonts w:eastAsia="SimSun"/>
          <w:b/>
          <w:bCs/>
          <w:color w:val="000000"/>
          <w:sz w:val="22"/>
          <w:szCs w:val="22"/>
          <w:rPrChange w:id="12984" w:author="Chen Liao" w:date="2021-03-29T18:57:00Z">
            <w:rPr>
              <w:rFonts w:eastAsia="SimSun"/>
              <w:b/>
              <w:bCs/>
              <w:color w:val="000000"/>
              <w:sz w:val="20"/>
              <w:szCs w:val="20"/>
            </w:rPr>
          </w:rPrChange>
        </w:rPr>
        <w:t xml:space="preserve"> </w:t>
      </w:r>
      <w:r w:rsidR="00631B6E" w:rsidRPr="002B6EEC">
        <w:rPr>
          <w:rFonts w:eastAsia="SimSun"/>
          <w:b/>
          <w:bCs/>
          <w:color w:val="000000"/>
          <w:sz w:val="22"/>
          <w:szCs w:val="22"/>
          <w:rPrChange w:id="12985" w:author="Chen Liao" w:date="2021-03-29T18:57:00Z">
            <w:rPr>
              <w:rFonts w:eastAsia="SimSun"/>
              <w:b/>
              <w:bCs/>
              <w:color w:val="000000"/>
              <w:sz w:val="20"/>
              <w:szCs w:val="20"/>
            </w:rPr>
          </w:rPrChange>
        </w:rPr>
        <w:t>performance</w:t>
      </w:r>
      <w:r w:rsidR="00601085" w:rsidRPr="002B6EEC">
        <w:rPr>
          <w:rFonts w:eastAsia="SimSun"/>
          <w:b/>
          <w:bCs/>
          <w:color w:val="000000"/>
          <w:sz w:val="22"/>
          <w:szCs w:val="22"/>
          <w:rPrChange w:id="12986" w:author="Chen Liao" w:date="2021-03-29T18:57:00Z">
            <w:rPr>
              <w:rFonts w:eastAsia="SimSun"/>
              <w:b/>
              <w:bCs/>
              <w:color w:val="000000"/>
              <w:sz w:val="20"/>
              <w:szCs w:val="20"/>
            </w:rPr>
          </w:rPrChange>
        </w:rPr>
        <w:t xml:space="preserve"> of random forest model in predicting short-chain fatty acids (SCFA</w:t>
      </w:r>
      <w:r w:rsidR="00D13166" w:rsidRPr="002B6EEC">
        <w:rPr>
          <w:rFonts w:eastAsia="SimSun"/>
          <w:b/>
          <w:bCs/>
          <w:color w:val="000000"/>
          <w:sz w:val="22"/>
          <w:szCs w:val="22"/>
          <w:rPrChange w:id="12987" w:author="Chen Liao" w:date="2021-03-29T18:57:00Z">
            <w:rPr>
              <w:rFonts w:eastAsia="SimSun"/>
              <w:b/>
              <w:bCs/>
              <w:color w:val="000000"/>
              <w:sz w:val="20"/>
              <w:szCs w:val="20"/>
            </w:rPr>
          </w:rPrChange>
        </w:rPr>
        <w:t>s</w:t>
      </w:r>
      <w:r w:rsidR="00601085" w:rsidRPr="002B6EEC">
        <w:rPr>
          <w:rFonts w:eastAsia="SimSun"/>
          <w:b/>
          <w:bCs/>
          <w:color w:val="000000"/>
          <w:sz w:val="22"/>
          <w:szCs w:val="22"/>
          <w:rPrChange w:id="12988" w:author="Chen Liao" w:date="2021-03-29T18:57:00Z">
            <w:rPr>
              <w:rFonts w:eastAsia="SimSun"/>
              <w:b/>
              <w:bCs/>
              <w:color w:val="000000"/>
              <w:sz w:val="20"/>
              <w:szCs w:val="20"/>
            </w:rPr>
          </w:rPrChange>
        </w:rPr>
        <w:t>)</w:t>
      </w:r>
      <w:r w:rsidR="00D13166" w:rsidRPr="002B6EEC">
        <w:rPr>
          <w:rFonts w:eastAsia="SimSun"/>
          <w:b/>
          <w:bCs/>
          <w:color w:val="000000"/>
          <w:sz w:val="22"/>
          <w:szCs w:val="22"/>
          <w:rPrChange w:id="12989" w:author="Chen Liao" w:date="2021-03-29T18:57:00Z">
            <w:rPr>
              <w:rFonts w:eastAsia="SimSun"/>
              <w:b/>
              <w:bCs/>
              <w:color w:val="000000"/>
              <w:sz w:val="20"/>
              <w:szCs w:val="20"/>
            </w:rPr>
          </w:rPrChange>
        </w:rPr>
        <w:t xml:space="preserve"> concentration</w:t>
      </w:r>
      <w:r w:rsidR="00601085" w:rsidRPr="002B6EEC">
        <w:rPr>
          <w:rFonts w:eastAsia="SimSun"/>
          <w:b/>
          <w:bCs/>
          <w:color w:val="000000"/>
          <w:sz w:val="22"/>
          <w:szCs w:val="22"/>
          <w:rPrChange w:id="12990" w:author="Chen Liao" w:date="2021-03-29T18:57:00Z">
            <w:rPr>
              <w:rFonts w:eastAsia="SimSun"/>
              <w:b/>
              <w:bCs/>
              <w:color w:val="000000"/>
              <w:sz w:val="20"/>
              <w:szCs w:val="20"/>
            </w:rPr>
          </w:rPrChange>
        </w:rPr>
        <w:t xml:space="preserve"> </w:t>
      </w:r>
      <w:r w:rsidR="008C1571" w:rsidRPr="002B6EEC">
        <w:rPr>
          <w:rFonts w:eastAsia="SimSun"/>
          <w:b/>
          <w:bCs/>
          <w:color w:val="000000"/>
          <w:sz w:val="22"/>
          <w:szCs w:val="22"/>
          <w:rPrChange w:id="12991" w:author="Chen Liao" w:date="2021-03-29T18:57:00Z">
            <w:rPr>
              <w:rFonts w:eastAsia="SimSun"/>
              <w:b/>
              <w:bCs/>
              <w:color w:val="000000"/>
              <w:sz w:val="20"/>
              <w:szCs w:val="20"/>
            </w:rPr>
          </w:rPrChange>
        </w:rPr>
        <w:t xml:space="preserve">(see Fig. 5B of the main text for results) </w:t>
      </w:r>
      <w:r w:rsidR="00601085" w:rsidRPr="002B6EEC">
        <w:rPr>
          <w:rFonts w:eastAsia="SimSun"/>
          <w:b/>
          <w:bCs/>
          <w:color w:val="000000"/>
          <w:sz w:val="22"/>
          <w:szCs w:val="22"/>
          <w:rPrChange w:id="12992" w:author="Chen Liao" w:date="2021-03-29T18:57:00Z">
            <w:rPr>
              <w:rFonts w:eastAsia="SimSun"/>
              <w:b/>
              <w:bCs/>
              <w:color w:val="000000"/>
              <w:sz w:val="20"/>
              <w:szCs w:val="20"/>
            </w:rPr>
          </w:rPrChange>
        </w:rPr>
        <w:t xml:space="preserve">cannot be rescued by using (A) </w:t>
      </w:r>
      <w:r w:rsidR="00063837" w:rsidRPr="002B6EEC">
        <w:rPr>
          <w:rFonts w:eastAsia="SimSun"/>
          <w:b/>
          <w:bCs/>
          <w:color w:val="000000"/>
          <w:sz w:val="22"/>
          <w:szCs w:val="22"/>
          <w:rPrChange w:id="12993" w:author="Chen Liao" w:date="2021-03-29T18:57:00Z">
            <w:rPr>
              <w:rFonts w:eastAsia="SimSun"/>
              <w:b/>
              <w:bCs/>
              <w:color w:val="000000"/>
              <w:sz w:val="20"/>
              <w:szCs w:val="20"/>
            </w:rPr>
          </w:rPrChange>
        </w:rPr>
        <w:t>alternative</w:t>
      </w:r>
      <w:r w:rsidR="00601085" w:rsidRPr="002B6EEC">
        <w:rPr>
          <w:rFonts w:eastAsia="SimSun"/>
          <w:b/>
          <w:bCs/>
          <w:color w:val="000000"/>
          <w:sz w:val="22"/>
          <w:szCs w:val="22"/>
          <w:rPrChange w:id="12994" w:author="Chen Liao" w:date="2021-03-29T18:57:00Z">
            <w:rPr>
              <w:rFonts w:eastAsia="SimSun"/>
              <w:b/>
              <w:bCs/>
              <w:color w:val="000000"/>
              <w:sz w:val="20"/>
              <w:szCs w:val="20"/>
            </w:rPr>
          </w:rPrChange>
        </w:rPr>
        <w:t xml:space="preserve"> predictors, (B) </w:t>
      </w:r>
      <w:r w:rsidR="00063837" w:rsidRPr="002B6EEC">
        <w:rPr>
          <w:rFonts w:eastAsia="SimSun"/>
          <w:b/>
          <w:bCs/>
          <w:color w:val="000000"/>
          <w:sz w:val="22"/>
          <w:szCs w:val="22"/>
          <w:rPrChange w:id="12995" w:author="Chen Liao" w:date="2021-03-29T18:57:00Z">
            <w:rPr>
              <w:rFonts w:eastAsia="SimSun"/>
              <w:b/>
              <w:bCs/>
              <w:color w:val="000000"/>
              <w:sz w:val="20"/>
              <w:szCs w:val="20"/>
            </w:rPr>
          </w:rPrChange>
        </w:rPr>
        <w:t>alternative</w:t>
      </w:r>
      <w:r w:rsidR="00601085" w:rsidRPr="002B6EEC">
        <w:rPr>
          <w:rFonts w:eastAsia="SimSun"/>
          <w:b/>
          <w:bCs/>
          <w:color w:val="000000"/>
          <w:sz w:val="22"/>
          <w:szCs w:val="22"/>
          <w:rPrChange w:id="12996" w:author="Chen Liao" w:date="2021-03-29T18:57:00Z">
            <w:rPr>
              <w:rFonts w:eastAsia="SimSun"/>
              <w:b/>
              <w:bCs/>
              <w:color w:val="000000"/>
              <w:sz w:val="20"/>
              <w:szCs w:val="20"/>
            </w:rPr>
          </w:rPrChange>
        </w:rPr>
        <w:t xml:space="preserve"> regression model</w:t>
      </w:r>
      <w:r w:rsidR="006427E3" w:rsidRPr="002B6EEC">
        <w:rPr>
          <w:rFonts w:eastAsia="SimSun"/>
          <w:b/>
          <w:bCs/>
          <w:color w:val="000000"/>
          <w:sz w:val="22"/>
          <w:szCs w:val="22"/>
          <w:rPrChange w:id="12997" w:author="Chen Liao" w:date="2021-03-29T18:57:00Z">
            <w:rPr>
              <w:rFonts w:eastAsia="SimSun"/>
              <w:b/>
              <w:bCs/>
              <w:color w:val="000000"/>
              <w:sz w:val="20"/>
              <w:szCs w:val="20"/>
            </w:rPr>
          </w:rPrChange>
        </w:rPr>
        <w:t>s</w:t>
      </w:r>
      <w:r w:rsidR="00601085" w:rsidRPr="002B6EEC">
        <w:rPr>
          <w:rFonts w:eastAsia="SimSun"/>
          <w:b/>
          <w:bCs/>
          <w:color w:val="000000"/>
          <w:sz w:val="22"/>
          <w:szCs w:val="22"/>
          <w:rPrChange w:id="12998" w:author="Chen Liao" w:date="2021-03-29T18:57:00Z">
            <w:rPr>
              <w:rFonts w:eastAsia="SimSun"/>
              <w:b/>
              <w:bCs/>
              <w:color w:val="000000"/>
              <w:sz w:val="20"/>
              <w:szCs w:val="20"/>
            </w:rPr>
          </w:rPrChange>
        </w:rPr>
        <w:t>, and (</w:t>
      </w:r>
      <w:proofErr w:type="gramStart"/>
      <w:r w:rsidR="00601085" w:rsidRPr="002B6EEC">
        <w:rPr>
          <w:rFonts w:eastAsia="SimSun"/>
          <w:b/>
          <w:bCs/>
          <w:color w:val="000000"/>
          <w:sz w:val="22"/>
          <w:szCs w:val="22"/>
          <w:rPrChange w:id="12999" w:author="Chen Liao" w:date="2021-03-29T18:57:00Z">
            <w:rPr>
              <w:rFonts w:eastAsia="SimSun"/>
              <w:b/>
              <w:bCs/>
              <w:color w:val="000000"/>
              <w:sz w:val="20"/>
              <w:szCs w:val="20"/>
            </w:rPr>
          </w:rPrChange>
        </w:rPr>
        <w:t>C</w:t>
      </w:r>
      <w:r w:rsidR="006427E3" w:rsidRPr="002B6EEC">
        <w:rPr>
          <w:rFonts w:eastAsia="SimSun"/>
          <w:b/>
          <w:bCs/>
          <w:color w:val="000000"/>
          <w:sz w:val="22"/>
          <w:szCs w:val="22"/>
          <w:rPrChange w:id="13000" w:author="Chen Liao" w:date="2021-03-29T18:57:00Z">
            <w:rPr>
              <w:rFonts w:eastAsia="SimSun"/>
              <w:b/>
              <w:bCs/>
              <w:color w:val="000000"/>
              <w:sz w:val="20"/>
              <w:szCs w:val="20"/>
            </w:rPr>
          </w:rPrChange>
        </w:rPr>
        <w:t>,D</w:t>
      </w:r>
      <w:proofErr w:type="gramEnd"/>
      <w:r w:rsidR="00601085" w:rsidRPr="002B6EEC">
        <w:rPr>
          <w:rFonts w:eastAsia="SimSun"/>
          <w:b/>
          <w:bCs/>
          <w:color w:val="000000"/>
          <w:sz w:val="22"/>
          <w:szCs w:val="22"/>
          <w:rPrChange w:id="13001" w:author="Chen Liao" w:date="2021-03-29T18:57:00Z">
            <w:rPr>
              <w:rFonts w:eastAsia="SimSun"/>
              <w:b/>
              <w:bCs/>
              <w:color w:val="000000"/>
              <w:sz w:val="20"/>
              <w:szCs w:val="20"/>
            </w:rPr>
          </w:rPrChange>
        </w:rPr>
        <w:t xml:space="preserve">) weighting of training </w:t>
      </w:r>
      <w:r w:rsidR="004B1AE7" w:rsidRPr="002B6EEC">
        <w:rPr>
          <w:rFonts w:eastAsia="SimSun"/>
          <w:b/>
          <w:bCs/>
          <w:color w:val="000000"/>
          <w:sz w:val="22"/>
          <w:szCs w:val="22"/>
          <w:rPrChange w:id="13002" w:author="Chen Liao" w:date="2021-03-29T18:57:00Z">
            <w:rPr>
              <w:rFonts w:eastAsia="SimSun"/>
              <w:b/>
              <w:bCs/>
              <w:color w:val="000000"/>
              <w:sz w:val="20"/>
              <w:szCs w:val="20"/>
            </w:rPr>
          </w:rPrChange>
        </w:rPr>
        <w:t>samples</w:t>
      </w:r>
      <w:r w:rsidR="006427E3" w:rsidRPr="002B6EEC">
        <w:rPr>
          <w:rFonts w:eastAsia="SimSun"/>
          <w:b/>
          <w:bCs/>
          <w:color w:val="000000"/>
          <w:sz w:val="22"/>
          <w:szCs w:val="22"/>
          <w:rPrChange w:id="13003" w:author="Chen Liao" w:date="2021-03-29T18:57:00Z">
            <w:rPr>
              <w:rFonts w:eastAsia="SimSun"/>
              <w:b/>
              <w:bCs/>
              <w:color w:val="000000"/>
              <w:sz w:val="20"/>
              <w:szCs w:val="20"/>
            </w:rPr>
          </w:rPrChange>
        </w:rPr>
        <w:t xml:space="preserve">. </w:t>
      </w:r>
      <w:r w:rsidR="00601085" w:rsidRPr="002B6EEC">
        <w:rPr>
          <w:rFonts w:eastAsia="SimSun"/>
          <w:b/>
          <w:bCs/>
          <w:color w:val="000000"/>
          <w:sz w:val="22"/>
          <w:szCs w:val="22"/>
          <w:rPrChange w:id="13004" w:author="Chen Liao" w:date="2021-03-29T18:57:00Z">
            <w:rPr>
              <w:rFonts w:eastAsia="SimSun"/>
              <w:b/>
              <w:bCs/>
              <w:color w:val="000000"/>
              <w:sz w:val="20"/>
              <w:szCs w:val="20"/>
            </w:rPr>
          </w:rPrChange>
        </w:rPr>
        <w:t>A</w:t>
      </w:r>
      <w:r w:rsidR="000E0766" w:rsidRPr="002B6EEC">
        <w:rPr>
          <w:rFonts w:eastAsia="SimSun"/>
          <w:color w:val="000000"/>
          <w:sz w:val="22"/>
          <w:szCs w:val="22"/>
          <w:rPrChange w:id="13005" w:author="Chen Liao" w:date="2021-03-29T18:57:00Z">
            <w:rPr>
              <w:rFonts w:eastAsia="SimSun"/>
              <w:color w:val="000000"/>
              <w:sz w:val="20"/>
              <w:szCs w:val="20"/>
            </w:rPr>
          </w:rPrChange>
        </w:rPr>
        <w:t>.</w:t>
      </w:r>
      <w:r w:rsidR="00601085" w:rsidRPr="002B6EEC">
        <w:rPr>
          <w:rFonts w:eastAsia="SimSun"/>
          <w:color w:val="000000"/>
          <w:sz w:val="22"/>
          <w:szCs w:val="22"/>
          <w:rPrChange w:id="13006" w:author="Chen Liao" w:date="2021-03-29T18:57:00Z">
            <w:rPr>
              <w:rFonts w:eastAsia="SimSun"/>
              <w:color w:val="000000"/>
              <w:sz w:val="20"/>
              <w:szCs w:val="20"/>
            </w:rPr>
          </w:rPrChange>
        </w:rPr>
        <w:t xml:space="preserve"> </w:t>
      </w:r>
      <w:r w:rsidR="00CF6DEA" w:rsidRPr="002B6EEC">
        <w:rPr>
          <w:rFonts w:eastAsia="SimSun"/>
          <w:color w:val="000000"/>
          <w:sz w:val="22"/>
          <w:szCs w:val="22"/>
          <w:rPrChange w:id="13007" w:author="Chen Liao" w:date="2021-03-29T18:57:00Z">
            <w:rPr>
              <w:rFonts w:eastAsia="SimSun"/>
              <w:color w:val="000000"/>
              <w:sz w:val="20"/>
              <w:szCs w:val="20"/>
            </w:rPr>
          </w:rPrChange>
        </w:rPr>
        <w:t>Prediction accuracy using r</w:t>
      </w:r>
      <w:r w:rsidR="000E0766" w:rsidRPr="002B6EEC">
        <w:rPr>
          <w:rFonts w:eastAsia="SimSun"/>
          <w:color w:val="000000"/>
          <w:sz w:val="22"/>
          <w:szCs w:val="22"/>
          <w:rPrChange w:id="13008" w:author="Chen Liao" w:date="2021-03-29T18:57:00Z">
            <w:rPr>
              <w:rFonts w:eastAsia="SimSun"/>
              <w:color w:val="000000"/>
              <w:sz w:val="20"/>
              <w:szCs w:val="20"/>
            </w:rPr>
          </w:rPrChange>
        </w:rPr>
        <w:t xml:space="preserve">andom forest regression model </w:t>
      </w:r>
      <w:r w:rsidR="00CF6DEA" w:rsidRPr="002B6EEC">
        <w:rPr>
          <w:rFonts w:eastAsia="SimSun"/>
          <w:color w:val="000000"/>
          <w:sz w:val="22"/>
          <w:szCs w:val="22"/>
          <w:rPrChange w:id="13009" w:author="Chen Liao" w:date="2021-03-29T18:57:00Z">
            <w:rPr>
              <w:rFonts w:eastAsia="SimSun"/>
              <w:color w:val="000000"/>
              <w:sz w:val="20"/>
              <w:szCs w:val="20"/>
            </w:rPr>
          </w:rPrChange>
        </w:rPr>
        <w:t>and</w:t>
      </w:r>
      <w:r w:rsidR="000E0766" w:rsidRPr="002B6EEC">
        <w:rPr>
          <w:rFonts w:eastAsia="SimSun"/>
          <w:color w:val="000000"/>
          <w:sz w:val="22"/>
          <w:szCs w:val="22"/>
          <w:rPrChange w:id="13010" w:author="Chen Liao" w:date="2021-03-29T18:57:00Z">
            <w:rPr>
              <w:rFonts w:eastAsia="SimSun"/>
              <w:color w:val="000000"/>
              <w:sz w:val="20"/>
              <w:szCs w:val="20"/>
            </w:rPr>
          </w:rPrChange>
        </w:rPr>
        <w:t xml:space="preserve"> taxonomic (ASV, Species, Genus, Family) </w:t>
      </w:r>
      <w:r w:rsidR="00CF6DEA" w:rsidRPr="002B6EEC">
        <w:rPr>
          <w:rFonts w:eastAsia="SimSun"/>
          <w:color w:val="000000"/>
          <w:sz w:val="22"/>
          <w:szCs w:val="22"/>
          <w:rPrChange w:id="13011" w:author="Chen Liao" w:date="2021-03-29T18:57:00Z">
            <w:rPr>
              <w:rFonts w:eastAsia="SimSun"/>
              <w:color w:val="000000"/>
              <w:sz w:val="20"/>
              <w:szCs w:val="20"/>
            </w:rPr>
          </w:rPrChange>
        </w:rPr>
        <w:t>or</w:t>
      </w:r>
      <w:r w:rsidR="000E0766" w:rsidRPr="002B6EEC">
        <w:rPr>
          <w:rFonts w:eastAsia="SimSun"/>
          <w:color w:val="000000"/>
          <w:sz w:val="22"/>
          <w:szCs w:val="22"/>
          <w:rPrChange w:id="13012" w:author="Chen Liao" w:date="2021-03-29T18:57:00Z">
            <w:rPr>
              <w:rFonts w:eastAsia="SimSun"/>
              <w:color w:val="000000"/>
              <w:sz w:val="20"/>
              <w:szCs w:val="20"/>
            </w:rPr>
          </w:rPrChange>
        </w:rPr>
        <w:t xml:space="preserve"> functional (Gene, Pathway, Phenotype) representation of gut microbiota as predictors. T</w:t>
      </w:r>
      <w:r w:rsidR="00601085" w:rsidRPr="002B6EEC">
        <w:rPr>
          <w:rFonts w:eastAsia="SimSun"/>
          <w:color w:val="000000"/>
          <w:sz w:val="22"/>
          <w:szCs w:val="22"/>
          <w:rPrChange w:id="13013" w:author="Chen Liao" w:date="2021-03-29T18:57:00Z">
            <w:rPr>
              <w:rFonts w:eastAsia="SimSun"/>
              <w:color w:val="000000"/>
              <w:sz w:val="20"/>
              <w:szCs w:val="20"/>
            </w:rPr>
          </w:rPrChange>
        </w:rPr>
        <w:t>he abundances of gene</w:t>
      </w:r>
      <w:r w:rsidR="009A0C4E" w:rsidRPr="002B6EEC">
        <w:rPr>
          <w:rFonts w:eastAsia="SimSun"/>
          <w:color w:val="000000"/>
          <w:sz w:val="22"/>
          <w:szCs w:val="22"/>
          <w:rPrChange w:id="13014" w:author="Chen Liao" w:date="2021-03-29T18:57:00Z">
            <w:rPr>
              <w:rFonts w:eastAsia="SimSun"/>
              <w:color w:val="000000"/>
              <w:sz w:val="20"/>
              <w:szCs w:val="20"/>
            </w:rPr>
          </w:rPrChange>
        </w:rPr>
        <w:t>s</w:t>
      </w:r>
      <w:r w:rsidR="00601085" w:rsidRPr="002B6EEC">
        <w:rPr>
          <w:rFonts w:eastAsia="SimSun"/>
          <w:color w:val="000000"/>
          <w:sz w:val="22"/>
          <w:szCs w:val="22"/>
          <w:rPrChange w:id="13015" w:author="Chen Liao" w:date="2021-03-29T18:57:00Z">
            <w:rPr>
              <w:rFonts w:eastAsia="SimSun"/>
              <w:color w:val="000000"/>
              <w:sz w:val="20"/>
              <w:szCs w:val="20"/>
            </w:rPr>
          </w:rPrChange>
        </w:rPr>
        <w:t>, pathway</w:t>
      </w:r>
      <w:r w:rsidR="009A0C4E" w:rsidRPr="002B6EEC">
        <w:rPr>
          <w:rFonts w:eastAsia="SimSun"/>
          <w:color w:val="000000"/>
          <w:sz w:val="22"/>
          <w:szCs w:val="22"/>
          <w:rPrChange w:id="13016" w:author="Chen Liao" w:date="2021-03-29T18:57:00Z">
            <w:rPr>
              <w:rFonts w:eastAsia="SimSun"/>
              <w:color w:val="000000"/>
              <w:sz w:val="20"/>
              <w:szCs w:val="20"/>
            </w:rPr>
          </w:rPrChange>
        </w:rPr>
        <w:t>s</w:t>
      </w:r>
      <w:r w:rsidR="00601085" w:rsidRPr="002B6EEC">
        <w:rPr>
          <w:rFonts w:eastAsia="SimSun"/>
          <w:color w:val="000000"/>
          <w:sz w:val="22"/>
          <w:szCs w:val="22"/>
          <w:rPrChange w:id="13017" w:author="Chen Liao" w:date="2021-03-29T18:57:00Z">
            <w:rPr>
              <w:rFonts w:eastAsia="SimSun"/>
              <w:color w:val="000000"/>
              <w:sz w:val="20"/>
              <w:szCs w:val="20"/>
            </w:rPr>
          </w:rPrChange>
        </w:rPr>
        <w:t xml:space="preserve"> and phenotype</w:t>
      </w:r>
      <w:r w:rsidR="009A0C4E" w:rsidRPr="002B6EEC">
        <w:rPr>
          <w:rFonts w:eastAsia="SimSun"/>
          <w:color w:val="000000"/>
          <w:sz w:val="22"/>
          <w:szCs w:val="22"/>
          <w:rPrChange w:id="13018" w:author="Chen Liao" w:date="2021-03-29T18:57:00Z">
            <w:rPr>
              <w:rFonts w:eastAsia="SimSun"/>
              <w:color w:val="000000"/>
              <w:sz w:val="20"/>
              <w:szCs w:val="20"/>
            </w:rPr>
          </w:rPrChange>
        </w:rPr>
        <w:t>s</w:t>
      </w:r>
      <w:r w:rsidR="00601085" w:rsidRPr="002B6EEC">
        <w:rPr>
          <w:rFonts w:eastAsia="SimSun"/>
          <w:color w:val="000000"/>
          <w:sz w:val="22"/>
          <w:szCs w:val="22"/>
          <w:rPrChange w:id="13019" w:author="Chen Liao" w:date="2021-03-29T18:57:00Z">
            <w:rPr>
              <w:rFonts w:eastAsia="SimSun"/>
              <w:color w:val="000000"/>
              <w:sz w:val="20"/>
              <w:szCs w:val="20"/>
            </w:rPr>
          </w:rPrChange>
        </w:rPr>
        <w:t xml:space="preserve"> were </w:t>
      </w:r>
      <w:r w:rsidR="000E0766" w:rsidRPr="002B6EEC">
        <w:rPr>
          <w:rFonts w:eastAsia="SimSun"/>
          <w:color w:val="000000"/>
          <w:sz w:val="22"/>
          <w:szCs w:val="22"/>
          <w:rPrChange w:id="13020" w:author="Chen Liao" w:date="2021-03-29T18:57:00Z">
            <w:rPr>
              <w:rFonts w:eastAsia="SimSun"/>
              <w:color w:val="000000"/>
              <w:sz w:val="20"/>
              <w:szCs w:val="20"/>
            </w:rPr>
          </w:rPrChange>
        </w:rPr>
        <w:t>predicted</w:t>
      </w:r>
      <w:r w:rsidR="00601085" w:rsidRPr="002B6EEC">
        <w:rPr>
          <w:rFonts w:eastAsia="SimSun"/>
          <w:color w:val="000000"/>
          <w:sz w:val="22"/>
          <w:szCs w:val="22"/>
          <w:rPrChange w:id="13021" w:author="Chen Liao" w:date="2021-03-29T18:57:00Z">
            <w:rPr>
              <w:rFonts w:eastAsia="SimSun"/>
              <w:color w:val="000000"/>
              <w:sz w:val="20"/>
              <w:szCs w:val="20"/>
            </w:rPr>
          </w:rPrChange>
        </w:rPr>
        <w:t xml:space="preserve"> using </w:t>
      </w:r>
      <w:r w:rsidR="000E0766" w:rsidRPr="002B6EEC">
        <w:rPr>
          <w:rFonts w:eastAsia="SimSun"/>
          <w:color w:val="000000"/>
          <w:sz w:val="22"/>
          <w:szCs w:val="22"/>
          <w:rPrChange w:id="13022" w:author="Chen Liao" w:date="2021-03-29T18:57:00Z">
            <w:rPr>
              <w:rFonts w:eastAsia="SimSun"/>
              <w:color w:val="000000"/>
              <w:sz w:val="20"/>
              <w:szCs w:val="20"/>
            </w:rPr>
          </w:rPrChange>
        </w:rPr>
        <w:t>P</w:t>
      </w:r>
      <w:r w:rsidR="00A41B30" w:rsidRPr="002B6EEC">
        <w:rPr>
          <w:rFonts w:eastAsia="SimSun"/>
          <w:color w:val="000000"/>
          <w:sz w:val="22"/>
          <w:szCs w:val="22"/>
          <w:rPrChange w:id="13023" w:author="Chen Liao" w:date="2021-03-29T18:57:00Z">
            <w:rPr>
              <w:rFonts w:eastAsia="SimSun"/>
              <w:color w:val="000000"/>
              <w:sz w:val="20"/>
              <w:szCs w:val="20"/>
            </w:rPr>
          </w:rPrChange>
        </w:rPr>
        <w:t>ICRUSt2.</w:t>
      </w:r>
      <w:r w:rsidR="00FD589D" w:rsidRPr="002B6EEC">
        <w:rPr>
          <w:rFonts w:eastAsia="SimSun"/>
          <w:color w:val="000000"/>
          <w:sz w:val="22"/>
          <w:szCs w:val="22"/>
          <w:rPrChange w:id="13024" w:author="Chen Liao" w:date="2021-03-29T18:57:00Z">
            <w:rPr>
              <w:rFonts w:eastAsia="SimSun"/>
              <w:color w:val="000000"/>
              <w:sz w:val="20"/>
              <w:szCs w:val="20"/>
            </w:rPr>
          </w:rPrChange>
        </w:rPr>
        <w:t xml:space="preserve"> </w:t>
      </w:r>
      <w:r w:rsidR="00FD589D" w:rsidRPr="002B6EEC">
        <w:rPr>
          <w:rFonts w:eastAsia="SimSun"/>
          <w:b/>
          <w:bCs/>
          <w:color w:val="000000"/>
          <w:sz w:val="22"/>
          <w:szCs w:val="22"/>
          <w:rPrChange w:id="13025" w:author="Chen Liao" w:date="2021-03-29T18:57:00Z">
            <w:rPr>
              <w:rFonts w:eastAsia="SimSun"/>
              <w:b/>
              <w:bCs/>
              <w:color w:val="000000"/>
              <w:sz w:val="20"/>
              <w:szCs w:val="20"/>
            </w:rPr>
          </w:rPrChange>
        </w:rPr>
        <w:t>B</w:t>
      </w:r>
      <w:r w:rsidR="00FD589D" w:rsidRPr="002B6EEC">
        <w:rPr>
          <w:rFonts w:eastAsia="SimSun"/>
          <w:color w:val="000000"/>
          <w:sz w:val="22"/>
          <w:szCs w:val="22"/>
          <w:rPrChange w:id="13026" w:author="Chen Liao" w:date="2021-03-29T18:57:00Z">
            <w:rPr>
              <w:rFonts w:eastAsia="SimSun"/>
              <w:color w:val="000000"/>
              <w:sz w:val="20"/>
              <w:szCs w:val="20"/>
            </w:rPr>
          </w:rPrChange>
        </w:rPr>
        <w:t xml:space="preserve">. Prediction accuracy using </w:t>
      </w:r>
      <w:proofErr w:type="spellStart"/>
      <w:r w:rsidR="00FD589D" w:rsidRPr="002B6EEC">
        <w:rPr>
          <w:rFonts w:eastAsia="SimSun"/>
          <w:color w:val="000000"/>
          <w:sz w:val="22"/>
          <w:szCs w:val="22"/>
          <w:rPrChange w:id="13027" w:author="Chen Liao" w:date="2021-03-29T18:57:00Z">
            <w:rPr>
              <w:rFonts w:eastAsia="SimSun"/>
              <w:color w:val="000000"/>
              <w:sz w:val="20"/>
              <w:szCs w:val="20"/>
            </w:rPr>
          </w:rPrChange>
        </w:rPr>
        <w:t>MelonnPan</w:t>
      </w:r>
      <w:proofErr w:type="spellEnd"/>
      <w:r w:rsidR="00FD589D" w:rsidRPr="002B6EEC">
        <w:rPr>
          <w:rFonts w:eastAsia="SimSun"/>
          <w:color w:val="000000"/>
          <w:sz w:val="22"/>
          <w:szCs w:val="22"/>
          <w:rPrChange w:id="13028" w:author="Chen Liao" w:date="2021-03-29T18:57:00Z">
            <w:rPr>
              <w:rFonts w:eastAsia="SimSun"/>
              <w:color w:val="000000"/>
              <w:sz w:val="20"/>
              <w:szCs w:val="20"/>
            </w:rPr>
          </w:rPrChange>
        </w:rPr>
        <w:t xml:space="preserve"> and the same predictors </w:t>
      </w:r>
      <w:r w:rsidR="002C6ECF" w:rsidRPr="002B6EEC">
        <w:rPr>
          <w:rFonts w:eastAsia="SimSun"/>
          <w:color w:val="000000"/>
          <w:sz w:val="22"/>
          <w:szCs w:val="22"/>
          <w:rPrChange w:id="13029" w:author="Chen Liao" w:date="2021-03-29T18:57:00Z">
            <w:rPr>
              <w:rFonts w:eastAsia="SimSun"/>
              <w:color w:val="000000"/>
              <w:sz w:val="20"/>
              <w:szCs w:val="20"/>
            </w:rPr>
          </w:rPrChange>
        </w:rPr>
        <w:t xml:space="preserve">as </w:t>
      </w:r>
      <w:r w:rsidR="00887C2E" w:rsidRPr="002B6EEC">
        <w:rPr>
          <w:rFonts w:eastAsia="SimSun"/>
          <w:color w:val="000000"/>
          <w:sz w:val="22"/>
          <w:szCs w:val="22"/>
          <w:rPrChange w:id="13030" w:author="Chen Liao" w:date="2021-03-29T18:57:00Z">
            <w:rPr>
              <w:rFonts w:eastAsia="SimSun"/>
              <w:color w:val="000000"/>
              <w:sz w:val="20"/>
              <w:szCs w:val="20"/>
            </w:rPr>
          </w:rPrChange>
        </w:rPr>
        <w:t xml:space="preserve">used </w:t>
      </w:r>
      <w:r w:rsidR="00FD589D" w:rsidRPr="002B6EEC">
        <w:rPr>
          <w:rFonts w:eastAsia="SimSun"/>
          <w:color w:val="000000"/>
          <w:sz w:val="22"/>
          <w:szCs w:val="22"/>
          <w:rPrChange w:id="13031" w:author="Chen Liao" w:date="2021-03-29T18:57:00Z">
            <w:rPr>
              <w:rFonts w:eastAsia="SimSun"/>
              <w:color w:val="000000"/>
              <w:sz w:val="20"/>
              <w:szCs w:val="20"/>
            </w:rPr>
          </w:rPrChange>
        </w:rPr>
        <w:t xml:space="preserve">in </w:t>
      </w:r>
      <w:r w:rsidR="002C6ECF" w:rsidRPr="002B6EEC">
        <w:rPr>
          <w:rFonts w:eastAsia="SimSun"/>
          <w:color w:val="000000"/>
          <w:sz w:val="22"/>
          <w:szCs w:val="22"/>
          <w:rPrChange w:id="13032" w:author="Chen Liao" w:date="2021-03-29T18:57:00Z">
            <w:rPr>
              <w:rFonts w:eastAsia="SimSun"/>
              <w:color w:val="000000"/>
              <w:sz w:val="20"/>
              <w:szCs w:val="20"/>
            </w:rPr>
          </w:rPrChange>
        </w:rPr>
        <w:t>panel A</w:t>
      </w:r>
      <w:r w:rsidR="00FD589D" w:rsidRPr="002B6EEC">
        <w:rPr>
          <w:rFonts w:eastAsia="SimSun"/>
          <w:color w:val="000000"/>
          <w:sz w:val="22"/>
          <w:szCs w:val="22"/>
          <w:rPrChange w:id="13033" w:author="Chen Liao" w:date="2021-03-29T18:57:00Z">
            <w:rPr>
              <w:rFonts w:eastAsia="SimSun"/>
              <w:color w:val="000000"/>
              <w:sz w:val="20"/>
              <w:szCs w:val="20"/>
            </w:rPr>
          </w:rPrChange>
        </w:rPr>
        <w:t>.</w:t>
      </w:r>
      <w:r w:rsidR="002C6ECF" w:rsidRPr="002B6EEC">
        <w:rPr>
          <w:rFonts w:eastAsia="SimSun"/>
          <w:color w:val="000000"/>
          <w:sz w:val="22"/>
          <w:szCs w:val="22"/>
          <w:rPrChange w:id="13034" w:author="Chen Liao" w:date="2021-03-29T18:57:00Z">
            <w:rPr>
              <w:rFonts w:eastAsia="SimSun"/>
              <w:color w:val="000000"/>
              <w:sz w:val="20"/>
              <w:szCs w:val="20"/>
            </w:rPr>
          </w:rPrChange>
        </w:rPr>
        <w:t xml:space="preserve"> </w:t>
      </w:r>
      <w:r w:rsidR="002C6ECF" w:rsidRPr="002B6EEC">
        <w:rPr>
          <w:rFonts w:eastAsia="SimSun"/>
          <w:b/>
          <w:bCs/>
          <w:color w:val="000000"/>
          <w:sz w:val="22"/>
          <w:szCs w:val="22"/>
          <w:rPrChange w:id="13035" w:author="Chen Liao" w:date="2021-03-29T18:57:00Z">
            <w:rPr>
              <w:rFonts w:eastAsia="SimSun"/>
              <w:b/>
              <w:bCs/>
              <w:color w:val="000000"/>
              <w:sz w:val="20"/>
              <w:szCs w:val="20"/>
            </w:rPr>
          </w:rPrChange>
        </w:rPr>
        <w:t>C</w:t>
      </w:r>
      <w:r w:rsidR="00541ED0" w:rsidRPr="002B6EEC">
        <w:rPr>
          <w:rFonts w:eastAsia="SimSun"/>
          <w:color w:val="000000"/>
          <w:sz w:val="22"/>
          <w:szCs w:val="22"/>
          <w:rPrChange w:id="13036" w:author="Chen Liao" w:date="2021-03-29T18:57:00Z">
            <w:rPr>
              <w:rFonts w:eastAsia="SimSun"/>
              <w:color w:val="000000"/>
              <w:sz w:val="20"/>
              <w:szCs w:val="20"/>
            </w:rPr>
          </w:rPrChange>
        </w:rPr>
        <w:t>.</w:t>
      </w:r>
      <w:r w:rsidR="002C6ECF" w:rsidRPr="002B6EEC">
        <w:rPr>
          <w:rFonts w:eastAsia="SimSun"/>
          <w:color w:val="000000"/>
          <w:sz w:val="22"/>
          <w:szCs w:val="22"/>
          <w:rPrChange w:id="13037" w:author="Chen Liao" w:date="2021-03-29T18:57:00Z">
            <w:rPr>
              <w:rFonts w:eastAsia="SimSun"/>
              <w:color w:val="000000"/>
              <w:sz w:val="20"/>
              <w:szCs w:val="20"/>
            </w:rPr>
          </w:rPrChange>
        </w:rPr>
        <w:t xml:space="preserve"> </w:t>
      </w:r>
      <w:r w:rsidR="00CF6DEA" w:rsidRPr="002B6EEC">
        <w:rPr>
          <w:rFonts w:eastAsia="SimSun"/>
          <w:color w:val="000000"/>
          <w:sz w:val="22"/>
          <w:szCs w:val="22"/>
          <w:rPrChange w:id="13038" w:author="Chen Liao" w:date="2021-03-29T18:57:00Z">
            <w:rPr>
              <w:rFonts w:eastAsia="SimSun"/>
              <w:color w:val="000000"/>
              <w:sz w:val="20"/>
              <w:szCs w:val="20"/>
            </w:rPr>
          </w:rPrChange>
        </w:rPr>
        <w:t>Sample weights under different data</w:t>
      </w:r>
      <w:r w:rsidR="00F9472B" w:rsidRPr="002B6EEC">
        <w:rPr>
          <w:rFonts w:eastAsia="SimSun"/>
          <w:color w:val="000000"/>
          <w:sz w:val="22"/>
          <w:szCs w:val="22"/>
          <w:rPrChange w:id="13039" w:author="Chen Liao" w:date="2021-03-29T18:57:00Z">
            <w:rPr>
              <w:rFonts w:eastAsia="SimSun"/>
              <w:color w:val="000000"/>
              <w:sz w:val="20"/>
              <w:szCs w:val="20"/>
            </w:rPr>
          </w:rPrChange>
        </w:rPr>
        <w:t>-splitting strategies.</w:t>
      </w:r>
      <w:r w:rsidR="00CF6DEA" w:rsidRPr="002B6EEC">
        <w:rPr>
          <w:rFonts w:eastAsia="SimSun"/>
          <w:color w:val="000000"/>
          <w:sz w:val="22"/>
          <w:szCs w:val="22"/>
          <w:rPrChange w:id="13040" w:author="Chen Liao" w:date="2021-03-29T18:57:00Z">
            <w:rPr>
              <w:rFonts w:eastAsia="SimSun"/>
              <w:color w:val="000000"/>
              <w:sz w:val="20"/>
              <w:szCs w:val="20"/>
            </w:rPr>
          </w:rPrChange>
        </w:rPr>
        <w:t xml:space="preserve"> </w:t>
      </w:r>
      <w:r w:rsidR="001677E4" w:rsidRPr="002B6EEC">
        <w:rPr>
          <w:rFonts w:eastAsia="SimSun"/>
          <w:color w:val="000000"/>
          <w:sz w:val="22"/>
          <w:szCs w:val="22"/>
          <w:rPrChange w:id="13041" w:author="Chen Liao" w:date="2021-03-29T18:57:00Z">
            <w:rPr>
              <w:rFonts w:eastAsia="SimSun"/>
              <w:color w:val="000000"/>
              <w:sz w:val="20"/>
              <w:szCs w:val="20"/>
            </w:rPr>
          </w:rPrChange>
        </w:rPr>
        <w:t>The weights of t</w:t>
      </w:r>
      <w:r w:rsidR="002C6ECF" w:rsidRPr="002B6EEC">
        <w:rPr>
          <w:rFonts w:eastAsia="SimSun"/>
          <w:color w:val="000000"/>
          <w:sz w:val="22"/>
          <w:szCs w:val="22"/>
          <w:rPrChange w:id="13042" w:author="Chen Liao" w:date="2021-03-29T18:57:00Z">
            <w:rPr>
              <w:rFonts w:eastAsia="SimSun"/>
              <w:color w:val="000000"/>
              <w:sz w:val="20"/>
              <w:szCs w:val="20"/>
            </w:rPr>
          </w:rPrChange>
        </w:rPr>
        <w:t xml:space="preserve">raining </w:t>
      </w:r>
      <w:r w:rsidR="00A019D4" w:rsidRPr="002B6EEC">
        <w:rPr>
          <w:rFonts w:eastAsia="SimSun"/>
          <w:color w:val="000000"/>
          <w:sz w:val="22"/>
          <w:szCs w:val="22"/>
          <w:rPrChange w:id="13043" w:author="Chen Liao" w:date="2021-03-29T18:57:00Z">
            <w:rPr>
              <w:rFonts w:eastAsia="SimSun"/>
              <w:color w:val="000000"/>
              <w:sz w:val="20"/>
              <w:szCs w:val="20"/>
            </w:rPr>
          </w:rPrChange>
        </w:rPr>
        <w:t>samples</w:t>
      </w:r>
      <w:r w:rsidR="002C6ECF" w:rsidRPr="002B6EEC">
        <w:rPr>
          <w:rFonts w:eastAsia="SimSun"/>
          <w:color w:val="000000"/>
          <w:sz w:val="22"/>
          <w:szCs w:val="22"/>
          <w:rPrChange w:id="13044" w:author="Chen Liao" w:date="2021-03-29T18:57:00Z">
            <w:rPr>
              <w:rFonts w:eastAsia="SimSun"/>
              <w:color w:val="000000"/>
              <w:sz w:val="20"/>
              <w:szCs w:val="20"/>
            </w:rPr>
          </w:rPrChange>
        </w:rPr>
        <w:t xml:space="preserve"> closer to </w:t>
      </w:r>
      <w:r w:rsidR="00A019D4" w:rsidRPr="002B6EEC">
        <w:rPr>
          <w:rFonts w:eastAsia="SimSun"/>
          <w:color w:val="000000"/>
          <w:sz w:val="22"/>
          <w:szCs w:val="22"/>
          <w:rPrChange w:id="13045" w:author="Chen Liao" w:date="2021-03-29T18:57:00Z">
            <w:rPr>
              <w:rFonts w:eastAsia="SimSun"/>
              <w:color w:val="000000"/>
              <w:sz w:val="20"/>
              <w:szCs w:val="20"/>
            </w:rPr>
          </w:rPrChange>
        </w:rPr>
        <w:t xml:space="preserve">their corresponding test samples </w:t>
      </w:r>
      <w:r w:rsidR="002C6ECF" w:rsidRPr="002B6EEC">
        <w:rPr>
          <w:rFonts w:eastAsia="SimSun"/>
          <w:color w:val="000000"/>
          <w:sz w:val="22"/>
          <w:szCs w:val="22"/>
          <w:rPrChange w:id="13046" w:author="Chen Liao" w:date="2021-03-29T18:57:00Z">
            <w:rPr>
              <w:rFonts w:eastAsia="SimSun"/>
              <w:color w:val="000000"/>
              <w:sz w:val="20"/>
              <w:szCs w:val="20"/>
            </w:rPr>
          </w:rPrChange>
        </w:rPr>
        <w:t xml:space="preserve">were assigned higher </w:t>
      </w:r>
      <w:r w:rsidR="001677E4" w:rsidRPr="002B6EEC">
        <w:rPr>
          <w:rFonts w:eastAsia="SimSun"/>
          <w:color w:val="000000"/>
          <w:sz w:val="22"/>
          <w:szCs w:val="22"/>
          <w:rPrChange w:id="13047" w:author="Chen Liao" w:date="2021-03-29T18:57:00Z">
            <w:rPr>
              <w:rFonts w:eastAsia="SimSun"/>
              <w:color w:val="000000"/>
              <w:sz w:val="20"/>
              <w:szCs w:val="20"/>
            </w:rPr>
          </w:rPrChange>
        </w:rPr>
        <w:t xml:space="preserve">values, as </w:t>
      </w:r>
      <w:r w:rsidR="00A019D4" w:rsidRPr="002B6EEC">
        <w:rPr>
          <w:rFonts w:eastAsia="SimSun"/>
          <w:color w:val="000000"/>
          <w:sz w:val="22"/>
          <w:szCs w:val="22"/>
          <w:rPrChange w:id="13048" w:author="Chen Liao" w:date="2021-03-29T18:57:00Z">
            <w:rPr>
              <w:rFonts w:eastAsia="SimSun"/>
              <w:color w:val="000000"/>
              <w:sz w:val="20"/>
              <w:szCs w:val="20"/>
            </w:rPr>
          </w:rPrChange>
        </w:rPr>
        <w:t xml:space="preserve">indicated </w:t>
      </w:r>
      <w:r w:rsidR="002C6ECF" w:rsidRPr="002B6EEC">
        <w:rPr>
          <w:rFonts w:eastAsia="SimSun"/>
          <w:color w:val="000000"/>
          <w:sz w:val="22"/>
          <w:szCs w:val="22"/>
          <w:rPrChange w:id="13049" w:author="Chen Liao" w:date="2021-03-29T18:57:00Z">
            <w:rPr>
              <w:rFonts w:eastAsia="SimSun"/>
              <w:color w:val="000000"/>
              <w:sz w:val="20"/>
              <w:szCs w:val="20"/>
            </w:rPr>
          </w:rPrChange>
        </w:rPr>
        <w:t>by larger circle sizes</w:t>
      </w:r>
      <w:r w:rsidR="007E7E69" w:rsidRPr="002B6EEC">
        <w:rPr>
          <w:rFonts w:eastAsia="SimSun"/>
          <w:color w:val="000000"/>
          <w:sz w:val="22"/>
          <w:szCs w:val="22"/>
          <w:rPrChange w:id="13050" w:author="Chen Liao" w:date="2021-03-29T18:57:00Z">
            <w:rPr>
              <w:rFonts w:eastAsia="SimSun"/>
              <w:color w:val="000000"/>
              <w:sz w:val="20"/>
              <w:szCs w:val="20"/>
            </w:rPr>
          </w:rPrChange>
        </w:rPr>
        <w:t xml:space="preserve"> in a reduced two-dimensional UMAP (Uniform Manifold Approximation and Projection) space</w:t>
      </w:r>
      <w:r w:rsidR="001236D6" w:rsidRPr="002B6EEC">
        <w:rPr>
          <w:rFonts w:eastAsia="SimSun"/>
          <w:color w:val="000000"/>
          <w:sz w:val="22"/>
          <w:szCs w:val="22"/>
          <w:rPrChange w:id="13051" w:author="Chen Liao" w:date="2021-03-29T18:57:00Z">
            <w:rPr>
              <w:rFonts w:eastAsia="SimSun"/>
              <w:color w:val="000000"/>
              <w:sz w:val="20"/>
              <w:szCs w:val="20"/>
            </w:rPr>
          </w:rPrChange>
        </w:rPr>
        <w:t>.</w:t>
      </w:r>
      <w:r w:rsidR="001236D6" w:rsidRPr="002B6EEC">
        <w:rPr>
          <w:rFonts w:eastAsia="SimSun"/>
          <w:b/>
          <w:bCs/>
          <w:color w:val="000000"/>
          <w:sz w:val="22"/>
          <w:szCs w:val="22"/>
          <w:rPrChange w:id="13052" w:author="Chen Liao" w:date="2021-03-29T18:57:00Z">
            <w:rPr>
              <w:rFonts w:eastAsia="SimSun"/>
              <w:b/>
              <w:bCs/>
              <w:color w:val="000000"/>
              <w:sz w:val="20"/>
              <w:szCs w:val="20"/>
            </w:rPr>
          </w:rPrChange>
        </w:rPr>
        <w:t xml:space="preserve"> </w:t>
      </w:r>
      <w:r w:rsidR="00BF3EFA" w:rsidRPr="002B6EEC">
        <w:rPr>
          <w:rFonts w:eastAsia="SimSun"/>
          <w:color w:val="000000"/>
          <w:sz w:val="22"/>
          <w:szCs w:val="22"/>
          <w:rPrChange w:id="13053" w:author="Chen Liao" w:date="2021-03-29T18:57:00Z">
            <w:rPr>
              <w:rFonts w:eastAsia="SimSun"/>
              <w:color w:val="000000"/>
              <w:sz w:val="20"/>
              <w:szCs w:val="20"/>
            </w:rPr>
          </w:rPrChange>
        </w:rPr>
        <w:t xml:space="preserve">The </w:t>
      </w:r>
      <w:r w:rsidR="00A03634" w:rsidRPr="002B6EEC">
        <w:rPr>
          <w:rFonts w:eastAsia="SimSun"/>
          <w:color w:val="000000"/>
          <w:sz w:val="22"/>
          <w:szCs w:val="22"/>
          <w:rPrChange w:id="13054" w:author="Chen Liao" w:date="2021-03-29T18:57:00Z">
            <w:rPr>
              <w:rFonts w:eastAsia="SimSun"/>
              <w:color w:val="000000"/>
              <w:sz w:val="20"/>
              <w:szCs w:val="20"/>
            </w:rPr>
          </w:rPrChange>
        </w:rPr>
        <w:t>sample weight</w:t>
      </w:r>
      <w:r w:rsidR="009A0C4E" w:rsidRPr="002B6EEC">
        <w:rPr>
          <w:rFonts w:eastAsia="SimSun"/>
          <w:color w:val="000000"/>
          <w:sz w:val="22"/>
          <w:szCs w:val="22"/>
          <w:rPrChange w:id="13055" w:author="Chen Liao" w:date="2021-03-29T18:57:00Z">
            <w:rPr>
              <w:rFonts w:eastAsia="SimSun"/>
              <w:color w:val="000000"/>
              <w:sz w:val="20"/>
              <w:szCs w:val="20"/>
            </w:rPr>
          </w:rPrChange>
        </w:rPr>
        <w:t xml:space="preserve"> </w:t>
      </w:r>
      <w:r w:rsidR="00482DC5" w:rsidRPr="002B6EEC">
        <w:rPr>
          <w:rFonts w:eastAsia="SimSun"/>
          <w:color w:val="000000"/>
          <w:sz w:val="22"/>
          <w:szCs w:val="22"/>
          <w:rPrChange w:id="13056" w:author="Chen Liao" w:date="2021-03-29T18:57:00Z">
            <w:rPr>
              <w:rFonts w:eastAsia="SimSun"/>
              <w:color w:val="000000"/>
              <w:sz w:val="20"/>
              <w:szCs w:val="20"/>
            </w:rPr>
          </w:rPrChange>
        </w:rPr>
        <w:t>was</w:t>
      </w:r>
      <w:r w:rsidR="00BF3EFA" w:rsidRPr="002B6EEC">
        <w:rPr>
          <w:rFonts w:eastAsia="SimSun"/>
          <w:color w:val="000000"/>
          <w:sz w:val="22"/>
          <w:szCs w:val="22"/>
          <w:rPrChange w:id="13057" w:author="Chen Liao" w:date="2021-03-29T18:57:00Z">
            <w:rPr>
              <w:rFonts w:eastAsia="SimSun"/>
              <w:color w:val="000000"/>
              <w:sz w:val="20"/>
              <w:szCs w:val="20"/>
            </w:rPr>
          </w:rPrChange>
        </w:rPr>
        <w:t xml:space="preserve"> </w:t>
      </w:r>
      <w:r w:rsidR="00CA3E3A" w:rsidRPr="002B6EEC">
        <w:rPr>
          <w:rFonts w:eastAsia="SimSun"/>
          <w:color w:val="000000"/>
          <w:sz w:val="22"/>
          <w:szCs w:val="22"/>
          <w:rPrChange w:id="13058" w:author="Chen Liao" w:date="2021-03-29T18:57:00Z">
            <w:rPr>
              <w:rFonts w:eastAsia="SimSun"/>
              <w:color w:val="000000"/>
              <w:sz w:val="20"/>
              <w:szCs w:val="20"/>
            </w:rPr>
          </w:rPrChange>
        </w:rPr>
        <w:t xml:space="preserve">calculated </w:t>
      </w:r>
      <w:r w:rsidR="00BF3EFA" w:rsidRPr="002B6EEC">
        <w:rPr>
          <w:rFonts w:eastAsia="SimSun"/>
          <w:color w:val="000000"/>
          <w:sz w:val="22"/>
          <w:szCs w:val="22"/>
          <w:rPrChange w:id="13059" w:author="Chen Liao" w:date="2021-03-29T18:57:00Z">
            <w:rPr>
              <w:rFonts w:eastAsia="SimSun"/>
              <w:color w:val="000000"/>
              <w:sz w:val="20"/>
              <w:szCs w:val="20"/>
            </w:rPr>
          </w:rPrChange>
        </w:rPr>
        <w:t>as 1/</w:t>
      </w:r>
      <w:r w:rsidR="00CA3E3A" w:rsidRPr="002B6EEC">
        <w:rPr>
          <w:rFonts w:eastAsia="SimSun"/>
          <w:color w:val="000000"/>
          <w:sz w:val="22"/>
          <w:szCs w:val="22"/>
          <w:rPrChange w:id="13060" w:author="Chen Liao" w:date="2021-03-29T18:57:00Z">
            <w:rPr>
              <w:rFonts w:eastAsia="SimSun"/>
              <w:color w:val="000000"/>
              <w:sz w:val="20"/>
              <w:szCs w:val="20"/>
            </w:rPr>
          </w:rPrChange>
        </w:rPr>
        <w:t>P</w:t>
      </w:r>
      <w:r w:rsidR="00BF3EFA" w:rsidRPr="002B6EEC">
        <w:rPr>
          <w:rFonts w:eastAsia="SimSun"/>
          <w:color w:val="000000"/>
          <w:sz w:val="22"/>
          <w:szCs w:val="22"/>
          <w:vertAlign w:val="subscript"/>
          <w:rPrChange w:id="13061" w:author="Chen Liao" w:date="2021-03-29T18:57:00Z">
            <w:rPr>
              <w:rFonts w:eastAsia="SimSun"/>
              <w:color w:val="000000"/>
              <w:sz w:val="20"/>
              <w:szCs w:val="20"/>
              <w:vertAlign w:val="subscript"/>
            </w:rPr>
          </w:rPrChange>
        </w:rPr>
        <w:t>i</w:t>
      </w:r>
      <w:r w:rsidR="00BF3EFA" w:rsidRPr="002B6EEC">
        <w:rPr>
          <w:rFonts w:eastAsia="SimSun"/>
          <w:color w:val="000000"/>
          <w:sz w:val="22"/>
          <w:szCs w:val="22"/>
          <w:rPrChange w:id="13062" w:author="Chen Liao" w:date="2021-03-29T18:57:00Z">
            <w:rPr>
              <w:rFonts w:eastAsia="SimSun"/>
              <w:color w:val="000000"/>
              <w:sz w:val="20"/>
              <w:szCs w:val="20"/>
            </w:rPr>
          </w:rPrChange>
        </w:rPr>
        <w:t xml:space="preserve">-1, where </w:t>
      </w:r>
      <w:r w:rsidR="00CA3E3A" w:rsidRPr="002B6EEC">
        <w:rPr>
          <w:rFonts w:eastAsia="SimSun"/>
          <w:color w:val="000000"/>
          <w:sz w:val="22"/>
          <w:szCs w:val="22"/>
          <w:rPrChange w:id="13063" w:author="Chen Liao" w:date="2021-03-29T18:57:00Z">
            <w:rPr>
              <w:rFonts w:eastAsia="SimSun"/>
              <w:color w:val="000000"/>
              <w:sz w:val="20"/>
              <w:szCs w:val="20"/>
            </w:rPr>
          </w:rPrChange>
        </w:rPr>
        <w:t>P</w:t>
      </w:r>
      <w:r w:rsidR="00CA3E3A" w:rsidRPr="002B6EEC">
        <w:rPr>
          <w:rFonts w:eastAsia="SimSun"/>
          <w:color w:val="000000"/>
          <w:sz w:val="22"/>
          <w:szCs w:val="22"/>
          <w:vertAlign w:val="subscript"/>
          <w:rPrChange w:id="13064" w:author="Chen Liao" w:date="2021-03-29T18:57:00Z">
            <w:rPr>
              <w:rFonts w:eastAsia="SimSun"/>
              <w:color w:val="000000"/>
              <w:sz w:val="20"/>
              <w:szCs w:val="20"/>
              <w:vertAlign w:val="subscript"/>
            </w:rPr>
          </w:rPrChange>
        </w:rPr>
        <w:t>i</w:t>
      </w:r>
      <w:r w:rsidR="00CA3E3A" w:rsidRPr="002B6EEC">
        <w:rPr>
          <w:rFonts w:eastAsia="SimSun"/>
          <w:color w:val="000000"/>
          <w:sz w:val="22"/>
          <w:szCs w:val="22"/>
          <w:rPrChange w:id="13065" w:author="Chen Liao" w:date="2021-03-29T18:57:00Z">
            <w:rPr>
              <w:rFonts w:eastAsia="SimSun"/>
              <w:color w:val="000000"/>
              <w:sz w:val="20"/>
              <w:szCs w:val="20"/>
            </w:rPr>
          </w:rPrChange>
        </w:rPr>
        <w:t xml:space="preserve"> </w:t>
      </w:r>
      <w:r w:rsidR="00BF3EFA" w:rsidRPr="002B6EEC">
        <w:rPr>
          <w:rFonts w:eastAsia="SimSun"/>
          <w:color w:val="000000"/>
          <w:sz w:val="22"/>
          <w:szCs w:val="22"/>
          <w:rPrChange w:id="13066" w:author="Chen Liao" w:date="2021-03-29T18:57:00Z">
            <w:rPr>
              <w:rFonts w:eastAsia="SimSun"/>
              <w:color w:val="000000"/>
              <w:sz w:val="20"/>
              <w:szCs w:val="20"/>
            </w:rPr>
          </w:rPrChange>
        </w:rPr>
        <w:t xml:space="preserve">is the probability of </w:t>
      </w:r>
      <w:r w:rsidR="00CA3E3A" w:rsidRPr="002B6EEC">
        <w:rPr>
          <w:rFonts w:eastAsia="SimSun"/>
          <w:color w:val="000000"/>
          <w:sz w:val="22"/>
          <w:szCs w:val="22"/>
          <w:rPrChange w:id="13067" w:author="Chen Liao" w:date="2021-03-29T18:57:00Z">
            <w:rPr>
              <w:rFonts w:eastAsia="SimSun"/>
              <w:color w:val="000000"/>
              <w:sz w:val="20"/>
              <w:szCs w:val="20"/>
            </w:rPr>
          </w:rPrChange>
        </w:rPr>
        <w:t xml:space="preserve">sample </w:t>
      </w:r>
      <w:proofErr w:type="spellStart"/>
      <w:r w:rsidR="0014268D" w:rsidRPr="002B6EEC">
        <w:rPr>
          <w:rFonts w:eastAsia="SimSun"/>
          <w:color w:val="000000"/>
          <w:sz w:val="22"/>
          <w:szCs w:val="22"/>
          <w:rPrChange w:id="13068" w:author="Chen Liao" w:date="2021-03-29T18:57:00Z">
            <w:rPr>
              <w:rFonts w:eastAsia="SimSun"/>
              <w:color w:val="000000"/>
              <w:sz w:val="20"/>
              <w:szCs w:val="20"/>
            </w:rPr>
          </w:rPrChange>
        </w:rPr>
        <w:t>i</w:t>
      </w:r>
      <w:proofErr w:type="spellEnd"/>
      <w:r w:rsidR="009A0C4E" w:rsidRPr="002B6EEC">
        <w:rPr>
          <w:rFonts w:eastAsia="SimSun"/>
          <w:color w:val="000000"/>
          <w:sz w:val="22"/>
          <w:szCs w:val="22"/>
          <w:rPrChange w:id="13069" w:author="Chen Liao" w:date="2021-03-29T18:57:00Z">
            <w:rPr>
              <w:rFonts w:eastAsia="SimSun"/>
              <w:color w:val="000000"/>
              <w:sz w:val="20"/>
              <w:szCs w:val="20"/>
            </w:rPr>
          </w:rPrChange>
        </w:rPr>
        <w:t xml:space="preserve"> belonging to the training distribution</w:t>
      </w:r>
      <w:r w:rsidR="0014268D" w:rsidRPr="002B6EEC">
        <w:rPr>
          <w:rFonts w:eastAsia="SimSun"/>
          <w:color w:val="000000"/>
          <w:sz w:val="22"/>
          <w:szCs w:val="22"/>
          <w:rPrChange w:id="13070" w:author="Chen Liao" w:date="2021-03-29T18:57:00Z">
            <w:rPr>
              <w:rFonts w:eastAsia="SimSun"/>
              <w:color w:val="000000"/>
              <w:sz w:val="20"/>
              <w:szCs w:val="20"/>
            </w:rPr>
          </w:rPrChange>
        </w:rPr>
        <w:t xml:space="preserve"> </w:t>
      </w:r>
      <w:r w:rsidR="00A03634" w:rsidRPr="002B6EEC">
        <w:rPr>
          <w:rFonts w:eastAsia="SimSun"/>
          <w:color w:val="000000"/>
          <w:sz w:val="22"/>
          <w:szCs w:val="22"/>
          <w:rPrChange w:id="13071" w:author="Chen Liao" w:date="2021-03-29T18:57:00Z">
            <w:rPr>
              <w:rFonts w:eastAsia="SimSun"/>
              <w:color w:val="000000"/>
              <w:sz w:val="20"/>
              <w:szCs w:val="20"/>
            </w:rPr>
          </w:rPrChange>
        </w:rPr>
        <w:t xml:space="preserve">and was </w:t>
      </w:r>
      <w:r w:rsidR="0014268D" w:rsidRPr="002B6EEC">
        <w:rPr>
          <w:rFonts w:eastAsia="SimSun"/>
          <w:color w:val="000000"/>
          <w:sz w:val="22"/>
          <w:szCs w:val="22"/>
          <w:rPrChange w:id="13072" w:author="Chen Liao" w:date="2021-03-29T18:57:00Z">
            <w:rPr>
              <w:rFonts w:eastAsia="SimSun"/>
              <w:color w:val="000000"/>
              <w:sz w:val="20"/>
              <w:szCs w:val="20"/>
            </w:rPr>
          </w:rPrChange>
        </w:rPr>
        <w:t>estimated</w:t>
      </w:r>
      <w:r w:rsidR="00BF3EFA" w:rsidRPr="002B6EEC">
        <w:rPr>
          <w:rFonts w:eastAsia="SimSun"/>
          <w:color w:val="000000"/>
          <w:sz w:val="22"/>
          <w:szCs w:val="22"/>
          <w:rPrChange w:id="13073" w:author="Chen Liao" w:date="2021-03-29T18:57:00Z">
            <w:rPr>
              <w:rFonts w:eastAsia="SimSun"/>
              <w:color w:val="000000"/>
              <w:sz w:val="20"/>
              <w:szCs w:val="20"/>
            </w:rPr>
          </w:rPrChange>
        </w:rPr>
        <w:t xml:space="preserve"> using random forest classifier (</w:t>
      </w:r>
      <w:r w:rsidR="005B23AA" w:rsidRPr="002B6EEC">
        <w:rPr>
          <w:rFonts w:eastAsia="SimSun"/>
          <w:color w:val="000000"/>
          <w:sz w:val="22"/>
          <w:szCs w:val="22"/>
          <w:rPrChange w:id="13074" w:author="Chen Liao" w:date="2021-03-29T18:57:00Z">
            <w:rPr>
              <w:rFonts w:eastAsia="SimSun"/>
              <w:color w:val="000000"/>
              <w:sz w:val="20"/>
              <w:szCs w:val="20"/>
            </w:rPr>
          </w:rPrChange>
        </w:rPr>
        <w:t xml:space="preserve">the same approach was applied to generate </w:t>
      </w:r>
      <w:r w:rsidR="00FC37AE" w:rsidRPr="002B6EEC">
        <w:rPr>
          <w:rFonts w:eastAsia="SimSun"/>
          <w:color w:val="000000"/>
          <w:sz w:val="22"/>
          <w:szCs w:val="22"/>
          <w:rPrChange w:id="13075" w:author="Chen Liao" w:date="2021-03-29T18:57:00Z">
            <w:rPr>
              <w:rFonts w:eastAsia="SimSun"/>
              <w:color w:val="000000"/>
              <w:sz w:val="20"/>
              <w:szCs w:val="20"/>
            </w:rPr>
          </w:rPrChange>
        </w:rPr>
        <w:t>R</w:t>
      </w:r>
      <w:r w:rsidR="005B23AA" w:rsidRPr="002B6EEC">
        <w:rPr>
          <w:rFonts w:eastAsia="SimSun"/>
          <w:color w:val="000000"/>
          <w:sz w:val="22"/>
          <w:szCs w:val="22"/>
          <w:rPrChange w:id="13076" w:author="Chen Liao" w:date="2021-03-29T18:57:00Z">
            <w:rPr>
              <w:rFonts w:eastAsia="SimSun"/>
              <w:color w:val="000000"/>
              <w:sz w:val="20"/>
              <w:szCs w:val="20"/>
            </w:rPr>
          </w:rPrChange>
        </w:rPr>
        <w:t xml:space="preserve">eceiver </w:t>
      </w:r>
      <w:r w:rsidR="00FC37AE" w:rsidRPr="002B6EEC">
        <w:rPr>
          <w:rFonts w:eastAsia="SimSun"/>
          <w:color w:val="000000"/>
          <w:sz w:val="22"/>
          <w:szCs w:val="22"/>
          <w:rPrChange w:id="13077" w:author="Chen Liao" w:date="2021-03-29T18:57:00Z">
            <w:rPr>
              <w:rFonts w:eastAsia="SimSun"/>
              <w:color w:val="000000"/>
              <w:sz w:val="20"/>
              <w:szCs w:val="20"/>
            </w:rPr>
          </w:rPrChange>
        </w:rPr>
        <w:t>O</w:t>
      </w:r>
      <w:r w:rsidR="005B23AA" w:rsidRPr="002B6EEC">
        <w:rPr>
          <w:rFonts w:eastAsia="SimSun"/>
          <w:color w:val="000000"/>
          <w:sz w:val="22"/>
          <w:szCs w:val="22"/>
          <w:rPrChange w:id="13078" w:author="Chen Liao" w:date="2021-03-29T18:57:00Z">
            <w:rPr>
              <w:rFonts w:eastAsia="SimSun"/>
              <w:color w:val="000000"/>
              <w:sz w:val="20"/>
              <w:szCs w:val="20"/>
            </w:rPr>
          </w:rPrChange>
        </w:rPr>
        <w:t xml:space="preserve">perating </w:t>
      </w:r>
      <w:r w:rsidR="00FC37AE" w:rsidRPr="002B6EEC">
        <w:rPr>
          <w:rFonts w:eastAsia="SimSun"/>
          <w:color w:val="000000"/>
          <w:sz w:val="22"/>
          <w:szCs w:val="22"/>
          <w:rPrChange w:id="13079" w:author="Chen Liao" w:date="2021-03-29T18:57:00Z">
            <w:rPr>
              <w:rFonts w:eastAsia="SimSun"/>
              <w:color w:val="000000"/>
              <w:sz w:val="20"/>
              <w:szCs w:val="20"/>
            </w:rPr>
          </w:rPrChange>
        </w:rPr>
        <w:t>Characteristics</w:t>
      </w:r>
      <w:r w:rsidR="005B23AA" w:rsidRPr="002B6EEC">
        <w:rPr>
          <w:rFonts w:eastAsia="SimSun"/>
          <w:color w:val="000000"/>
          <w:sz w:val="22"/>
          <w:szCs w:val="22"/>
          <w:rPrChange w:id="13080" w:author="Chen Liao" w:date="2021-03-29T18:57:00Z">
            <w:rPr>
              <w:rFonts w:eastAsia="SimSun"/>
              <w:color w:val="000000"/>
              <w:sz w:val="20"/>
              <w:szCs w:val="20"/>
            </w:rPr>
          </w:rPrChange>
        </w:rPr>
        <w:t xml:space="preserve"> curve</w:t>
      </w:r>
      <w:r w:rsidR="00FC37AE" w:rsidRPr="002B6EEC">
        <w:rPr>
          <w:rFonts w:eastAsia="SimSun"/>
          <w:color w:val="000000"/>
          <w:sz w:val="22"/>
          <w:szCs w:val="22"/>
          <w:rPrChange w:id="13081" w:author="Chen Liao" w:date="2021-03-29T18:57:00Z">
            <w:rPr>
              <w:rFonts w:eastAsia="SimSun"/>
              <w:color w:val="000000"/>
              <w:sz w:val="20"/>
              <w:szCs w:val="20"/>
            </w:rPr>
          </w:rPrChange>
        </w:rPr>
        <w:t>s</w:t>
      </w:r>
      <w:r w:rsidR="005B23AA" w:rsidRPr="002B6EEC">
        <w:rPr>
          <w:rFonts w:eastAsia="SimSun"/>
          <w:color w:val="000000"/>
          <w:sz w:val="22"/>
          <w:szCs w:val="22"/>
          <w:rPrChange w:id="13082" w:author="Chen Liao" w:date="2021-03-29T18:57:00Z">
            <w:rPr>
              <w:rFonts w:eastAsia="SimSun"/>
              <w:color w:val="000000"/>
              <w:sz w:val="20"/>
              <w:szCs w:val="20"/>
            </w:rPr>
          </w:rPrChange>
        </w:rPr>
        <w:t xml:space="preserve"> in Fig. 5D</w:t>
      </w:r>
      <w:r w:rsidR="00905053" w:rsidRPr="002B6EEC">
        <w:rPr>
          <w:rFonts w:eastAsia="SimSun"/>
          <w:color w:val="000000"/>
          <w:sz w:val="22"/>
          <w:szCs w:val="22"/>
          <w:rPrChange w:id="13083" w:author="Chen Liao" w:date="2021-03-29T18:57:00Z">
            <w:rPr>
              <w:rFonts w:eastAsia="SimSun"/>
              <w:color w:val="000000"/>
              <w:sz w:val="20"/>
              <w:szCs w:val="20"/>
            </w:rPr>
          </w:rPrChange>
        </w:rPr>
        <w:t xml:space="preserve"> of the main text</w:t>
      </w:r>
      <w:r w:rsidR="00482DC5" w:rsidRPr="002B6EEC">
        <w:rPr>
          <w:rFonts w:eastAsia="SimSun"/>
          <w:color w:val="000000"/>
          <w:sz w:val="22"/>
          <w:szCs w:val="22"/>
          <w:rPrChange w:id="13084" w:author="Chen Liao" w:date="2021-03-29T18:57:00Z">
            <w:rPr>
              <w:rFonts w:eastAsia="SimSun"/>
              <w:color w:val="000000"/>
              <w:sz w:val="20"/>
              <w:szCs w:val="20"/>
            </w:rPr>
          </w:rPrChange>
        </w:rPr>
        <w:t>; see Methods in the main text for details</w:t>
      </w:r>
      <w:r w:rsidR="00BF3EFA" w:rsidRPr="002B6EEC">
        <w:rPr>
          <w:rFonts w:eastAsia="SimSun"/>
          <w:color w:val="000000"/>
          <w:sz w:val="22"/>
          <w:szCs w:val="22"/>
          <w:rPrChange w:id="13085" w:author="Chen Liao" w:date="2021-03-29T18:57:00Z">
            <w:rPr>
              <w:rFonts w:eastAsia="SimSun"/>
              <w:color w:val="000000"/>
              <w:sz w:val="20"/>
              <w:szCs w:val="20"/>
            </w:rPr>
          </w:rPrChange>
        </w:rPr>
        <w:t>).</w:t>
      </w:r>
      <w:r w:rsidR="00541ED0" w:rsidRPr="002B6EEC">
        <w:rPr>
          <w:rFonts w:eastAsia="SimSun"/>
          <w:color w:val="000000"/>
          <w:sz w:val="22"/>
          <w:szCs w:val="22"/>
          <w:rPrChange w:id="13086" w:author="Chen Liao" w:date="2021-03-29T18:57:00Z">
            <w:rPr>
              <w:rFonts w:eastAsia="SimSun"/>
              <w:color w:val="000000"/>
              <w:sz w:val="20"/>
              <w:szCs w:val="20"/>
            </w:rPr>
          </w:rPrChange>
        </w:rPr>
        <w:t xml:space="preserve"> </w:t>
      </w:r>
      <w:r w:rsidR="00541ED0" w:rsidRPr="002B6EEC">
        <w:rPr>
          <w:rFonts w:eastAsia="SimSun"/>
          <w:b/>
          <w:bCs/>
          <w:color w:val="000000"/>
          <w:sz w:val="22"/>
          <w:szCs w:val="22"/>
          <w:rPrChange w:id="13087" w:author="Chen Liao" w:date="2021-03-29T18:57:00Z">
            <w:rPr>
              <w:rFonts w:eastAsia="SimSun"/>
              <w:b/>
              <w:bCs/>
              <w:color w:val="000000"/>
              <w:sz w:val="20"/>
              <w:szCs w:val="20"/>
            </w:rPr>
          </w:rPrChange>
        </w:rPr>
        <w:t>D</w:t>
      </w:r>
      <w:r w:rsidR="00541ED0" w:rsidRPr="002B6EEC">
        <w:rPr>
          <w:rFonts w:eastAsia="SimSun"/>
          <w:color w:val="000000"/>
          <w:sz w:val="22"/>
          <w:szCs w:val="22"/>
          <w:rPrChange w:id="13088" w:author="Chen Liao" w:date="2021-03-29T18:57:00Z">
            <w:rPr>
              <w:rFonts w:eastAsia="SimSun"/>
              <w:color w:val="000000"/>
              <w:sz w:val="20"/>
              <w:szCs w:val="20"/>
            </w:rPr>
          </w:rPrChange>
        </w:rPr>
        <w:t xml:space="preserve">. Prediction accuracy </w:t>
      </w:r>
      <w:r w:rsidR="001A1C69" w:rsidRPr="002B6EEC">
        <w:rPr>
          <w:rFonts w:eastAsia="SimSun"/>
          <w:color w:val="000000"/>
          <w:sz w:val="22"/>
          <w:szCs w:val="22"/>
          <w:rPrChange w:id="13089" w:author="Chen Liao" w:date="2021-03-29T18:57:00Z">
            <w:rPr>
              <w:rFonts w:eastAsia="SimSun"/>
              <w:color w:val="000000"/>
              <w:sz w:val="20"/>
              <w:szCs w:val="20"/>
            </w:rPr>
          </w:rPrChange>
        </w:rPr>
        <w:t>using</w:t>
      </w:r>
      <w:r w:rsidR="00541ED0" w:rsidRPr="002B6EEC">
        <w:rPr>
          <w:rFonts w:eastAsia="SimSun"/>
          <w:color w:val="000000"/>
          <w:sz w:val="22"/>
          <w:szCs w:val="22"/>
          <w:rPrChange w:id="13090" w:author="Chen Liao" w:date="2021-03-29T18:57:00Z">
            <w:rPr>
              <w:rFonts w:eastAsia="SimSun"/>
              <w:color w:val="000000"/>
              <w:sz w:val="20"/>
              <w:szCs w:val="20"/>
            </w:rPr>
          </w:rPrChange>
        </w:rPr>
        <w:t xml:space="preserve"> </w:t>
      </w:r>
      <w:r w:rsidR="001A1C69" w:rsidRPr="002B6EEC">
        <w:rPr>
          <w:rFonts w:eastAsia="SimSun"/>
          <w:color w:val="000000"/>
          <w:sz w:val="22"/>
          <w:szCs w:val="22"/>
          <w:rPrChange w:id="13091" w:author="Chen Liao" w:date="2021-03-29T18:57:00Z">
            <w:rPr>
              <w:rFonts w:eastAsia="SimSun"/>
              <w:color w:val="000000"/>
              <w:sz w:val="20"/>
              <w:szCs w:val="20"/>
            </w:rPr>
          </w:rPrChange>
        </w:rPr>
        <w:t>random forest regression model</w:t>
      </w:r>
      <w:r w:rsidR="00541ED0" w:rsidRPr="002B6EEC">
        <w:rPr>
          <w:rFonts w:eastAsia="SimSun"/>
          <w:color w:val="000000"/>
          <w:sz w:val="22"/>
          <w:szCs w:val="22"/>
          <w:rPrChange w:id="13092" w:author="Chen Liao" w:date="2021-03-29T18:57:00Z">
            <w:rPr>
              <w:rFonts w:eastAsia="SimSun"/>
              <w:color w:val="000000"/>
              <w:sz w:val="20"/>
              <w:szCs w:val="20"/>
            </w:rPr>
          </w:rPrChange>
        </w:rPr>
        <w:t xml:space="preserve"> built from weighted training data</w:t>
      </w:r>
      <w:r w:rsidR="001A1C69" w:rsidRPr="002B6EEC">
        <w:rPr>
          <w:rFonts w:eastAsia="SimSun"/>
          <w:color w:val="000000"/>
          <w:sz w:val="22"/>
          <w:szCs w:val="22"/>
          <w:rPrChange w:id="13093" w:author="Chen Liao" w:date="2021-03-29T18:57:00Z">
            <w:rPr>
              <w:rFonts w:eastAsia="SimSun"/>
              <w:color w:val="000000"/>
              <w:sz w:val="20"/>
              <w:szCs w:val="20"/>
            </w:rPr>
          </w:rPrChange>
        </w:rPr>
        <w:t xml:space="preserve"> and absolute abundances of bacterial species as predictors.</w:t>
      </w:r>
    </w:p>
    <w:p w14:paraId="683A75A7" w14:textId="7C4F6E42" w:rsidR="00601085" w:rsidRPr="002B6EEC" w:rsidRDefault="00B20E3F" w:rsidP="00235E3B">
      <w:pPr>
        <w:jc w:val="both"/>
        <w:rPr>
          <w:sz w:val="22"/>
          <w:szCs w:val="22"/>
          <w:rPrChange w:id="13094" w:author="Chen Liao" w:date="2021-03-29T18:57:00Z">
            <w:rPr>
              <w:sz w:val="20"/>
              <w:szCs w:val="21"/>
            </w:rPr>
          </w:rPrChange>
        </w:rPr>
      </w:pPr>
      <w:r w:rsidRPr="002B6EEC">
        <w:rPr>
          <w:sz w:val="22"/>
          <w:szCs w:val="22"/>
          <w:rPrChange w:id="13095" w:author="Chen Liao" w:date="2021-03-29T18:57:00Z">
            <w:rPr>
              <w:sz w:val="20"/>
              <w:szCs w:val="21"/>
            </w:rPr>
          </w:rPrChange>
        </w:rPr>
        <w:br w:type="page"/>
      </w:r>
    </w:p>
    <w:p w14:paraId="3658A403" w14:textId="0E45D7EF" w:rsidR="00722BB5" w:rsidRPr="002B6EEC" w:rsidRDefault="00722BB5">
      <w:pPr>
        <w:jc w:val="both"/>
        <w:rPr>
          <w:rFonts w:eastAsia="SimSun"/>
          <w:b/>
          <w:bCs/>
          <w:color w:val="000000"/>
          <w:sz w:val="22"/>
          <w:szCs w:val="22"/>
          <w:rPrChange w:id="13096" w:author="Chen Liao" w:date="2021-03-29T18:57:00Z">
            <w:rPr>
              <w:rFonts w:eastAsia="SimSun"/>
              <w:b/>
              <w:bCs/>
              <w:color w:val="000000"/>
              <w:sz w:val="20"/>
              <w:szCs w:val="20"/>
            </w:rPr>
          </w:rPrChange>
        </w:rPr>
        <w:pPrChange w:id="13097" w:author="Chen Liao" w:date="2021-03-24T10:44:00Z">
          <w:pPr>
            <w:jc w:val="center"/>
          </w:pPr>
        </w:pPrChange>
      </w:pPr>
    </w:p>
    <w:p w14:paraId="20B81103" w14:textId="17E363AA" w:rsidR="00B40A93" w:rsidRPr="002B6EEC" w:rsidRDefault="00B40A93">
      <w:pPr>
        <w:jc w:val="both"/>
        <w:rPr>
          <w:rFonts w:eastAsia="SimSun"/>
          <w:b/>
          <w:bCs/>
          <w:color w:val="000000"/>
          <w:sz w:val="22"/>
          <w:szCs w:val="22"/>
          <w:rPrChange w:id="13098" w:author="Chen Liao" w:date="2021-03-29T18:57:00Z">
            <w:rPr>
              <w:rFonts w:eastAsia="SimSun"/>
              <w:b/>
              <w:bCs/>
              <w:color w:val="000000"/>
              <w:sz w:val="20"/>
              <w:szCs w:val="20"/>
            </w:rPr>
          </w:rPrChange>
        </w:rPr>
        <w:pPrChange w:id="13099" w:author="Chen Liao" w:date="2021-03-24T10:44:00Z">
          <w:pPr>
            <w:jc w:val="center"/>
          </w:pPr>
        </w:pPrChange>
      </w:pPr>
      <w:r w:rsidRPr="002B6EEC">
        <w:rPr>
          <w:rFonts w:eastAsia="SimSun"/>
          <w:b/>
          <w:bCs/>
          <w:noProof/>
          <w:color w:val="000000"/>
          <w:sz w:val="22"/>
          <w:szCs w:val="22"/>
          <w:rPrChange w:id="13100" w:author="Chen Liao" w:date="2021-03-29T18:57:00Z">
            <w:rPr>
              <w:rFonts w:eastAsia="SimSun"/>
              <w:b/>
              <w:bCs/>
              <w:noProof/>
              <w:color w:val="000000"/>
              <w:sz w:val="20"/>
              <w:szCs w:val="20"/>
            </w:rPr>
          </w:rPrChange>
        </w:rPr>
        <w:drawing>
          <wp:inline distT="0" distB="0" distL="0" distR="0" wp14:anchorId="2FBC7A00" wp14:editId="035D0A0A">
            <wp:extent cx="5410200" cy="3200400"/>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p>
    <w:p w14:paraId="0198E8E0" w14:textId="77777777" w:rsidR="00722BB5" w:rsidRPr="002B6EEC" w:rsidRDefault="00722BB5" w:rsidP="00C3619E">
      <w:pPr>
        <w:jc w:val="both"/>
        <w:rPr>
          <w:rFonts w:eastAsia="SimSun"/>
          <w:b/>
          <w:bCs/>
          <w:color w:val="000000"/>
          <w:sz w:val="22"/>
          <w:szCs w:val="22"/>
          <w:rPrChange w:id="13101" w:author="Chen Liao" w:date="2021-03-29T18:57:00Z">
            <w:rPr>
              <w:rFonts w:eastAsia="SimSun"/>
              <w:b/>
              <w:bCs/>
              <w:color w:val="000000"/>
              <w:sz w:val="20"/>
              <w:szCs w:val="20"/>
            </w:rPr>
          </w:rPrChange>
        </w:rPr>
      </w:pPr>
    </w:p>
    <w:p w14:paraId="55D0ADDB" w14:textId="2879AC57" w:rsidR="00B40A93" w:rsidRPr="002B6EEC" w:rsidRDefault="00722BB5" w:rsidP="00235E3B">
      <w:pPr>
        <w:jc w:val="both"/>
        <w:rPr>
          <w:sz w:val="22"/>
          <w:szCs w:val="22"/>
          <w:highlight w:val="yellow"/>
          <w:rPrChange w:id="13102" w:author="Chen Liao" w:date="2021-03-29T18:57:00Z">
            <w:rPr>
              <w:sz w:val="20"/>
              <w:szCs w:val="21"/>
              <w:highlight w:val="yellow"/>
            </w:rPr>
          </w:rPrChange>
        </w:rPr>
      </w:pPr>
      <w:r w:rsidRPr="002B6EEC">
        <w:rPr>
          <w:rFonts w:eastAsia="SimSun"/>
          <w:b/>
          <w:bCs/>
          <w:color w:val="000000"/>
          <w:sz w:val="22"/>
          <w:szCs w:val="22"/>
          <w:rPrChange w:id="13103" w:author="Chen Liao" w:date="2021-03-29T18:57:00Z">
            <w:rPr>
              <w:rFonts w:eastAsia="SimSun"/>
              <w:b/>
              <w:bCs/>
              <w:color w:val="000000"/>
              <w:sz w:val="20"/>
              <w:szCs w:val="20"/>
            </w:rPr>
          </w:rPrChange>
        </w:rPr>
        <w:t>Figure S1</w:t>
      </w:r>
      <w:r w:rsidR="001D6480" w:rsidRPr="002B6EEC">
        <w:rPr>
          <w:rFonts w:eastAsia="SimSun"/>
          <w:b/>
          <w:bCs/>
          <w:color w:val="000000"/>
          <w:sz w:val="22"/>
          <w:szCs w:val="22"/>
          <w:rPrChange w:id="13104" w:author="Chen Liao" w:date="2021-03-29T18:57:00Z">
            <w:rPr>
              <w:rFonts w:eastAsia="SimSun"/>
              <w:b/>
              <w:bCs/>
              <w:color w:val="000000"/>
              <w:sz w:val="20"/>
              <w:szCs w:val="20"/>
            </w:rPr>
          </w:rPrChange>
        </w:rPr>
        <w:t>5</w:t>
      </w:r>
      <w:r w:rsidRPr="002B6EEC">
        <w:rPr>
          <w:rFonts w:eastAsia="SimSun"/>
          <w:b/>
          <w:bCs/>
          <w:color w:val="000000"/>
          <w:sz w:val="22"/>
          <w:szCs w:val="22"/>
          <w:rPrChange w:id="13105" w:author="Chen Liao" w:date="2021-03-29T18:57:00Z">
            <w:rPr>
              <w:rFonts w:eastAsia="SimSun"/>
              <w:b/>
              <w:bCs/>
              <w:color w:val="000000"/>
              <w:sz w:val="20"/>
              <w:szCs w:val="20"/>
            </w:rPr>
          </w:rPrChange>
        </w:rPr>
        <w:t xml:space="preserve">. Inferred short-chain fatty acid (SCFA) producers in inulin-treated mice vary </w:t>
      </w:r>
      <w:commentRangeStart w:id="13106"/>
      <w:r w:rsidRPr="002B6EEC">
        <w:rPr>
          <w:rFonts w:eastAsia="SimSun"/>
          <w:b/>
          <w:bCs/>
          <w:color w:val="000000"/>
          <w:sz w:val="22"/>
          <w:szCs w:val="22"/>
          <w:rPrChange w:id="13107" w:author="Chen Liao" w:date="2021-03-29T18:57:00Z">
            <w:rPr>
              <w:rFonts w:eastAsia="SimSun"/>
              <w:b/>
              <w:bCs/>
              <w:color w:val="000000"/>
              <w:sz w:val="20"/>
              <w:szCs w:val="20"/>
            </w:rPr>
          </w:rPrChange>
        </w:rPr>
        <w:t>depending on the inference approaches</w:t>
      </w:r>
      <w:commentRangeEnd w:id="13106"/>
      <w:r w:rsidR="003D5F8E" w:rsidRPr="002B6EEC">
        <w:rPr>
          <w:rFonts w:eastAsia="SimSun"/>
          <w:b/>
          <w:bCs/>
          <w:color w:val="000000"/>
          <w:sz w:val="22"/>
          <w:szCs w:val="22"/>
          <w:rPrChange w:id="13108" w:author="Chen Liao" w:date="2021-03-29T18:57:00Z">
            <w:rPr>
              <w:rFonts w:eastAsia="SimSun"/>
              <w:b/>
              <w:bCs/>
              <w:color w:val="000000"/>
              <w:sz w:val="20"/>
              <w:szCs w:val="20"/>
            </w:rPr>
          </w:rPrChange>
        </w:rPr>
        <w:t xml:space="preserve"> (Random forest regression vs. Repeated correlation analysis)</w:t>
      </w:r>
      <w:r w:rsidR="00B3696D" w:rsidRPr="002B6EEC">
        <w:rPr>
          <w:rStyle w:val="CommentReference"/>
          <w:sz w:val="22"/>
          <w:szCs w:val="22"/>
          <w:rPrChange w:id="13109" w:author="Chen Liao" w:date="2021-03-29T18:57:00Z">
            <w:rPr>
              <w:rStyle w:val="CommentReference"/>
            </w:rPr>
          </w:rPrChange>
        </w:rPr>
        <w:commentReference w:id="13106"/>
      </w:r>
      <w:r w:rsidRPr="002B6EEC">
        <w:rPr>
          <w:rFonts w:eastAsia="SimSun"/>
          <w:b/>
          <w:bCs/>
          <w:color w:val="000000"/>
          <w:sz w:val="22"/>
          <w:szCs w:val="22"/>
          <w:rPrChange w:id="13110" w:author="Chen Liao" w:date="2021-03-29T18:57:00Z">
            <w:rPr>
              <w:rFonts w:eastAsia="SimSun"/>
              <w:b/>
              <w:bCs/>
              <w:color w:val="000000"/>
              <w:sz w:val="20"/>
              <w:szCs w:val="20"/>
            </w:rPr>
          </w:rPrChange>
        </w:rPr>
        <w:t>. A.</w:t>
      </w:r>
      <w:r w:rsidRPr="002B6EEC">
        <w:rPr>
          <w:rFonts w:eastAsia="SimSun"/>
          <w:color w:val="000000"/>
          <w:sz w:val="22"/>
          <w:szCs w:val="22"/>
          <w:rPrChange w:id="13111" w:author="Chen Liao" w:date="2021-03-29T18:57:00Z">
            <w:rPr>
              <w:rFonts w:eastAsia="SimSun"/>
              <w:color w:val="000000"/>
              <w:sz w:val="20"/>
              <w:szCs w:val="20"/>
            </w:rPr>
          </w:rPrChange>
        </w:rPr>
        <w:t xml:space="preserve"> Random forest (RF) regression. For each SCFA, we showed top 10 bacterial species with the highest Gini importance score in model training using all data. The absolute abundances of bacterial species were standardized and filtered (threshold 10</w:t>
      </w:r>
      <w:r w:rsidRPr="002B6EEC">
        <w:rPr>
          <w:rFonts w:eastAsia="SimSun"/>
          <w:color w:val="000000"/>
          <w:sz w:val="22"/>
          <w:szCs w:val="22"/>
          <w:vertAlign w:val="superscript"/>
          <w:rPrChange w:id="13112" w:author="Chen Liao" w:date="2021-03-29T18:57:00Z">
            <w:rPr>
              <w:rFonts w:eastAsia="SimSun"/>
              <w:color w:val="000000"/>
              <w:sz w:val="20"/>
              <w:szCs w:val="20"/>
              <w:vertAlign w:val="superscript"/>
            </w:rPr>
          </w:rPrChange>
        </w:rPr>
        <w:t>-5</w:t>
      </w:r>
      <w:r w:rsidRPr="002B6EEC">
        <w:rPr>
          <w:rFonts w:eastAsia="SimSun"/>
          <w:color w:val="000000"/>
          <w:sz w:val="22"/>
          <w:szCs w:val="22"/>
          <w:rPrChange w:id="13113" w:author="Chen Liao" w:date="2021-03-29T18:57:00Z">
            <w:rPr>
              <w:rFonts w:eastAsia="SimSun"/>
              <w:color w:val="000000"/>
              <w:sz w:val="20"/>
              <w:szCs w:val="20"/>
            </w:rPr>
          </w:rPrChange>
        </w:rPr>
        <w:t>) by LASSO (least absolute shrinkage and selection operator) regression before passing to RF model. Several key hyperparameters in LASSO and RF were optimized using grid search cross-validation with R</w:t>
      </w:r>
      <w:r w:rsidRPr="002B6EEC">
        <w:rPr>
          <w:rFonts w:eastAsia="SimSun"/>
          <w:color w:val="000000"/>
          <w:sz w:val="22"/>
          <w:szCs w:val="22"/>
          <w:vertAlign w:val="superscript"/>
          <w:rPrChange w:id="13114" w:author="Chen Liao" w:date="2021-03-29T18:57:00Z">
            <w:rPr>
              <w:rFonts w:eastAsia="SimSun"/>
              <w:color w:val="000000"/>
              <w:sz w:val="20"/>
              <w:szCs w:val="20"/>
              <w:vertAlign w:val="superscript"/>
            </w:rPr>
          </w:rPrChange>
        </w:rPr>
        <w:t>2</w:t>
      </w:r>
      <w:r w:rsidRPr="002B6EEC">
        <w:rPr>
          <w:rFonts w:eastAsia="SimSun"/>
          <w:color w:val="000000"/>
          <w:sz w:val="22"/>
          <w:szCs w:val="22"/>
          <w:rPrChange w:id="13115" w:author="Chen Liao" w:date="2021-03-29T18:57:00Z">
            <w:rPr>
              <w:rFonts w:eastAsia="SimSun"/>
              <w:color w:val="000000"/>
              <w:sz w:val="20"/>
              <w:szCs w:val="20"/>
            </w:rPr>
          </w:rPrChange>
        </w:rPr>
        <w:t xml:space="preserve"> as the score metric. </w:t>
      </w:r>
      <w:commentRangeStart w:id="13116"/>
      <w:r w:rsidRPr="002B6EEC">
        <w:rPr>
          <w:rFonts w:eastAsia="SimSun"/>
          <w:color w:val="000000"/>
          <w:sz w:val="22"/>
          <w:szCs w:val="22"/>
          <w:rPrChange w:id="13117" w:author="Chen Liao" w:date="2021-03-29T18:57:00Z">
            <w:rPr>
              <w:rFonts w:eastAsia="SimSun"/>
              <w:color w:val="000000"/>
              <w:sz w:val="20"/>
              <w:szCs w:val="20"/>
            </w:rPr>
          </w:rPrChange>
        </w:rPr>
        <w:t xml:space="preserve">The </w:t>
      </w:r>
      <w:r w:rsidR="00784726" w:rsidRPr="002B6EEC">
        <w:rPr>
          <w:rFonts w:eastAsia="SimSun"/>
          <w:color w:val="000000"/>
          <w:sz w:val="22"/>
          <w:szCs w:val="22"/>
          <w:rPrChange w:id="13118" w:author="Chen Liao" w:date="2021-03-29T18:57:00Z">
            <w:rPr>
              <w:rFonts w:eastAsia="SimSun"/>
              <w:color w:val="000000"/>
              <w:sz w:val="20"/>
              <w:szCs w:val="20"/>
            </w:rPr>
          </w:rPrChange>
        </w:rPr>
        <w:t xml:space="preserve">vendor-level </w:t>
      </w:r>
      <w:r w:rsidRPr="002B6EEC">
        <w:rPr>
          <w:rFonts w:eastAsia="SimSun"/>
          <w:color w:val="000000"/>
          <w:sz w:val="22"/>
          <w:szCs w:val="22"/>
          <w:rPrChange w:id="13119" w:author="Chen Liao" w:date="2021-03-29T18:57:00Z">
            <w:rPr>
              <w:rFonts w:eastAsia="SimSun"/>
              <w:color w:val="000000"/>
              <w:sz w:val="20"/>
              <w:szCs w:val="20"/>
            </w:rPr>
          </w:rPrChange>
        </w:rPr>
        <w:t xml:space="preserve">prevalence scores were obtained from Fig. 5C in the main text. </w:t>
      </w:r>
      <w:commentRangeEnd w:id="13116"/>
      <w:r w:rsidR="00B3696D" w:rsidRPr="002B6EEC">
        <w:rPr>
          <w:rStyle w:val="CommentReference"/>
          <w:sz w:val="22"/>
          <w:szCs w:val="22"/>
          <w:rPrChange w:id="13120" w:author="Chen Liao" w:date="2021-03-29T18:57:00Z">
            <w:rPr>
              <w:rStyle w:val="CommentReference"/>
            </w:rPr>
          </w:rPrChange>
        </w:rPr>
        <w:commentReference w:id="13116"/>
      </w:r>
      <w:r w:rsidRPr="002B6EEC">
        <w:rPr>
          <w:rFonts w:eastAsia="SimSun"/>
          <w:b/>
          <w:bCs/>
          <w:color w:val="000000"/>
          <w:sz w:val="22"/>
          <w:szCs w:val="22"/>
          <w:highlight w:val="yellow"/>
          <w:rPrChange w:id="13121" w:author="Chen Liao" w:date="2021-03-29T18:57:00Z">
            <w:rPr>
              <w:rFonts w:eastAsia="SimSun"/>
              <w:b/>
              <w:bCs/>
              <w:color w:val="000000"/>
              <w:sz w:val="20"/>
              <w:szCs w:val="20"/>
              <w:highlight w:val="yellow"/>
            </w:rPr>
          </w:rPrChange>
        </w:rPr>
        <w:t>B</w:t>
      </w:r>
      <w:r w:rsidRPr="002B6EEC">
        <w:rPr>
          <w:rFonts w:eastAsia="SimSun"/>
          <w:color w:val="000000"/>
          <w:sz w:val="22"/>
          <w:szCs w:val="22"/>
          <w:highlight w:val="yellow"/>
          <w:rPrChange w:id="13122" w:author="Chen Liao" w:date="2021-03-29T18:57:00Z">
            <w:rPr>
              <w:rFonts w:eastAsia="SimSun"/>
              <w:color w:val="000000"/>
              <w:sz w:val="20"/>
              <w:szCs w:val="20"/>
              <w:highlight w:val="yellow"/>
            </w:rPr>
          </w:rPrChange>
        </w:rPr>
        <w:t xml:space="preserve">. Repeated correlation analysis. </w:t>
      </w:r>
      <w:r w:rsidRPr="002B6EEC">
        <w:rPr>
          <w:sz w:val="22"/>
          <w:szCs w:val="22"/>
          <w:highlight w:val="yellow"/>
          <w:rPrChange w:id="13123" w:author="Chen Liao" w:date="2021-03-29T18:57:00Z">
            <w:rPr>
              <w:sz w:val="20"/>
              <w:szCs w:val="21"/>
              <w:highlight w:val="yellow"/>
            </w:rPr>
          </w:rPrChange>
        </w:rPr>
        <w:t>Longitudinal data and correlation trend lines are color-coded on a per-mouse basis. Repeated measures correlation coefficients (</w:t>
      </w:r>
      <w:proofErr w:type="spellStart"/>
      <w:r w:rsidRPr="002B6EEC">
        <w:rPr>
          <w:i/>
          <w:iCs/>
          <w:sz w:val="22"/>
          <w:szCs w:val="22"/>
          <w:highlight w:val="yellow"/>
          <w:rPrChange w:id="13124" w:author="Chen Liao" w:date="2021-03-29T18:57:00Z">
            <w:rPr>
              <w:i/>
              <w:iCs/>
              <w:sz w:val="20"/>
              <w:szCs w:val="21"/>
              <w:highlight w:val="yellow"/>
            </w:rPr>
          </w:rPrChange>
        </w:rPr>
        <w:t>r</w:t>
      </w:r>
      <w:r w:rsidRPr="002B6EEC">
        <w:rPr>
          <w:sz w:val="22"/>
          <w:szCs w:val="22"/>
          <w:highlight w:val="yellow"/>
          <w:vertAlign w:val="subscript"/>
          <w:rPrChange w:id="13125" w:author="Chen Liao" w:date="2021-03-29T18:57:00Z">
            <w:rPr>
              <w:sz w:val="20"/>
              <w:szCs w:val="21"/>
              <w:highlight w:val="yellow"/>
              <w:vertAlign w:val="subscript"/>
            </w:rPr>
          </w:rPrChange>
        </w:rPr>
        <w:t>rm</w:t>
      </w:r>
      <w:proofErr w:type="spellEnd"/>
      <w:r w:rsidRPr="002B6EEC">
        <w:rPr>
          <w:sz w:val="22"/>
          <w:szCs w:val="22"/>
          <w:highlight w:val="yellow"/>
          <w:rPrChange w:id="13126" w:author="Chen Liao" w:date="2021-03-29T18:57:00Z">
            <w:rPr>
              <w:sz w:val="20"/>
              <w:szCs w:val="21"/>
              <w:highlight w:val="yellow"/>
            </w:rPr>
          </w:rPrChange>
        </w:rPr>
        <w:t>) and FDR-corrected P-values are indicated in the plot.</w:t>
      </w:r>
      <w:r w:rsidR="00B40A93" w:rsidRPr="002B6EEC">
        <w:rPr>
          <w:sz w:val="22"/>
          <w:szCs w:val="22"/>
          <w:highlight w:val="yellow"/>
          <w:rPrChange w:id="13127" w:author="Chen Liao" w:date="2021-03-29T18:57:00Z">
            <w:rPr>
              <w:sz w:val="20"/>
              <w:szCs w:val="21"/>
              <w:highlight w:val="yellow"/>
            </w:rPr>
          </w:rPrChange>
        </w:rPr>
        <w:br w:type="page"/>
      </w:r>
    </w:p>
    <w:p w14:paraId="1DCA005E" w14:textId="36F659F6" w:rsidR="00B40A93" w:rsidRPr="002B6EEC" w:rsidRDefault="00B40A93">
      <w:pPr>
        <w:jc w:val="both"/>
        <w:rPr>
          <w:rFonts w:eastAsia="SimSun"/>
          <w:b/>
          <w:bCs/>
          <w:color w:val="000000"/>
          <w:sz w:val="22"/>
          <w:szCs w:val="22"/>
          <w:rPrChange w:id="13128" w:author="Chen Liao" w:date="2021-03-29T18:57:00Z">
            <w:rPr>
              <w:rFonts w:eastAsia="SimSun"/>
              <w:b/>
              <w:bCs/>
              <w:color w:val="000000"/>
              <w:sz w:val="20"/>
              <w:szCs w:val="20"/>
            </w:rPr>
          </w:rPrChange>
        </w:rPr>
        <w:pPrChange w:id="13129" w:author="Chen Liao" w:date="2021-03-24T10:44:00Z">
          <w:pPr>
            <w:jc w:val="center"/>
          </w:pPr>
        </w:pPrChange>
      </w:pPr>
      <w:r w:rsidRPr="002B6EEC">
        <w:rPr>
          <w:rFonts w:eastAsia="SimSun"/>
          <w:b/>
          <w:bCs/>
          <w:noProof/>
          <w:color w:val="000000"/>
          <w:sz w:val="22"/>
          <w:szCs w:val="22"/>
          <w:rPrChange w:id="13130" w:author="Chen Liao" w:date="2021-03-29T18:57:00Z">
            <w:rPr>
              <w:rFonts w:eastAsia="SimSun"/>
              <w:b/>
              <w:bCs/>
              <w:noProof/>
              <w:color w:val="000000"/>
              <w:sz w:val="20"/>
              <w:szCs w:val="20"/>
            </w:rPr>
          </w:rPrChange>
        </w:rPr>
        <w:lastRenderedPageBreak/>
        <w:drawing>
          <wp:inline distT="0" distB="0" distL="0" distR="0" wp14:anchorId="5B7A6C4E" wp14:editId="0299D1DE">
            <wp:extent cx="5011767" cy="3612776"/>
            <wp:effectExtent l="0" t="0" r="508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p>
    <w:p w14:paraId="697CDDA1" w14:textId="77777777" w:rsidR="00B40A93" w:rsidRPr="002B6EEC" w:rsidRDefault="00B40A93" w:rsidP="00C3619E">
      <w:pPr>
        <w:jc w:val="both"/>
        <w:rPr>
          <w:rFonts w:eastAsia="SimSun"/>
          <w:b/>
          <w:bCs/>
          <w:color w:val="000000"/>
          <w:sz w:val="22"/>
          <w:szCs w:val="22"/>
          <w:rPrChange w:id="13131" w:author="Chen Liao" w:date="2021-03-29T18:57:00Z">
            <w:rPr>
              <w:rFonts w:eastAsia="SimSun"/>
              <w:b/>
              <w:bCs/>
              <w:color w:val="000000"/>
              <w:sz w:val="20"/>
              <w:szCs w:val="20"/>
            </w:rPr>
          </w:rPrChange>
        </w:rPr>
      </w:pPr>
    </w:p>
    <w:p w14:paraId="3B8FECE7" w14:textId="6AFB9138" w:rsidR="00834885" w:rsidRPr="002B6EEC" w:rsidRDefault="00B40A93" w:rsidP="00235E3B">
      <w:pPr>
        <w:jc w:val="both"/>
        <w:rPr>
          <w:sz w:val="22"/>
          <w:szCs w:val="22"/>
          <w:rPrChange w:id="13132" w:author="Chen Liao" w:date="2021-03-29T18:57:00Z">
            <w:rPr>
              <w:sz w:val="20"/>
              <w:szCs w:val="21"/>
            </w:rPr>
          </w:rPrChange>
        </w:rPr>
      </w:pPr>
      <w:r w:rsidRPr="002B6EEC">
        <w:rPr>
          <w:rFonts w:eastAsia="SimSun"/>
          <w:b/>
          <w:bCs/>
          <w:color w:val="000000"/>
          <w:sz w:val="22"/>
          <w:szCs w:val="22"/>
          <w:rPrChange w:id="13133" w:author="Chen Liao" w:date="2021-03-29T18:57:00Z">
            <w:rPr>
              <w:rFonts w:eastAsia="SimSun"/>
              <w:b/>
              <w:bCs/>
              <w:color w:val="000000"/>
              <w:sz w:val="20"/>
              <w:szCs w:val="20"/>
            </w:rPr>
          </w:rPrChange>
        </w:rPr>
        <w:t>Figure S16 (Related to Fig. 5) Prediction of short-chain fatty acid (SCFA) concentration from gut microbiota using data from resistant starch-treated mice</w:t>
      </w:r>
      <w:r w:rsidRPr="002B6EEC">
        <w:rPr>
          <w:rFonts w:eastAsia="SimSun"/>
          <w:color w:val="000000"/>
          <w:sz w:val="22"/>
          <w:szCs w:val="22"/>
          <w:rPrChange w:id="13134" w:author="Chen Liao" w:date="2021-03-29T18:57:00Z">
            <w:rPr>
              <w:rFonts w:eastAsia="SimSun"/>
              <w:color w:val="000000"/>
              <w:sz w:val="20"/>
              <w:szCs w:val="20"/>
            </w:rPr>
          </w:rPrChange>
        </w:rPr>
        <w:t>. The same figure legend applies as in the main text Fig. 5B-D (the same order).</w:t>
      </w:r>
      <w:r w:rsidR="00834885" w:rsidRPr="002B6EEC">
        <w:rPr>
          <w:rFonts w:eastAsia="SimSun"/>
          <w:b/>
          <w:bCs/>
          <w:color w:val="000000"/>
          <w:sz w:val="22"/>
          <w:szCs w:val="22"/>
          <w:rPrChange w:id="13135" w:author="Chen Liao" w:date="2021-03-29T18:57:00Z">
            <w:rPr>
              <w:rFonts w:eastAsia="SimSun"/>
              <w:b/>
              <w:bCs/>
              <w:color w:val="000000"/>
              <w:sz w:val="20"/>
              <w:szCs w:val="20"/>
            </w:rPr>
          </w:rPrChange>
        </w:rPr>
        <w:br w:type="page"/>
      </w:r>
    </w:p>
    <w:p w14:paraId="2CD84F82" w14:textId="77777777" w:rsidR="00C15639" w:rsidRPr="002B6EEC" w:rsidRDefault="00C15639" w:rsidP="00235E3B">
      <w:pPr>
        <w:jc w:val="both"/>
        <w:rPr>
          <w:moveTo w:id="13136" w:author="Chen Liao" w:date="2021-03-18T21:40:00Z"/>
          <w:rFonts w:eastAsia="SimSun"/>
          <w:color w:val="000000"/>
          <w:sz w:val="22"/>
          <w:szCs w:val="22"/>
          <w:rPrChange w:id="13137" w:author="Chen Liao" w:date="2021-03-29T18:57:00Z">
            <w:rPr>
              <w:moveTo w:id="13138" w:author="Chen Liao" w:date="2021-03-18T21:40:00Z"/>
              <w:rFonts w:eastAsia="SimSun"/>
              <w:color w:val="000000"/>
            </w:rPr>
          </w:rPrChange>
        </w:rPr>
      </w:pPr>
      <w:moveToRangeStart w:id="13139" w:author="Chen Liao" w:date="2021-03-18T21:40:00Z" w:name="move66996062"/>
      <w:moveTo w:id="13140" w:author="Chen Liao" w:date="2021-03-18T21:40:00Z">
        <w:r w:rsidRPr="002B6EEC">
          <w:rPr>
            <w:rFonts w:eastAsia="SimSun"/>
            <w:noProof/>
            <w:color w:val="000000"/>
            <w:sz w:val="22"/>
            <w:szCs w:val="22"/>
            <w:rPrChange w:id="13141" w:author="Chen Liao" w:date="2021-03-29T18:57:00Z">
              <w:rPr>
                <w:rFonts w:eastAsia="SimSun"/>
                <w:noProof/>
                <w:color w:val="000000"/>
              </w:rPr>
            </w:rPrChange>
          </w:rPr>
          <w:lastRenderedPageBreak/>
          <w:drawing>
            <wp:inline distT="0" distB="0" distL="0" distR="0" wp14:anchorId="24060D95" wp14:editId="1743E177">
              <wp:extent cx="3990797" cy="3379304"/>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moveTo>
    </w:p>
    <w:p w14:paraId="016EE84D" w14:textId="77777777" w:rsidR="00C15639" w:rsidRPr="002B6EEC" w:rsidRDefault="00C15639" w:rsidP="00235E3B">
      <w:pPr>
        <w:jc w:val="both"/>
        <w:rPr>
          <w:moveTo w:id="13142" w:author="Chen Liao" w:date="2021-03-18T21:40:00Z"/>
          <w:rFonts w:eastAsia="SimSun"/>
          <w:b/>
          <w:bCs/>
          <w:color w:val="000000"/>
          <w:sz w:val="22"/>
          <w:szCs w:val="22"/>
          <w:rPrChange w:id="13143" w:author="Chen Liao" w:date="2021-03-29T18:57:00Z">
            <w:rPr>
              <w:moveTo w:id="13144" w:author="Chen Liao" w:date="2021-03-18T21:40:00Z"/>
              <w:rFonts w:eastAsia="SimSun"/>
              <w:b/>
              <w:bCs/>
              <w:color w:val="000000"/>
            </w:rPr>
          </w:rPrChange>
        </w:rPr>
      </w:pPr>
    </w:p>
    <w:p w14:paraId="7BBE115F" w14:textId="29803B06" w:rsidR="00CC5F02" w:rsidRPr="002B6EEC" w:rsidRDefault="00C15639" w:rsidP="00235E3B">
      <w:pPr>
        <w:jc w:val="both"/>
        <w:rPr>
          <w:rFonts w:eastAsia="SimSun"/>
          <w:b/>
          <w:bCs/>
          <w:color w:val="000000"/>
          <w:sz w:val="22"/>
          <w:szCs w:val="22"/>
          <w:rPrChange w:id="13145" w:author="Chen Liao" w:date="2021-03-29T18:57:00Z">
            <w:rPr>
              <w:rFonts w:eastAsia="SimSun"/>
              <w:b/>
              <w:bCs/>
              <w:color w:val="000000"/>
              <w:sz w:val="20"/>
              <w:szCs w:val="20"/>
            </w:rPr>
          </w:rPrChange>
        </w:rPr>
      </w:pPr>
      <w:moveTo w:id="13146" w:author="Chen Liao" w:date="2021-03-18T21:40:00Z">
        <w:r w:rsidRPr="002B6EEC">
          <w:rPr>
            <w:rFonts w:eastAsia="SimSun"/>
            <w:b/>
            <w:bCs/>
            <w:color w:val="000000"/>
            <w:sz w:val="22"/>
            <w:szCs w:val="22"/>
            <w:rPrChange w:id="13147" w:author="Chen Liao" w:date="2021-03-29T18:57:00Z">
              <w:rPr>
                <w:rFonts w:eastAsia="SimSun"/>
                <w:b/>
                <w:bCs/>
                <w:color w:val="000000"/>
              </w:rPr>
            </w:rPrChange>
          </w:rPr>
          <w:t xml:space="preserve">Figure S10. (Related to Fig. 3) Inference of inulin responders in human gut microbiome. A. </w:t>
        </w:r>
        <w:r w:rsidRPr="002B6EEC">
          <w:rPr>
            <w:rFonts w:eastAsia="SimSun"/>
            <w:color w:val="000000"/>
            <w:sz w:val="22"/>
            <w:szCs w:val="22"/>
            <w:rPrChange w:id="13148" w:author="Chen Liao" w:date="2021-03-29T18:57:00Z">
              <w:rPr>
                <w:rFonts w:eastAsia="SimSun"/>
                <w:color w:val="000000"/>
              </w:rPr>
            </w:rPrChange>
          </w:rPr>
          <w:t>Principal coordinate analysis (</w:t>
        </w:r>
        <w:proofErr w:type="spellStart"/>
        <w:r w:rsidRPr="002B6EEC">
          <w:rPr>
            <w:rFonts w:eastAsia="SimSun"/>
            <w:color w:val="000000"/>
            <w:sz w:val="22"/>
            <w:szCs w:val="22"/>
            <w:rPrChange w:id="13149" w:author="Chen Liao" w:date="2021-03-29T18:57:00Z">
              <w:rPr>
                <w:rFonts w:eastAsia="SimSun"/>
                <w:color w:val="000000"/>
              </w:rPr>
            </w:rPrChange>
          </w:rPr>
          <w:t>PCoA</w:t>
        </w:r>
        <w:proofErr w:type="spellEnd"/>
        <w:r w:rsidRPr="002B6EEC">
          <w:rPr>
            <w:rFonts w:eastAsia="SimSun"/>
            <w:color w:val="000000"/>
            <w:sz w:val="22"/>
            <w:szCs w:val="22"/>
            <w:rPrChange w:id="13150" w:author="Chen Liao" w:date="2021-03-29T18:57:00Z">
              <w:rPr>
                <w:rFonts w:eastAsia="SimSun"/>
                <w:color w:val="000000"/>
              </w:rPr>
            </w:rPrChange>
          </w:rPr>
          <w:t>) of baseline human gut microbiota (</w:t>
        </w:r>
        <w:r w:rsidRPr="002B6EEC">
          <w:rPr>
            <w:color w:val="242021"/>
            <w:sz w:val="22"/>
            <w:szCs w:val="22"/>
            <w:rPrChange w:id="13151" w:author="Chen Liao" w:date="2021-03-29T18:57:00Z">
              <w:rPr>
                <w:color w:val="242021"/>
              </w:rPr>
            </w:rPrChange>
          </w:rPr>
          <w:t>Bray-Curtis distance matrix of 16S or shallow shotgun metagenomics</w:t>
        </w:r>
        <w:r w:rsidRPr="002B6EEC">
          <w:rPr>
            <w:rFonts w:eastAsia="SimSun"/>
            <w:color w:val="000000"/>
            <w:sz w:val="22"/>
            <w:szCs w:val="22"/>
            <w:rPrChange w:id="13152" w:author="Chen Liao" w:date="2021-03-29T18:57:00Z">
              <w:rPr>
                <w:rFonts w:eastAsia="SimSun"/>
                <w:color w:val="000000"/>
              </w:rPr>
            </w:rPrChange>
          </w:rPr>
          <w:t>) in four cohorts of literature studies with inulin intervention.</w:t>
        </w:r>
        <w:r w:rsidRPr="002B6EEC">
          <w:rPr>
            <w:rFonts w:eastAsia="SimSun"/>
            <w:b/>
            <w:bCs/>
            <w:color w:val="000000"/>
            <w:sz w:val="22"/>
            <w:szCs w:val="22"/>
            <w:rPrChange w:id="13153" w:author="Chen Liao" w:date="2021-03-29T18:57:00Z">
              <w:rPr>
                <w:rFonts w:eastAsia="SimSun"/>
                <w:b/>
                <w:bCs/>
                <w:color w:val="000000"/>
              </w:rPr>
            </w:rPrChange>
          </w:rPr>
          <w:t xml:space="preserve"> B. </w:t>
        </w:r>
        <w:r w:rsidRPr="002B6EEC">
          <w:rPr>
            <w:rFonts w:eastAsia="SimSun"/>
            <w:color w:val="000000"/>
            <w:sz w:val="22"/>
            <w:szCs w:val="22"/>
            <w:rPrChange w:id="13154" w:author="Chen Liao" w:date="2021-03-29T18:57:00Z">
              <w:rPr>
                <w:rFonts w:eastAsia="SimSun"/>
                <w:color w:val="000000"/>
              </w:rPr>
            </w:rPrChange>
          </w:rPr>
          <w:t xml:space="preserve">Relative abundance of two major bacterial phyla in the same samples shown in panel A. </w:t>
        </w:r>
        <w:r w:rsidRPr="002B6EEC">
          <w:rPr>
            <w:rFonts w:eastAsia="SimSun"/>
            <w:b/>
            <w:bCs/>
            <w:color w:val="000000"/>
            <w:sz w:val="22"/>
            <w:szCs w:val="22"/>
            <w:rPrChange w:id="13155" w:author="Chen Liao" w:date="2021-03-29T18:57:00Z">
              <w:rPr>
                <w:rFonts w:eastAsia="SimSun"/>
                <w:b/>
                <w:bCs/>
                <w:color w:val="000000"/>
              </w:rPr>
            </w:rPrChange>
          </w:rPr>
          <w:t xml:space="preserve">C. </w:t>
        </w:r>
        <w:r w:rsidRPr="002B6EEC">
          <w:rPr>
            <w:rFonts w:eastAsia="SimSun"/>
            <w:color w:val="000000"/>
            <w:sz w:val="22"/>
            <w:szCs w:val="22"/>
            <w:rPrChange w:id="13156" w:author="Chen Liao" w:date="2021-03-29T18:57:00Z">
              <w:rPr>
                <w:rFonts w:eastAsia="SimSun"/>
                <w:color w:val="000000"/>
              </w:rPr>
            </w:rPrChange>
          </w:rPr>
          <w:t>Positive inulin responders identified from the four literature studies in panel A. We used the same generalized Lotka-Volterra model and Bayesian inference framework as we used for our mouse experiments (see Methods in the main text for details). Cross (x) represents an exception that the inferred responder (</w:t>
        </w:r>
        <w:proofErr w:type="spellStart"/>
        <w:r w:rsidRPr="002B6EEC">
          <w:rPr>
            <w:rFonts w:eastAsia="SimSun"/>
            <w:color w:val="000000"/>
            <w:sz w:val="22"/>
            <w:szCs w:val="22"/>
            <w:rPrChange w:id="13157" w:author="Chen Liao" w:date="2021-03-29T18:57:00Z">
              <w:rPr>
                <w:rFonts w:eastAsia="SimSun"/>
                <w:color w:val="000000"/>
              </w:rPr>
            </w:rPrChange>
          </w:rPr>
          <w:t>Anaerostipes</w:t>
        </w:r>
        <w:proofErr w:type="spellEnd"/>
        <w:r w:rsidRPr="002B6EEC">
          <w:rPr>
            <w:rFonts w:eastAsia="SimSun"/>
            <w:color w:val="000000"/>
            <w:sz w:val="22"/>
            <w:szCs w:val="22"/>
            <w:rPrChange w:id="13158" w:author="Chen Liao" w:date="2021-03-29T18:57:00Z">
              <w:rPr>
                <w:rFonts w:eastAsia="SimSun"/>
                <w:color w:val="000000"/>
              </w:rPr>
            </w:rPrChange>
          </w:rPr>
          <w:t xml:space="preserve"> </w:t>
        </w:r>
        <w:proofErr w:type="spellStart"/>
        <w:r w:rsidRPr="002B6EEC">
          <w:rPr>
            <w:rFonts w:eastAsia="SimSun"/>
            <w:color w:val="000000"/>
            <w:sz w:val="22"/>
            <w:szCs w:val="22"/>
            <w:rPrChange w:id="13159" w:author="Chen Liao" w:date="2021-03-29T18:57:00Z">
              <w:rPr>
                <w:rFonts w:eastAsia="SimSun"/>
                <w:color w:val="000000"/>
              </w:rPr>
            </w:rPrChange>
          </w:rPr>
          <w:t>hadrus</w:t>
        </w:r>
        <w:proofErr w:type="spellEnd"/>
        <w:r w:rsidRPr="002B6EEC">
          <w:rPr>
            <w:rFonts w:eastAsia="SimSun"/>
            <w:color w:val="000000"/>
            <w:sz w:val="22"/>
            <w:szCs w:val="22"/>
            <w:rPrChange w:id="13160" w:author="Chen Liao" w:date="2021-03-29T18:57:00Z">
              <w:rPr>
                <w:rFonts w:eastAsia="SimSun"/>
                <w:color w:val="000000"/>
              </w:rPr>
            </w:rPrChange>
          </w:rPr>
          <w:t xml:space="preserve">) can be classified to the species level. </w:t>
        </w:r>
        <w:r w:rsidRPr="002B6EEC">
          <w:rPr>
            <w:rFonts w:eastAsia="SimSun"/>
            <w:b/>
            <w:bCs/>
            <w:color w:val="000000"/>
            <w:sz w:val="22"/>
            <w:szCs w:val="22"/>
            <w:rPrChange w:id="13161" w:author="Chen Liao" w:date="2021-03-29T18:57:00Z">
              <w:rPr>
                <w:rFonts w:eastAsia="SimSun"/>
                <w:b/>
                <w:bCs/>
                <w:color w:val="000000"/>
              </w:rPr>
            </w:rPrChange>
          </w:rPr>
          <w:t>D</w:t>
        </w:r>
        <w:r w:rsidRPr="002B6EEC">
          <w:rPr>
            <w:rFonts w:eastAsia="SimSun"/>
            <w:color w:val="000000"/>
            <w:sz w:val="22"/>
            <w:szCs w:val="22"/>
            <w:rPrChange w:id="13162" w:author="Chen Liao" w:date="2021-03-29T18:57:00Z">
              <w:rPr>
                <w:rFonts w:eastAsia="SimSun"/>
                <w:color w:val="000000"/>
              </w:rPr>
            </w:rPrChange>
          </w:rPr>
          <w:t xml:space="preserve">. Relative abundance (rel. </w:t>
        </w:r>
        <w:proofErr w:type="spellStart"/>
        <w:r w:rsidRPr="002B6EEC">
          <w:rPr>
            <w:rFonts w:eastAsia="SimSun"/>
            <w:color w:val="000000"/>
            <w:sz w:val="22"/>
            <w:szCs w:val="22"/>
            <w:rPrChange w:id="13163" w:author="Chen Liao" w:date="2021-03-29T18:57:00Z">
              <w:rPr>
                <w:rFonts w:eastAsia="SimSun"/>
                <w:color w:val="000000"/>
              </w:rPr>
            </w:rPrChange>
          </w:rPr>
          <w:t>abun</w:t>
        </w:r>
        <w:proofErr w:type="spellEnd"/>
        <w:r w:rsidRPr="002B6EEC">
          <w:rPr>
            <w:rFonts w:eastAsia="SimSun"/>
            <w:color w:val="000000"/>
            <w:sz w:val="22"/>
            <w:szCs w:val="22"/>
            <w:rPrChange w:id="13164" w:author="Chen Liao" w:date="2021-03-29T18:57:00Z">
              <w:rPr>
                <w:rFonts w:eastAsia="SimSun"/>
                <w:color w:val="000000"/>
              </w:rPr>
            </w:rPrChange>
          </w:rPr>
          <w:t xml:space="preserve">.) of Un. Bifidobacterium and Un. </w:t>
        </w:r>
        <w:proofErr w:type="spellStart"/>
        <w:r w:rsidRPr="002B6EEC">
          <w:rPr>
            <w:rFonts w:eastAsia="SimSun"/>
            <w:color w:val="000000"/>
            <w:sz w:val="22"/>
            <w:szCs w:val="22"/>
            <w:rPrChange w:id="13165" w:author="Chen Liao" w:date="2021-03-29T18:57:00Z">
              <w:rPr>
                <w:rFonts w:eastAsia="SimSun"/>
                <w:color w:val="000000"/>
              </w:rPr>
            </w:rPrChange>
          </w:rPr>
          <w:t>Anaerostipes</w:t>
        </w:r>
        <w:proofErr w:type="spellEnd"/>
        <w:r w:rsidRPr="002B6EEC">
          <w:rPr>
            <w:rFonts w:eastAsia="SimSun"/>
            <w:color w:val="000000"/>
            <w:sz w:val="22"/>
            <w:szCs w:val="22"/>
            <w:rPrChange w:id="13166" w:author="Chen Liao" w:date="2021-03-29T18:57:00Z">
              <w:rPr>
                <w:rFonts w:eastAsia="SimSun"/>
                <w:color w:val="000000"/>
              </w:rPr>
            </w:rPrChange>
          </w:rPr>
          <w:t xml:space="preserve"> in the mouse gut.</w:t>
        </w:r>
      </w:moveTo>
      <w:moveToRangeEnd w:id="13139"/>
    </w:p>
    <w:p w14:paraId="23773A71" w14:textId="3009BE32" w:rsidR="00CC5F02" w:rsidRPr="002B6EEC" w:rsidRDefault="00CC5F02" w:rsidP="00235E3B">
      <w:pPr>
        <w:jc w:val="both"/>
        <w:rPr>
          <w:sz w:val="22"/>
          <w:szCs w:val="22"/>
          <w:rPrChange w:id="13167" w:author="Chen Liao" w:date="2021-03-29T18:57:00Z">
            <w:rPr>
              <w:sz w:val="20"/>
              <w:szCs w:val="20"/>
            </w:rPr>
          </w:rPrChange>
        </w:rPr>
      </w:pPr>
    </w:p>
    <w:p w14:paraId="00D24009" w14:textId="5ED54824" w:rsidR="00CC5F02" w:rsidRPr="002B6EEC" w:rsidRDefault="00CC5F02">
      <w:pPr>
        <w:jc w:val="both"/>
        <w:rPr>
          <w:sz w:val="22"/>
          <w:szCs w:val="22"/>
          <w:rPrChange w:id="13168" w:author="Chen Liao" w:date="2021-03-29T18:57:00Z">
            <w:rPr>
              <w:sz w:val="20"/>
              <w:szCs w:val="20"/>
            </w:rPr>
          </w:rPrChange>
        </w:rPr>
        <w:pPrChange w:id="13169" w:author="Chen Liao" w:date="2021-03-24T10:44:00Z">
          <w:pPr>
            <w:jc w:val="center"/>
          </w:pPr>
        </w:pPrChange>
      </w:pPr>
    </w:p>
    <w:p w14:paraId="02D99C73" w14:textId="4198C6AF" w:rsidR="00CC5F02" w:rsidRPr="002B6EEC" w:rsidRDefault="00CC5F02" w:rsidP="00C3619E">
      <w:pPr>
        <w:pStyle w:val="paragraph"/>
        <w:spacing w:before="0" w:beforeAutospacing="0" w:after="0" w:afterAutospacing="0"/>
        <w:jc w:val="both"/>
        <w:rPr>
          <w:rFonts w:ascii="Times New Roman" w:hAnsi="Times New Roman" w:cs="Times New Roman"/>
          <w:b/>
          <w:bCs/>
          <w:color w:val="000000"/>
          <w:sz w:val="22"/>
          <w:szCs w:val="22"/>
          <w:rPrChange w:id="13170" w:author="Chen Liao" w:date="2021-03-29T18:57:00Z">
            <w:rPr>
              <w:rFonts w:ascii="Times New Roman" w:hAnsi="Times New Roman" w:cs="Times New Roman"/>
              <w:b/>
              <w:bCs/>
              <w:color w:val="000000"/>
              <w:sz w:val="20"/>
              <w:szCs w:val="20"/>
            </w:rPr>
          </w:rPrChange>
        </w:rPr>
      </w:pPr>
    </w:p>
    <w:p w14:paraId="1D0AEEFC" w14:textId="24E55B28" w:rsidR="00486C9B" w:rsidRPr="002B6EEC" w:rsidRDefault="00486C9B">
      <w:pPr>
        <w:pStyle w:val="paragraph"/>
        <w:spacing w:before="0" w:beforeAutospacing="0" w:after="0" w:afterAutospacing="0"/>
        <w:jc w:val="both"/>
        <w:rPr>
          <w:rFonts w:ascii="Times New Roman" w:hAnsi="Times New Roman" w:cs="Times New Roman"/>
          <w:b/>
          <w:bCs/>
          <w:color w:val="000000"/>
          <w:sz w:val="22"/>
          <w:szCs w:val="22"/>
          <w:rPrChange w:id="13171" w:author="Chen Liao" w:date="2021-03-29T18:57:00Z">
            <w:rPr>
              <w:rFonts w:ascii="Times New Roman" w:hAnsi="Times New Roman" w:cs="Times New Roman"/>
              <w:b/>
              <w:bCs/>
              <w:color w:val="000000"/>
              <w:sz w:val="20"/>
              <w:szCs w:val="20"/>
            </w:rPr>
          </w:rPrChange>
        </w:rPr>
        <w:pPrChange w:id="13172" w:author="Chen Liao" w:date="2021-03-24T10:44:00Z">
          <w:pPr>
            <w:pStyle w:val="paragraph"/>
            <w:spacing w:before="0" w:beforeAutospacing="0" w:after="0" w:afterAutospacing="0"/>
            <w:jc w:val="center"/>
          </w:pPr>
        </w:pPrChange>
      </w:pPr>
      <w:r w:rsidRPr="002B6EEC">
        <w:rPr>
          <w:rFonts w:ascii="Times New Roman" w:hAnsi="Times New Roman" w:cs="Times New Roman"/>
          <w:b/>
          <w:bCs/>
          <w:noProof/>
          <w:color w:val="000000"/>
          <w:sz w:val="22"/>
          <w:szCs w:val="22"/>
          <w:rPrChange w:id="13173" w:author="Chen Liao" w:date="2021-03-29T18:57:00Z">
            <w:rPr>
              <w:rFonts w:ascii="Times New Roman" w:hAnsi="Times New Roman" w:cs="Times New Roman"/>
              <w:b/>
              <w:bCs/>
              <w:noProof/>
              <w:color w:val="000000"/>
              <w:sz w:val="20"/>
              <w:szCs w:val="20"/>
            </w:rPr>
          </w:rPrChange>
        </w:rPr>
        <w:drawing>
          <wp:inline distT="0" distB="0" distL="0" distR="0" wp14:anchorId="68E9E6E5" wp14:editId="76AE5CCB">
            <wp:extent cx="5041127" cy="2737467"/>
            <wp:effectExtent l="0" t="0" r="1270" b="6350"/>
            <wp:docPr id="45" name="Picture 4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3636" cy="2744260"/>
                    </a:xfrm>
                    <a:prstGeom prst="rect">
                      <a:avLst/>
                    </a:prstGeom>
                  </pic:spPr>
                </pic:pic>
              </a:graphicData>
            </a:graphic>
          </wp:inline>
        </w:drawing>
      </w:r>
    </w:p>
    <w:p w14:paraId="27F99BC4" w14:textId="77777777" w:rsidR="009354C9" w:rsidRPr="002B6EEC" w:rsidRDefault="009354C9" w:rsidP="00C3619E">
      <w:pPr>
        <w:pStyle w:val="paragraph"/>
        <w:spacing w:before="0" w:beforeAutospacing="0" w:after="0" w:afterAutospacing="0"/>
        <w:jc w:val="both"/>
        <w:rPr>
          <w:rFonts w:ascii="Times New Roman" w:hAnsi="Times New Roman" w:cs="Times New Roman"/>
          <w:b/>
          <w:bCs/>
          <w:color w:val="000000"/>
          <w:sz w:val="22"/>
          <w:szCs w:val="22"/>
          <w:rPrChange w:id="13174" w:author="Chen Liao" w:date="2021-03-29T18:57:00Z">
            <w:rPr>
              <w:rFonts w:ascii="Times New Roman" w:hAnsi="Times New Roman" w:cs="Times New Roman"/>
              <w:b/>
              <w:bCs/>
              <w:color w:val="000000"/>
              <w:sz w:val="20"/>
              <w:szCs w:val="20"/>
            </w:rPr>
          </w:rPrChange>
        </w:rPr>
      </w:pPr>
    </w:p>
    <w:p w14:paraId="664BC398" w14:textId="737193C7" w:rsidR="00AA5F70" w:rsidRPr="002B6EEC" w:rsidRDefault="00CC5F02" w:rsidP="00235E3B">
      <w:pPr>
        <w:pStyle w:val="paragraph"/>
        <w:jc w:val="both"/>
        <w:rPr>
          <w:rFonts w:ascii="Times New Roman" w:hAnsi="Times New Roman" w:cs="Times New Roman"/>
          <w:sz w:val="22"/>
          <w:szCs w:val="22"/>
          <w:highlight w:val="yellow"/>
          <w:rPrChange w:id="13175" w:author="Chen Liao" w:date="2021-03-29T18:57:00Z">
            <w:rPr>
              <w:rFonts w:ascii="Times New Roman" w:hAnsi="Times New Roman" w:cs="Times New Roman"/>
              <w:highlight w:val="yellow"/>
            </w:rPr>
          </w:rPrChange>
        </w:rPr>
      </w:pPr>
      <w:r w:rsidRPr="002B6EEC">
        <w:rPr>
          <w:rFonts w:ascii="Times New Roman" w:hAnsi="Times New Roman" w:cs="Times New Roman"/>
          <w:b/>
          <w:bCs/>
          <w:color w:val="000000"/>
          <w:sz w:val="22"/>
          <w:szCs w:val="22"/>
          <w:rPrChange w:id="13176" w:author="Chen Liao" w:date="2021-03-29T18:57:00Z">
            <w:rPr>
              <w:rFonts w:ascii="Times New Roman" w:hAnsi="Times New Roman" w:cs="Times New Roman"/>
              <w:b/>
              <w:bCs/>
              <w:color w:val="000000"/>
              <w:sz w:val="20"/>
              <w:szCs w:val="20"/>
            </w:rPr>
          </w:rPrChange>
        </w:rPr>
        <w:t>Figure S1</w:t>
      </w:r>
      <w:r w:rsidR="00035865" w:rsidRPr="002B6EEC">
        <w:rPr>
          <w:rFonts w:ascii="Times New Roman" w:hAnsi="Times New Roman" w:cs="Times New Roman"/>
          <w:b/>
          <w:bCs/>
          <w:color w:val="000000"/>
          <w:sz w:val="22"/>
          <w:szCs w:val="22"/>
          <w:rPrChange w:id="13177" w:author="Chen Liao" w:date="2021-03-29T18:57:00Z">
            <w:rPr>
              <w:rFonts w:ascii="Times New Roman" w:hAnsi="Times New Roman" w:cs="Times New Roman"/>
              <w:b/>
              <w:bCs/>
              <w:color w:val="000000"/>
              <w:sz w:val="20"/>
              <w:szCs w:val="20"/>
            </w:rPr>
          </w:rPrChange>
        </w:rPr>
        <w:t>7</w:t>
      </w:r>
      <w:r w:rsidR="00B36FFF" w:rsidRPr="002B6EEC">
        <w:rPr>
          <w:rFonts w:ascii="Times New Roman" w:hAnsi="Times New Roman" w:cs="Times New Roman"/>
          <w:color w:val="000000"/>
          <w:sz w:val="22"/>
          <w:szCs w:val="22"/>
          <w:rPrChange w:id="13178" w:author="Chen Liao" w:date="2021-03-29T18:57:00Z">
            <w:rPr>
              <w:rFonts w:ascii="Times New Roman" w:hAnsi="Times New Roman" w:cs="Times New Roman"/>
              <w:color w:val="000000"/>
              <w:sz w:val="20"/>
              <w:szCs w:val="20"/>
            </w:rPr>
          </w:rPrChange>
        </w:rPr>
        <w:t xml:space="preserve">. </w:t>
      </w:r>
      <w:r w:rsidR="00B378DC" w:rsidRPr="002B6EEC">
        <w:rPr>
          <w:rFonts w:ascii="Times New Roman" w:hAnsi="Times New Roman" w:cs="Times New Roman"/>
          <w:b/>
          <w:bCs/>
          <w:color w:val="000000"/>
          <w:sz w:val="22"/>
          <w:szCs w:val="22"/>
          <w:rPrChange w:id="13179" w:author="Chen Liao" w:date="2021-03-29T18:57:00Z">
            <w:rPr>
              <w:rFonts w:ascii="Times New Roman" w:hAnsi="Times New Roman" w:cs="Times New Roman"/>
              <w:b/>
              <w:bCs/>
              <w:color w:val="000000"/>
              <w:sz w:val="20"/>
              <w:szCs w:val="20"/>
            </w:rPr>
          </w:rPrChange>
        </w:rPr>
        <w:t>(Related to Discussion)</w:t>
      </w:r>
      <w:r w:rsidR="00B378DC" w:rsidRPr="002B6EEC">
        <w:rPr>
          <w:rFonts w:ascii="Times New Roman" w:hAnsi="Times New Roman" w:cs="Times New Roman"/>
          <w:color w:val="000000"/>
          <w:sz w:val="22"/>
          <w:szCs w:val="22"/>
          <w:rPrChange w:id="13180" w:author="Chen Liao" w:date="2021-03-29T18:57:00Z">
            <w:rPr>
              <w:rFonts w:ascii="Times New Roman" w:hAnsi="Times New Roman" w:cs="Times New Roman"/>
              <w:color w:val="000000"/>
              <w:sz w:val="20"/>
              <w:szCs w:val="20"/>
            </w:rPr>
          </w:rPrChange>
        </w:rPr>
        <w:t xml:space="preserve"> </w:t>
      </w:r>
      <w:r w:rsidR="002327B8" w:rsidRPr="002B6EEC">
        <w:rPr>
          <w:rFonts w:ascii="Times New Roman" w:hAnsi="Times New Roman" w:cs="Times New Roman"/>
          <w:color w:val="000000"/>
          <w:sz w:val="22"/>
          <w:szCs w:val="22"/>
          <w:rPrChange w:id="13181" w:author="Chen Liao" w:date="2021-03-29T18:57:00Z">
            <w:rPr>
              <w:rFonts w:ascii="Times New Roman" w:hAnsi="Times New Roman" w:cs="Times New Roman"/>
              <w:color w:val="000000"/>
              <w:sz w:val="20"/>
              <w:szCs w:val="20"/>
            </w:rPr>
          </w:rPrChange>
        </w:rPr>
        <w:t xml:space="preserve">The </w:t>
      </w:r>
      <w:r w:rsidR="00A87364" w:rsidRPr="002B6EEC">
        <w:rPr>
          <w:rFonts w:ascii="Times New Roman" w:hAnsi="Times New Roman" w:cs="Times New Roman"/>
          <w:color w:val="000000"/>
          <w:sz w:val="22"/>
          <w:szCs w:val="22"/>
          <w:rPrChange w:id="13182" w:author="Chen Liao" w:date="2021-03-29T18:57:00Z">
            <w:rPr>
              <w:rFonts w:ascii="Times New Roman" w:hAnsi="Times New Roman" w:cs="Times New Roman"/>
              <w:color w:val="000000"/>
              <w:sz w:val="20"/>
              <w:szCs w:val="20"/>
            </w:rPr>
          </w:rPrChange>
        </w:rPr>
        <w:t xml:space="preserve">quantitative </w:t>
      </w:r>
      <w:r w:rsidR="00552148" w:rsidRPr="002B6EEC">
        <w:rPr>
          <w:rFonts w:ascii="Times New Roman" w:hAnsi="Times New Roman" w:cs="Times New Roman"/>
          <w:color w:val="000000"/>
          <w:sz w:val="22"/>
          <w:szCs w:val="22"/>
          <w:rPrChange w:id="13183" w:author="Chen Liao" w:date="2021-03-29T18:57:00Z">
            <w:rPr>
              <w:rFonts w:ascii="Times New Roman" w:hAnsi="Times New Roman" w:cs="Times New Roman"/>
              <w:color w:val="000000"/>
              <w:sz w:val="20"/>
              <w:szCs w:val="20"/>
            </w:rPr>
          </w:rPrChange>
        </w:rPr>
        <w:t xml:space="preserve">microbiome-metabolome </w:t>
      </w:r>
      <w:r w:rsidR="00A87364" w:rsidRPr="002B6EEC">
        <w:rPr>
          <w:rFonts w:ascii="Times New Roman" w:hAnsi="Times New Roman" w:cs="Times New Roman"/>
          <w:color w:val="000000"/>
          <w:sz w:val="22"/>
          <w:szCs w:val="22"/>
          <w:rPrChange w:id="13184" w:author="Chen Liao" w:date="2021-03-29T18:57:00Z">
            <w:rPr>
              <w:rFonts w:ascii="Times New Roman" w:hAnsi="Times New Roman" w:cs="Times New Roman"/>
              <w:color w:val="000000"/>
              <w:sz w:val="20"/>
              <w:szCs w:val="20"/>
            </w:rPr>
          </w:rPrChange>
        </w:rPr>
        <w:t>relationship var</w:t>
      </w:r>
      <w:r w:rsidR="009E3DA5" w:rsidRPr="002B6EEC">
        <w:rPr>
          <w:rFonts w:ascii="Times New Roman" w:hAnsi="Times New Roman" w:cs="Times New Roman"/>
          <w:color w:val="000000"/>
          <w:sz w:val="22"/>
          <w:szCs w:val="22"/>
          <w:rPrChange w:id="13185" w:author="Chen Liao" w:date="2021-03-29T18:57:00Z">
            <w:rPr>
              <w:rFonts w:ascii="Times New Roman" w:hAnsi="Times New Roman" w:cs="Times New Roman"/>
              <w:color w:val="000000"/>
              <w:sz w:val="20"/>
              <w:szCs w:val="20"/>
            </w:rPr>
          </w:rPrChange>
        </w:rPr>
        <w:t>ies</w:t>
      </w:r>
      <w:r w:rsidR="00A87364" w:rsidRPr="002B6EEC">
        <w:rPr>
          <w:rFonts w:ascii="Times New Roman" w:hAnsi="Times New Roman" w:cs="Times New Roman"/>
          <w:color w:val="000000"/>
          <w:sz w:val="22"/>
          <w:szCs w:val="22"/>
          <w:rPrChange w:id="13186" w:author="Chen Liao" w:date="2021-03-29T18:57:00Z">
            <w:rPr>
              <w:rFonts w:ascii="Times New Roman" w:hAnsi="Times New Roman" w:cs="Times New Roman"/>
              <w:color w:val="000000"/>
              <w:sz w:val="20"/>
              <w:szCs w:val="20"/>
            </w:rPr>
          </w:rPrChange>
        </w:rPr>
        <w:t xml:space="preserve"> in a complex, time-depe</w:t>
      </w:r>
      <w:r w:rsidR="0066389E" w:rsidRPr="002B6EEC">
        <w:rPr>
          <w:rFonts w:ascii="Times New Roman" w:hAnsi="Times New Roman" w:cs="Times New Roman"/>
          <w:color w:val="000000"/>
          <w:sz w:val="22"/>
          <w:szCs w:val="22"/>
          <w:rPrChange w:id="13187" w:author="Chen Liao" w:date="2021-03-29T18:57:00Z">
            <w:rPr>
              <w:rFonts w:ascii="Times New Roman" w:hAnsi="Times New Roman" w:cs="Times New Roman"/>
              <w:color w:val="000000"/>
              <w:sz w:val="20"/>
              <w:szCs w:val="20"/>
            </w:rPr>
          </w:rPrChange>
        </w:rPr>
        <w:t>n</w:t>
      </w:r>
      <w:r w:rsidR="00A87364" w:rsidRPr="002B6EEC">
        <w:rPr>
          <w:rFonts w:ascii="Times New Roman" w:hAnsi="Times New Roman" w:cs="Times New Roman"/>
          <w:color w:val="000000"/>
          <w:sz w:val="22"/>
          <w:szCs w:val="22"/>
          <w:rPrChange w:id="13188" w:author="Chen Liao" w:date="2021-03-29T18:57:00Z">
            <w:rPr>
              <w:rFonts w:ascii="Times New Roman" w:hAnsi="Times New Roman" w:cs="Times New Roman"/>
              <w:color w:val="000000"/>
              <w:sz w:val="20"/>
              <w:szCs w:val="20"/>
            </w:rPr>
          </w:rPrChange>
        </w:rPr>
        <w:t xml:space="preserve">dent manner. </w:t>
      </w:r>
      <w:r w:rsidR="002327B8" w:rsidRPr="002B6EEC">
        <w:rPr>
          <w:rFonts w:ascii="Times New Roman" w:hAnsi="Times New Roman" w:cs="Times New Roman"/>
          <w:b/>
          <w:bCs/>
          <w:color w:val="000000"/>
          <w:sz w:val="22"/>
          <w:szCs w:val="22"/>
          <w:rPrChange w:id="13189" w:author="Chen Liao" w:date="2021-03-29T18:57:00Z">
            <w:rPr>
              <w:rFonts w:ascii="Times New Roman" w:hAnsi="Times New Roman" w:cs="Times New Roman"/>
              <w:b/>
              <w:bCs/>
              <w:color w:val="000000"/>
              <w:sz w:val="20"/>
              <w:szCs w:val="20"/>
            </w:rPr>
          </w:rPrChange>
        </w:rPr>
        <w:t>A</w:t>
      </w:r>
      <w:r w:rsidR="002327B8" w:rsidRPr="002B6EEC">
        <w:rPr>
          <w:rFonts w:ascii="Times New Roman" w:hAnsi="Times New Roman" w:cs="Times New Roman"/>
          <w:color w:val="000000"/>
          <w:sz w:val="22"/>
          <w:szCs w:val="22"/>
          <w:rPrChange w:id="13190" w:author="Chen Liao" w:date="2021-03-29T18:57:00Z">
            <w:rPr>
              <w:rFonts w:ascii="Times New Roman" w:hAnsi="Times New Roman" w:cs="Times New Roman"/>
              <w:color w:val="000000"/>
              <w:sz w:val="20"/>
              <w:szCs w:val="20"/>
            </w:rPr>
          </w:rPrChange>
        </w:rPr>
        <w:t xml:space="preserve">. </w:t>
      </w:r>
      <w:r w:rsidR="003E2543" w:rsidRPr="002B6EEC">
        <w:rPr>
          <w:rFonts w:ascii="Times New Roman" w:hAnsi="Times New Roman" w:cs="Times New Roman"/>
          <w:color w:val="000000"/>
          <w:sz w:val="22"/>
          <w:szCs w:val="22"/>
          <w:rPrChange w:id="13191" w:author="Chen Liao" w:date="2021-03-29T18:57:00Z">
            <w:rPr>
              <w:rFonts w:ascii="Times New Roman" w:hAnsi="Times New Roman" w:cs="Times New Roman"/>
              <w:color w:val="000000"/>
              <w:sz w:val="20"/>
              <w:szCs w:val="20"/>
            </w:rPr>
          </w:rPrChange>
        </w:rPr>
        <w:t>Dynamic</w:t>
      </w:r>
      <w:r w:rsidR="0066389E" w:rsidRPr="002B6EEC">
        <w:rPr>
          <w:rFonts w:ascii="Times New Roman" w:hAnsi="Times New Roman" w:cs="Times New Roman"/>
          <w:color w:val="000000"/>
          <w:sz w:val="22"/>
          <w:szCs w:val="22"/>
          <w:rPrChange w:id="13192" w:author="Chen Liao" w:date="2021-03-29T18:57:00Z">
            <w:rPr>
              <w:rFonts w:ascii="Times New Roman" w:hAnsi="Times New Roman" w:cs="Times New Roman"/>
              <w:color w:val="000000"/>
              <w:sz w:val="20"/>
              <w:szCs w:val="20"/>
            </w:rPr>
          </w:rPrChange>
        </w:rPr>
        <w:t xml:space="preserve">s of </w:t>
      </w:r>
      <w:r w:rsidR="00B36FFF" w:rsidRPr="002B6EEC">
        <w:rPr>
          <w:rFonts w:ascii="Times New Roman" w:hAnsi="Times New Roman" w:cs="Times New Roman"/>
          <w:sz w:val="22"/>
          <w:szCs w:val="22"/>
          <w:rPrChange w:id="13193" w:author="Chen Liao" w:date="2021-03-29T18:57:00Z">
            <w:rPr>
              <w:rFonts w:ascii="Times New Roman" w:hAnsi="Times New Roman" w:cs="Times New Roman"/>
              <w:sz w:val="20"/>
              <w:szCs w:val="20"/>
            </w:rPr>
          </w:rPrChange>
        </w:rPr>
        <w:t>gut microbio</w:t>
      </w:r>
      <w:r w:rsidR="00611FC5" w:rsidRPr="002B6EEC">
        <w:rPr>
          <w:rFonts w:ascii="Times New Roman" w:hAnsi="Times New Roman" w:cs="Times New Roman"/>
          <w:sz w:val="22"/>
          <w:szCs w:val="22"/>
          <w:rPrChange w:id="13194" w:author="Chen Liao" w:date="2021-03-29T18:57:00Z">
            <w:rPr>
              <w:rFonts w:ascii="Times New Roman" w:hAnsi="Times New Roman" w:cs="Times New Roman"/>
              <w:sz w:val="20"/>
              <w:szCs w:val="20"/>
            </w:rPr>
          </w:rPrChange>
        </w:rPr>
        <w:t>ta composition</w:t>
      </w:r>
      <w:r w:rsidR="007C395F" w:rsidRPr="002B6EEC">
        <w:rPr>
          <w:rFonts w:ascii="Times New Roman" w:hAnsi="Times New Roman" w:cs="Times New Roman"/>
          <w:sz w:val="22"/>
          <w:szCs w:val="22"/>
          <w:rPrChange w:id="13195" w:author="Chen Liao" w:date="2021-03-29T18:57:00Z">
            <w:rPr>
              <w:rFonts w:ascii="Times New Roman" w:hAnsi="Times New Roman" w:cs="Times New Roman"/>
              <w:sz w:val="20"/>
              <w:szCs w:val="20"/>
            </w:rPr>
          </w:rPrChange>
        </w:rPr>
        <w:t xml:space="preserve"> (x</w:t>
      </w:r>
      <w:r w:rsidR="00E212B0" w:rsidRPr="002B6EEC">
        <w:rPr>
          <w:rFonts w:ascii="Times New Roman" w:hAnsi="Times New Roman" w:cs="Times New Roman"/>
          <w:sz w:val="22"/>
          <w:szCs w:val="22"/>
          <w:rPrChange w:id="13196" w:author="Chen Liao" w:date="2021-03-29T18:57:00Z">
            <w:rPr>
              <w:rFonts w:ascii="Times New Roman" w:hAnsi="Times New Roman" w:cs="Times New Roman"/>
              <w:sz w:val="20"/>
              <w:szCs w:val="20"/>
            </w:rPr>
          </w:rPrChange>
        </w:rPr>
        <w:t>-</w:t>
      </w:r>
      <w:r w:rsidR="007C395F" w:rsidRPr="002B6EEC">
        <w:rPr>
          <w:rFonts w:ascii="Times New Roman" w:hAnsi="Times New Roman" w:cs="Times New Roman"/>
          <w:sz w:val="22"/>
          <w:szCs w:val="22"/>
          <w:rPrChange w:id="13197" w:author="Chen Liao" w:date="2021-03-29T18:57:00Z">
            <w:rPr>
              <w:rFonts w:ascii="Times New Roman" w:hAnsi="Times New Roman" w:cs="Times New Roman"/>
              <w:sz w:val="20"/>
              <w:szCs w:val="20"/>
            </w:rPr>
          </w:rPrChange>
        </w:rPr>
        <w:t>axis)</w:t>
      </w:r>
      <w:r w:rsidR="00B36FFF" w:rsidRPr="002B6EEC">
        <w:rPr>
          <w:rFonts w:ascii="Times New Roman" w:hAnsi="Times New Roman" w:cs="Times New Roman"/>
          <w:sz w:val="22"/>
          <w:szCs w:val="22"/>
          <w:rPrChange w:id="13198" w:author="Chen Liao" w:date="2021-03-29T18:57:00Z">
            <w:rPr>
              <w:rFonts w:ascii="Times New Roman" w:hAnsi="Times New Roman" w:cs="Times New Roman"/>
              <w:sz w:val="20"/>
              <w:szCs w:val="20"/>
            </w:rPr>
          </w:rPrChange>
        </w:rPr>
        <w:t xml:space="preserve"> and total SCFA</w:t>
      </w:r>
      <w:r w:rsidR="00611FC5" w:rsidRPr="002B6EEC">
        <w:rPr>
          <w:rFonts w:ascii="Times New Roman" w:hAnsi="Times New Roman" w:cs="Times New Roman"/>
          <w:sz w:val="22"/>
          <w:szCs w:val="22"/>
          <w:rPrChange w:id="13199" w:author="Chen Liao" w:date="2021-03-29T18:57:00Z">
            <w:rPr>
              <w:rFonts w:ascii="Times New Roman" w:hAnsi="Times New Roman" w:cs="Times New Roman"/>
              <w:sz w:val="20"/>
              <w:szCs w:val="20"/>
            </w:rPr>
          </w:rPrChange>
        </w:rPr>
        <w:t xml:space="preserve"> concentration</w:t>
      </w:r>
      <w:r w:rsidR="007C395F" w:rsidRPr="002B6EEC">
        <w:rPr>
          <w:rFonts w:ascii="Times New Roman" w:hAnsi="Times New Roman" w:cs="Times New Roman"/>
          <w:sz w:val="22"/>
          <w:szCs w:val="22"/>
          <w:rPrChange w:id="13200" w:author="Chen Liao" w:date="2021-03-29T18:57:00Z">
            <w:rPr>
              <w:rFonts w:ascii="Times New Roman" w:hAnsi="Times New Roman" w:cs="Times New Roman"/>
              <w:sz w:val="20"/>
              <w:szCs w:val="20"/>
            </w:rPr>
          </w:rPrChange>
        </w:rPr>
        <w:t xml:space="preserve"> (y-ax</w:t>
      </w:r>
      <w:r w:rsidR="008837B5" w:rsidRPr="002B6EEC">
        <w:rPr>
          <w:rFonts w:ascii="Times New Roman" w:hAnsi="Times New Roman" w:cs="Times New Roman"/>
          <w:sz w:val="22"/>
          <w:szCs w:val="22"/>
          <w:rPrChange w:id="13201" w:author="Chen Liao" w:date="2021-03-29T18:57:00Z">
            <w:rPr>
              <w:rFonts w:ascii="Times New Roman" w:hAnsi="Times New Roman" w:cs="Times New Roman"/>
              <w:sz w:val="20"/>
              <w:szCs w:val="20"/>
            </w:rPr>
          </w:rPrChange>
        </w:rPr>
        <w:t>is)</w:t>
      </w:r>
      <w:r w:rsidR="0066389E" w:rsidRPr="002B6EEC">
        <w:rPr>
          <w:rFonts w:ascii="Times New Roman" w:hAnsi="Times New Roman" w:cs="Times New Roman"/>
          <w:sz w:val="22"/>
          <w:szCs w:val="22"/>
          <w:rPrChange w:id="13202" w:author="Chen Liao" w:date="2021-03-29T18:57:00Z">
            <w:rPr>
              <w:rFonts w:ascii="Times New Roman" w:hAnsi="Times New Roman" w:cs="Times New Roman"/>
              <w:sz w:val="20"/>
              <w:szCs w:val="20"/>
            </w:rPr>
          </w:rPrChange>
        </w:rPr>
        <w:t xml:space="preserve"> plotted on the same gr</w:t>
      </w:r>
      <w:r w:rsidR="00A72402" w:rsidRPr="002B6EEC">
        <w:rPr>
          <w:rFonts w:ascii="Times New Roman" w:hAnsi="Times New Roman" w:cs="Times New Roman"/>
          <w:sz w:val="22"/>
          <w:szCs w:val="22"/>
          <w:rPrChange w:id="13203" w:author="Chen Liao" w:date="2021-03-29T18:57:00Z">
            <w:rPr>
              <w:rFonts w:ascii="Times New Roman" w:hAnsi="Times New Roman" w:cs="Times New Roman"/>
              <w:sz w:val="20"/>
              <w:szCs w:val="20"/>
            </w:rPr>
          </w:rPrChange>
        </w:rPr>
        <w:t>aph</w:t>
      </w:r>
      <w:r w:rsidR="003E2543" w:rsidRPr="002B6EEC">
        <w:rPr>
          <w:rFonts w:ascii="Times New Roman" w:hAnsi="Times New Roman" w:cs="Times New Roman"/>
          <w:sz w:val="22"/>
          <w:szCs w:val="22"/>
          <w:rPrChange w:id="13204" w:author="Chen Liao" w:date="2021-03-29T18:57:00Z">
            <w:rPr>
              <w:rFonts w:ascii="Times New Roman" w:hAnsi="Times New Roman" w:cs="Times New Roman"/>
              <w:sz w:val="20"/>
              <w:szCs w:val="20"/>
            </w:rPr>
          </w:rPrChange>
        </w:rPr>
        <w:t xml:space="preserve">. </w:t>
      </w:r>
      <w:r w:rsidR="00B36FFF" w:rsidRPr="002B6EEC">
        <w:rPr>
          <w:rFonts w:ascii="Times New Roman" w:hAnsi="Times New Roman" w:cs="Times New Roman"/>
          <w:sz w:val="22"/>
          <w:szCs w:val="22"/>
          <w:rPrChange w:id="13205" w:author="Chen Liao" w:date="2021-03-29T18:57:00Z">
            <w:rPr>
              <w:rFonts w:ascii="Times New Roman" w:hAnsi="Times New Roman" w:cs="Times New Roman"/>
              <w:sz w:val="20"/>
              <w:szCs w:val="20"/>
            </w:rPr>
          </w:rPrChange>
        </w:rPr>
        <w:t xml:space="preserve">We used the first </w:t>
      </w:r>
      <w:r w:rsidR="003E2543" w:rsidRPr="002B6EEC">
        <w:rPr>
          <w:rFonts w:ascii="Times New Roman" w:hAnsi="Times New Roman" w:cs="Times New Roman"/>
          <w:sz w:val="22"/>
          <w:szCs w:val="22"/>
          <w:rPrChange w:id="13206" w:author="Chen Liao" w:date="2021-03-29T18:57:00Z">
            <w:rPr>
              <w:rFonts w:ascii="Times New Roman" w:hAnsi="Times New Roman" w:cs="Times New Roman"/>
              <w:sz w:val="20"/>
              <w:szCs w:val="20"/>
            </w:rPr>
          </w:rPrChange>
        </w:rPr>
        <w:t>principal</w:t>
      </w:r>
      <w:r w:rsidR="00B36FFF" w:rsidRPr="002B6EEC">
        <w:rPr>
          <w:rFonts w:ascii="Times New Roman" w:hAnsi="Times New Roman" w:cs="Times New Roman"/>
          <w:sz w:val="22"/>
          <w:szCs w:val="22"/>
          <w:rPrChange w:id="13207" w:author="Chen Liao" w:date="2021-03-29T18:57:00Z">
            <w:rPr>
              <w:rFonts w:ascii="Times New Roman" w:hAnsi="Times New Roman" w:cs="Times New Roman"/>
              <w:sz w:val="20"/>
              <w:szCs w:val="20"/>
            </w:rPr>
          </w:rPrChange>
        </w:rPr>
        <w:t xml:space="preserve"> coordinate </w:t>
      </w:r>
      <w:r w:rsidR="00364D24" w:rsidRPr="002B6EEC">
        <w:rPr>
          <w:rFonts w:ascii="Times New Roman" w:hAnsi="Times New Roman" w:cs="Times New Roman"/>
          <w:sz w:val="22"/>
          <w:szCs w:val="22"/>
          <w:rPrChange w:id="13208" w:author="Chen Liao" w:date="2021-03-29T18:57:00Z">
            <w:rPr>
              <w:rFonts w:ascii="Times New Roman" w:hAnsi="Times New Roman" w:cs="Times New Roman"/>
              <w:sz w:val="20"/>
              <w:szCs w:val="20"/>
            </w:rPr>
          </w:rPrChange>
        </w:rPr>
        <w:t xml:space="preserve">score </w:t>
      </w:r>
      <w:r w:rsidR="00B36FFF" w:rsidRPr="002B6EEC">
        <w:rPr>
          <w:rFonts w:ascii="Times New Roman" w:hAnsi="Times New Roman" w:cs="Times New Roman"/>
          <w:sz w:val="22"/>
          <w:szCs w:val="22"/>
          <w:rPrChange w:id="13209" w:author="Chen Liao" w:date="2021-03-29T18:57:00Z">
            <w:rPr>
              <w:rFonts w:ascii="Times New Roman" w:hAnsi="Times New Roman" w:cs="Times New Roman"/>
              <w:sz w:val="20"/>
              <w:szCs w:val="20"/>
            </w:rPr>
          </w:rPrChange>
        </w:rPr>
        <w:t xml:space="preserve">from </w:t>
      </w:r>
      <w:proofErr w:type="spellStart"/>
      <w:r w:rsidR="00B36FFF" w:rsidRPr="002B6EEC">
        <w:rPr>
          <w:rFonts w:ascii="Times New Roman" w:hAnsi="Times New Roman" w:cs="Times New Roman"/>
          <w:sz w:val="22"/>
          <w:szCs w:val="22"/>
          <w:rPrChange w:id="13210" w:author="Chen Liao" w:date="2021-03-29T18:57:00Z">
            <w:rPr>
              <w:rFonts w:ascii="Times New Roman" w:hAnsi="Times New Roman" w:cs="Times New Roman"/>
              <w:sz w:val="20"/>
              <w:szCs w:val="20"/>
            </w:rPr>
          </w:rPrChange>
        </w:rPr>
        <w:t>PCoA</w:t>
      </w:r>
      <w:proofErr w:type="spellEnd"/>
      <w:r w:rsidR="00B36FFF" w:rsidRPr="002B6EEC">
        <w:rPr>
          <w:rFonts w:ascii="Times New Roman" w:hAnsi="Times New Roman" w:cs="Times New Roman"/>
          <w:sz w:val="22"/>
          <w:szCs w:val="22"/>
          <w:rPrChange w:id="13211" w:author="Chen Liao" w:date="2021-03-29T18:57:00Z">
            <w:rPr>
              <w:rFonts w:ascii="Times New Roman" w:hAnsi="Times New Roman" w:cs="Times New Roman"/>
              <w:sz w:val="20"/>
              <w:szCs w:val="20"/>
            </w:rPr>
          </w:rPrChange>
        </w:rPr>
        <w:t xml:space="preserve"> </w:t>
      </w:r>
      <w:r w:rsidR="00364D24" w:rsidRPr="002B6EEC">
        <w:rPr>
          <w:rFonts w:ascii="Times New Roman" w:hAnsi="Times New Roman" w:cs="Times New Roman"/>
          <w:sz w:val="22"/>
          <w:szCs w:val="22"/>
          <w:rPrChange w:id="13212" w:author="Chen Liao" w:date="2021-03-29T18:57:00Z">
            <w:rPr>
              <w:rFonts w:ascii="Times New Roman" w:hAnsi="Times New Roman" w:cs="Times New Roman"/>
              <w:sz w:val="20"/>
              <w:szCs w:val="20"/>
            </w:rPr>
          </w:rPrChange>
        </w:rPr>
        <w:t xml:space="preserve">(principal coordinate analysis) </w:t>
      </w:r>
      <w:r w:rsidR="004E4559" w:rsidRPr="002B6EEC">
        <w:rPr>
          <w:rFonts w:ascii="Times New Roman" w:hAnsi="Times New Roman" w:cs="Times New Roman"/>
          <w:sz w:val="22"/>
          <w:szCs w:val="22"/>
          <w:rPrChange w:id="13213" w:author="Chen Liao" w:date="2021-03-29T18:57:00Z">
            <w:rPr>
              <w:rFonts w:ascii="Times New Roman" w:hAnsi="Times New Roman" w:cs="Times New Roman"/>
              <w:sz w:val="20"/>
              <w:szCs w:val="20"/>
            </w:rPr>
          </w:rPrChange>
        </w:rPr>
        <w:t>ordination</w:t>
      </w:r>
      <w:r w:rsidR="00966F83" w:rsidRPr="002B6EEC">
        <w:rPr>
          <w:rFonts w:ascii="Times New Roman" w:hAnsi="Times New Roman" w:cs="Times New Roman"/>
          <w:sz w:val="22"/>
          <w:szCs w:val="22"/>
          <w:rPrChange w:id="13214" w:author="Chen Liao" w:date="2021-03-29T18:57:00Z">
            <w:rPr>
              <w:rFonts w:ascii="Times New Roman" w:hAnsi="Times New Roman" w:cs="Times New Roman"/>
              <w:sz w:val="20"/>
              <w:szCs w:val="20"/>
            </w:rPr>
          </w:rPrChange>
        </w:rPr>
        <w:t xml:space="preserve"> </w:t>
      </w:r>
      <w:r w:rsidR="00364D24" w:rsidRPr="002B6EEC">
        <w:rPr>
          <w:rFonts w:ascii="Times New Roman" w:hAnsi="Times New Roman" w:cs="Times New Roman"/>
          <w:sz w:val="22"/>
          <w:szCs w:val="22"/>
          <w:rPrChange w:id="13215" w:author="Chen Liao" w:date="2021-03-29T18:57:00Z">
            <w:rPr>
              <w:rFonts w:ascii="Times New Roman" w:hAnsi="Times New Roman" w:cs="Times New Roman"/>
              <w:sz w:val="20"/>
              <w:szCs w:val="20"/>
            </w:rPr>
          </w:rPrChange>
        </w:rPr>
        <w:t>t</w:t>
      </w:r>
      <w:r w:rsidR="00B36FFF" w:rsidRPr="002B6EEC">
        <w:rPr>
          <w:rFonts w:ascii="Times New Roman" w:hAnsi="Times New Roman" w:cs="Times New Roman"/>
          <w:sz w:val="22"/>
          <w:szCs w:val="22"/>
          <w:rPrChange w:id="13216" w:author="Chen Liao" w:date="2021-03-29T18:57:00Z">
            <w:rPr>
              <w:rFonts w:ascii="Times New Roman" w:hAnsi="Times New Roman" w:cs="Times New Roman"/>
              <w:sz w:val="20"/>
              <w:szCs w:val="20"/>
            </w:rPr>
          </w:rPrChange>
        </w:rPr>
        <w:t xml:space="preserve">o </w:t>
      </w:r>
      <w:r w:rsidR="00364D24" w:rsidRPr="002B6EEC">
        <w:rPr>
          <w:rFonts w:ascii="Times New Roman" w:hAnsi="Times New Roman" w:cs="Times New Roman"/>
          <w:sz w:val="22"/>
          <w:szCs w:val="22"/>
          <w:rPrChange w:id="13217" w:author="Chen Liao" w:date="2021-03-29T18:57:00Z">
            <w:rPr>
              <w:rFonts w:ascii="Times New Roman" w:hAnsi="Times New Roman" w:cs="Times New Roman"/>
              <w:sz w:val="20"/>
              <w:szCs w:val="20"/>
            </w:rPr>
          </w:rPrChange>
        </w:rPr>
        <w:t>represent</w:t>
      </w:r>
      <w:r w:rsidR="00E81D2A" w:rsidRPr="002B6EEC">
        <w:rPr>
          <w:rFonts w:ascii="Times New Roman" w:hAnsi="Times New Roman" w:cs="Times New Roman"/>
          <w:sz w:val="22"/>
          <w:szCs w:val="22"/>
          <w:rPrChange w:id="13218" w:author="Chen Liao" w:date="2021-03-29T18:57:00Z">
            <w:rPr>
              <w:rFonts w:ascii="Times New Roman" w:hAnsi="Times New Roman" w:cs="Times New Roman"/>
              <w:sz w:val="20"/>
              <w:szCs w:val="20"/>
            </w:rPr>
          </w:rPrChange>
        </w:rPr>
        <w:t xml:space="preserve"> </w:t>
      </w:r>
      <w:r w:rsidR="00B36FFF" w:rsidRPr="002B6EEC">
        <w:rPr>
          <w:rFonts w:ascii="Times New Roman" w:hAnsi="Times New Roman" w:cs="Times New Roman"/>
          <w:sz w:val="22"/>
          <w:szCs w:val="22"/>
          <w:rPrChange w:id="13219" w:author="Chen Liao" w:date="2021-03-29T18:57:00Z">
            <w:rPr>
              <w:rFonts w:ascii="Times New Roman" w:hAnsi="Times New Roman" w:cs="Times New Roman"/>
              <w:sz w:val="20"/>
              <w:szCs w:val="20"/>
            </w:rPr>
          </w:rPrChange>
        </w:rPr>
        <w:t>change</w:t>
      </w:r>
      <w:r w:rsidR="00364D24" w:rsidRPr="002B6EEC">
        <w:rPr>
          <w:rFonts w:ascii="Times New Roman" w:hAnsi="Times New Roman" w:cs="Times New Roman"/>
          <w:sz w:val="22"/>
          <w:szCs w:val="22"/>
          <w:rPrChange w:id="13220" w:author="Chen Liao" w:date="2021-03-29T18:57:00Z">
            <w:rPr>
              <w:rFonts w:ascii="Times New Roman" w:hAnsi="Times New Roman" w:cs="Times New Roman"/>
              <w:sz w:val="20"/>
              <w:szCs w:val="20"/>
            </w:rPr>
          </w:rPrChange>
        </w:rPr>
        <w:t>s</w:t>
      </w:r>
      <w:r w:rsidR="00B36FFF" w:rsidRPr="002B6EEC">
        <w:rPr>
          <w:rFonts w:ascii="Times New Roman" w:hAnsi="Times New Roman" w:cs="Times New Roman"/>
          <w:sz w:val="22"/>
          <w:szCs w:val="22"/>
          <w:rPrChange w:id="13221" w:author="Chen Liao" w:date="2021-03-29T18:57:00Z">
            <w:rPr>
              <w:rFonts w:ascii="Times New Roman" w:hAnsi="Times New Roman" w:cs="Times New Roman"/>
              <w:sz w:val="20"/>
              <w:szCs w:val="20"/>
            </w:rPr>
          </w:rPrChange>
        </w:rPr>
        <w:t xml:space="preserve"> in </w:t>
      </w:r>
      <w:r w:rsidR="003E2543" w:rsidRPr="002B6EEC">
        <w:rPr>
          <w:rFonts w:ascii="Times New Roman" w:hAnsi="Times New Roman" w:cs="Times New Roman"/>
          <w:sz w:val="22"/>
          <w:szCs w:val="22"/>
          <w:rPrChange w:id="13222" w:author="Chen Liao" w:date="2021-03-29T18:57:00Z">
            <w:rPr>
              <w:rFonts w:ascii="Times New Roman" w:hAnsi="Times New Roman" w:cs="Times New Roman"/>
              <w:sz w:val="20"/>
              <w:szCs w:val="20"/>
            </w:rPr>
          </w:rPrChange>
        </w:rPr>
        <w:t>gut microbiota composition</w:t>
      </w:r>
      <w:r w:rsidR="00AF129A" w:rsidRPr="002B6EEC">
        <w:rPr>
          <w:rFonts w:ascii="Times New Roman" w:hAnsi="Times New Roman" w:cs="Times New Roman"/>
          <w:sz w:val="22"/>
          <w:szCs w:val="22"/>
          <w:rPrChange w:id="13223" w:author="Chen Liao" w:date="2021-03-29T18:57:00Z">
            <w:rPr>
              <w:rFonts w:ascii="Times New Roman" w:hAnsi="Times New Roman" w:cs="Times New Roman"/>
              <w:sz w:val="20"/>
              <w:szCs w:val="20"/>
            </w:rPr>
          </w:rPrChange>
        </w:rPr>
        <w:t xml:space="preserve"> (relative abundance)</w:t>
      </w:r>
      <w:r w:rsidR="00E81D2A" w:rsidRPr="002B6EEC">
        <w:rPr>
          <w:rFonts w:ascii="Times New Roman" w:hAnsi="Times New Roman" w:cs="Times New Roman"/>
          <w:sz w:val="22"/>
          <w:szCs w:val="22"/>
          <w:rPrChange w:id="13224" w:author="Chen Liao" w:date="2021-03-29T18:57:00Z">
            <w:rPr>
              <w:rFonts w:ascii="Times New Roman" w:hAnsi="Times New Roman" w:cs="Times New Roman"/>
              <w:sz w:val="20"/>
              <w:szCs w:val="20"/>
            </w:rPr>
          </w:rPrChange>
        </w:rPr>
        <w:t xml:space="preserve"> along the direction of maximum variance</w:t>
      </w:r>
      <w:r w:rsidR="003E2543" w:rsidRPr="002B6EEC">
        <w:rPr>
          <w:rFonts w:ascii="Times New Roman" w:hAnsi="Times New Roman" w:cs="Times New Roman"/>
          <w:sz w:val="22"/>
          <w:szCs w:val="22"/>
          <w:rPrChange w:id="13225" w:author="Chen Liao" w:date="2021-03-29T18:57:00Z">
            <w:rPr>
              <w:rFonts w:ascii="Times New Roman" w:hAnsi="Times New Roman" w:cs="Times New Roman"/>
              <w:sz w:val="20"/>
              <w:szCs w:val="20"/>
            </w:rPr>
          </w:rPrChange>
        </w:rPr>
        <w:t>.</w:t>
      </w:r>
      <w:r w:rsidR="00611FC5" w:rsidRPr="002B6EEC">
        <w:rPr>
          <w:rFonts w:ascii="Times New Roman" w:hAnsi="Times New Roman" w:cs="Times New Roman"/>
          <w:sz w:val="22"/>
          <w:szCs w:val="22"/>
          <w:rPrChange w:id="13226" w:author="Chen Liao" w:date="2021-03-29T18:57:00Z">
            <w:rPr>
              <w:rFonts w:ascii="Times New Roman" w:hAnsi="Times New Roman" w:cs="Times New Roman"/>
              <w:sz w:val="20"/>
              <w:szCs w:val="20"/>
            </w:rPr>
          </w:rPrChange>
        </w:rPr>
        <w:t xml:space="preserve"> </w:t>
      </w:r>
      <w:r w:rsidR="00B74B92" w:rsidRPr="002B6EEC">
        <w:rPr>
          <w:rFonts w:ascii="Times New Roman" w:hAnsi="Times New Roman" w:cs="Times New Roman"/>
          <w:sz w:val="22"/>
          <w:szCs w:val="22"/>
          <w:rPrChange w:id="13227" w:author="Chen Liao" w:date="2021-03-29T18:57:00Z">
            <w:rPr>
              <w:rFonts w:ascii="Times New Roman" w:hAnsi="Times New Roman" w:cs="Times New Roman"/>
              <w:sz w:val="20"/>
              <w:szCs w:val="20"/>
            </w:rPr>
          </w:rPrChange>
        </w:rPr>
        <w:t>Note that</w:t>
      </w:r>
      <w:r w:rsidR="00746109" w:rsidRPr="002B6EEC">
        <w:rPr>
          <w:rFonts w:ascii="Times New Roman" w:hAnsi="Times New Roman" w:cs="Times New Roman"/>
          <w:sz w:val="22"/>
          <w:szCs w:val="22"/>
          <w:rPrChange w:id="13228" w:author="Chen Liao" w:date="2021-03-29T18:57:00Z">
            <w:rPr>
              <w:rFonts w:ascii="Times New Roman" w:hAnsi="Times New Roman" w:cs="Times New Roman"/>
              <w:sz w:val="20"/>
              <w:szCs w:val="20"/>
            </w:rPr>
          </w:rPrChange>
        </w:rPr>
        <w:t xml:space="preserve"> SCFA were substantially produced between day 0 and day 1, while </w:t>
      </w:r>
      <w:r w:rsidR="006D30C5" w:rsidRPr="002B6EEC">
        <w:rPr>
          <w:rFonts w:ascii="Times New Roman" w:hAnsi="Times New Roman" w:cs="Times New Roman"/>
          <w:sz w:val="22"/>
          <w:szCs w:val="22"/>
          <w:rPrChange w:id="13229" w:author="Chen Liao" w:date="2021-03-29T18:57:00Z">
            <w:rPr>
              <w:rFonts w:ascii="Times New Roman" w:hAnsi="Times New Roman" w:cs="Times New Roman"/>
              <w:sz w:val="20"/>
              <w:szCs w:val="20"/>
            </w:rPr>
          </w:rPrChange>
        </w:rPr>
        <w:t xml:space="preserve">gut microbiota composition </w:t>
      </w:r>
      <w:r w:rsidR="00611FC5" w:rsidRPr="002B6EEC">
        <w:rPr>
          <w:rFonts w:ascii="Times New Roman" w:hAnsi="Times New Roman" w:cs="Times New Roman"/>
          <w:sz w:val="22"/>
          <w:szCs w:val="22"/>
          <w:rPrChange w:id="13230" w:author="Chen Liao" w:date="2021-03-29T18:57:00Z">
            <w:rPr>
              <w:rFonts w:ascii="Times New Roman" w:hAnsi="Times New Roman" w:cs="Times New Roman"/>
              <w:sz w:val="20"/>
              <w:szCs w:val="20"/>
            </w:rPr>
          </w:rPrChange>
        </w:rPr>
        <w:t>only change</w:t>
      </w:r>
      <w:r w:rsidR="00746109" w:rsidRPr="002B6EEC">
        <w:rPr>
          <w:rFonts w:ascii="Times New Roman" w:hAnsi="Times New Roman" w:cs="Times New Roman"/>
          <w:sz w:val="22"/>
          <w:szCs w:val="22"/>
          <w:rPrChange w:id="13231" w:author="Chen Liao" w:date="2021-03-29T18:57:00Z">
            <w:rPr>
              <w:rFonts w:ascii="Times New Roman" w:hAnsi="Times New Roman" w:cs="Times New Roman"/>
              <w:sz w:val="20"/>
              <w:szCs w:val="20"/>
            </w:rPr>
          </w:rPrChange>
        </w:rPr>
        <w:t>s</w:t>
      </w:r>
      <w:r w:rsidR="00611FC5" w:rsidRPr="002B6EEC">
        <w:rPr>
          <w:rFonts w:ascii="Times New Roman" w:hAnsi="Times New Roman" w:cs="Times New Roman"/>
          <w:sz w:val="22"/>
          <w:szCs w:val="22"/>
          <w:rPrChange w:id="13232" w:author="Chen Liao" w:date="2021-03-29T18:57:00Z">
            <w:rPr>
              <w:rFonts w:ascii="Times New Roman" w:hAnsi="Times New Roman" w:cs="Times New Roman"/>
              <w:sz w:val="20"/>
              <w:szCs w:val="20"/>
            </w:rPr>
          </w:rPrChange>
        </w:rPr>
        <w:t xml:space="preserve"> slightly.</w:t>
      </w:r>
      <w:r w:rsidR="00A82518" w:rsidRPr="002B6EEC">
        <w:rPr>
          <w:rFonts w:ascii="Times New Roman" w:hAnsi="Times New Roman" w:cs="Times New Roman"/>
          <w:sz w:val="22"/>
          <w:szCs w:val="22"/>
          <w:rPrChange w:id="13233" w:author="Chen Liao" w:date="2021-03-29T18:57:00Z">
            <w:rPr>
              <w:rFonts w:ascii="Times New Roman" w:hAnsi="Times New Roman" w:cs="Times New Roman"/>
              <w:sz w:val="20"/>
              <w:szCs w:val="20"/>
            </w:rPr>
          </w:rPrChange>
        </w:rPr>
        <w:t xml:space="preserve"> Points represent the mean </w:t>
      </w:r>
      <w:proofErr w:type="spellStart"/>
      <w:r w:rsidR="00A82518" w:rsidRPr="002B6EEC">
        <w:rPr>
          <w:rFonts w:ascii="Times New Roman" w:hAnsi="Times New Roman" w:cs="Times New Roman"/>
          <w:sz w:val="22"/>
          <w:szCs w:val="22"/>
          <w:rPrChange w:id="13234" w:author="Chen Liao" w:date="2021-03-29T18:57:00Z">
            <w:rPr>
              <w:rFonts w:ascii="Times New Roman" w:hAnsi="Times New Roman" w:cs="Times New Roman"/>
              <w:sz w:val="20"/>
              <w:szCs w:val="20"/>
            </w:rPr>
          </w:rPrChange>
        </w:rPr>
        <w:t>PCoA</w:t>
      </w:r>
      <w:proofErr w:type="spellEnd"/>
      <w:r w:rsidR="00A82518" w:rsidRPr="002B6EEC">
        <w:rPr>
          <w:rFonts w:ascii="Times New Roman" w:hAnsi="Times New Roman" w:cs="Times New Roman"/>
          <w:sz w:val="22"/>
          <w:szCs w:val="22"/>
          <w:rPrChange w:id="13235" w:author="Chen Liao" w:date="2021-03-29T18:57:00Z">
            <w:rPr>
              <w:rFonts w:ascii="Times New Roman" w:hAnsi="Times New Roman" w:cs="Times New Roman"/>
              <w:sz w:val="20"/>
              <w:szCs w:val="20"/>
            </w:rPr>
          </w:rPrChange>
        </w:rPr>
        <w:t xml:space="preserve"> scores across mice </w:t>
      </w:r>
      <w:r w:rsidR="00D933F8" w:rsidRPr="002B6EEC">
        <w:rPr>
          <w:rFonts w:ascii="Times New Roman" w:hAnsi="Times New Roman" w:cs="Times New Roman"/>
          <w:sz w:val="22"/>
          <w:szCs w:val="22"/>
          <w:rPrChange w:id="13236" w:author="Chen Liao" w:date="2021-03-29T18:57:00Z">
            <w:rPr>
              <w:rFonts w:ascii="Times New Roman" w:hAnsi="Times New Roman" w:cs="Times New Roman"/>
              <w:sz w:val="20"/>
              <w:szCs w:val="20"/>
            </w:rPr>
          </w:rPrChange>
        </w:rPr>
        <w:t>within</w:t>
      </w:r>
      <w:r w:rsidR="00A82518" w:rsidRPr="002B6EEC">
        <w:rPr>
          <w:rFonts w:ascii="Times New Roman" w:hAnsi="Times New Roman" w:cs="Times New Roman"/>
          <w:sz w:val="22"/>
          <w:szCs w:val="22"/>
          <w:rPrChange w:id="13237" w:author="Chen Liao" w:date="2021-03-29T18:57:00Z">
            <w:rPr>
              <w:rFonts w:ascii="Times New Roman" w:hAnsi="Times New Roman" w:cs="Times New Roman"/>
              <w:sz w:val="20"/>
              <w:szCs w:val="20"/>
            </w:rPr>
          </w:rPrChange>
        </w:rPr>
        <w:t xml:space="preserve"> each vendor and error bars represent the standard error of the mean.</w:t>
      </w:r>
      <w:r w:rsidR="00FD2095" w:rsidRPr="002B6EEC">
        <w:rPr>
          <w:rFonts w:ascii="Times New Roman" w:hAnsi="Times New Roman" w:cs="Times New Roman"/>
          <w:sz w:val="22"/>
          <w:szCs w:val="22"/>
          <w:rPrChange w:id="13238" w:author="Chen Liao" w:date="2021-03-29T18:57:00Z">
            <w:rPr>
              <w:rFonts w:ascii="Times New Roman" w:hAnsi="Times New Roman" w:cs="Times New Roman"/>
              <w:sz w:val="20"/>
              <w:szCs w:val="20"/>
            </w:rPr>
          </w:rPrChange>
        </w:rPr>
        <w:t xml:space="preserve"> </w:t>
      </w:r>
      <w:r w:rsidR="00305F84" w:rsidRPr="002B6EEC">
        <w:rPr>
          <w:rFonts w:ascii="Times New Roman" w:hAnsi="Times New Roman" w:cs="Times New Roman"/>
          <w:b/>
          <w:bCs/>
          <w:color w:val="000000"/>
          <w:sz w:val="22"/>
          <w:szCs w:val="22"/>
          <w:rPrChange w:id="13239" w:author="Chen Liao" w:date="2021-03-29T18:57:00Z">
            <w:rPr>
              <w:rFonts w:ascii="Times New Roman" w:hAnsi="Times New Roman" w:cs="Times New Roman"/>
              <w:b/>
              <w:bCs/>
              <w:color w:val="000000"/>
              <w:sz w:val="20"/>
              <w:szCs w:val="20"/>
            </w:rPr>
          </w:rPrChange>
        </w:rPr>
        <w:t>B</w:t>
      </w:r>
      <w:commentRangeStart w:id="13240"/>
      <w:r w:rsidR="00ED01D3" w:rsidRPr="002B6EEC">
        <w:rPr>
          <w:rFonts w:ascii="Times New Roman" w:hAnsi="Times New Roman" w:cs="Times New Roman"/>
          <w:color w:val="000000"/>
          <w:sz w:val="22"/>
          <w:szCs w:val="22"/>
          <w:rPrChange w:id="13241" w:author="Chen Liao" w:date="2021-03-29T18:57:00Z">
            <w:rPr>
              <w:rFonts w:ascii="Times New Roman" w:hAnsi="Times New Roman" w:cs="Times New Roman"/>
              <w:color w:val="000000"/>
              <w:sz w:val="20"/>
              <w:szCs w:val="20"/>
            </w:rPr>
          </w:rPrChange>
        </w:rPr>
        <w:t>-</w:t>
      </w:r>
      <w:r w:rsidR="00305F84" w:rsidRPr="002B6EEC">
        <w:rPr>
          <w:rFonts w:ascii="Times New Roman" w:hAnsi="Times New Roman" w:cs="Times New Roman"/>
          <w:b/>
          <w:bCs/>
          <w:color w:val="000000"/>
          <w:sz w:val="22"/>
          <w:szCs w:val="22"/>
          <w:highlight w:val="yellow"/>
          <w:rPrChange w:id="13242" w:author="Chen Liao" w:date="2021-03-29T18:57:00Z">
            <w:rPr>
              <w:rFonts w:ascii="Times New Roman" w:hAnsi="Times New Roman" w:cs="Times New Roman"/>
              <w:b/>
              <w:bCs/>
              <w:color w:val="000000"/>
              <w:sz w:val="20"/>
              <w:szCs w:val="20"/>
              <w:highlight w:val="yellow"/>
            </w:rPr>
          </w:rPrChange>
        </w:rPr>
        <w:t>E</w:t>
      </w:r>
      <w:r w:rsidR="00ED01D3" w:rsidRPr="002B6EEC">
        <w:rPr>
          <w:rFonts w:ascii="Times New Roman" w:hAnsi="Times New Roman" w:cs="Times New Roman"/>
          <w:color w:val="000000"/>
          <w:sz w:val="22"/>
          <w:szCs w:val="22"/>
          <w:highlight w:val="yellow"/>
          <w:rPrChange w:id="13243" w:author="Chen Liao" w:date="2021-03-29T18:57:00Z">
            <w:rPr>
              <w:rFonts w:ascii="Times New Roman" w:hAnsi="Times New Roman" w:cs="Times New Roman"/>
              <w:color w:val="000000"/>
              <w:sz w:val="20"/>
              <w:szCs w:val="20"/>
              <w:highlight w:val="yellow"/>
            </w:rPr>
          </w:rPrChange>
        </w:rPr>
        <w:t xml:space="preserve">. Potential producers and cross-feeding relationships for </w:t>
      </w:r>
      <w:r w:rsidR="0000736C" w:rsidRPr="002B6EEC">
        <w:rPr>
          <w:rFonts w:ascii="Times New Roman" w:hAnsi="Times New Roman" w:cs="Times New Roman"/>
          <w:color w:val="000000"/>
          <w:sz w:val="22"/>
          <w:szCs w:val="22"/>
          <w:highlight w:val="yellow"/>
          <w:rPrChange w:id="13244" w:author="Chen Liao" w:date="2021-03-29T18:57:00Z">
            <w:rPr>
              <w:rFonts w:ascii="Times New Roman" w:hAnsi="Times New Roman" w:cs="Times New Roman"/>
              <w:color w:val="000000"/>
              <w:sz w:val="20"/>
              <w:szCs w:val="20"/>
              <w:highlight w:val="yellow"/>
            </w:rPr>
          </w:rPrChange>
        </w:rPr>
        <w:t xml:space="preserve">initial </w:t>
      </w:r>
      <w:r w:rsidR="00ED01D3" w:rsidRPr="002B6EEC">
        <w:rPr>
          <w:rFonts w:ascii="Times New Roman" w:hAnsi="Times New Roman" w:cs="Times New Roman"/>
          <w:color w:val="000000"/>
          <w:sz w:val="22"/>
          <w:szCs w:val="22"/>
          <w:highlight w:val="yellow"/>
          <w:rPrChange w:id="13245" w:author="Chen Liao" w:date="2021-03-29T18:57:00Z">
            <w:rPr>
              <w:rFonts w:ascii="Times New Roman" w:hAnsi="Times New Roman" w:cs="Times New Roman"/>
              <w:color w:val="000000"/>
              <w:sz w:val="20"/>
              <w:szCs w:val="20"/>
              <w:highlight w:val="yellow"/>
            </w:rPr>
          </w:rPrChange>
        </w:rPr>
        <w:t>propionate production</w:t>
      </w:r>
      <w:r w:rsidR="00547130" w:rsidRPr="002B6EEC">
        <w:rPr>
          <w:rFonts w:ascii="Times New Roman" w:hAnsi="Times New Roman" w:cs="Times New Roman"/>
          <w:color w:val="000000"/>
          <w:sz w:val="22"/>
          <w:szCs w:val="22"/>
          <w:highlight w:val="yellow"/>
          <w:rPrChange w:id="13246" w:author="Chen Liao" w:date="2021-03-29T18:57:00Z">
            <w:rPr>
              <w:rFonts w:ascii="Times New Roman" w:hAnsi="Times New Roman" w:cs="Times New Roman"/>
              <w:color w:val="000000"/>
              <w:sz w:val="20"/>
              <w:szCs w:val="20"/>
              <w:highlight w:val="yellow"/>
            </w:rPr>
          </w:rPrChange>
        </w:rPr>
        <w:t xml:space="preserve"> within a day of inulin treatment</w:t>
      </w:r>
      <w:r w:rsidR="00ED01D3" w:rsidRPr="002B6EEC">
        <w:rPr>
          <w:rFonts w:ascii="Times New Roman" w:hAnsi="Times New Roman" w:cs="Times New Roman"/>
          <w:color w:val="000000"/>
          <w:sz w:val="22"/>
          <w:szCs w:val="22"/>
          <w:highlight w:val="yellow"/>
          <w:rPrChange w:id="13247" w:author="Chen Liao" w:date="2021-03-29T18:57:00Z">
            <w:rPr>
              <w:rFonts w:ascii="Times New Roman" w:hAnsi="Times New Roman" w:cs="Times New Roman"/>
              <w:color w:val="000000"/>
              <w:sz w:val="20"/>
              <w:szCs w:val="20"/>
              <w:highlight w:val="yellow"/>
            </w:rPr>
          </w:rPrChange>
        </w:rPr>
        <w:t xml:space="preserve">. </w:t>
      </w:r>
      <w:proofErr w:type="gramStart"/>
      <w:r w:rsidR="00305F84" w:rsidRPr="002B6EEC">
        <w:rPr>
          <w:rFonts w:ascii="Times New Roman" w:hAnsi="Times New Roman" w:cs="Times New Roman"/>
          <w:b/>
          <w:bCs/>
          <w:color w:val="000000"/>
          <w:sz w:val="22"/>
          <w:szCs w:val="22"/>
          <w:highlight w:val="yellow"/>
          <w:rPrChange w:id="13248" w:author="Chen Liao" w:date="2021-03-29T18:57:00Z">
            <w:rPr>
              <w:rFonts w:ascii="Times New Roman" w:hAnsi="Times New Roman" w:cs="Times New Roman"/>
              <w:b/>
              <w:bCs/>
              <w:color w:val="000000"/>
              <w:sz w:val="20"/>
              <w:szCs w:val="20"/>
              <w:highlight w:val="yellow"/>
            </w:rPr>
          </w:rPrChange>
        </w:rPr>
        <w:t>B</w:t>
      </w:r>
      <w:r w:rsidR="00ED01D3" w:rsidRPr="002B6EEC">
        <w:rPr>
          <w:rFonts w:ascii="Times New Roman" w:hAnsi="Times New Roman" w:cs="Times New Roman"/>
          <w:color w:val="000000"/>
          <w:sz w:val="22"/>
          <w:szCs w:val="22"/>
          <w:highlight w:val="yellow"/>
          <w:rPrChange w:id="13249" w:author="Chen Liao" w:date="2021-03-29T18:57:00Z">
            <w:rPr>
              <w:rFonts w:ascii="Times New Roman" w:hAnsi="Times New Roman" w:cs="Times New Roman"/>
              <w:color w:val="000000"/>
              <w:sz w:val="20"/>
              <w:szCs w:val="20"/>
              <w:highlight w:val="yellow"/>
            </w:rPr>
          </w:rPrChange>
        </w:rPr>
        <w:t>,</w:t>
      </w:r>
      <w:r w:rsidR="00305F84" w:rsidRPr="002B6EEC">
        <w:rPr>
          <w:rFonts w:ascii="Times New Roman" w:hAnsi="Times New Roman" w:cs="Times New Roman"/>
          <w:b/>
          <w:bCs/>
          <w:color w:val="000000"/>
          <w:sz w:val="22"/>
          <w:szCs w:val="22"/>
          <w:highlight w:val="yellow"/>
          <w:rPrChange w:id="13250" w:author="Chen Liao" w:date="2021-03-29T18:57:00Z">
            <w:rPr>
              <w:rFonts w:ascii="Times New Roman" w:hAnsi="Times New Roman" w:cs="Times New Roman"/>
              <w:b/>
              <w:bCs/>
              <w:color w:val="000000"/>
              <w:sz w:val="20"/>
              <w:szCs w:val="20"/>
              <w:highlight w:val="yellow"/>
            </w:rPr>
          </w:rPrChange>
        </w:rPr>
        <w:t>C</w:t>
      </w:r>
      <w:r w:rsidR="00ED01D3" w:rsidRPr="002B6EEC">
        <w:rPr>
          <w:rFonts w:ascii="Times New Roman" w:hAnsi="Times New Roman" w:cs="Times New Roman"/>
          <w:color w:val="000000"/>
          <w:sz w:val="22"/>
          <w:szCs w:val="22"/>
          <w:highlight w:val="yellow"/>
          <w:rPrChange w:id="13251" w:author="Chen Liao" w:date="2021-03-29T18:57:00Z">
            <w:rPr>
              <w:rFonts w:ascii="Times New Roman" w:hAnsi="Times New Roman" w:cs="Times New Roman"/>
              <w:color w:val="000000"/>
              <w:sz w:val="20"/>
              <w:szCs w:val="20"/>
              <w:highlight w:val="yellow"/>
            </w:rPr>
          </w:rPrChange>
        </w:rPr>
        <w:t>.</w:t>
      </w:r>
      <w:proofErr w:type="gramEnd"/>
      <w:r w:rsidR="00ED01D3" w:rsidRPr="002B6EEC">
        <w:rPr>
          <w:rFonts w:ascii="Times New Roman" w:hAnsi="Times New Roman" w:cs="Times New Roman"/>
          <w:color w:val="000000"/>
          <w:sz w:val="22"/>
          <w:szCs w:val="22"/>
          <w:highlight w:val="yellow"/>
          <w:rPrChange w:id="13252" w:author="Chen Liao" w:date="2021-03-29T18:57:00Z">
            <w:rPr>
              <w:rFonts w:ascii="Times New Roman" w:hAnsi="Times New Roman" w:cs="Times New Roman"/>
              <w:color w:val="000000"/>
              <w:sz w:val="20"/>
              <w:szCs w:val="20"/>
              <w:highlight w:val="yellow"/>
            </w:rPr>
          </w:rPrChange>
        </w:rPr>
        <w:t xml:space="preserve"> Correlation of baseline unclassified (Un.) Parabacteroides absolute abundance with initial propionate production rates on day 0 (</w:t>
      </w:r>
      <w:r w:rsidR="00305F84" w:rsidRPr="002B6EEC">
        <w:rPr>
          <w:rFonts w:ascii="Times New Roman" w:hAnsi="Times New Roman" w:cs="Times New Roman"/>
          <w:color w:val="000000"/>
          <w:sz w:val="22"/>
          <w:szCs w:val="22"/>
          <w:highlight w:val="yellow"/>
          <w:rPrChange w:id="13253" w:author="Chen Liao" w:date="2021-03-29T18:57:00Z">
            <w:rPr>
              <w:rFonts w:ascii="Times New Roman" w:hAnsi="Times New Roman" w:cs="Times New Roman"/>
              <w:color w:val="000000"/>
              <w:sz w:val="20"/>
              <w:szCs w:val="20"/>
              <w:highlight w:val="yellow"/>
            </w:rPr>
          </w:rPrChange>
        </w:rPr>
        <w:t>B</w:t>
      </w:r>
      <w:r w:rsidR="00ED01D3" w:rsidRPr="002B6EEC">
        <w:rPr>
          <w:rFonts w:ascii="Times New Roman" w:hAnsi="Times New Roman" w:cs="Times New Roman"/>
          <w:color w:val="000000"/>
          <w:sz w:val="22"/>
          <w:szCs w:val="22"/>
          <w:highlight w:val="yellow"/>
          <w:rPrChange w:id="13254" w:author="Chen Liao" w:date="2021-03-29T18:57:00Z">
            <w:rPr>
              <w:rFonts w:ascii="Times New Roman" w:hAnsi="Times New Roman" w:cs="Times New Roman"/>
              <w:color w:val="000000"/>
              <w:sz w:val="20"/>
              <w:szCs w:val="20"/>
              <w:highlight w:val="yellow"/>
            </w:rPr>
          </w:rPrChange>
        </w:rPr>
        <w:t>) and rates in later days (</w:t>
      </w:r>
      <w:r w:rsidR="00305F84" w:rsidRPr="002B6EEC">
        <w:rPr>
          <w:rFonts w:ascii="Times New Roman" w:hAnsi="Times New Roman" w:cs="Times New Roman"/>
          <w:color w:val="000000"/>
          <w:sz w:val="22"/>
          <w:szCs w:val="22"/>
          <w:highlight w:val="yellow"/>
          <w:rPrChange w:id="13255" w:author="Chen Liao" w:date="2021-03-29T18:57:00Z">
            <w:rPr>
              <w:rFonts w:ascii="Times New Roman" w:hAnsi="Times New Roman" w:cs="Times New Roman"/>
              <w:color w:val="000000"/>
              <w:sz w:val="20"/>
              <w:szCs w:val="20"/>
              <w:highlight w:val="yellow"/>
            </w:rPr>
          </w:rPrChange>
        </w:rPr>
        <w:t>C</w:t>
      </w:r>
      <w:r w:rsidR="00ED01D3" w:rsidRPr="002B6EEC">
        <w:rPr>
          <w:rFonts w:ascii="Times New Roman" w:hAnsi="Times New Roman" w:cs="Times New Roman"/>
          <w:color w:val="000000"/>
          <w:sz w:val="22"/>
          <w:szCs w:val="22"/>
          <w:highlight w:val="yellow"/>
          <w:rPrChange w:id="13256" w:author="Chen Liao" w:date="2021-03-29T18:57:00Z">
            <w:rPr>
              <w:rFonts w:ascii="Times New Roman" w:hAnsi="Times New Roman" w:cs="Times New Roman"/>
              <w:color w:val="000000"/>
              <w:sz w:val="20"/>
              <w:szCs w:val="20"/>
              <w:highlight w:val="yellow"/>
            </w:rPr>
          </w:rPrChange>
        </w:rPr>
        <w:t>). Gray line: linear regression (R</w:t>
      </w:r>
      <w:r w:rsidR="00ED01D3" w:rsidRPr="002B6EEC">
        <w:rPr>
          <w:rFonts w:ascii="Times New Roman" w:hAnsi="Times New Roman" w:cs="Times New Roman"/>
          <w:color w:val="000000"/>
          <w:sz w:val="22"/>
          <w:szCs w:val="22"/>
          <w:highlight w:val="yellow"/>
          <w:vertAlign w:val="superscript"/>
          <w:rPrChange w:id="13257" w:author="Chen Liao" w:date="2021-03-29T18:57:00Z">
            <w:rPr>
              <w:rFonts w:ascii="Times New Roman" w:hAnsi="Times New Roman" w:cs="Times New Roman"/>
              <w:color w:val="000000"/>
              <w:sz w:val="20"/>
              <w:szCs w:val="20"/>
              <w:highlight w:val="yellow"/>
              <w:vertAlign w:val="superscript"/>
            </w:rPr>
          </w:rPrChange>
        </w:rPr>
        <w:t>2</w:t>
      </w:r>
      <w:r w:rsidR="00ED01D3" w:rsidRPr="002B6EEC">
        <w:rPr>
          <w:rFonts w:ascii="Times New Roman" w:hAnsi="Times New Roman" w:cs="Times New Roman"/>
          <w:color w:val="000000"/>
          <w:sz w:val="22"/>
          <w:szCs w:val="22"/>
          <w:highlight w:val="yellow"/>
          <w:rPrChange w:id="13258" w:author="Chen Liao" w:date="2021-03-29T18:57:00Z">
            <w:rPr>
              <w:rFonts w:ascii="Times New Roman" w:hAnsi="Times New Roman" w:cs="Times New Roman"/>
              <w:color w:val="000000"/>
              <w:sz w:val="20"/>
              <w:szCs w:val="20"/>
              <w:highlight w:val="yellow"/>
            </w:rPr>
          </w:rPrChange>
        </w:rPr>
        <w:t xml:space="preserve"> and P-value are indicated in the plot); shading area: standard error of the regression. </w:t>
      </w:r>
      <w:proofErr w:type="gramStart"/>
      <w:r w:rsidR="00305F84" w:rsidRPr="002B6EEC">
        <w:rPr>
          <w:rFonts w:ascii="Times New Roman" w:hAnsi="Times New Roman" w:cs="Times New Roman"/>
          <w:b/>
          <w:bCs/>
          <w:color w:val="000000"/>
          <w:sz w:val="22"/>
          <w:szCs w:val="22"/>
          <w:highlight w:val="yellow"/>
          <w:rPrChange w:id="13259" w:author="Chen Liao" w:date="2021-03-29T18:57:00Z">
            <w:rPr>
              <w:rFonts w:ascii="Times New Roman" w:hAnsi="Times New Roman" w:cs="Times New Roman"/>
              <w:b/>
              <w:bCs/>
              <w:color w:val="000000"/>
              <w:sz w:val="20"/>
              <w:szCs w:val="20"/>
              <w:highlight w:val="yellow"/>
            </w:rPr>
          </w:rPrChange>
        </w:rPr>
        <w:t>D</w:t>
      </w:r>
      <w:r w:rsidR="00ED01D3" w:rsidRPr="002B6EEC">
        <w:rPr>
          <w:rFonts w:ascii="Times New Roman" w:hAnsi="Times New Roman" w:cs="Times New Roman"/>
          <w:color w:val="000000"/>
          <w:sz w:val="22"/>
          <w:szCs w:val="22"/>
          <w:highlight w:val="yellow"/>
          <w:rPrChange w:id="13260" w:author="Chen Liao" w:date="2021-03-29T18:57:00Z">
            <w:rPr>
              <w:rFonts w:ascii="Times New Roman" w:hAnsi="Times New Roman" w:cs="Times New Roman"/>
              <w:color w:val="000000"/>
              <w:sz w:val="20"/>
              <w:szCs w:val="20"/>
              <w:highlight w:val="yellow"/>
            </w:rPr>
          </w:rPrChange>
        </w:rPr>
        <w:t>,</w:t>
      </w:r>
      <w:r w:rsidR="00305F84" w:rsidRPr="002B6EEC">
        <w:rPr>
          <w:rFonts w:ascii="Times New Roman" w:hAnsi="Times New Roman" w:cs="Times New Roman"/>
          <w:b/>
          <w:bCs/>
          <w:color w:val="000000"/>
          <w:sz w:val="22"/>
          <w:szCs w:val="22"/>
          <w:highlight w:val="yellow"/>
          <w:rPrChange w:id="13261" w:author="Chen Liao" w:date="2021-03-29T18:57:00Z">
            <w:rPr>
              <w:rFonts w:ascii="Times New Roman" w:hAnsi="Times New Roman" w:cs="Times New Roman"/>
              <w:b/>
              <w:bCs/>
              <w:color w:val="000000"/>
              <w:sz w:val="20"/>
              <w:szCs w:val="20"/>
              <w:highlight w:val="yellow"/>
            </w:rPr>
          </w:rPrChange>
        </w:rPr>
        <w:t>E</w:t>
      </w:r>
      <w:r w:rsidR="00ED01D3" w:rsidRPr="002B6EEC">
        <w:rPr>
          <w:rFonts w:ascii="Times New Roman" w:hAnsi="Times New Roman" w:cs="Times New Roman"/>
          <w:color w:val="000000"/>
          <w:sz w:val="22"/>
          <w:szCs w:val="22"/>
          <w:highlight w:val="yellow"/>
          <w:rPrChange w:id="13262" w:author="Chen Liao" w:date="2021-03-29T18:57:00Z">
            <w:rPr>
              <w:rFonts w:ascii="Times New Roman" w:hAnsi="Times New Roman" w:cs="Times New Roman"/>
              <w:color w:val="000000"/>
              <w:sz w:val="20"/>
              <w:szCs w:val="20"/>
              <w:highlight w:val="yellow"/>
            </w:rPr>
          </w:rPrChange>
        </w:rPr>
        <w:t>.</w:t>
      </w:r>
      <w:proofErr w:type="gramEnd"/>
      <w:r w:rsidR="00ED01D3" w:rsidRPr="002B6EEC">
        <w:rPr>
          <w:rFonts w:ascii="Times New Roman" w:hAnsi="Times New Roman" w:cs="Times New Roman"/>
          <w:color w:val="000000"/>
          <w:sz w:val="22"/>
          <w:szCs w:val="22"/>
          <w:highlight w:val="yellow"/>
          <w:rPrChange w:id="13263" w:author="Chen Liao" w:date="2021-03-29T18:57:00Z">
            <w:rPr>
              <w:rFonts w:ascii="Times New Roman" w:hAnsi="Times New Roman" w:cs="Times New Roman"/>
              <w:color w:val="000000"/>
              <w:sz w:val="20"/>
              <w:szCs w:val="20"/>
              <w:highlight w:val="yellow"/>
            </w:rPr>
          </w:rPrChange>
        </w:rPr>
        <w:t xml:space="preserve"> Simulated effects of cross-feeding (c.f.) (</w:t>
      </w:r>
      <w:r w:rsidR="00305F84" w:rsidRPr="002B6EEC">
        <w:rPr>
          <w:rFonts w:ascii="Times New Roman" w:hAnsi="Times New Roman" w:cs="Times New Roman"/>
          <w:color w:val="000000"/>
          <w:sz w:val="22"/>
          <w:szCs w:val="22"/>
          <w:highlight w:val="yellow"/>
          <w:rPrChange w:id="13264" w:author="Chen Liao" w:date="2021-03-29T18:57:00Z">
            <w:rPr>
              <w:rFonts w:ascii="Times New Roman" w:hAnsi="Times New Roman" w:cs="Times New Roman"/>
              <w:color w:val="000000"/>
              <w:sz w:val="20"/>
              <w:szCs w:val="20"/>
              <w:highlight w:val="yellow"/>
            </w:rPr>
          </w:rPrChange>
        </w:rPr>
        <w:t>D</w:t>
      </w:r>
      <w:r w:rsidR="00ED01D3" w:rsidRPr="002B6EEC">
        <w:rPr>
          <w:rFonts w:ascii="Times New Roman" w:hAnsi="Times New Roman" w:cs="Times New Roman"/>
          <w:color w:val="000000"/>
          <w:sz w:val="22"/>
          <w:szCs w:val="22"/>
          <w:highlight w:val="yellow"/>
          <w:rPrChange w:id="13265" w:author="Chen Liao" w:date="2021-03-29T18:57:00Z">
            <w:rPr>
              <w:rFonts w:ascii="Times New Roman" w:hAnsi="Times New Roman" w:cs="Times New Roman"/>
              <w:color w:val="000000"/>
              <w:sz w:val="20"/>
              <w:szCs w:val="20"/>
              <w:highlight w:val="yellow"/>
            </w:rPr>
          </w:rPrChange>
        </w:rPr>
        <w:t>) and inulin availability (</w:t>
      </w:r>
      <w:r w:rsidR="00305F84" w:rsidRPr="002B6EEC">
        <w:rPr>
          <w:rFonts w:ascii="Times New Roman" w:hAnsi="Times New Roman" w:cs="Times New Roman"/>
          <w:color w:val="000000"/>
          <w:sz w:val="22"/>
          <w:szCs w:val="22"/>
          <w:highlight w:val="yellow"/>
          <w:rPrChange w:id="13266" w:author="Chen Liao" w:date="2021-03-29T18:57:00Z">
            <w:rPr>
              <w:rFonts w:ascii="Times New Roman" w:hAnsi="Times New Roman" w:cs="Times New Roman"/>
              <w:color w:val="000000"/>
              <w:sz w:val="20"/>
              <w:szCs w:val="20"/>
              <w:highlight w:val="yellow"/>
            </w:rPr>
          </w:rPrChange>
        </w:rPr>
        <w:t>E</w:t>
      </w:r>
      <w:r w:rsidR="00ED01D3" w:rsidRPr="002B6EEC">
        <w:rPr>
          <w:rFonts w:ascii="Times New Roman" w:hAnsi="Times New Roman" w:cs="Times New Roman"/>
          <w:color w:val="000000"/>
          <w:sz w:val="22"/>
          <w:szCs w:val="22"/>
          <w:highlight w:val="yellow"/>
          <w:rPrChange w:id="13267" w:author="Chen Liao" w:date="2021-03-29T18:57:00Z">
            <w:rPr>
              <w:rFonts w:ascii="Times New Roman" w:hAnsi="Times New Roman" w:cs="Times New Roman"/>
              <w:color w:val="000000"/>
              <w:sz w:val="20"/>
              <w:szCs w:val="20"/>
              <w:highlight w:val="yellow"/>
            </w:rPr>
          </w:rPrChange>
        </w:rPr>
        <w:t>) on growth and propionate flux of two-genera Bacteroides-Parabacteroides community. w/ c.f.: mixing Bacteroides and Parabacteroides in 1:1 ratio; w/o c.f.: mixing Parabacteroides and its clone mate in 1:1 ratio.</w:t>
      </w:r>
      <w:r w:rsidR="00ED01D3" w:rsidRPr="002B6EEC">
        <w:rPr>
          <w:rFonts w:ascii="Times New Roman" w:hAnsi="Times New Roman" w:cs="Times New Roman"/>
          <w:color w:val="000000"/>
          <w:sz w:val="22"/>
          <w:szCs w:val="22"/>
          <w:rPrChange w:id="13268" w:author="Chen Liao" w:date="2021-03-29T18:57:00Z">
            <w:rPr>
              <w:rFonts w:ascii="Times New Roman" w:hAnsi="Times New Roman" w:cs="Times New Roman"/>
              <w:color w:val="000000"/>
              <w:sz w:val="20"/>
              <w:szCs w:val="20"/>
            </w:rPr>
          </w:rPrChange>
        </w:rPr>
        <w:t xml:space="preserve"> </w:t>
      </w:r>
      <w:commentRangeEnd w:id="13240"/>
      <w:r w:rsidR="00ED01D3" w:rsidRPr="002B6EEC">
        <w:rPr>
          <w:rStyle w:val="CommentReference"/>
          <w:rFonts w:ascii="Times New Roman" w:hAnsi="Times New Roman" w:cs="Times New Roman"/>
          <w:sz w:val="22"/>
          <w:szCs w:val="22"/>
          <w:rPrChange w:id="13269" w:author="Chen Liao" w:date="2021-03-29T18:57:00Z">
            <w:rPr>
              <w:rStyle w:val="CommentReference"/>
              <w:rFonts w:ascii="Times New Roman" w:hAnsi="Times New Roman" w:cs="Times New Roman"/>
            </w:rPr>
          </w:rPrChange>
        </w:rPr>
        <w:commentReference w:id="13240"/>
      </w:r>
      <w:r w:rsidR="00AA5F70" w:rsidRPr="002B6EEC">
        <w:rPr>
          <w:rFonts w:ascii="Times New Roman" w:hAnsi="Times New Roman" w:cs="Times New Roman"/>
          <w:sz w:val="22"/>
          <w:szCs w:val="22"/>
          <w:highlight w:val="yellow"/>
          <w:rPrChange w:id="13270" w:author="Chen Liao" w:date="2021-03-29T18:57:00Z">
            <w:rPr>
              <w:rFonts w:ascii="Times New Roman" w:hAnsi="Times New Roman" w:cs="Times New Roman"/>
              <w:highlight w:val="yellow"/>
            </w:rPr>
          </w:rPrChange>
        </w:rPr>
        <w:br w:type="page"/>
      </w:r>
    </w:p>
    <w:p w14:paraId="5CFA45FE" w14:textId="77777777" w:rsidR="00AA5F70" w:rsidRPr="002B6EEC" w:rsidRDefault="00AA5F70" w:rsidP="00235E3B">
      <w:pPr>
        <w:jc w:val="both"/>
        <w:rPr>
          <w:rFonts w:eastAsia="SimSun"/>
          <w:b/>
          <w:bCs/>
          <w:color w:val="000000"/>
          <w:sz w:val="22"/>
          <w:szCs w:val="22"/>
          <w:rPrChange w:id="13271" w:author="Chen Liao" w:date="2021-03-29T18:57:00Z">
            <w:rPr>
              <w:rFonts w:eastAsia="SimSun"/>
              <w:b/>
              <w:bCs/>
              <w:color w:val="000000"/>
              <w:sz w:val="20"/>
              <w:szCs w:val="20"/>
            </w:rPr>
          </w:rPrChange>
        </w:rPr>
      </w:pPr>
    </w:p>
    <w:p w14:paraId="4CF98AFB" w14:textId="1207C509" w:rsidR="00AA5F70" w:rsidRPr="002B6EEC" w:rsidRDefault="00AA5F70">
      <w:pPr>
        <w:jc w:val="both"/>
        <w:rPr>
          <w:rFonts w:eastAsia="SimSun"/>
          <w:b/>
          <w:bCs/>
          <w:color w:val="000000"/>
          <w:sz w:val="22"/>
          <w:szCs w:val="22"/>
          <w:rPrChange w:id="13272" w:author="Chen Liao" w:date="2021-03-29T18:57:00Z">
            <w:rPr>
              <w:rFonts w:eastAsia="SimSun"/>
              <w:b/>
              <w:bCs/>
              <w:color w:val="000000"/>
              <w:sz w:val="20"/>
              <w:szCs w:val="20"/>
            </w:rPr>
          </w:rPrChange>
        </w:rPr>
        <w:pPrChange w:id="13273" w:author="Chen Liao" w:date="2021-03-24T10:44:00Z">
          <w:pPr>
            <w:jc w:val="center"/>
          </w:pPr>
        </w:pPrChange>
      </w:pPr>
      <w:r w:rsidRPr="002B6EEC">
        <w:rPr>
          <w:rFonts w:eastAsia="SimSun"/>
          <w:b/>
          <w:bCs/>
          <w:noProof/>
          <w:color w:val="000000"/>
          <w:sz w:val="22"/>
          <w:szCs w:val="22"/>
          <w:rPrChange w:id="13274" w:author="Chen Liao" w:date="2021-03-29T18:57:00Z">
            <w:rPr>
              <w:rFonts w:eastAsia="SimSun"/>
              <w:b/>
              <w:bCs/>
              <w:noProof/>
              <w:color w:val="000000"/>
              <w:sz w:val="20"/>
              <w:szCs w:val="20"/>
            </w:rPr>
          </w:rPrChange>
        </w:rPr>
        <w:drawing>
          <wp:inline distT="0" distB="0" distL="0" distR="0" wp14:anchorId="78B186F6" wp14:editId="4D937A8F">
            <wp:extent cx="5765800" cy="1549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p>
    <w:p w14:paraId="1C559F9E" w14:textId="77777777" w:rsidR="00AA5F70" w:rsidRPr="002B6EEC" w:rsidRDefault="00AA5F70" w:rsidP="00C3619E">
      <w:pPr>
        <w:jc w:val="both"/>
        <w:rPr>
          <w:rFonts w:eastAsia="SimSun"/>
          <w:color w:val="000000"/>
          <w:sz w:val="22"/>
          <w:szCs w:val="22"/>
          <w:rPrChange w:id="13275" w:author="Chen Liao" w:date="2021-03-29T18:57:00Z">
            <w:rPr>
              <w:rFonts w:eastAsia="SimSun"/>
              <w:color w:val="000000"/>
              <w:sz w:val="20"/>
              <w:szCs w:val="20"/>
            </w:rPr>
          </w:rPrChange>
        </w:rPr>
      </w:pPr>
    </w:p>
    <w:p w14:paraId="25E26C5E" w14:textId="77777777" w:rsidR="00ED3422" w:rsidRPr="002B6EEC" w:rsidRDefault="00AA5F70">
      <w:pPr>
        <w:widowControl w:val="0"/>
        <w:autoSpaceDE w:val="0"/>
        <w:autoSpaceDN w:val="0"/>
        <w:adjustRightInd w:val="0"/>
        <w:jc w:val="both"/>
        <w:rPr>
          <w:sz w:val="22"/>
          <w:szCs w:val="22"/>
          <w:rPrChange w:id="13276" w:author="Chen Liao" w:date="2021-03-29T18:57:00Z">
            <w:rPr/>
          </w:rPrChange>
        </w:rPr>
        <w:pPrChange w:id="13277" w:author="Chen Liao" w:date="2021-03-24T10:44:00Z">
          <w:pPr>
            <w:widowControl w:val="0"/>
            <w:autoSpaceDE w:val="0"/>
            <w:autoSpaceDN w:val="0"/>
            <w:adjustRightInd w:val="0"/>
          </w:pPr>
        </w:pPrChange>
      </w:pPr>
      <w:r w:rsidRPr="002B6EEC">
        <w:rPr>
          <w:b/>
          <w:bCs/>
          <w:sz w:val="22"/>
          <w:szCs w:val="22"/>
          <w:rPrChange w:id="13278" w:author="Chen Liao" w:date="2021-03-29T18:57:00Z">
            <w:rPr>
              <w:b/>
              <w:bCs/>
              <w:sz w:val="20"/>
              <w:szCs w:val="20"/>
            </w:rPr>
          </w:rPrChange>
        </w:rPr>
        <w:t>Figure S1</w:t>
      </w:r>
      <w:r w:rsidR="00AC2C2E" w:rsidRPr="002B6EEC">
        <w:rPr>
          <w:b/>
          <w:bCs/>
          <w:sz w:val="22"/>
          <w:szCs w:val="22"/>
          <w:rPrChange w:id="13279" w:author="Chen Liao" w:date="2021-03-29T18:57:00Z">
            <w:rPr>
              <w:b/>
              <w:bCs/>
              <w:sz w:val="20"/>
              <w:szCs w:val="20"/>
            </w:rPr>
          </w:rPrChange>
        </w:rPr>
        <w:t>8</w:t>
      </w:r>
      <w:r w:rsidRPr="002B6EEC">
        <w:rPr>
          <w:b/>
          <w:bCs/>
          <w:sz w:val="22"/>
          <w:szCs w:val="22"/>
          <w:rPrChange w:id="13280" w:author="Chen Liao" w:date="2021-03-29T18:57:00Z">
            <w:rPr>
              <w:b/>
              <w:bCs/>
              <w:sz w:val="20"/>
              <w:szCs w:val="20"/>
            </w:rPr>
          </w:rPrChange>
        </w:rPr>
        <w:t xml:space="preserve">. (Related to </w:t>
      </w:r>
      <w:r w:rsidR="00AC2C2E" w:rsidRPr="002B6EEC">
        <w:rPr>
          <w:b/>
          <w:bCs/>
          <w:sz w:val="22"/>
          <w:szCs w:val="22"/>
          <w:rPrChange w:id="13281" w:author="Chen Liao" w:date="2021-03-29T18:57:00Z">
            <w:rPr>
              <w:b/>
              <w:bCs/>
              <w:sz w:val="20"/>
              <w:szCs w:val="20"/>
            </w:rPr>
          </w:rPrChange>
        </w:rPr>
        <w:t xml:space="preserve">Materials and </w:t>
      </w:r>
      <w:r w:rsidRPr="002B6EEC">
        <w:rPr>
          <w:b/>
          <w:bCs/>
          <w:sz w:val="22"/>
          <w:szCs w:val="22"/>
          <w:rPrChange w:id="13282" w:author="Chen Liao" w:date="2021-03-29T18:57:00Z">
            <w:rPr>
              <w:b/>
              <w:bCs/>
              <w:sz w:val="20"/>
              <w:szCs w:val="20"/>
            </w:rPr>
          </w:rPrChange>
        </w:rPr>
        <w:t xml:space="preserve">Methods) Rarefaction analysis of 16S rRNA gene clone libraries </w:t>
      </w:r>
      <w:r w:rsidRPr="002B6EEC">
        <w:rPr>
          <w:b/>
          <w:bCs/>
          <w:color w:val="000000"/>
          <w:sz w:val="22"/>
          <w:szCs w:val="22"/>
          <w:rPrChange w:id="13283" w:author="Chen Liao" w:date="2021-03-29T18:57:00Z">
            <w:rPr>
              <w:b/>
              <w:bCs/>
              <w:color w:val="000000"/>
              <w:sz w:val="20"/>
              <w:szCs w:val="20"/>
            </w:rPr>
          </w:rPrChange>
        </w:rPr>
        <w:t>in terms of</w:t>
      </w:r>
      <w:r w:rsidRPr="002B6EEC">
        <w:rPr>
          <w:b/>
          <w:bCs/>
          <w:sz w:val="22"/>
          <w:szCs w:val="22"/>
          <w:rPrChange w:id="13284" w:author="Chen Liao" w:date="2021-03-29T18:57:00Z">
            <w:rPr>
              <w:b/>
              <w:bCs/>
              <w:sz w:val="20"/>
              <w:szCs w:val="20"/>
            </w:rPr>
          </w:rPrChange>
        </w:rPr>
        <w:t xml:space="preserve"> species richness, Shannon diversity, and Simpson diversity.</w:t>
      </w:r>
      <w:r w:rsidRPr="002B6EEC">
        <w:rPr>
          <w:sz w:val="22"/>
          <w:szCs w:val="22"/>
          <w:rPrChange w:id="13285" w:author="Chen Liao" w:date="2021-03-29T18:57:00Z">
            <w:rPr>
              <w:sz w:val="20"/>
              <w:szCs w:val="20"/>
            </w:rPr>
          </w:rPrChange>
        </w:rPr>
        <w:t xml:space="preserve"> Rarefaction curves were generated using the </w:t>
      </w:r>
      <w:proofErr w:type="spellStart"/>
      <w:r w:rsidRPr="002B6EEC">
        <w:rPr>
          <w:sz w:val="22"/>
          <w:szCs w:val="22"/>
          <w:rPrChange w:id="13286" w:author="Chen Liao" w:date="2021-03-29T18:57:00Z">
            <w:rPr>
              <w:sz w:val="20"/>
              <w:szCs w:val="20"/>
            </w:rPr>
          </w:rPrChange>
        </w:rPr>
        <w:t>iNEXT</w:t>
      </w:r>
      <w:proofErr w:type="spellEnd"/>
      <w:r w:rsidRPr="002B6EEC">
        <w:rPr>
          <w:sz w:val="22"/>
          <w:szCs w:val="22"/>
          <w:rPrChange w:id="13287" w:author="Chen Liao" w:date="2021-03-29T18:57:00Z">
            <w:rPr>
              <w:sz w:val="20"/>
              <w:szCs w:val="20"/>
            </w:rPr>
          </w:rPrChange>
        </w:rPr>
        <w:t xml:space="preserve"> package. Solid lines represent the observed alpha diversity with the number of reads sampled, and dashed lines represent the extrapolation of the solid lines until 25% more reads. To</w:t>
      </w:r>
      <w:r w:rsidRPr="002B6EEC">
        <w:rPr>
          <w:color w:val="2A2A2A"/>
          <w:sz w:val="22"/>
          <w:szCs w:val="22"/>
          <w:shd w:val="clear" w:color="auto" w:fill="FFFFFF"/>
          <w:rPrChange w:id="13288" w:author="Chen Liao" w:date="2021-03-29T18:57:00Z">
            <w:rPr>
              <w:color w:val="2A2A2A"/>
              <w:sz w:val="20"/>
              <w:szCs w:val="20"/>
              <w:shd w:val="clear" w:color="auto" w:fill="FFFFFF"/>
            </w:rPr>
          </w:rPrChange>
        </w:rPr>
        <w:t xml:space="preserve"> avoid sample-to-sample bias due to variable sequencing depth (different number of reads per sample), all samples were rarefied to 38,980 sequences (black dashed line) per sample before downstream analysis.</w:t>
      </w:r>
      <w:r w:rsidR="00434C87" w:rsidRPr="002B6EEC">
        <w:rPr>
          <w:color w:val="000000"/>
          <w:sz w:val="22"/>
          <w:szCs w:val="22"/>
          <w:rPrChange w:id="13289" w:author="Chen Liao" w:date="2021-03-29T18:57:00Z">
            <w:rPr>
              <w:color w:val="000000"/>
            </w:rPr>
          </w:rPrChange>
        </w:rPr>
        <w:fldChar w:fldCharType="begin"/>
      </w:r>
      <w:r w:rsidR="00434C87" w:rsidRPr="002B6EEC">
        <w:rPr>
          <w:color w:val="000000"/>
          <w:sz w:val="22"/>
          <w:szCs w:val="22"/>
          <w:rPrChange w:id="13290" w:author="Chen Liao" w:date="2021-03-29T18:57:00Z">
            <w:rPr>
              <w:color w:val="000000"/>
            </w:rPr>
          </w:rPrChange>
        </w:rPr>
        <w:instrText xml:space="preserve"> ADDIN NE.Bib</w:instrText>
      </w:r>
      <w:r w:rsidR="00434C87" w:rsidRPr="002B6EEC">
        <w:rPr>
          <w:color w:val="000000"/>
          <w:sz w:val="22"/>
          <w:szCs w:val="22"/>
          <w:rPrChange w:id="13291" w:author="Chen Liao" w:date="2021-03-29T18:57:00Z">
            <w:rPr>
              <w:color w:val="000000"/>
            </w:rPr>
          </w:rPrChange>
        </w:rPr>
        <w:fldChar w:fldCharType="separate"/>
      </w:r>
    </w:p>
    <w:p w14:paraId="7A641EA6" w14:textId="77777777" w:rsidR="00ED3422" w:rsidRPr="002B6EEC" w:rsidRDefault="00ED3422">
      <w:pPr>
        <w:widowControl w:val="0"/>
        <w:autoSpaceDE w:val="0"/>
        <w:autoSpaceDN w:val="0"/>
        <w:adjustRightInd w:val="0"/>
        <w:jc w:val="both"/>
        <w:rPr>
          <w:sz w:val="22"/>
          <w:szCs w:val="22"/>
          <w:rPrChange w:id="13292" w:author="Chen Liao" w:date="2021-03-29T18:57:00Z">
            <w:rPr/>
          </w:rPrChange>
        </w:rPr>
        <w:pPrChange w:id="13293" w:author="Chen Liao" w:date="2021-03-24T10:44:00Z">
          <w:pPr>
            <w:widowControl w:val="0"/>
            <w:autoSpaceDE w:val="0"/>
            <w:autoSpaceDN w:val="0"/>
            <w:adjustRightInd w:val="0"/>
            <w:jc w:val="center"/>
          </w:pPr>
        </w:pPrChange>
      </w:pPr>
      <w:r w:rsidRPr="002B6EEC">
        <w:rPr>
          <w:b/>
          <w:bCs/>
          <w:color w:val="000000"/>
          <w:sz w:val="22"/>
          <w:szCs w:val="22"/>
          <w:rPrChange w:id="13294" w:author="Chen Liao" w:date="2021-03-29T18:57:00Z">
            <w:rPr>
              <w:b/>
              <w:bCs/>
              <w:color w:val="000000"/>
              <w:sz w:val="40"/>
              <w:szCs w:val="40"/>
            </w:rPr>
          </w:rPrChange>
        </w:rPr>
        <w:t>References:</w:t>
      </w:r>
    </w:p>
    <w:p w14:paraId="6DF8B199" w14:textId="77777777" w:rsidR="00ED3422" w:rsidRPr="002B6EEC" w:rsidRDefault="00ED3422" w:rsidP="00C3619E">
      <w:pPr>
        <w:widowControl w:val="0"/>
        <w:autoSpaceDE w:val="0"/>
        <w:autoSpaceDN w:val="0"/>
        <w:adjustRightInd w:val="0"/>
        <w:jc w:val="both"/>
        <w:rPr>
          <w:sz w:val="22"/>
          <w:szCs w:val="22"/>
          <w:rPrChange w:id="13295" w:author="Chen Liao" w:date="2021-03-29T18:57:00Z">
            <w:rPr/>
          </w:rPrChange>
        </w:rPr>
      </w:pPr>
      <w:r w:rsidRPr="002B6EEC">
        <w:rPr>
          <w:color w:val="000000"/>
          <w:sz w:val="22"/>
          <w:szCs w:val="22"/>
          <w:rPrChange w:id="13296" w:author="Chen Liao" w:date="2021-03-29T18:57:00Z">
            <w:rPr>
              <w:color w:val="000000"/>
              <w:sz w:val="20"/>
              <w:szCs w:val="20"/>
            </w:rPr>
          </w:rPrChange>
        </w:rPr>
        <w:t xml:space="preserve"> [1].</w:t>
      </w:r>
      <w:r w:rsidRPr="002B6EEC">
        <w:rPr>
          <w:color w:val="000000"/>
          <w:sz w:val="22"/>
          <w:szCs w:val="22"/>
          <w:rPrChange w:id="13297" w:author="Chen Liao" w:date="2021-03-29T18:57:00Z">
            <w:rPr>
              <w:color w:val="000000"/>
              <w:sz w:val="20"/>
              <w:szCs w:val="20"/>
            </w:rPr>
          </w:rPrChange>
        </w:rPr>
        <w:tab/>
        <w:t>Lynch, S.V. and O. Pedersen, The Human Intestinal Microbiome in Health and Disease. New England Journal of Medicine, 2016.</w:t>
      </w:r>
    </w:p>
    <w:p w14:paraId="78C23EFA" w14:textId="77777777" w:rsidR="00ED3422" w:rsidRPr="002B6EEC" w:rsidRDefault="00ED3422" w:rsidP="00C3619E">
      <w:pPr>
        <w:widowControl w:val="0"/>
        <w:autoSpaceDE w:val="0"/>
        <w:autoSpaceDN w:val="0"/>
        <w:adjustRightInd w:val="0"/>
        <w:jc w:val="both"/>
        <w:rPr>
          <w:sz w:val="22"/>
          <w:szCs w:val="22"/>
          <w:rPrChange w:id="13298" w:author="Chen Liao" w:date="2021-03-29T18:57:00Z">
            <w:rPr/>
          </w:rPrChange>
        </w:rPr>
      </w:pPr>
      <w:r w:rsidRPr="002B6EEC">
        <w:rPr>
          <w:color w:val="000000"/>
          <w:sz w:val="22"/>
          <w:szCs w:val="22"/>
          <w:rPrChange w:id="13299" w:author="Chen Liao" w:date="2021-03-29T18:57:00Z">
            <w:rPr>
              <w:color w:val="000000"/>
              <w:sz w:val="20"/>
              <w:szCs w:val="20"/>
            </w:rPr>
          </w:rPrChange>
        </w:rPr>
        <w:t xml:space="preserve"> [2].</w:t>
      </w:r>
      <w:r w:rsidRPr="002B6EEC">
        <w:rPr>
          <w:color w:val="000000"/>
          <w:sz w:val="22"/>
          <w:szCs w:val="22"/>
          <w:rPrChange w:id="13300" w:author="Chen Liao" w:date="2021-03-29T18:57:00Z">
            <w:rPr>
              <w:color w:val="000000"/>
              <w:sz w:val="20"/>
              <w:szCs w:val="20"/>
            </w:rPr>
          </w:rPrChange>
        </w:rPr>
        <w:tab/>
        <w:t>Sanna, S., et al., Causal relationships among the gut microbiome, short-chain fatty acids and metabolic diseases. Nature Genetics, 2019. 51(4): p. 600-605.</w:t>
      </w:r>
    </w:p>
    <w:p w14:paraId="4EF6FB86" w14:textId="77777777" w:rsidR="00ED3422" w:rsidRPr="002B6EEC" w:rsidRDefault="00ED3422" w:rsidP="00235E3B">
      <w:pPr>
        <w:widowControl w:val="0"/>
        <w:autoSpaceDE w:val="0"/>
        <w:autoSpaceDN w:val="0"/>
        <w:adjustRightInd w:val="0"/>
        <w:jc w:val="both"/>
        <w:rPr>
          <w:sz w:val="22"/>
          <w:szCs w:val="22"/>
          <w:rPrChange w:id="13301" w:author="Chen Liao" w:date="2021-03-29T18:57:00Z">
            <w:rPr/>
          </w:rPrChange>
        </w:rPr>
      </w:pPr>
      <w:r w:rsidRPr="002B6EEC">
        <w:rPr>
          <w:color w:val="000000"/>
          <w:sz w:val="22"/>
          <w:szCs w:val="22"/>
          <w:rPrChange w:id="13302" w:author="Chen Liao" w:date="2021-03-29T18:57:00Z">
            <w:rPr>
              <w:color w:val="000000"/>
              <w:sz w:val="20"/>
              <w:szCs w:val="20"/>
            </w:rPr>
          </w:rPrChange>
        </w:rPr>
        <w:t xml:space="preserve"> [3].</w:t>
      </w:r>
      <w:r w:rsidRPr="002B6EEC">
        <w:rPr>
          <w:color w:val="000000"/>
          <w:sz w:val="22"/>
          <w:szCs w:val="22"/>
          <w:rPrChange w:id="13303" w:author="Chen Liao" w:date="2021-03-29T18:57:00Z">
            <w:rPr>
              <w:color w:val="000000"/>
              <w:sz w:val="20"/>
              <w:szCs w:val="20"/>
            </w:rPr>
          </w:rPrChange>
        </w:rPr>
        <w:tab/>
        <w:t>Nomura, M., et al., Association of Short-Chain Fatty Acids in the Gut Microbiome With Clinical Response to Treatment With Nivolumab or Pembrolizumab in Patients With Solid Cancer Tumors. JAMA Network Open, 2020. 3(4): p. e202895.</w:t>
      </w:r>
    </w:p>
    <w:p w14:paraId="741C2383" w14:textId="77777777" w:rsidR="00ED3422" w:rsidRPr="002B6EEC" w:rsidRDefault="00ED3422" w:rsidP="00235E3B">
      <w:pPr>
        <w:widowControl w:val="0"/>
        <w:autoSpaceDE w:val="0"/>
        <w:autoSpaceDN w:val="0"/>
        <w:adjustRightInd w:val="0"/>
        <w:jc w:val="both"/>
        <w:rPr>
          <w:sz w:val="22"/>
          <w:szCs w:val="22"/>
          <w:rPrChange w:id="13304" w:author="Chen Liao" w:date="2021-03-29T18:57:00Z">
            <w:rPr/>
          </w:rPrChange>
        </w:rPr>
      </w:pPr>
      <w:r w:rsidRPr="002B6EEC">
        <w:rPr>
          <w:color w:val="000000"/>
          <w:sz w:val="22"/>
          <w:szCs w:val="22"/>
          <w:rPrChange w:id="13305" w:author="Chen Liao" w:date="2021-03-29T18:57:00Z">
            <w:rPr>
              <w:color w:val="000000"/>
              <w:sz w:val="20"/>
              <w:szCs w:val="20"/>
            </w:rPr>
          </w:rPrChange>
        </w:rPr>
        <w:t xml:space="preserve"> [4].</w:t>
      </w:r>
      <w:r w:rsidRPr="002B6EEC">
        <w:rPr>
          <w:color w:val="000000"/>
          <w:sz w:val="22"/>
          <w:szCs w:val="22"/>
          <w:rPrChange w:id="13306" w:author="Chen Liao" w:date="2021-03-29T18:57:00Z">
            <w:rPr>
              <w:color w:val="000000"/>
              <w:sz w:val="20"/>
              <w:szCs w:val="20"/>
            </w:rPr>
          </w:rPrChange>
        </w:rPr>
        <w:tab/>
        <w:t>Gentile, C.L. and T.L. Weir, The gut microbiota at the intersection of diet and human health. Science, 2018. 362(6416</w:t>
      </w:r>
    </w:p>
    <w:p w14:paraId="768B3EA4" w14:textId="77777777" w:rsidR="00ED3422" w:rsidRPr="002B6EEC" w:rsidRDefault="00ED3422" w:rsidP="00235E3B">
      <w:pPr>
        <w:widowControl w:val="0"/>
        <w:autoSpaceDE w:val="0"/>
        <w:autoSpaceDN w:val="0"/>
        <w:adjustRightInd w:val="0"/>
        <w:jc w:val="both"/>
        <w:rPr>
          <w:sz w:val="22"/>
          <w:szCs w:val="22"/>
          <w:rPrChange w:id="13307" w:author="Chen Liao" w:date="2021-03-29T18:57:00Z">
            <w:rPr/>
          </w:rPrChange>
        </w:rPr>
      </w:pPr>
      <w:r w:rsidRPr="002B6EEC">
        <w:rPr>
          <w:color w:val="000000"/>
          <w:sz w:val="22"/>
          <w:szCs w:val="22"/>
          <w:rPrChange w:id="13308" w:author="Chen Liao" w:date="2021-03-29T18:57:00Z">
            <w:rPr>
              <w:color w:val="000000"/>
              <w:sz w:val="20"/>
              <w:szCs w:val="20"/>
            </w:rPr>
          </w:rPrChange>
        </w:rPr>
        <w:t>): p. 776</w:t>
      </w:r>
    </w:p>
    <w:p w14:paraId="56EF02B4" w14:textId="77777777" w:rsidR="00ED3422" w:rsidRPr="002B6EEC" w:rsidRDefault="00ED3422" w:rsidP="00235E3B">
      <w:pPr>
        <w:widowControl w:val="0"/>
        <w:autoSpaceDE w:val="0"/>
        <w:autoSpaceDN w:val="0"/>
        <w:adjustRightInd w:val="0"/>
        <w:jc w:val="both"/>
        <w:rPr>
          <w:sz w:val="22"/>
          <w:szCs w:val="22"/>
          <w:rPrChange w:id="13309" w:author="Chen Liao" w:date="2021-03-29T18:57:00Z">
            <w:rPr/>
          </w:rPrChange>
        </w:rPr>
      </w:pPr>
      <w:r w:rsidRPr="002B6EEC">
        <w:rPr>
          <w:color w:val="000000"/>
          <w:sz w:val="22"/>
          <w:szCs w:val="22"/>
          <w:rPrChange w:id="13310" w:author="Chen Liao" w:date="2021-03-29T18:57:00Z">
            <w:rPr>
              <w:color w:val="000000"/>
              <w:sz w:val="20"/>
              <w:szCs w:val="20"/>
            </w:rPr>
          </w:rPrChange>
        </w:rPr>
        <w:t>-780</w:t>
      </w:r>
    </w:p>
    <w:p w14:paraId="2A47873D" w14:textId="77777777" w:rsidR="00ED3422" w:rsidRPr="002B6EEC" w:rsidRDefault="00ED3422" w:rsidP="00235E3B">
      <w:pPr>
        <w:widowControl w:val="0"/>
        <w:autoSpaceDE w:val="0"/>
        <w:autoSpaceDN w:val="0"/>
        <w:adjustRightInd w:val="0"/>
        <w:jc w:val="both"/>
        <w:rPr>
          <w:sz w:val="22"/>
          <w:szCs w:val="22"/>
          <w:rPrChange w:id="13311" w:author="Chen Liao" w:date="2021-03-29T18:57:00Z">
            <w:rPr/>
          </w:rPrChange>
        </w:rPr>
      </w:pPr>
      <w:r w:rsidRPr="002B6EEC">
        <w:rPr>
          <w:color w:val="000000"/>
          <w:sz w:val="22"/>
          <w:szCs w:val="22"/>
          <w:rPrChange w:id="13312" w:author="Chen Liao" w:date="2021-03-29T18:57:00Z">
            <w:rPr>
              <w:color w:val="000000"/>
              <w:sz w:val="20"/>
              <w:szCs w:val="20"/>
            </w:rPr>
          </w:rPrChange>
        </w:rPr>
        <w:t>.</w:t>
      </w:r>
    </w:p>
    <w:p w14:paraId="151BEC74" w14:textId="77777777" w:rsidR="00ED3422" w:rsidRPr="002B6EEC" w:rsidRDefault="00ED3422" w:rsidP="00235E3B">
      <w:pPr>
        <w:widowControl w:val="0"/>
        <w:autoSpaceDE w:val="0"/>
        <w:autoSpaceDN w:val="0"/>
        <w:adjustRightInd w:val="0"/>
        <w:jc w:val="both"/>
        <w:rPr>
          <w:sz w:val="22"/>
          <w:szCs w:val="22"/>
          <w:rPrChange w:id="13313" w:author="Chen Liao" w:date="2021-03-29T18:57:00Z">
            <w:rPr/>
          </w:rPrChange>
        </w:rPr>
      </w:pPr>
      <w:r w:rsidRPr="002B6EEC">
        <w:rPr>
          <w:color w:val="000000"/>
          <w:sz w:val="22"/>
          <w:szCs w:val="22"/>
          <w:rPrChange w:id="13314" w:author="Chen Liao" w:date="2021-03-29T18:57:00Z">
            <w:rPr>
              <w:color w:val="000000"/>
              <w:sz w:val="20"/>
              <w:szCs w:val="20"/>
            </w:rPr>
          </w:rPrChange>
        </w:rPr>
        <w:t xml:space="preserve"> [5].</w:t>
      </w:r>
      <w:r w:rsidRPr="002B6EEC">
        <w:rPr>
          <w:color w:val="000000"/>
          <w:sz w:val="22"/>
          <w:szCs w:val="22"/>
          <w:rPrChange w:id="13315" w:author="Chen Liao" w:date="2021-03-29T18:57:00Z">
            <w:rPr>
              <w:color w:val="000000"/>
              <w:sz w:val="20"/>
              <w:szCs w:val="20"/>
            </w:rPr>
          </w:rPrChange>
        </w:rPr>
        <w:tab/>
        <w:t>Wargo, J.A., Modulating gut microbes. Science, 2020. 369(6509): p. 1302-1303.</w:t>
      </w:r>
    </w:p>
    <w:p w14:paraId="6B4AE7F1" w14:textId="77777777" w:rsidR="00ED3422" w:rsidRPr="002B6EEC" w:rsidRDefault="00ED3422" w:rsidP="00235E3B">
      <w:pPr>
        <w:widowControl w:val="0"/>
        <w:autoSpaceDE w:val="0"/>
        <w:autoSpaceDN w:val="0"/>
        <w:adjustRightInd w:val="0"/>
        <w:jc w:val="both"/>
        <w:rPr>
          <w:sz w:val="22"/>
          <w:szCs w:val="22"/>
          <w:rPrChange w:id="13316" w:author="Chen Liao" w:date="2021-03-29T18:57:00Z">
            <w:rPr/>
          </w:rPrChange>
        </w:rPr>
      </w:pPr>
      <w:r w:rsidRPr="002B6EEC">
        <w:rPr>
          <w:color w:val="000000"/>
          <w:sz w:val="22"/>
          <w:szCs w:val="22"/>
          <w:rPrChange w:id="13317" w:author="Chen Liao" w:date="2021-03-29T18:57:00Z">
            <w:rPr>
              <w:color w:val="000000"/>
              <w:sz w:val="20"/>
              <w:szCs w:val="20"/>
            </w:rPr>
          </w:rPrChange>
        </w:rPr>
        <w:t xml:space="preserve"> [6].</w:t>
      </w:r>
      <w:r w:rsidRPr="002B6EEC">
        <w:rPr>
          <w:color w:val="000000"/>
          <w:sz w:val="22"/>
          <w:szCs w:val="22"/>
          <w:rPrChange w:id="13318" w:author="Chen Liao" w:date="2021-03-29T18:57:00Z">
            <w:rPr>
              <w:color w:val="000000"/>
              <w:sz w:val="20"/>
              <w:szCs w:val="20"/>
            </w:rPr>
          </w:rPrChange>
        </w:rPr>
        <w:tab/>
        <w:t>Harkins, C.P., H.H. Kong and J.A. Segre, Manipulating the Human Microbiome to Manage Disease. JAMA, 2019. 323(4): p. 303.</w:t>
      </w:r>
    </w:p>
    <w:p w14:paraId="33B10588" w14:textId="77777777" w:rsidR="00ED3422" w:rsidRPr="002B6EEC" w:rsidRDefault="00ED3422" w:rsidP="00235E3B">
      <w:pPr>
        <w:widowControl w:val="0"/>
        <w:autoSpaceDE w:val="0"/>
        <w:autoSpaceDN w:val="0"/>
        <w:adjustRightInd w:val="0"/>
        <w:jc w:val="both"/>
        <w:rPr>
          <w:sz w:val="22"/>
          <w:szCs w:val="22"/>
          <w:rPrChange w:id="13319" w:author="Chen Liao" w:date="2021-03-29T18:57:00Z">
            <w:rPr/>
          </w:rPrChange>
        </w:rPr>
      </w:pPr>
      <w:r w:rsidRPr="002B6EEC">
        <w:rPr>
          <w:color w:val="000000"/>
          <w:sz w:val="22"/>
          <w:szCs w:val="22"/>
          <w:rPrChange w:id="13320" w:author="Chen Liao" w:date="2021-03-29T18:57:00Z">
            <w:rPr>
              <w:color w:val="000000"/>
              <w:sz w:val="20"/>
              <w:szCs w:val="20"/>
            </w:rPr>
          </w:rPrChange>
        </w:rPr>
        <w:t xml:space="preserve"> [7].</w:t>
      </w:r>
      <w:r w:rsidRPr="002B6EEC">
        <w:rPr>
          <w:color w:val="000000"/>
          <w:sz w:val="22"/>
          <w:szCs w:val="22"/>
          <w:rPrChange w:id="13321" w:author="Chen Liao" w:date="2021-03-29T18:57:00Z">
            <w:rPr>
              <w:color w:val="000000"/>
              <w:sz w:val="20"/>
              <w:szCs w:val="20"/>
            </w:rPr>
          </w:rPrChange>
        </w:rPr>
        <w:tab/>
        <w:t>Gehrig, J.L., et al., Effects of microbiota-directed foods in gnotobiotic animals and undernourished children. Science, 2019. 365(6449): p. eaau4732.</w:t>
      </w:r>
    </w:p>
    <w:p w14:paraId="292E0B59" w14:textId="77777777" w:rsidR="00ED3422" w:rsidRPr="002B6EEC" w:rsidRDefault="00ED3422" w:rsidP="00235E3B">
      <w:pPr>
        <w:widowControl w:val="0"/>
        <w:autoSpaceDE w:val="0"/>
        <w:autoSpaceDN w:val="0"/>
        <w:adjustRightInd w:val="0"/>
        <w:jc w:val="both"/>
        <w:rPr>
          <w:sz w:val="22"/>
          <w:szCs w:val="22"/>
          <w:rPrChange w:id="13322" w:author="Chen Liao" w:date="2021-03-29T18:57:00Z">
            <w:rPr/>
          </w:rPrChange>
        </w:rPr>
      </w:pPr>
      <w:r w:rsidRPr="002B6EEC">
        <w:rPr>
          <w:color w:val="000000"/>
          <w:sz w:val="22"/>
          <w:szCs w:val="22"/>
          <w:rPrChange w:id="13323" w:author="Chen Liao" w:date="2021-03-29T18:57:00Z">
            <w:rPr>
              <w:color w:val="000000"/>
              <w:sz w:val="20"/>
              <w:szCs w:val="20"/>
            </w:rPr>
          </w:rPrChange>
        </w:rPr>
        <w:t xml:space="preserve"> [8].</w:t>
      </w:r>
      <w:r w:rsidRPr="002B6EEC">
        <w:rPr>
          <w:color w:val="000000"/>
          <w:sz w:val="22"/>
          <w:szCs w:val="22"/>
          <w:rPrChange w:id="13324" w:author="Chen Liao" w:date="2021-03-29T18:57:00Z">
            <w:rPr>
              <w:color w:val="000000"/>
              <w:sz w:val="20"/>
              <w:szCs w:val="20"/>
            </w:rPr>
          </w:rPrChange>
        </w:rPr>
        <w:tab/>
        <w:t>Zhao, L., et al., Gut bacteria selectively promoted by dietary fibers alleviate type 2 diabetes. Science, 2018. 359(6380): p. 1151-1156.</w:t>
      </w:r>
    </w:p>
    <w:p w14:paraId="6676201C" w14:textId="77777777" w:rsidR="00ED3422" w:rsidRPr="002B6EEC" w:rsidRDefault="00ED3422" w:rsidP="00235E3B">
      <w:pPr>
        <w:widowControl w:val="0"/>
        <w:autoSpaceDE w:val="0"/>
        <w:autoSpaceDN w:val="0"/>
        <w:adjustRightInd w:val="0"/>
        <w:jc w:val="both"/>
        <w:rPr>
          <w:sz w:val="22"/>
          <w:szCs w:val="22"/>
          <w:rPrChange w:id="13325" w:author="Chen Liao" w:date="2021-03-29T18:57:00Z">
            <w:rPr/>
          </w:rPrChange>
        </w:rPr>
      </w:pPr>
      <w:r w:rsidRPr="002B6EEC">
        <w:rPr>
          <w:color w:val="000000"/>
          <w:sz w:val="22"/>
          <w:szCs w:val="22"/>
          <w:rPrChange w:id="13326" w:author="Chen Liao" w:date="2021-03-29T18:57:00Z">
            <w:rPr>
              <w:color w:val="000000"/>
              <w:sz w:val="20"/>
              <w:szCs w:val="20"/>
            </w:rPr>
          </w:rPrChange>
        </w:rPr>
        <w:t xml:space="preserve"> [9].</w:t>
      </w:r>
      <w:r w:rsidRPr="002B6EEC">
        <w:rPr>
          <w:color w:val="000000"/>
          <w:sz w:val="22"/>
          <w:szCs w:val="22"/>
          <w:rPrChange w:id="13327" w:author="Chen Liao" w:date="2021-03-29T18:57:00Z">
            <w:rPr>
              <w:color w:val="000000"/>
              <w:sz w:val="20"/>
              <w:szCs w:val="20"/>
            </w:rPr>
          </w:rPrChange>
        </w:rPr>
        <w:tab/>
        <w:t>Valcheva, R., et al., Inulin-type fructans improve active ulcerative colitis associated with microbiota changes and increased short-chain fatty acids levels. Gut Microbes, 2019. 10(3): p. 334-357.</w:t>
      </w:r>
    </w:p>
    <w:p w14:paraId="5CBAB6A6" w14:textId="77777777" w:rsidR="00ED3422" w:rsidRPr="002B6EEC" w:rsidRDefault="00ED3422" w:rsidP="00235E3B">
      <w:pPr>
        <w:widowControl w:val="0"/>
        <w:autoSpaceDE w:val="0"/>
        <w:autoSpaceDN w:val="0"/>
        <w:adjustRightInd w:val="0"/>
        <w:jc w:val="both"/>
        <w:rPr>
          <w:sz w:val="22"/>
          <w:szCs w:val="22"/>
          <w:rPrChange w:id="13328" w:author="Chen Liao" w:date="2021-03-29T18:57:00Z">
            <w:rPr/>
          </w:rPrChange>
        </w:rPr>
      </w:pPr>
      <w:r w:rsidRPr="002B6EEC">
        <w:rPr>
          <w:color w:val="000000"/>
          <w:sz w:val="22"/>
          <w:szCs w:val="22"/>
          <w:rPrChange w:id="13329" w:author="Chen Liao" w:date="2021-03-29T18:57:00Z">
            <w:rPr>
              <w:color w:val="000000"/>
              <w:sz w:val="20"/>
              <w:szCs w:val="20"/>
            </w:rPr>
          </w:rPrChange>
        </w:rPr>
        <w:t>[10].</w:t>
      </w:r>
      <w:r w:rsidRPr="002B6EEC">
        <w:rPr>
          <w:color w:val="000000"/>
          <w:sz w:val="22"/>
          <w:szCs w:val="22"/>
          <w:rPrChange w:id="13330" w:author="Chen Liao" w:date="2021-03-29T18:57:00Z">
            <w:rPr>
              <w:color w:val="000000"/>
              <w:sz w:val="20"/>
              <w:szCs w:val="20"/>
            </w:rPr>
          </w:rPrChange>
        </w:rPr>
        <w:tab/>
        <w:t>Rakoff-Nahoum, S., M.J. Coyne and L.E. Comstock, An Ecological Network of Polysaccharide Utilization among Human Intestinal Symbionts. Current Biology, 2014. 24(1): p. 40-49.</w:t>
      </w:r>
    </w:p>
    <w:p w14:paraId="01FDEE67" w14:textId="77777777" w:rsidR="00ED3422" w:rsidRPr="002B6EEC" w:rsidRDefault="00ED3422" w:rsidP="00235E3B">
      <w:pPr>
        <w:widowControl w:val="0"/>
        <w:autoSpaceDE w:val="0"/>
        <w:autoSpaceDN w:val="0"/>
        <w:adjustRightInd w:val="0"/>
        <w:jc w:val="both"/>
        <w:rPr>
          <w:sz w:val="22"/>
          <w:szCs w:val="22"/>
          <w:rPrChange w:id="13331" w:author="Chen Liao" w:date="2021-03-29T18:57:00Z">
            <w:rPr/>
          </w:rPrChange>
        </w:rPr>
      </w:pPr>
      <w:r w:rsidRPr="002B6EEC">
        <w:rPr>
          <w:color w:val="000000"/>
          <w:sz w:val="22"/>
          <w:szCs w:val="22"/>
          <w:rPrChange w:id="13332" w:author="Chen Liao" w:date="2021-03-29T18:57:00Z">
            <w:rPr>
              <w:color w:val="000000"/>
              <w:sz w:val="20"/>
              <w:szCs w:val="20"/>
            </w:rPr>
          </w:rPrChange>
        </w:rPr>
        <w:t>[11].</w:t>
      </w:r>
      <w:r w:rsidRPr="002B6EEC">
        <w:rPr>
          <w:color w:val="000000"/>
          <w:sz w:val="22"/>
          <w:szCs w:val="22"/>
          <w:rPrChange w:id="13333" w:author="Chen Liao" w:date="2021-03-29T18:57:00Z">
            <w:rPr>
              <w:color w:val="000000"/>
              <w:sz w:val="20"/>
              <w:szCs w:val="20"/>
            </w:rPr>
          </w:rPrChange>
        </w:rPr>
        <w:tab/>
        <w:t>Solden, L.M., et al., Interspecies cross-feeding orchestrates carbon degradation in the rumen ecosystem. Nature Microbiology, 2018. 3(11): p. 1274-1284.</w:t>
      </w:r>
    </w:p>
    <w:p w14:paraId="05AF8EB5" w14:textId="77777777" w:rsidR="00ED3422" w:rsidRPr="002B6EEC" w:rsidRDefault="00ED3422" w:rsidP="00235E3B">
      <w:pPr>
        <w:widowControl w:val="0"/>
        <w:autoSpaceDE w:val="0"/>
        <w:autoSpaceDN w:val="0"/>
        <w:adjustRightInd w:val="0"/>
        <w:jc w:val="both"/>
        <w:rPr>
          <w:sz w:val="22"/>
          <w:szCs w:val="22"/>
          <w:rPrChange w:id="13334" w:author="Chen Liao" w:date="2021-03-29T18:57:00Z">
            <w:rPr/>
          </w:rPrChange>
        </w:rPr>
      </w:pPr>
      <w:r w:rsidRPr="002B6EEC">
        <w:rPr>
          <w:color w:val="000000"/>
          <w:sz w:val="22"/>
          <w:szCs w:val="22"/>
          <w:rPrChange w:id="13335" w:author="Chen Liao" w:date="2021-03-29T18:57:00Z">
            <w:rPr>
              <w:color w:val="000000"/>
              <w:sz w:val="20"/>
              <w:szCs w:val="20"/>
            </w:rPr>
          </w:rPrChange>
        </w:rPr>
        <w:t>[12].</w:t>
      </w:r>
      <w:r w:rsidRPr="002B6EEC">
        <w:rPr>
          <w:color w:val="000000"/>
          <w:sz w:val="22"/>
          <w:szCs w:val="22"/>
          <w:rPrChange w:id="13336" w:author="Chen Liao" w:date="2021-03-29T18:57:00Z">
            <w:rPr>
              <w:color w:val="000000"/>
              <w:sz w:val="20"/>
              <w:szCs w:val="20"/>
            </w:rPr>
          </w:rPrChange>
        </w:rPr>
        <w:tab/>
        <w:t>Falony, G., et al., Cross-Feeding between Bifidobacterium longum BB536 and Acetate-Converting, Butyrate-Producing Colon Bacteria during Growth on Oligofructose. Applied and Environmental Microbiology, 2006. 72(12): p. 7835-7841.</w:t>
      </w:r>
    </w:p>
    <w:p w14:paraId="3B026C74" w14:textId="77777777" w:rsidR="00ED3422" w:rsidRPr="002B6EEC" w:rsidRDefault="00ED3422" w:rsidP="00235E3B">
      <w:pPr>
        <w:widowControl w:val="0"/>
        <w:autoSpaceDE w:val="0"/>
        <w:autoSpaceDN w:val="0"/>
        <w:adjustRightInd w:val="0"/>
        <w:jc w:val="both"/>
        <w:rPr>
          <w:sz w:val="22"/>
          <w:szCs w:val="22"/>
          <w:rPrChange w:id="13337" w:author="Chen Liao" w:date="2021-03-29T18:57:00Z">
            <w:rPr/>
          </w:rPrChange>
        </w:rPr>
      </w:pPr>
      <w:r w:rsidRPr="002B6EEC">
        <w:rPr>
          <w:color w:val="000000"/>
          <w:sz w:val="22"/>
          <w:szCs w:val="22"/>
          <w:rPrChange w:id="13338" w:author="Chen Liao" w:date="2021-03-29T18:57:00Z">
            <w:rPr>
              <w:color w:val="000000"/>
              <w:sz w:val="20"/>
              <w:szCs w:val="20"/>
            </w:rPr>
          </w:rPrChange>
        </w:rPr>
        <w:t>[13].</w:t>
      </w:r>
      <w:r w:rsidRPr="002B6EEC">
        <w:rPr>
          <w:color w:val="000000"/>
          <w:sz w:val="22"/>
          <w:szCs w:val="22"/>
          <w:rPrChange w:id="13339" w:author="Chen Liao" w:date="2021-03-29T18:57:00Z">
            <w:rPr>
              <w:color w:val="000000"/>
              <w:sz w:val="20"/>
              <w:szCs w:val="20"/>
            </w:rPr>
          </w:rPrChange>
        </w:rPr>
        <w:tab/>
        <w:t>Creswell, R., et al., High-resolution temporal profiling of the human gut microbiome reveals consistent and cascading alterations in response to dietary glycans. Genome Medicine, 2020. 12(1).</w:t>
      </w:r>
    </w:p>
    <w:p w14:paraId="67077F89" w14:textId="77777777" w:rsidR="00ED3422" w:rsidRPr="002B6EEC" w:rsidRDefault="00ED3422" w:rsidP="00235E3B">
      <w:pPr>
        <w:widowControl w:val="0"/>
        <w:autoSpaceDE w:val="0"/>
        <w:autoSpaceDN w:val="0"/>
        <w:adjustRightInd w:val="0"/>
        <w:jc w:val="both"/>
        <w:rPr>
          <w:sz w:val="22"/>
          <w:szCs w:val="22"/>
          <w:rPrChange w:id="13340" w:author="Chen Liao" w:date="2021-03-29T18:57:00Z">
            <w:rPr/>
          </w:rPrChange>
        </w:rPr>
      </w:pPr>
      <w:r w:rsidRPr="002B6EEC">
        <w:rPr>
          <w:color w:val="000000"/>
          <w:sz w:val="22"/>
          <w:szCs w:val="22"/>
          <w:rPrChange w:id="13341" w:author="Chen Liao" w:date="2021-03-29T18:57:00Z">
            <w:rPr>
              <w:color w:val="000000"/>
              <w:sz w:val="20"/>
              <w:szCs w:val="20"/>
            </w:rPr>
          </w:rPrChange>
        </w:rPr>
        <w:t>[14].</w:t>
      </w:r>
      <w:r w:rsidRPr="002B6EEC">
        <w:rPr>
          <w:color w:val="000000"/>
          <w:sz w:val="22"/>
          <w:szCs w:val="22"/>
          <w:rPrChange w:id="13342" w:author="Chen Liao" w:date="2021-03-29T18:57:00Z">
            <w:rPr>
              <w:color w:val="000000"/>
              <w:sz w:val="20"/>
              <w:szCs w:val="20"/>
            </w:rPr>
          </w:rPrChange>
        </w:rPr>
        <w:tab/>
        <w:t xml:space="preserve">Kolodziejczyk, A.A., D. Zheng and E. Elinav, Diet-microbiota interactions and personalized </w:t>
      </w:r>
      <w:r w:rsidRPr="002B6EEC">
        <w:rPr>
          <w:color w:val="000000"/>
          <w:sz w:val="22"/>
          <w:szCs w:val="22"/>
          <w:rPrChange w:id="13343" w:author="Chen Liao" w:date="2021-03-29T18:57:00Z">
            <w:rPr>
              <w:color w:val="000000"/>
              <w:sz w:val="20"/>
              <w:szCs w:val="20"/>
            </w:rPr>
          </w:rPrChange>
        </w:rPr>
        <w:lastRenderedPageBreak/>
        <w:t>nutrition. Nat Rev Microbiol, 2019. 17(12): p. 742-753.</w:t>
      </w:r>
    </w:p>
    <w:p w14:paraId="25B4A0C9" w14:textId="77777777" w:rsidR="00ED3422" w:rsidRPr="002B6EEC" w:rsidRDefault="00ED3422" w:rsidP="00235E3B">
      <w:pPr>
        <w:widowControl w:val="0"/>
        <w:autoSpaceDE w:val="0"/>
        <w:autoSpaceDN w:val="0"/>
        <w:adjustRightInd w:val="0"/>
        <w:jc w:val="both"/>
        <w:rPr>
          <w:sz w:val="22"/>
          <w:szCs w:val="22"/>
          <w:rPrChange w:id="13344" w:author="Chen Liao" w:date="2021-03-29T18:57:00Z">
            <w:rPr/>
          </w:rPrChange>
        </w:rPr>
      </w:pPr>
      <w:r w:rsidRPr="002B6EEC">
        <w:rPr>
          <w:color w:val="000000"/>
          <w:sz w:val="22"/>
          <w:szCs w:val="22"/>
          <w:rPrChange w:id="13345" w:author="Chen Liao" w:date="2021-03-29T18:57:00Z">
            <w:rPr>
              <w:color w:val="000000"/>
              <w:sz w:val="20"/>
              <w:szCs w:val="20"/>
            </w:rPr>
          </w:rPrChange>
        </w:rPr>
        <w:t>[15].</w:t>
      </w:r>
      <w:r w:rsidRPr="002B6EEC">
        <w:rPr>
          <w:color w:val="000000"/>
          <w:sz w:val="22"/>
          <w:szCs w:val="22"/>
          <w:rPrChange w:id="13346" w:author="Chen Liao" w:date="2021-03-29T18:57:00Z">
            <w:rPr>
              <w:color w:val="000000"/>
              <w:sz w:val="20"/>
              <w:szCs w:val="20"/>
            </w:rPr>
          </w:rPrChange>
        </w:rPr>
        <w:tab/>
        <w:t>Cockburn, D.W. and N.M. Koropatkin, Polysaccharide Degradation by the Intestinal Microbiota and Its Influence on Human Health and Disease. J Mol Biol, 2016. 428(16): p. 3230-3252.</w:t>
      </w:r>
    </w:p>
    <w:p w14:paraId="1D88F5B8" w14:textId="77777777" w:rsidR="00ED3422" w:rsidRPr="002B6EEC" w:rsidRDefault="00ED3422" w:rsidP="00235E3B">
      <w:pPr>
        <w:widowControl w:val="0"/>
        <w:autoSpaceDE w:val="0"/>
        <w:autoSpaceDN w:val="0"/>
        <w:adjustRightInd w:val="0"/>
        <w:jc w:val="both"/>
        <w:rPr>
          <w:sz w:val="22"/>
          <w:szCs w:val="22"/>
          <w:rPrChange w:id="13347" w:author="Chen Liao" w:date="2021-03-29T18:57:00Z">
            <w:rPr/>
          </w:rPrChange>
        </w:rPr>
      </w:pPr>
      <w:r w:rsidRPr="002B6EEC">
        <w:rPr>
          <w:color w:val="000000"/>
          <w:sz w:val="22"/>
          <w:szCs w:val="22"/>
          <w:rPrChange w:id="13348" w:author="Chen Liao" w:date="2021-03-29T18:57:00Z">
            <w:rPr>
              <w:color w:val="000000"/>
              <w:sz w:val="20"/>
              <w:szCs w:val="20"/>
            </w:rPr>
          </w:rPrChange>
        </w:rPr>
        <w:t>[16].</w:t>
      </w:r>
      <w:r w:rsidRPr="002B6EEC">
        <w:rPr>
          <w:color w:val="000000"/>
          <w:sz w:val="22"/>
          <w:szCs w:val="22"/>
          <w:rPrChange w:id="13349" w:author="Chen Liao" w:date="2021-03-29T18:57:00Z">
            <w:rPr>
              <w:color w:val="000000"/>
              <w:sz w:val="20"/>
              <w:szCs w:val="20"/>
            </w:rPr>
          </w:rPrChange>
        </w:rPr>
        <w:tab/>
        <w:t>Ze, X., et al., Ruminococcus bromii is a keystone species for the degradation of resistant starch in the human colon. ISME J, 2012. 6(8): p. 1535-43.</w:t>
      </w:r>
    </w:p>
    <w:p w14:paraId="2A475E40" w14:textId="77777777" w:rsidR="00ED3422" w:rsidRPr="002B6EEC" w:rsidRDefault="00ED3422" w:rsidP="00235E3B">
      <w:pPr>
        <w:widowControl w:val="0"/>
        <w:autoSpaceDE w:val="0"/>
        <w:autoSpaceDN w:val="0"/>
        <w:adjustRightInd w:val="0"/>
        <w:jc w:val="both"/>
        <w:rPr>
          <w:sz w:val="22"/>
          <w:szCs w:val="22"/>
          <w:rPrChange w:id="13350" w:author="Chen Liao" w:date="2021-03-29T18:57:00Z">
            <w:rPr/>
          </w:rPrChange>
        </w:rPr>
      </w:pPr>
      <w:r w:rsidRPr="002B6EEC">
        <w:rPr>
          <w:color w:val="000000"/>
          <w:sz w:val="22"/>
          <w:szCs w:val="22"/>
          <w:rPrChange w:id="13351" w:author="Chen Liao" w:date="2021-03-29T18:57:00Z">
            <w:rPr>
              <w:color w:val="000000"/>
              <w:sz w:val="20"/>
              <w:szCs w:val="20"/>
            </w:rPr>
          </w:rPrChange>
        </w:rPr>
        <w:t>[17].</w:t>
      </w:r>
      <w:r w:rsidRPr="002B6EEC">
        <w:rPr>
          <w:color w:val="000000"/>
          <w:sz w:val="22"/>
          <w:szCs w:val="22"/>
          <w:rPrChange w:id="13352" w:author="Chen Liao" w:date="2021-03-29T18:57:00Z">
            <w:rPr>
              <w:color w:val="000000"/>
              <w:sz w:val="20"/>
              <w:szCs w:val="20"/>
            </w:rPr>
          </w:rPrChange>
        </w:rPr>
        <w:tab/>
        <w:t>Salonen, A., et al., Impact of diet and individual variation on intestinal microbiota composition and  fermentation products in obese men. ISME J, 2014. 8(11): p. 2218-30.</w:t>
      </w:r>
    </w:p>
    <w:p w14:paraId="0EF77EE4" w14:textId="77777777" w:rsidR="00ED3422" w:rsidRPr="002B6EEC" w:rsidRDefault="00ED3422" w:rsidP="00235E3B">
      <w:pPr>
        <w:widowControl w:val="0"/>
        <w:autoSpaceDE w:val="0"/>
        <w:autoSpaceDN w:val="0"/>
        <w:adjustRightInd w:val="0"/>
        <w:jc w:val="both"/>
        <w:rPr>
          <w:sz w:val="22"/>
          <w:szCs w:val="22"/>
          <w:rPrChange w:id="13353" w:author="Chen Liao" w:date="2021-03-29T18:57:00Z">
            <w:rPr/>
          </w:rPrChange>
        </w:rPr>
      </w:pPr>
      <w:r w:rsidRPr="002B6EEC">
        <w:rPr>
          <w:color w:val="000000"/>
          <w:sz w:val="22"/>
          <w:szCs w:val="22"/>
          <w:rPrChange w:id="13354" w:author="Chen Liao" w:date="2021-03-29T18:57:00Z">
            <w:rPr>
              <w:color w:val="000000"/>
              <w:sz w:val="20"/>
              <w:szCs w:val="20"/>
            </w:rPr>
          </w:rPrChange>
        </w:rPr>
        <w:t>[18].</w:t>
      </w:r>
      <w:r w:rsidRPr="002B6EEC">
        <w:rPr>
          <w:color w:val="000000"/>
          <w:sz w:val="22"/>
          <w:szCs w:val="22"/>
          <w:rPrChange w:id="13355" w:author="Chen Liao" w:date="2021-03-29T18:57:00Z">
            <w:rPr>
              <w:color w:val="000000"/>
              <w:sz w:val="20"/>
              <w:szCs w:val="20"/>
            </w:rPr>
          </w:rPrChange>
        </w:rPr>
        <w:tab/>
        <w:t>Ahmed, W. and S. Rashid, Functional and therapeutic potential of inulin: A comprehensive review. Crit Rev Food Sci Nutr, 2019. 59(1): p. 1-13.</w:t>
      </w:r>
    </w:p>
    <w:p w14:paraId="47CBA8CD" w14:textId="77777777" w:rsidR="00ED3422" w:rsidRPr="002B6EEC" w:rsidRDefault="00ED3422" w:rsidP="00235E3B">
      <w:pPr>
        <w:widowControl w:val="0"/>
        <w:autoSpaceDE w:val="0"/>
        <w:autoSpaceDN w:val="0"/>
        <w:adjustRightInd w:val="0"/>
        <w:jc w:val="both"/>
        <w:rPr>
          <w:sz w:val="22"/>
          <w:szCs w:val="22"/>
          <w:rPrChange w:id="13356" w:author="Chen Liao" w:date="2021-03-29T18:57:00Z">
            <w:rPr/>
          </w:rPrChange>
        </w:rPr>
      </w:pPr>
      <w:r w:rsidRPr="002B6EEC">
        <w:rPr>
          <w:color w:val="000000"/>
          <w:sz w:val="22"/>
          <w:szCs w:val="22"/>
          <w:rPrChange w:id="13357" w:author="Chen Liao" w:date="2021-03-29T18:57:00Z">
            <w:rPr>
              <w:color w:val="000000"/>
              <w:sz w:val="20"/>
              <w:szCs w:val="20"/>
            </w:rPr>
          </w:rPrChange>
        </w:rPr>
        <w:t>[19].</w:t>
      </w:r>
      <w:r w:rsidRPr="002B6EEC">
        <w:rPr>
          <w:color w:val="000000"/>
          <w:sz w:val="22"/>
          <w:szCs w:val="22"/>
          <w:rPrChange w:id="13358" w:author="Chen Liao" w:date="2021-03-29T18:57:00Z">
            <w:rPr>
              <w:color w:val="000000"/>
              <w:sz w:val="20"/>
              <w:szCs w:val="20"/>
            </w:rPr>
          </w:rPrChange>
        </w:rPr>
        <w:tab/>
        <w:t>Cerqueira, F.M., et al., Starch Digestion by Gut Bacteria: Crowdsourcing for Carbs. Trends in Microbiology, 2019.</w:t>
      </w:r>
    </w:p>
    <w:p w14:paraId="6B178E3F" w14:textId="77777777" w:rsidR="00ED3422" w:rsidRPr="002B6EEC" w:rsidRDefault="00ED3422" w:rsidP="00235E3B">
      <w:pPr>
        <w:widowControl w:val="0"/>
        <w:autoSpaceDE w:val="0"/>
        <w:autoSpaceDN w:val="0"/>
        <w:adjustRightInd w:val="0"/>
        <w:jc w:val="both"/>
        <w:rPr>
          <w:sz w:val="22"/>
          <w:szCs w:val="22"/>
          <w:rPrChange w:id="13359" w:author="Chen Liao" w:date="2021-03-29T18:57:00Z">
            <w:rPr/>
          </w:rPrChange>
        </w:rPr>
      </w:pPr>
      <w:r w:rsidRPr="002B6EEC">
        <w:rPr>
          <w:color w:val="000000"/>
          <w:sz w:val="22"/>
          <w:szCs w:val="22"/>
          <w:rPrChange w:id="13360" w:author="Chen Liao" w:date="2021-03-29T18:57:00Z">
            <w:rPr>
              <w:color w:val="000000"/>
              <w:sz w:val="20"/>
              <w:szCs w:val="20"/>
            </w:rPr>
          </w:rPrChange>
        </w:rPr>
        <w:t>[20].</w:t>
      </w:r>
      <w:r w:rsidRPr="002B6EEC">
        <w:rPr>
          <w:color w:val="000000"/>
          <w:sz w:val="22"/>
          <w:szCs w:val="22"/>
          <w:rPrChange w:id="13361" w:author="Chen Liao" w:date="2021-03-29T18:57:00Z">
            <w:rPr>
              <w:color w:val="000000"/>
              <w:sz w:val="20"/>
              <w:szCs w:val="20"/>
            </w:rPr>
          </w:rPrChange>
        </w:rPr>
        <w:tab/>
      </w:r>
      <w:bookmarkStart w:id="13362" w:name="_neb155EC6C4_3BF2_49E3_B5CB_4BF83B75F5A1"/>
      <w:r w:rsidRPr="002B6EEC">
        <w:rPr>
          <w:color w:val="000000"/>
          <w:sz w:val="22"/>
          <w:szCs w:val="22"/>
          <w:rPrChange w:id="13363" w:author="Chen Liao" w:date="2021-03-29T18:57:00Z">
            <w:rPr>
              <w:color w:val="000000"/>
              <w:sz w:val="20"/>
              <w:szCs w:val="20"/>
            </w:rPr>
          </w:rPrChange>
        </w:rPr>
        <w:t>Martino, C., et al., A Novel Sparse Compositional Technique Reveals Microbial Perturbations. mSystems, 2019. 4(1).</w:t>
      </w:r>
      <w:bookmarkEnd w:id="13362"/>
    </w:p>
    <w:p w14:paraId="01B8F58F" w14:textId="77777777" w:rsidR="00ED3422" w:rsidRPr="002B6EEC" w:rsidRDefault="00ED3422" w:rsidP="00235E3B">
      <w:pPr>
        <w:widowControl w:val="0"/>
        <w:autoSpaceDE w:val="0"/>
        <w:autoSpaceDN w:val="0"/>
        <w:adjustRightInd w:val="0"/>
        <w:jc w:val="both"/>
        <w:rPr>
          <w:sz w:val="22"/>
          <w:szCs w:val="22"/>
          <w:rPrChange w:id="13364" w:author="Chen Liao" w:date="2021-03-29T18:57:00Z">
            <w:rPr/>
          </w:rPrChange>
        </w:rPr>
      </w:pPr>
      <w:r w:rsidRPr="002B6EEC">
        <w:rPr>
          <w:color w:val="000000"/>
          <w:sz w:val="22"/>
          <w:szCs w:val="22"/>
          <w:rPrChange w:id="13365" w:author="Chen Liao" w:date="2021-03-29T18:57:00Z">
            <w:rPr>
              <w:color w:val="000000"/>
              <w:sz w:val="20"/>
              <w:szCs w:val="20"/>
            </w:rPr>
          </w:rPrChange>
        </w:rPr>
        <w:t>[21].</w:t>
      </w:r>
      <w:r w:rsidRPr="002B6EEC">
        <w:rPr>
          <w:color w:val="000000"/>
          <w:sz w:val="22"/>
          <w:szCs w:val="22"/>
          <w:rPrChange w:id="13366" w:author="Chen Liao" w:date="2021-03-29T18:57:00Z">
            <w:rPr>
              <w:color w:val="000000"/>
              <w:sz w:val="20"/>
              <w:szCs w:val="20"/>
            </w:rPr>
          </w:rPrChange>
        </w:rPr>
        <w:tab/>
        <w:t>Belzer, C., et al., Microbial Metabolic Networks at the Mucus Layer Lead to Diet-Independent Butyrate and Vitamin B12 Production by Intestinal Symbionts. mBio, 2017. 8(5).</w:t>
      </w:r>
    </w:p>
    <w:p w14:paraId="2FB12D5E" w14:textId="77777777" w:rsidR="00ED3422" w:rsidRPr="002B6EEC" w:rsidRDefault="00ED3422" w:rsidP="00235E3B">
      <w:pPr>
        <w:widowControl w:val="0"/>
        <w:autoSpaceDE w:val="0"/>
        <w:autoSpaceDN w:val="0"/>
        <w:adjustRightInd w:val="0"/>
        <w:jc w:val="both"/>
        <w:rPr>
          <w:sz w:val="22"/>
          <w:szCs w:val="22"/>
          <w:rPrChange w:id="13367" w:author="Chen Liao" w:date="2021-03-29T18:57:00Z">
            <w:rPr/>
          </w:rPrChange>
        </w:rPr>
      </w:pPr>
      <w:r w:rsidRPr="002B6EEC">
        <w:rPr>
          <w:color w:val="000000"/>
          <w:sz w:val="22"/>
          <w:szCs w:val="22"/>
          <w:rPrChange w:id="13368" w:author="Chen Liao" w:date="2021-03-29T18:57:00Z">
            <w:rPr>
              <w:color w:val="000000"/>
              <w:sz w:val="20"/>
              <w:szCs w:val="20"/>
            </w:rPr>
          </w:rPrChange>
        </w:rPr>
        <w:t>[22].</w:t>
      </w:r>
      <w:r w:rsidRPr="002B6EEC">
        <w:rPr>
          <w:color w:val="000000"/>
          <w:sz w:val="22"/>
          <w:szCs w:val="22"/>
          <w:rPrChange w:id="13369" w:author="Chen Liao" w:date="2021-03-29T18:57:00Z">
            <w:rPr>
              <w:color w:val="000000"/>
              <w:sz w:val="20"/>
              <w:szCs w:val="20"/>
            </w:rPr>
          </w:rPrChange>
        </w:rPr>
        <w:tab/>
        <w:t>Chijiiwa, R., et al., Single-cell genomics of uncultured bacteria reveals dietary fiber responders in the mouse gut microbiota. Microbiome, 2020. 8(1): p. 5-14</w:t>
      </w:r>
    </w:p>
    <w:p w14:paraId="3B262E64" w14:textId="77777777" w:rsidR="00ED3422" w:rsidRPr="002B6EEC" w:rsidRDefault="00ED3422" w:rsidP="00235E3B">
      <w:pPr>
        <w:widowControl w:val="0"/>
        <w:autoSpaceDE w:val="0"/>
        <w:autoSpaceDN w:val="0"/>
        <w:adjustRightInd w:val="0"/>
        <w:jc w:val="both"/>
        <w:rPr>
          <w:sz w:val="22"/>
          <w:szCs w:val="22"/>
          <w:rPrChange w:id="13370" w:author="Chen Liao" w:date="2021-03-29T18:57:00Z">
            <w:rPr/>
          </w:rPrChange>
        </w:rPr>
      </w:pPr>
      <w:r w:rsidRPr="002B6EEC">
        <w:rPr>
          <w:color w:val="000000"/>
          <w:sz w:val="22"/>
          <w:szCs w:val="22"/>
          <w:rPrChange w:id="13371" w:author="Chen Liao" w:date="2021-03-29T18:57:00Z">
            <w:rPr>
              <w:color w:val="000000"/>
              <w:sz w:val="20"/>
              <w:szCs w:val="20"/>
            </w:rPr>
          </w:rPrChange>
        </w:rPr>
        <w:t>.</w:t>
      </w:r>
    </w:p>
    <w:p w14:paraId="42CE887F" w14:textId="77777777" w:rsidR="00ED3422" w:rsidRPr="002B6EEC" w:rsidRDefault="00ED3422" w:rsidP="00235E3B">
      <w:pPr>
        <w:widowControl w:val="0"/>
        <w:autoSpaceDE w:val="0"/>
        <w:autoSpaceDN w:val="0"/>
        <w:adjustRightInd w:val="0"/>
        <w:jc w:val="both"/>
        <w:rPr>
          <w:sz w:val="22"/>
          <w:szCs w:val="22"/>
          <w:rPrChange w:id="13372" w:author="Chen Liao" w:date="2021-03-29T18:57:00Z">
            <w:rPr/>
          </w:rPrChange>
        </w:rPr>
      </w:pPr>
      <w:r w:rsidRPr="002B6EEC">
        <w:rPr>
          <w:color w:val="000000"/>
          <w:sz w:val="22"/>
          <w:szCs w:val="22"/>
          <w:rPrChange w:id="13373" w:author="Chen Liao" w:date="2021-03-29T18:57:00Z">
            <w:rPr>
              <w:color w:val="000000"/>
              <w:sz w:val="20"/>
              <w:szCs w:val="20"/>
            </w:rPr>
          </w:rPrChange>
        </w:rPr>
        <w:t>[23].</w:t>
      </w:r>
      <w:r w:rsidRPr="002B6EEC">
        <w:rPr>
          <w:color w:val="000000"/>
          <w:sz w:val="22"/>
          <w:szCs w:val="22"/>
          <w:rPrChange w:id="13374" w:author="Chen Liao" w:date="2021-03-29T18:57:00Z">
            <w:rPr>
              <w:color w:val="000000"/>
              <w:sz w:val="20"/>
              <w:szCs w:val="20"/>
            </w:rPr>
          </w:rPrChange>
        </w:rPr>
        <w:tab/>
        <w:t>Rakoff-Nahoum, S., K.R. Foster and L.E. Comstock, The evolution of cooperation within the gut microbiota. Nature, 2016. 533(7602): p. 255-259.</w:t>
      </w:r>
    </w:p>
    <w:p w14:paraId="085745A2" w14:textId="77777777" w:rsidR="00ED3422" w:rsidRPr="002B6EEC" w:rsidRDefault="00ED3422" w:rsidP="00235E3B">
      <w:pPr>
        <w:widowControl w:val="0"/>
        <w:autoSpaceDE w:val="0"/>
        <w:autoSpaceDN w:val="0"/>
        <w:adjustRightInd w:val="0"/>
        <w:jc w:val="both"/>
        <w:rPr>
          <w:sz w:val="22"/>
          <w:szCs w:val="22"/>
          <w:rPrChange w:id="13375" w:author="Chen Liao" w:date="2021-03-29T18:57:00Z">
            <w:rPr/>
          </w:rPrChange>
        </w:rPr>
      </w:pPr>
      <w:r w:rsidRPr="002B6EEC">
        <w:rPr>
          <w:color w:val="000000"/>
          <w:sz w:val="22"/>
          <w:szCs w:val="22"/>
          <w:rPrChange w:id="13376" w:author="Chen Liao" w:date="2021-03-29T18:57:00Z">
            <w:rPr>
              <w:color w:val="000000"/>
              <w:sz w:val="20"/>
              <w:szCs w:val="20"/>
            </w:rPr>
          </w:rPrChange>
        </w:rPr>
        <w:t>[24].</w:t>
      </w:r>
      <w:r w:rsidRPr="002B6EEC">
        <w:rPr>
          <w:color w:val="000000"/>
          <w:sz w:val="22"/>
          <w:szCs w:val="22"/>
          <w:rPrChange w:id="13377" w:author="Chen Liao" w:date="2021-03-29T18:57:00Z">
            <w:rPr>
              <w:color w:val="000000"/>
              <w:sz w:val="20"/>
              <w:szCs w:val="20"/>
            </w:rPr>
          </w:rPrChange>
        </w:rPr>
        <w:tab/>
      </w:r>
      <w:bookmarkStart w:id="13378" w:name="_neb20E0F874_7279_430D_ADF2_AB5CDFAA0AA9"/>
      <w:r w:rsidRPr="002B6EEC">
        <w:rPr>
          <w:color w:val="000000"/>
          <w:sz w:val="22"/>
          <w:szCs w:val="22"/>
          <w:rPrChange w:id="13379" w:author="Chen Liao" w:date="2021-03-29T18:57:00Z">
            <w:rPr>
              <w:color w:val="000000"/>
              <w:sz w:val="20"/>
              <w:szCs w:val="20"/>
            </w:rPr>
          </w:rPrChange>
        </w:rPr>
        <w:t>Koropatkin, N.M., E.A. Cameron and E.C. Martens, How glycan metabolism shapes the human gut microbiota. Nat Rev Microbiol, 2012. 10(5): p. 323-35.</w:t>
      </w:r>
      <w:bookmarkEnd w:id="13378"/>
    </w:p>
    <w:p w14:paraId="171714FF" w14:textId="77777777" w:rsidR="00ED3422" w:rsidRPr="002B6EEC" w:rsidRDefault="00ED3422" w:rsidP="00235E3B">
      <w:pPr>
        <w:widowControl w:val="0"/>
        <w:autoSpaceDE w:val="0"/>
        <w:autoSpaceDN w:val="0"/>
        <w:adjustRightInd w:val="0"/>
        <w:jc w:val="both"/>
        <w:rPr>
          <w:sz w:val="22"/>
          <w:szCs w:val="22"/>
          <w:rPrChange w:id="13380" w:author="Chen Liao" w:date="2021-03-29T18:57:00Z">
            <w:rPr/>
          </w:rPrChange>
        </w:rPr>
      </w:pPr>
      <w:r w:rsidRPr="002B6EEC">
        <w:rPr>
          <w:color w:val="000000"/>
          <w:sz w:val="22"/>
          <w:szCs w:val="22"/>
          <w:rPrChange w:id="13381" w:author="Chen Liao" w:date="2021-03-29T18:57:00Z">
            <w:rPr>
              <w:color w:val="000000"/>
              <w:sz w:val="20"/>
              <w:szCs w:val="20"/>
            </w:rPr>
          </w:rPrChange>
        </w:rPr>
        <w:t>[25].</w:t>
      </w:r>
      <w:r w:rsidRPr="002B6EEC">
        <w:rPr>
          <w:color w:val="000000"/>
          <w:sz w:val="22"/>
          <w:szCs w:val="22"/>
          <w:rPrChange w:id="13382" w:author="Chen Liao" w:date="2021-03-29T18:57:00Z">
            <w:rPr>
              <w:color w:val="000000"/>
              <w:sz w:val="20"/>
              <w:szCs w:val="20"/>
            </w:rPr>
          </w:rPrChange>
        </w:rPr>
        <w:tab/>
        <w:t>Baxter, N.T., et al., The Glucoamylase Inhibitor Acarbose Has a Diet-Dependent and Reversible Effect on the Murine Gut Microbiome. mSphere, 2019. 4(1).</w:t>
      </w:r>
    </w:p>
    <w:p w14:paraId="6B8D3681" w14:textId="77777777" w:rsidR="00ED3422" w:rsidRPr="002B6EEC" w:rsidRDefault="00ED3422" w:rsidP="00235E3B">
      <w:pPr>
        <w:widowControl w:val="0"/>
        <w:autoSpaceDE w:val="0"/>
        <w:autoSpaceDN w:val="0"/>
        <w:adjustRightInd w:val="0"/>
        <w:jc w:val="both"/>
        <w:rPr>
          <w:sz w:val="22"/>
          <w:szCs w:val="22"/>
          <w:rPrChange w:id="13383" w:author="Chen Liao" w:date="2021-03-29T18:57:00Z">
            <w:rPr/>
          </w:rPrChange>
        </w:rPr>
      </w:pPr>
      <w:r w:rsidRPr="002B6EEC">
        <w:rPr>
          <w:color w:val="000000"/>
          <w:sz w:val="22"/>
          <w:szCs w:val="22"/>
          <w:rPrChange w:id="13384" w:author="Chen Liao" w:date="2021-03-29T18:57:00Z">
            <w:rPr>
              <w:color w:val="000000"/>
              <w:sz w:val="20"/>
              <w:szCs w:val="20"/>
            </w:rPr>
          </w:rPrChange>
        </w:rPr>
        <w:t>[26].</w:t>
      </w:r>
      <w:r w:rsidRPr="002B6EEC">
        <w:rPr>
          <w:color w:val="000000"/>
          <w:sz w:val="22"/>
          <w:szCs w:val="22"/>
          <w:rPrChange w:id="13385" w:author="Chen Liao" w:date="2021-03-29T18:57:00Z">
            <w:rPr>
              <w:color w:val="000000"/>
              <w:sz w:val="20"/>
              <w:szCs w:val="20"/>
            </w:rPr>
          </w:rPrChange>
        </w:rPr>
        <w:tab/>
        <w:t>Walker, A.W., et al., Dominant and diet-responsive groups of bacteria within the human colonic microbiota. ISME J, 2011. 5(2): p. 220-30.</w:t>
      </w:r>
    </w:p>
    <w:p w14:paraId="2370D1B9" w14:textId="77777777" w:rsidR="00ED3422" w:rsidRPr="002B6EEC" w:rsidRDefault="00ED3422" w:rsidP="00235E3B">
      <w:pPr>
        <w:widowControl w:val="0"/>
        <w:autoSpaceDE w:val="0"/>
        <w:autoSpaceDN w:val="0"/>
        <w:adjustRightInd w:val="0"/>
        <w:jc w:val="both"/>
        <w:rPr>
          <w:sz w:val="22"/>
          <w:szCs w:val="22"/>
          <w:rPrChange w:id="13386" w:author="Chen Liao" w:date="2021-03-29T18:57:00Z">
            <w:rPr/>
          </w:rPrChange>
        </w:rPr>
      </w:pPr>
      <w:r w:rsidRPr="002B6EEC">
        <w:rPr>
          <w:color w:val="000000"/>
          <w:sz w:val="22"/>
          <w:szCs w:val="22"/>
          <w:rPrChange w:id="13387" w:author="Chen Liao" w:date="2021-03-29T18:57:00Z">
            <w:rPr>
              <w:color w:val="000000"/>
              <w:sz w:val="20"/>
              <w:szCs w:val="20"/>
            </w:rPr>
          </w:rPrChange>
        </w:rPr>
        <w:t>[27].</w:t>
      </w:r>
      <w:r w:rsidRPr="002B6EEC">
        <w:rPr>
          <w:color w:val="000000"/>
          <w:sz w:val="22"/>
          <w:szCs w:val="22"/>
          <w:rPrChange w:id="13388" w:author="Chen Liao" w:date="2021-03-29T18:57:00Z">
            <w:rPr>
              <w:color w:val="000000"/>
              <w:sz w:val="20"/>
              <w:szCs w:val="20"/>
            </w:rPr>
          </w:rPrChange>
        </w:rPr>
        <w:tab/>
        <w:t>David, L.A., et al., Diet rapidly and reproducibly alters the human gut microbiome. Nature, 2014. 505(7484): p. 559-63.</w:t>
      </w:r>
    </w:p>
    <w:p w14:paraId="3A2A7E8C" w14:textId="77777777" w:rsidR="00ED3422" w:rsidRPr="002B6EEC" w:rsidRDefault="00ED3422" w:rsidP="00235E3B">
      <w:pPr>
        <w:widowControl w:val="0"/>
        <w:autoSpaceDE w:val="0"/>
        <w:autoSpaceDN w:val="0"/>
        <w:adjustRightInd w:val="0"/>
        <w:jc w:val="both"/>
        <w:rPr>
          <w:sz w:val="22"/>
          <w:szCs w:val="22"/>
          <w:rPrChange w:id="13389" w:author="Chen Liao" w:date="2021-03-29T18:57:00Z">
            <w:rPr/>
          </w:rPrChange>
        </w:rPr>
      </w:pPr>
      <w:r w:rsidRPr="002B6EEC">
        <w:rPr>
          <w:color w:val="000000"/>
          <w:sz w:val="22"/>
          <w:szCs w:val="22"/>
          <w:rPrChange w:id="13390" w:author="Chen Liao" w:date="2021-03-29T18:57:00Z">
            <w:rPr>
              <w:color w:val="000000"/>
              <w:sz w:val="20"/>
              <w:szCs w:val="20"/>
            </w:rPr>
          </w:rPrChange>
        </w:rPr>
        <w:t>[28].</w:t>
      </w:r>
      <w:r w:rsidRPr="002B6EEC">
        <w:rPr>
          <w:color w:val="000000"/>
          <w:sz w:val="22"/>
          <w:szCs w:val="22"/>
          <w:rPrChange w:id="13391" w:author="Chen Liao" w:date="2021-03-29T18:57:00Z">
            <w:rPr>
              <w:color w:val="000000"/>
              <w:sz w:val="20"/>
              <w:szCs w:val="20"/>
            </w:rPr>
          </w:rPrChange>
        </w:rPr>
        <w:tab/>
        <w:t>Hiel, S., et al., Effects of a diet based on inulin-rich vegetables on gut health and nutritional behavior in healthy humans. Am J Clin Nutr, 2019. 109(6): p. 1683-1695.</w:t>
      </w:r>
    </w:p>
    <w:p w14:paraId="0B45A09F" w14:textId="77777777" w:rsidR="00ED3422" w:rsidRPr="002B6EEC" w:rsidRDefault="00ED3422" w:rsidP="00235E3B">
      <w:pPr>
        <w:widowControl w:val="0"/>
        <w:autoSpaceDE w:val="0"/>
        <w:autoSpaceDN w:val="0"/>
        <w:adjustRightInd w:val="0"/>
        <w:jc w:val="both"/>
        <w:rPr>
          <w:sz w:val="22"/>
          <w:szCs w:val="22"/>
          <w:rPrChange w:id="13392" w:author="Chen Liao" w:date="2021-03-29T18:57:00Z">
            <w:rPr/>
          </w:rPrChange>
        </w:rPr>
      </w:pPr>
      <w:r w:rsidRPr="002B6EEC">
        <w:rPr>
          <w:color w:val="000000"/>
          <w:sz w:val="22"/>
          <w:szCs w:val="22"/>
          <w:rPrChange w:id="13393" w:author="Chen Liao" w:date="2021-03-29T18:57:00Z">
            <w:rPr>
              <w:color w:val="000000"/>
              <w:sz w:val="20"/>
              <w:szCs w:val="20"/>
            </w:rPr>
          </w:rPrChange>
        </w:rPr>
        <w:t>[29].</w:t>
      </w:r>
      <w:r w:rsidRPr="002B6EEC">
        <w:rPr>
          <w:color w:val="000000"/>
          <w:sz w:val="22"/>
          <w:szCs w:val="22"/>
          <w:rPrChange w:id="13394" w:author="Chen Liao" w:date="2021-03-29T18:57:00Z">
            <w:rPr>
              <w:color w:val="000000"/>
              <w:sz w:val="20"/>
              <w:szCs w:val="20"/>
            </w:rPr>
          </w:rPrChange>
        </w:rPr>
        <w:tab/>
        <w:t>Wu, G.D., et al., Linking long-term dietary patterns with gut microbial enterotypes. Science, 2011. 334(6052): p. 105-8.</w:t>
      </w:r>
    </w:p>
    <w:p w14:paraId="092FAC7C" w14:textId="77777777" w:rsidR="00ED3422" w:rsidRPr="002B6EEC" w:rsidRDefault="00ED3422" w:rsidP="00235E3B">
      <w:pPr>
        <w:widowControl w:val="0"/>
        <w:autoSpaceDE w:val="0"/>
        <w:autoSpaceDN w:val="0"/>
        <w:adjustRightInd w:val="0"/>
        <w:jc w:val="both"/>
        <w:rPr>
          <w:sz w:val="22"/>
          <w:szCs w:val="22"/>
          <w:rPrChange w:id="13395" w:author="Chen Liao" w:date="2021-03-29T18:57:00Z">
            <w:rPr/>
          </w:rPrChange>
        </w:rPr>
      </w:pPr>
      <w:r w:rsidRPr="002B6EEC">
        <w:rPr>
          <w:color w:val="000000"/>
          <w:sz w:val="22"/>
          <w:szCs w:val="22"/>
          <w:rPrChange w:id="13396" w:author="Chen Liao" w:date="2021-03-29T18:57:00Z">
            <w:rPr>
              <w:color w:val="000000"/>
              <w:sz w:val="20"/>
              <w:szCs w:val="20"/>
            </w:rPr>
          </w:rPrChange>
        </w:rPr>
        <w:t>[30].</w:t>
      </w:r>
      <w:r w:rsidRPr="002B6EEC">
        <w:rPr>
          <w:color w:val="000000"/>
          <w:sz w:val="22"/>
          <w:szCs w:val="22"/>
          <w:rPrChange w:id="13397" w:author="Chen Liao" w:date="2021-03-29T18:57:00Z">
            <w:rPr>
              <w:color w:val="000000"/>
              <w:sz w:val="20"/>
              <w:szCs w:val="20"/>
            </w:rPr>
          </w:rPrChange>
        </w:rPr>
        <w:tab/>
        <w:t>Nordgaard, I., et al., Colonic production of butyrate in patients with previous colonic cancer during long-term treatment with dietary fibre (Plantago ovata seeds). Scand J Gastroenterol, 1996. 31(10): p. 1011-20.</w:t>
      </w:r>
    </w:p>
    <w:p w14:paraId="04F8D7C8" w14:textId="77777777" w:rsidR="00ED3422" w:rsidRPr="002B6EEC" w:rsidRDefault="00ED3422" w:rsidP="00235E3B">
      <w:pPr>
        <w:widowControl w:val="0"/>
        <w:autoSpaceDE w:val="0"/>
        <w:autoSpaceDN w:val="0"/>
        <w:adjustRightInd w:val="0"/>
        <w:jc w:val="both"/>
        <w:rPr>
          <w:sz w:val="22"/>
          <w:szCs w:val="22"/>
          <w:rPrChange w:id="13398" w:author="Chen Liao" w:date="2021-03-29T18:57:00Z">
            <w:rPr/>
          </w:rPrChange>
        </w:rPr>
      </w:pPr>
      <w:r w:rsidRPr="002B6EEC">
        <w:rPr>
          <w:color w:val="000000"/>
          <w:sz w:val="22"/>
          <w:szCs w:val="22"/>
          <w:rPrChange w:id="13399" w:author="Chen Liao" w:date="2021-03-29T18:57:00Z">
            <w:rPr>
              <w:color w:val="000000"/>
              <w:sz w:val="20"/>
              <w:szCs w:val="20"/>
            </w:rPr>
          </w:rPrChange>
        </w:rPr>
        <w:t>[31].</w:t>
      </w:r>
      <w:r w:rsidRPr="002B6EEC">
        <w:rPr>
          <w:color w:val="000000"/>
          <w:sz w:val="22"/>
          <w:szCs w:val="22"/>
          <w:rPrChange w:id="13400" w:author="Chen Liao" w:date="2021-03-29T18:57:00Z">
            <w:rPr>
              <w:color w:val="000000"/>
              <w:sz w:val="20"/>
              <w:szCs w:val="20"/>
            </w:rPr>
          </w:rPrChange>
        </w:rPr>
        <w:tab/>
      </w:r>
      <w:bookmarkStart w:id="13401" w:name="_neb7B87C2A1_40B7_49CC_A3AF_D897DB5091AE"/>
      <w:r w:rsidRPr="002B6EEC">
        <w:rPr>
          <w:color w:val="000000"/>
          <w:sz w:val="22"/>
          <w:szCs w:val="22"/>
          <w:rPrChange w:id="13402" w:author="Chen Liao" w:date="2021-03-29T18:57:00Z">
            <w:rPr>
              <w:color w:val="000000"/>
              <w:sz w:val="20"/>
              <w:szCs w:val="20"/>
            </w:rPr>
          </w:rPrChange>
        </w:rPr>
        <w:t>Dogra, S.K., J. Doré and S. Damak, Gut Microbiota Resilience: Definition, Link to Health and Strategies for Intervention. Frontiers in Microbiology, 2020. 11.</w:t>
      </w:r>
      <w:bookmarkEnd w:id="13401"/>
    </w:p>
    <w:p w14:paraId="597AD91D" w14:textId="77777777" w:rsidR="00ED3422" w:rsidRPr="002B6EEC" w:rsidRDefault="00ED3422" w:rsidP="00235E3B">
      <w:pPr>
        <w:widowControl w:val="0"/>
        <w:autoSpaceDE w:val="0"/>
        <w:autoSpaceDN w:val="0"/>
        <w:adjustRightInd w:val="0"/>
        <w:jc w:val="both"/>
        <w:rPr>
          <w:sz w:val="22"/>
          <w:szCs w:val="22"/>
          <w:rPrChange w:id="13403" w:author="Chen Liao" w:date="2021-03-29T18:57:00Z">
            <w:rPr/>
          </w:rPrChange>
        </w:rPr>
      </w:pPr>
      <w:r w:rsidRPr="002B6EEC">
        <w:rPr>
          <w:color w:val="000000"/>
          <w:sz w:val="22"/>
          <w:szCs w:val="22"/>
          <w:rPrChange w:id="13404" w:author="Chen Liao" w:date="2021-03-29T18:57:00Z">
            <w:rPr>
              <w:color w:val="000000"/>
              <w:sz w:val="20"/>
              <w:szCs w:val="20"/>
            </w:rPr>
          </w:rPrChange>
        </w:rPr>
        <w:t>[32].</w:t>
      </w:r>
      <w:r w:rsidRPr="002B6EEC">
        <w:rPr>
          <w:color w:val="000000"/>
          <w:sz w:val="22"/>
          <w:szCs w:val="22"/>
          <w:rPrChange w:id="13405" w:author="Chen Liao" w:date="2021-03-29T18:57:00Z">
            <w:rPr>
              <w:color w:val="000000"/>
              <w:sz w:val="20"/>
              <w:szCs w:val="20"/>
            </w:rPr>
          </w:rPrChange>
        </w:rPr>
        <w:tab/>
        <w:t>Fragiadakis, G.K., et al., Long-term dietary intervention reveals resilience of the gut microbiota despite changes in diet and weight. The American Journal of Clinical Nutrition, 2020.</w:t>
      </w:r>
    </w:p>
    <w:p w14:paraId="58E815FC" w14:textId="77777777" w:rsidR="00ED3422" w:rsidRPr="002B6EEC" w:rsidRDefault="00ED3422" w:rsidP="00235E3B">
      <w:pPr>
        <w:widowControl w:val="0"/>
        <w:autoSpaceDE w:val="0"/>
        <w:autoSpaceDN w:val="0"/>
        <w:adjustRightInd w:val="0"/>
        <w:jc w:val="both"/>
        <w:rPr>
          <w:sz w:val="22"/>
          <w:szCs w:val="22"/>
          <w:rPrChange w:id="13406" w:author="Chen Liao" w:date="2021-03-29T18:57:00Z">
            <w:rPr/>
          </w:rPrChange>
        </w:rPr>
      </w:pPr>
      <w:r w:rsidRPr="002B6EEC">
        <w:rPr>
          <w:color w:val="000000"/>
          <w:sz w:val="22"/>
          <w:szCs w:val="22"/>
          <w:rPrChange w:id="13407" w:author="Chen Liao" w:date="2021-03-29T18:57:00Z">
            <w:rPr>
              <w:color w:val="000000"/>
              <w:sz w:val="20"/>
              <w:szCs w:val="20"/>
            </w:rPr>
          </w:rPrChange>
        </w:rPr>
        <w:t>[33].</w:t>
      </w:r>
      <w:r w:rsidRPr="002B6EEC">
        <w:rPr>
          <w:color w:val="000000"/>
          <w:sz w:val="22"/>
          <w:szCs w:val="22"/>
          <w:rPrChange w:id="13408" w:author="Chen Liao" w:date="2021-03-29T18:57:00Z">
            <w:rPr>
              <w:color w:val="000000"/>
              <w:sz w:val="20"/>
              <w:szCs w:val="20"/>
            </w:rPr>
          </w:rPrChange>
        </w:rPr>
        <w:tab/>
        <w:t>Korem, T., et al., Bread Affects Clinical Parameters and Induces Gut Microbiome-Associated Personal  Glycemic Responses. Cell Metab, 2017. 25(6): p. 1243-1253.e5.</w:t>
      </w:r>
    </w:p>
    <w:p w14:paraId="5AA04654" w14:textId="77777777" w:rsidR="00ED3422" w:rsidRPr="002B6EEC" w:rsidRDefault="00ED3422" w:rsidP="00235E3B">
      <w:pPr>
        <w:widowControl w:val="0"/>
        <w:autoSpaceDE w:val="0"/>
        <w:autoSpaceDN w:val="0"/>
        <w:adjustRightInd w:val="0"/>
        <w:jc w:val="both"/>
        <w:rPr>
          <w:sz w:val="22"/>
          <w:szCs w:val="22"/>
          <w:rPrChange w:id="13409" w:author="Chen Liao" w:date="2021-03-29T18:57:00Z">
            <w:rPr/>
          </w:rPrChange>
        </w:rPr>
      </w:pPr>
      <w:r w:rsidRPr="002B6EEC">
        <w:rPr>
          <w:color w:val="000000"/>
          <w:sz w:val="22"/>
          <w:szCs w:val="22"/>
          <w:rPrChange w:id="13410" w:author="Chen Liao" w:date="2021-03-29T18:57:00Z">
            <w:rPr>
              <w:color w:val="000000"/>
              <w:sz w:val="20"/>
              <w:szCs w:val="20"/>
            </w:rPr>
          </w:rPrChange>
        </w:rPr>
        <w:t>[34].</w:t>
      </w:r>
      <w:r w:rsidRPr="002B6EEC">
        <w:rPr>
          <w:color w:val="000000"/>
          <w:sz w:val="22"/>
          <w:szCs w:val="22"/>
          <w:rPrChange w:id="13411" w:author="Chen Liao" w:date="2021-03-29T18:57:00Z">
            <w:rPr>
              <w:color w:val="000000"/>
              <w:sz w:val="20"/>
              <w:szCs w:val="20"/>
            </w:rPr>
          </w:rPrChange>
        </w:rPr>
        <w:tab/>
        <w:t>Zhu, L., et al., Inulin with different degrees of polymerization modulates composition of intestinal microbiota in mice. FEMS Microbiology Letters, 2017. 364(10).</w:t>
      </w:r>
    </w:p>
    <w:p w14:paraId="51B6DFED" w14:textId="77777777" w:rsidR="00ED3422" w:rsidRPr="002B6EEC" w:rsidRDefault="00ED3422" w:rsidP="00235E3B">
      <w:pPr>
        <w:widowControl w:val="0"/>
        <w:autoSpaceDE w:val="0"/>
        <w:autoSpaceDN w:val="0"/>
        <w:adjustRightInd w:val="0"/>
        <w:jc w:val="both"/>
        <w:rPr>
          <w:sz w:val="22"/>
          <w:szCs w:val="22"/>
          <w:rPrChange w:id="13412" w:author="Chen Liao" w:date="2021-03-29T18:57:00Z">
            <w:rPr/>
          </w:rPrChange>
        </w:rPr>
      </w:pPr>
      <w:r w:rsidRPr="002B6EEC">
        <w:rPr>
          <w:color w:val="000000"/>
          <w:sz w:val="22"/>
          <w:szCs w:val="22"/>
          <w:rPrChange w:id="13413" w:author="Chen Liao" w:date="2021-03-29T18:57:00Z">
            <w:rPr>
              <w:color w:val="000000"/>
              <w:sz w:val="20"/>
              <w:szCs w:val="20"/>
            </w:rPr>
          </w:rPrChange>
        </w:rPr>
        <w:t>[35].</w:t>
      </w:r>
      <w:r w:rsidRPr="002B6EEC">
        <w:rPr>
          <w:color w:val="000000"/>
          <w:sz w:val="22"/>
          <w:szCs w:val="22"/>
          <w:rPrChange w:id="13414" w:author="Chen Liao" w:date="2021-03-29T18:57:00Z">
            <w:rPr>
              <w:color w:val="000000"/>
              <w:sz w:val="20"/>
              <w:szCs w:val="20"/>
            </w:rPr>
          </w:rPrChange>
        </w:rPr>
        <w:tab/>
        <w:t>Li, L., et al., Inulin with different degrees of polymerization protects against diet-induced endotoxemia and inflammation in association with gut microbiota regulation in mice. Scientific reports, 2020. 10(1): p. 978-12.</w:t>
      </w:r>
    </w:p>
    <w:p w14:paraId="6FB97803" w14:textId="77777777" w:rsidR="00ED3422" w:rsidRPr="002B6EEC" w:rsidRDefault="00ED3422" w:rsidP="00235E3B">
      <w:pPr>
        <w:widowControl w:val="0"/>
        <w:autoSpaceDE w:val="0"/>
        <w:autoSpaceDN w:val="0"/>
        <w:adjustRightInd w:val="0"/>
        <w:jc w:val="both"/>
        <w:rPr>
          <w:sz w:val="22"/>
          <w:szCs w:val="22"/>
          <w:rPrChange w:id="13415" w:author="Chen Liao" w:date="2021-03-29T18:57:00Z">
            <w:rPr/>
          </w:rPrChange>
        </w:rPr>
      </w:pPr>
      <w:r w:rsidRPr="002B6EEC">
        <w:rPr>
          <w:color w:val="000000"/>
          <w:sz w:val="22"/>
          <w:szCs w:val="22"/>
          <w:rPrChange w:id="13416" w:author="Chen Liao" w:date="2021-03-29T18:57:00Z">
            <w:rPr>
              <w:color w:val="000000"/>
              <w:sz w:val="20"/>
              <w:szCs w:val="20"/>
            </w:rPr>
          </w:rPrChange>
        </w:rPr>
        <w:t>[36].</w:t>
      </w:r>
      <w:r w:rsidRPr="002B6EEC">
        <w:rPr>
          <w:color w:val="000000"/>
          <w:sz w:val="22"/>
          <w:szCs w:val="22"/>
          <w:rPrChange w:id="13417" w:author="Chen Liao" w:date="2021-03-29T18:57:00Z">
            <w:rPr>
              <w:color w:val="000000"/>
              <w:sz w:val="20"/>
              <w:szCs w:val="20"/>
            </w:rPr>
          </w:rPrChange>
        </w:rPr>
        <w:tab/>
        <w:t>Lagkouvardos, I., et al., Sequence and cultivation study of Muribaculaceae reveals novel species, host preference, and functional potential of this yet undescribed family. Microbiome, 2019. 7(1).</w:t>
      </w:r>
    </w:p>
    <w:p w14:paraId="393E0107" w14:textId="77777777" w:rsidR="00ED3422" w:rsidRPr="002B6EEC" w:rsidRDefault="00ED3422" w:rsidP="00235E3B">
      <w:pPr>
        <w:widowControl w:val="0"/>
        <w:autoSpaceDE w:val="0"/>
        <w:autoSpaceDN w:val="0"/>
        <w:adjustRightInd w:val="0"/>
        <w:jc w:val="both"/>
        <w:rPr>
          <w:sz w:val="22"/>
          <w:szCs w:val="22"/>
          <w:rPrChange w:id="13418" w:author="Chen Liao" w:date="2021-03-29T18:57:00Z">
            <w:rPr/>
          </w:rPrChange>
        </w:rPr>
      </w:pPr>
      <w:r w:rsidRPr="002B6EEC">
        <w:rPr>
          <w:color w:val="000000"/>
          <w:sz w:val="22"/>
          <w:szCs w:val="22"/>
          <w:rPrChange w:id="13419" w:author="Chen Liao" w:date="2021-03-29T18:57:00Z">
            <w:rPr>
              <w:color w:val="000000"/>
              <w:sz w:val="20"/>
              <w:szCs w:val="20"/>
            </w:rPr>
          </w:rPrChange>
        </w:rPr>
        <w:t>[37].</w:t>
      </w:r>
      <w:r w:rsidRPr="002B6EEC">
        <w:rPr>
          <w:color w:val="000000"/>
          <w:sz w:val="22"/>
          <w:szCs w:val="22"/>
          <w:rPrChange w:id="13420" w:author="Chen Liao" w:date="2021-03-29T18:57:00Z">
            <w:rPr>
              <w:color w:val="000000"/>
              <w:sz w:val="20"/>
              <w:szCs w:val="20"/>
            </w:rPr>
          </w:rPrChange>
        </w:rPr>
        <w:tab/>
      </w:r>
      <w:bookmarkStart w:id="13421" w:name="_neb3F84B621_E948_40FD_82AE_A811527D81CE"/>
      <w:r w:rsidRPr="002B6EEC">
        <w:rPr>
          <w:color w:val="000000"/>
          <w:sz w:val="22"/>
          <w:szCs w:val="22"/>
          <w:rPrChange w:id="13422" w:author="Chen Liao" w:date="2021-03-29T18:57:00Z">
            <w:rPr>
              <w:color w:val="000000"/>
              <w:sz w:val="20"/>
              <w:szCs w:val="20"/>
            </w:rPr>
          </w:rPrChange>
        </w:rPr>
        <w:t>Le Bastard, Q., et al., The effects of inulin on gut microbial composition: a systematic review of evidence from human studies. European Journal of Clinical Microbiology &amp; Infectious Diseases, 2019.</w:t>
      </w:r>
      <w:bookmarkEnd w:id="13421"/>
    </w:p>
    <w:p w14:paraId="1ABA3FCA" w14:textId="77777777" w:rsidR="00ED3422" w:rsidRPr="002B6EEC" w:rsidRDefault="00ED3422" w:rsidP="00235E3B">
      <w:pPr>
        <w:widowControl w:val="0"/>
        <w:autoSpaceDE w:val="0"/>
        <w:autoSpaceDN w:val="0"/>
        <w:adjustRightInd w:val="0"/>
        <w:jc w:val="both"/>
        <w:rPr>
          <w:sz w:val="22"/>
          <w:szCs w:val="22"/>
          <w:rPrChange w:id="13423" w:author="Chen Liao" w:date="2021-03-29T18:57:00Z">
            <w:rPr/>
          </w:rPrChange>
        </w:rPr>
      </w:pPr>
      <w:r w:rsidRPr="002B6EEC">
        <w:rPr>
          <w:color w:val="000000"/>
          <w:sz w:val="22"/>
          <w:szCs w:val="22"/>
          <w:rPrChange w:id="13424" w:author="Chen Liao" w:date="2021-03-29T18:57:00Z">
            <w:rPr>
              <w:color w:val="000000"/>
              <w:sz w:val="20"/>
              <w:szCs w:val="20"/>
            </w:rPr>
          </w:rPrChange>
        </w:rPr>
        <w:t>[38].</w:t>
      </w:r>
      <w:r w:rsidRPr="002B6EEC">
        <w:rPr>
          <w:color w:val="000000"/>
          <w:sz w:val="22"/>
          <w:szCs w:val="22"/>
          <w:rPrChange w:id="13425" w:author="Chen Liao" w:date="2021-03-29T18:57:00Z">
            <w:rPr>
              <w:color w:val="000000"/>
              <w:sz w:val="20"/>
              <w:szCs w:val="20"/>
            </w:rPr>
          </w:rPrChange>
        </w:rPr>
        <w:tab/>
        <w:t xml:space="preserve">Scott, K.P., et al., Prebiotic stimulation of human colonic butyrate-producing bacteria and </w:t>
      </w:r>
      <w:r w:rsidRPr="002B6EEC">
        <w:rPr>
          <w:color w:val="000000"/>
          <w:sz w:val="22"/>
          <w:szCs w:val="22"/>
          <w:rPrChange w:id="13426" w:author="Chen Liao" w:date="2021-03-29T18:57:00Z">
            <w:rPr>
              <w:color w:val="000000"/>
              <w:sz w:val="20"/>
              <w:szCs w:val="20"/>
            </w:rPr>
          </w:rPrChange>
        </w:rPr>
        <w:lastRenderedPageBreak/>
        <w:t>bifidobacteria, in vitro. FEMS Microbiol Ecol, 2014. 87(1): p. 30-40.</w:t>
      </w:r>
    </w:p>
    <w:p w14:paraId="762DDE7A" w14:textId="77777777" w:rsidR="00ED3422" w:rsidRPr="002B6EEC" w:rsidRDefault="00ED3422" w:rsidP="00235E3B">
      <w:pPr>
        <w:widowControl w:val="0"/>
        <w:autoSpaceDE w:val="0"/>
        <w:autoSpaceDN w:val="0"/>
        <w:adjustRightInd w:val="0"/>
        <w:jc w:val="both"/>
        <w:rPr>
          <w:sz w:val="22"/>
          <w:szCs w:val="22"/>
          <w:rPrChange w:id="13427" w:author="Chen Liao" w:date="2021-03-29T18:57:00Z">
            <w:rPr/>
          </w:rPrChange>
        </w:rPr>
      </w:pPr>
      <w:r w:rsidRPr="002B6EEC">
        <w:rPr>
          <w:color w:val="000000"/>
          <w:sz w:val="22"/>
          <w:szCs w:val="22"/>
          <w:rPrChange w:id="13428" w:author="Chen Liao" w:date="2021-03-29T18:57:00Z">
            <w:rPr>
              <w:color w:val="000000"/>
              <w:sz w:val="20"/>
              <w:szCs w:val="20"/>
            </w:rPr>
          </w:rPrChange>
        </w:rPr>
        <w:t>[39].</w:t>
      </w:r>
      <w:r w:rsidRPr="002B6EEC">
        <w:rPr>
          <w:color w:val="000000"/>
          <w:sz w:val="22"/>
          <w:szCs w:val="22"/>
          <w:rPrChange w:id="13429" w:author="Chen Liao" w:date="2021-03-29T18:57:00Z">
            <w:rPr>
              <w:color w:val="000000"/>
              <w:sz w:val="20"/>
              <w:szCs w:val="20"/>
            </w:rPr>
          </w:rPrChange>
        </w:rPr>
        <w:tab/>
        <w:t>Hugenholtz, F. and W.M. de Vos, Mouse models for human intestinal microbiota research: a critical evaluation. Cellular and Molecular Life Sciences, 2017.</w:t>
      </w:r>
    </w:p>
    <w:p w14:paraId="58BCF411" w14:textId="77777777" w:rsidR="00ED3422" w:rsidRPr="002B6EEC" w:rsidRDefault="00ED3422" w:rsidP="00235E3B">
      <w:pPr>
        <w:widowControl w:val="0"/>
        <w:autoSpaceDE w:val="0"/>
        <w:autoSpaceDN w:val="0"/>
        <w:adjustRightInd w:val="0"/>
        <w:jc w:val="both"/>
        <w:rPr>
          <w:sz w:val="22"/>
          <w:szCs w:val="22"/>
          <w:rPrChange w:id="13430" w:author="Chen Liao" w:date="2021-03-29T18:57:00Z">
            <w:rPr/>
          </w:rPrChange>
        </w:rPr>
      </w:pPr>
      <w:r w:rsidRPr="002B6EEC">
        <w:rPr>
          <w:color w:val="000000"/>
          <w:sz w:val="22"/>
          <w:szCs w:val="22"/>
          <w:rPrChange w:id="13431" w:author="Chen Liao" w:date="2021-03-29T18:57:00Z">
            <w:rPr>
              <w:color w:val="000000"/>
              <w:sz w:val="20"/>
              <w:szCs w:val="20"/>
            </w:rPr>
          </w:rPrChange>
        </w:rPr>
        <w:t>[40].</w:t>
      </w:r>
      <w:r w:rsidRPr="002B6EEC">
        <w:rPr>
          <w:color w:val="000000"/>
          <w:sz w:val="22"/>
          <w:szCs w:val="22"/>
          <w:rPrChange w:id="13432" w:author="Chen Liao" w:date="2021-03-29T18:57:00Z">
            <w:rPr>
              <w:color w:val="000000"/>
              <w:sz w:val="20"/>
              <w:szCs w:val="20"/>
            </w:rPr>
          </w:rPrChange>
        </w:rPr>
        <w:tab/>
        <w:t>Lim, R., et al., Large-scale metabolic interaction network of the mouse and human gut microbiota. Scientific Data, 2020. 7(1).</w:t>
      </w:r>
    </w:p>
    <w:p w14:paraId="63EC12DB" w14:textId="77777777" w:rsidR="00ED3422" w:rsidRPr="002B6EEC" w:rsidRDefault="00ED3422" w:rsidP="00235E3B">
      <w:pPr>
        <w:widowControl w:val="0"/>
        <w:autoSpaceDE w:val="0"/>
        <w:autoSpaceDN w:val="0"/>
        <w:adjustRightInd w:val="0"/>
        <w:jc w:val="both"/>
        <w:rPr>
          <w:sz w:val="22"/>
          <w:szCs w:val="22"/>
          <w:rPrChange w:id="13433" w:author="Chen Liao" w:date="2021-03-29T18:57:00Z">
            <w:rPr/>
          </w:rPrChange>
        </w:rPr>
      </w:pPr>
      <w:r w:rsidRPr="002B6EEC">
        <w:rPr>
          <w:color w:val="000000"/>
          <w:sz w:val="22"/>
          <w:szCs w:val="22"/>
          <w:rPrChange w:id="13434" w:author="Chen Liao" w:date="2021-03-29T18:57:00Z">
            <w:rPr>
              <w:color w:val="000000"/>
              <w:sz w:val="20"/>
              <w:szCs w:val="20"/>
            </w:rPr>
          </w:rPrChange>
        </w:rPr>
        <w:t>[41].</w:t>
      </w:r>
      <w:r w:rsidRPr="002B6EEC">
        <w:rPr>
          <w:color w:val="000000"/>
          <w:sz w:val="22"/>
          <w:szCs w:val="22"/>
          <w:rPrChange w:id="13435" w:author="Chen Liao" w:date="2021-03-29T18:57:00Z">
            <w:rPr>
              <w:color w:val="000000"/>
              <w:sz w:val="20"/>
              <w:szCs w:val="20"/>
            </w:rPr>
          </w:rPrChange>
        </w:rPr>
        <w:tab/>
        <w:t>Schloss, P.D., Identifying and Overcoming Threats to Reproducibility, Replicability, Robustness, and Generalizability in Microbiome Research. mBio, 2018. 9(3).</w:t>
      </w:r>
    </w:p>
    <w:p w14:paraId="729C3DDD" w14:textId="77777777" w:rsidR="00ED3422" w:rsidRPr="002B6EEC" w:rsidRDefault="00ED3422" w:rsidP="00235E3B">
      <w:pPr>
        <w:widowControl w:val="0"/>
        <w:autoSpaceDE w:val="0"/>
        <w:autoSpaceDN w:val="0"/>
        <w:adjustRightInd w:val="0"/>
        <w:jc w:val="both"/>
        <w:rPr>
          <w:sz w:val="22"/>
          <w:szCs w:val="22"/>
          <w:rPrChange w:id="13436" w:author="Chen Liao" w:date="2021-03-29T18:57:00Z">
            <w:rPr/>
          </w:rPrChange>
        </w:rPr>
      </w:pPr>
      <w:r w:rsidRPr="002B6EEC">
        <w:rPr>
          <w:color w:val="000000"/>
          <w:sz w:val="22"/>
          <w:szCs w:val="22"/>
          <w:rPrChange w:id="13437" w:author="Chen Liao" w:date="2021-03-29T18:57:00Z">
            <w:rPr>
              <w:color w:val="000000"/>
              <w:sz w:val="20"/>
              <w:szCs w:val="20"/>
            </w:rPr>
          </w:rPrChange>
        </w:rPr>
        <w:t>[42].</w:t>
      </w:r>
      <w:r w:rsidRPr="002B6EEC">
        <w:rPr>
          <w:color w:val="000000"/>
          <w:sz w:val="22"/>
          <w:szCs w:val="22"/>
          <w:rPrChange w:id="13438" w:author="Chen Liao" w:date="2021-03-29T18:57:00Z">
            <w:rPr>
              <w:color w:val="000000"/>
              <w:sz w:val="20"/>
              <w:szCs w:val="20"/>
            </w:rPr>
          </w:rPrChange>
        </w:rPr>
        <w:tab/>
        <w:t>Zhang, S., H. Wang and M. Zhu, A sensitive GC/MS detection method for analyzing microbial metabolites short chain fatty acids in fecal and serum samples. Talanta, 2019. 196: p. 249-254.</w:t>
      </w:r>
    </w:p>
    <w:p w14:paraId="6EFE2D1C" w14:textId="77777777" w:rsidR="00ED3422" w:rsidRPr="002B6EEC" w:rsidRDefault="00ED3422" w:rsidP="00235E3B">
      <w:pPr>
        <w:widowControl w:val="0"/>
        <w:autoSpaceDE w:val="0"/>
        <w:autoSpaceDN w:val="0"/>
        <w:adjustRightInd w:val="0"/>
        <w:jc w:val="both"/>
        <w:rPr>
          <w:sz w:val="22"/>
          <w:szCs w:val="22"/>
          <w:rPrChange w:id="13439" w:author="Chen Liao" w:date="2021-03-29T18:57:00Z">
            <w:rPr/>
          </w:rPrChange>
        </w:rPr>
      </w:pPr>
      <w:r w:rsidRPr="002B6EEC">
        <w:rPr>
          <w:color w:val="000000"/>
          <w:sz w:val="22"/>
          <w:szCs w:val="22"/>
          <w:rPrChange w:id="13440" w:author="Chen Liao" w:date="2021-03-29T18:57:00Z">
            <w:rPr>
              <w:color w:val="000000"/>
              <w:sz w:val="20"/>
              <w:szCs w:val="20"/>
            </w:rPr>
          </w:rPrChange>
        </w:rPr>
        <w:t>[43].</w:t>
      </w:r>
      <w:r w:rsidRPr="002B6EEC">
        <w:rPr>
          <w:color w:val="000000"/>
          <w:sz w:val="22"/>
          <w:szCs w:val="22"/>
          <w:rPrChange w:id="13441" w:author="Chen Liao" w:date="2021-03-29T18:57:00Z">
            <w:rPr>
              <w:color w:val="000000"/>
              <w:sz w:val="20"/>
              <w:szCs w:val="20"/>
            </w:rPr>
          </w:rPrChange>
        </w:rPr>
        <w:tab/>
      </w:r>
      <w:bookmarkStart w:id="13442" w:name="_neb6EA9920D_AEC4_4F06_A10E_3480FA917FA9"/>
      <w:r w:rsidRPr="002B6EEC">
        <w:rPr>
          <w:color w:val="000000"/>
          <w:sz w:val="22"/>
          <w:szCs w:val="22"/>
          <w:rPrChange w:id="13443" w:author="Chen Liao" w:date="2021-03-29T18:57:00Z">
            <w:rPr>
              <w:color w:val="000000"/>
              <w:sz w:val="20"/>
              <w:szCs w:val="20"/>
            </w:rPr>
          </w:rPrChange>
        </w:rPr>
        <w:t>Jian, C., et al., Quantitative PCR provides a simple and accessible method for quantitative microbiota profiling. PLOS ONE, 2020. 15(1): p. e0227285.</w:t>
      </w:r>
      <w:bookmarkEnd w:id="13442"/>
    </w:p>
    <w:p w14:paraId="281585AE" w14:textId="77777777" w:rsidR="00ED3422" w:rsidRPr="002B6EEC" w:rsidRDefault="00ED3422" w:rsidP="00235E3B">
      <w:pPr>
        <w:widowControl w:val="0"/>
        <w:autoSpaceDE w:val="0"/>
        <w:autoSpaceDN w:val="0"/>
        <w:adjustRightInd w:val="0"/>
        <w:jc w:val="both"/>
        <w:rPr>
          <w:sz w:val="22"/>
          <w:szCs w:val="22"/>
          <w:rPrChange w:id="13444" w:author="Chen Liao" w:date="2021-03-29T18:57:00Z">
            <w:rPr/>
          </w:rPrChange>
        </w:rPr>
      </w:pPr>
      <w:r w:rsidRPr="002B6EEC">
        <w:rPr>
          <w:color w:val="000000"/>
          <w:sz w:val="22"/>
          <w:szCs w:val="22"/>
          <w:rPrChange w:id="13445" w:author="Chen Liao" w:date="2021-03-29T18:57:00Z">
            <w:rPr>
              <w:color w:val="000000"/>
              <w:sz w:val="20"/>
              <w:szCs w:val="20"/>
            </w:rPr>
          </w:rPrChange>
        </w:rPr>
        <w:t>[44].</w:t>
      </w:r>
      <w:r w:rsidRPr="002B6EEC">
        <w:rPr>
          <w:color w:val="000000"/>
          <w:sz w:val="22"/>
          <w:szCs w:val="22"/>
          <w:rPrChange w:id="13446" w:author="Chen Liao" w:date="2021-03-29T18:57:00Z">
            <w:rPr>
              <w:color w:val="000000"/>
              <w:sz w:val="20"/>
              <w:szCs w:val="20"/>
            </w:rPr>
          </w:rPrChange>
        </w:rPr>
        <w:tab/>
        <w:t>Gohl, D.M., et al., Systematic improvement of amplicon marker gene methods for increased accuracy in microbiome studies. Nature Biotechnology, 2016. 34(9): p. 942-949.</w:t>
      </w:r>
    </w:p>
    <w:p w14:paraId="5CB63D73" w14:textId="77777777" w:rsidR="00ED3422" w:rsidRPr="002B6EEC" w:rsidRDefault="00ED3422" w:rsidP="00235E3B">
      <w:pPr>
        <w:widowControl w:val="0"/>
        <w:autoSpaceDE w:val="0"/>
        <w:autoSpaceDN w:val="0"/>
        <w:adjustRightInd w:val="0"/>
        <w:jc w:val="both"/>
        <w:rPr>
          <w:sz w:val="22"/>
          <w:szCs w:val="22"/>
          <w:rPrChange w:id="13447" w:author="Chen Liao" w:date="2021-03-29T18:57:00Z">
            <w:rPr/>
          </w:rPrChange>
        </w:rPr>
      </w:pPr>
      <w:r w:rsidRPr="002B6EEC">
        <w:rPr>
          <w:color w:val="000000"/>
          <w:sz w:val="22"/>
          <w:szCs w:val="22"/>
          <w:rPrChange w:id="13448" w:author="Chen Liao" w:date="2021-03-29T18:57:00Z">
            <w:rPr>
              <w:color w:val="000000"/>
              <w:sz w:val="20"/>
              <w:szCs w:val="20"/>
            </w:rPr>
          </w:rPrChange>
        </w:rPr>
        <w:t>[45].</w:t>
      </w:r>
      <w:r w:rsidRPr="002B6EEC">
        <w:rPr>
          <w:color w:val="000000"/>
          <w:sz w:val="22"/>
          <w:szCs w:val="22"/>
          <w:rPrChange w:id="13449" w:author="Chen Liao" w:date="2021-03-29T18:57:00Z">
            <w:rPr>
              <w:color w:val="000000"/>
              <w:sz w:val="20"/>
              <w:szCs w:val="20"/>
            </w:rPr>
          </w:rPrChange>
        </w:rPr>
        <w:tab/>
      </w:r>
      <w:bookmarkStart w:id="13450" w:name="_neb2F47CEAC_5A92_4968_8216_A153392A693C"/>
      <w:r w:rsidRPr="002B6EEC">
        <w:rPr>
          <w:color w:val="000000"/>
          <w:sz w:val="22"/>
          <w:szCs w:val="22"/>
          <w:rPrChange w:id="13451" w:author="Chen Liao" w:date="2021-03-29T18:57:00Z">
            <w:rPr>
              <w:color w:val="000000"/>
              <w:sz w:val="20"/>
              <w:szCs w:val="20"/>
            </w:rPr>
          </w:rPrChange>
        </w:rPr>
        <w:t>Bolyen, E., et al., Reproducible, interactive, scalable and extensible microbiome data science using  QIIME 2. Nat Biotechnol, 2019. 37(8): p. 852-857.</w:t>
      </w:r>
      <w:bookmarkEnd w:id="13450"/>
    </w:p>
    <w:p w14:paraId="56604B6E" w14:textId="77777777" w:rsidR="00ED3422" w:rsidRPr="002B6EEC" w:rsidRDefault="00ED3422" w:rsidP="00235E3B">
      <w:pPr>
        <w:widowControl w:val="0"/>
        <w:autoSpaceDE w:val="0"/>
        <w:autoSpaceDN w:val="0"/>
        <w:adjustRightInd w:val="0"/>
        <w:jc w:val="both"/>
        <w:rPr>
          <w:sz w:val="22"/>
          <w:szCs w:val="22"/>
          <w:rPrChange w:id="13452" w:author="Chen Liao" w:date="2021-03-29T18:57:00Z">
            <w:rPr/>
          </w:rPrChange>
        </w:rPr>
      </w:pPr>
      <w:r w:rsidRPr="002B6EEC">
        <w:rPr>
          <w:color w:val="000000"/>
          <w:sz w:val="22"/>
          <w:szCs w:val="22"/>
          <w:rPrChange w:id="13453" w:author="Chen Liao" w:date="2021-03-29T18:57:00Z">
            <w:rPr>
              <w:color w:val="000000"/>
              <w:sz w:val="20"/>
              <w:szCs w:val="20"/>
            </w:rPr>
          </w:rPrChange>
        </w:rPr>
        <w:t>[46].</w:t>
      </w:r>
      <w:r w:rsidRPr="002B6EEC">
        <w:rPr>
          <w:color w:val="000000"/>
          <w:sz w:val="22"/>
          <w:szCs w:val="22"/>
          <w:rPrChange w:id="13454" w:author="Chen Liao" w:date="2021-03-29T18:57:00Z">
            <w:rPr>
              <w:color w:val="000000"/>
              <w:sz w:val="20"/>
              <w:szCs w:val="20"/>
            </w:rPr>
          </w:rPrChange>
        </w:rPr>
        <w:tab/>
        <w:t>Davis, N.M., et al., Simple statistical identification and removal of contaminant sequences in marker-gene and metagenomics data. Microbiome, 2018. 6(1).</w:t>
      </w:r>
    </w:p>
    <w:p w14:paraId="473A8EF5" w14:textId="77777777" w:rsidR="00ED3422" w:rsidRPr="002B6EEC" w:rsidRDefault="00ED3422" w:rsidP="00235E3B">
      <w:pPr>
        <w:widowControl w:val="0"/>
        <w:autoSpaceDE w:val="0"/>
        <w:autoSpaceDN w:val="0"/>
        <w:adjustRightInd w:val="0"/>
        <w:jc w:val="both"/>
        <w:rPr>
          <w:sz w:val="22"/>
          <w:szCs w:val="22"/>
          <w:rPrChange w:id="13455" w:author="Chen Liao" w:date="2021-03-29T18:57:00Z">
            <w:rPr/>
          </w:rPrChange>
        </w:rPr>
      </w:pPr>
      <w:r w:rsidRPr="002B6EEC">
        <w:rPr>
          <w:color w:val="000000"/>
          <w:sz w:val="22"/>
          <w:szCs w:val="22"/>
          <w:rPrChange w:id="13456" w:author="Chen Liao" w:date="2021-03-29T18:57:00Z">
            <w:rPr>
              <w:color w:val="000000"/>
              <w:sz w:val="20"/>
              <w:szCs w:val="20"/>
            </w:rPr>
          </w:rPrChange>
        </w:rPr>
        <w:t>[47].</w:t>
      </w:r>
      <w:r w:rsidRPr="002B6EEC">
        <w:rPr>
          <w:color w:val="000000"/>
          <w:sz w:val="22"/>
          <w:szCs w:val="22"/>
          <w:rPrChange w:id="13457" w:author="Chen Liao" w:date="2021-03-29T18:57:00Z">
            <w:rPr>
              <w:color w:val="000000"/>
              <w:sz w:val="20"/>
              <w:szCs w:val="20"/>
            </w:rPr>
          </w:rPrChange>
        </w:rPr>
        <w:tab/>
      </w:r>
      <w:bookmarkStart w:id="13458" w:name="_neb2A481061_4409_4825_8DAA_21BE86199B16"/>
      <w:r w:rsidRPr="002B6EEC">
        <w:rPr>
          <w:color w:val="000000"/>
          <w:sz w:val="22"/>
          <w:szCs w:val="22"/>
          <w:rPrChange w:id="13459" w:author="Chen Liao" w:date="2021-03-29T18:57:00Z">
            <w:rPr>
              <w:color w:val="000000"/>
              <w:sz w:val="20"/>
              <w:szCs w:val="20"/>
            </w:rPr>
          </w:rPrChange>
        </w:rPr>
        <w:t>Hsieh, T.C., K.H. Ma and A. Chao, iNEXT: an R package for rarefaction and extrapolation of species diversity (H ill numbers). Methods in Ecology and Evolution, 2016. 7(12): p. 1451-1456.</w:t>
      </w:r>
      <w:bookmarkEnd w:id="13458"/>
    </w:p>
    <w:p w14:paraId="2C8B183C" w14:textId="77777777" w:rsidR="00ED3422" w:rsidRPr="002B6EEC" w:rsidRDefault="00ED3422" w:rsidP="00235E3B">
      <w:pPr>
        <w:widowControl w:val="0"/>
        <w:autoSpaceDE w:val="0"/>
        <w:autoSpaceDN w:val="0"/>
        <w:adjustRightInd w:val="0"/>
        <w:jc w:val="both"/>
        <w:rPr>
          <w:sz w:val="22"/>
          <w:szCs w:val="22"/>
          <w:rPrChange w:id="13460" w:author="Chen Liao" w:date="2021-03-29T18:57:00Z">
            <w:rPr/>
          </w:rPrChange>
        </w:rPr>
      </w:pPr>
      <w:r w:rsidRPr="002B6EEC">
        <w:rPr>
          <w:color w:val="000000"/>
          <w:sz w:val="22"/>
          <w:szCs w:val="22"/>
          <w:rPrChange w:id="13461" w:author="Chen Liao" w:date="2021-03-29T18:57:00Z">
            <w:rPr>
              <w:color w:val="000000"/>
              <w:sz w:val="20"/>
              <w:szCs w:val="20"/>
            </w:rPr>
          </w:rPrChange>
        </w:rPr>
        <w:t>[48].</w:t>
      </w:r>
      <w:r w:rsidRPr="002B6EEC">
        <w:rPr>
          <w:color w:val="000000"/>
          <w:sz w:val="22"/>
          <w:szCs w:val="22"/>
          <w:rPrChange w:id="13462" w:author="Chen Liao" w:date="2021-03-29T18:57:00Z">
            <w:rPr>
              <w:color w:val="000000"/>
              <w:sz w:val="20"/>
              <w:szCs w:val="20"/>
            </w:rPr>
          </w:rPrChange>
        </w:rPr>
        <w:tab/>
        <w:t>Wood, D.E., J. Lu and B. Langmead, Improved metagenomic analysis with Kraken 2. Genome Biology, 2019. 20(1).</w:t>
      </w:r>
    </w:p>
    <w:p w14:paraId="6F2D775B" w14:textId="77777777" w:rsidR="00ED3422" w:rsidRPr="002B6EEC" w:rsidRDefault="00ED3422" w:rsidP="00235E3B">
      <w:pPr>
        <w:widowControl w:val="0"/>
        <w:autoSpaceDE w:val="0"/>
        <w:autoSpaceDN w:val="0"/>
        <w:adjustRightInd w:val="0"/>
        <w:jc w:val="both"/>
        <w:rPr>
          <w:sz w:val="22"/>
          <w:szCs w:val="22"/>
          <w:rPrChange w:id="13463" w:author="Chen Liao" w:date="2021-03-29T18:57:00Z">
            <w:rPr/>
          </w:rPrChange>
        </w:rPr>
      </w:pPr>
      <w:r w:rsidRPr="002B6EEC">
        <w:rPr>
          <w:color w:val="000000"/>
          <w:sz w:val="22"/>
          <w:szCs w:val="22"/>
          <w:rPrChange w:id="13464" w:author="Chen Liao" w:date="2021-03-29T18:57:00Z">
            <w:rPr>
              <w:color w:val="000000"/>
              <w:sz w:val="20"/>
              <w:szCs w:val="20"/>
            </w:rPr>
          </w:rPrChange>
        </w:rPr>
        <w:t>[49].</w:t>
      </w:r>
      <w:r w:rsidRPr="002B6EEC">
        <w:rPr>
          <w:color w:val="000000"/>
          <w:sz w:val="22"/>
          <w:szCs w:val="22"/>
          <w:rPrChange w:id="13465" w:author="Chen Liao" w:date="2021-03-29T18:57:00Z">
            <w:rPr>
              <w:color w:val="000000"/>
              <w:sz w:val="20"/>
              <w:szCs w:val="20"/>
            </w:rPr>
          </w:rPrChange>
        </w:rPr>
        <w:tab/>
      </w:r>
      <w:bookmarkStart w:id="13466" w:name="_nebCBACB76D_AF46_4BFF_88A5_F989A89808B7"/>
      <w:r w:rsidRPr="002B6EEC">
        <w:rPr>
          <w:color w:val="000000"/>
          <w:sz w:val="22"/>
          <w:szCs w:val="22"/>
          <w:rPrChange w:id="13467" w:author="Chen Liao" w:date="2021-03-29T18:57:00Z">
            <w:rPr>
              <w:color w:val="000000"/>
              <w:sz w:val="20"/>
              <w:szCs w:val="20"/>
            </w:rPr>
          </w:rPrChange>
        </w:rPr>
        <w:t>Nurk, S., et al., metaSPAdes: a new versatile metagenomic assembler. Genome Res, 2017. 27(5): p. 824-834.</w:t>
      </w:r>
      <w:bookmarkEnd w:id="13466"/>
    </w:p>
    <w:p w14:paraId="3E48DBCA" w14:textId="77777777" w:rsidR="00ED3422" w:rsidRPr="002B6EEC" w:rsidRDefault="00ED3422" w:rsidP="00235E3B">
      <w:pPr>
        <w:widowControl w:val="0"/>
        <w:autoSpaceDE w:val="0"/>
        <w:autoSpaceDN w:val="0"/>
        <w:adjustRightInd w:val="0"/>
        <w:jc w:val="both"/>
        <w:rPr>
          <w:sz w:val="22"/>
          <w:szCs w:val="22"/>
          <w:rPrChange w:id="13468" w:author="Chen Liao" w:date="2021-03-29T18:57:00Z">
            <w:rPr/>
          </w:rPrChange>
        </w:rPr>
      </w:pPr>
      <w:r w:rsidRPr="002B6EEC">
        <w:rPr>
          <w:color w:val="000000"/>
          <w:sz w:val="22"/>
          <w:szCs w:val="22"/>
          <w:rPrChange w:id="13469" w:author="Chen Liao" w:date="2021-03-29T18:57:00Z">
            <w:rPr>
              <w:color w:val="000000"/>
              <w:sz w:val="20"/>
              <w:szCs w:val="20"/>
            </w:rPr>
          </w:rPrChange>
        </w:rPr>
        <w:t>[50].</w:t>
      </w:r>
      <w:r w:rsidRPr="002B6EEC">
        <w:rPr>
          <w:color w:val="000000"/>
          <w:sz w:val="22"/>
          <w:szCs w:val="22"/>
          <w:rPrChange w:id="13470" w:author="Chen Liao" w:date="2021-03-29T18:57:00Z">
            <w:rPr>
              <w:color w:val="000000"/>
              <w:sz w:val="20"/>
              <w:szCs w:val="20"/>
            </w:rPr>
          </w:rPrChange>
        </w:rPr>
        <w:tab/>
        <w:t>Zhao, Z., F. Baltar and G.J. Herndl, Linking extracellular enzymes to phylogeny indicates a predominantly particle-associated lifestyle of deep-sea prokaryotes. Science advances, 2020. 6(16): p. eaaz4354.</w:t>
      </w:r>
    </w:p>
    <w:p w14:paraId="0C24A66F" w14:textId="77777777" w:rsidR="00ED3422" w:rsidRPr="002B6EEC" w:rsidRDefault="00ED3422" w:rsidP="00235E3B">
      <w:pPr>
        <w:widowControl w:val="0"/>
        <w:autoSpaceDE w:val="0"/>
        <w:autoSpaceDN w:val="0"/>
        <w:adjustRightInd w:val="0"/>
        <w:jc w:val="both"/>
        <w:rPr>
          <w:sz w:val="22"/>
          <w:szCs w:val="22"/>
          <w:rPrChange w:id="13471" w:author="Chen Liao" w:date="2021-03-29T18:57:00Z">
            <w:rPr/>
          </w:rPrChange>
        </w:rPr>
      </w:pPr>
      <w:r w:rsidRPr="002B6EEC">
        <w:rPr>
          <w:color w:val="000000"/>
          <w:sz w:val="22"/>
          <w:szCs w:val="22"/>
          <w:rPrChange w:id="13472" w:author="Chen Liao" w:date="2021-03-29T18:57:00Z">
            <w:rPr>
              <w:color w:val="000000"/>
              <w:sz w:val="20"/>
              <w:szCs w:val="20"/>
            </w:rPr>
          </w:rPrChange>
        </w:rPr>
        <w:t>[51].</w:t>
      </w:r>
      <w:r w:rsidRPr="002B6EEC">
        <w:rPr>
          <w:color w:val="000000"/>
          <w:sz w:val="22"/>
          <w:szCs w:val="22"/>
          <w:rPrChange w:id="13473" w:author="Chen Liao" w:date="2021-03-29T18:57:00Z">
            <w:rPr>
              <w:color w:val="000000"/>
              <w:sz w:val="20"/>
              <w:szCs w:val="20"/>
            </w:rPr>
          </w:rPrChange>
        </w:rPr>
        <w:tab/>
        <w:t>Hyatt, D., et al., Prodigal: prokaryotic gene recognition and translation initiation site identification. BMC Bioinformatics, 2010. 11: p. 119.</w:t>
      </w:r>
    </w:p>
    <w:p w14:paraId="75119FD3" w14:textId="77777777" w:rsidR="00ED3422" w:rsidRPr="002B6EEC" w:rsidRDefault="00ED3422" w:rsidP="00235E3B">
      <w:pPr>
        <w:widowControl w:val="0"/>
        <w:autoSpaceDE w:val="0"/>
        <w:autoSpaceDN w:val="0"/>
        <w:adjustRightInd w:val="0"/>
        <w:jc w:val="both"/>
        <w:rPr>
          <w:sz w:val="22"/>
          <w:szCs w:val="22"/>
          <w:rPrChange w:id="13474" w:author="Chen Liao" w:date="2021-03-29T18:57:00Z">
            <w:rPr/>
          </w:rPrChange>
        </w:rPr>
      </w:pPr>
      <w:r w:rsidRPr="002B6EEC">
        <w:rPr>
          <w:color w:val="000000"/>
          <w:sz w:val="22"/>
          <w:szCs w:val="22"/>
          <w:rPrChange w:id="13475" w:author="Chen Liao" w:date="2021-03-29T18:57:00Z">
            <w:rPr>
              <w:color w:val="000000"/>
              <w:sz w:val="20"/>
              <w:szCs w:val="20"/>
            </w:rPr>
          </w:rPrChange>
        </w:rPr>
        <w:t>[52].</w:t>
      </w:r>
      <w:r w:rsidRPr="002B6EEC">
        <w:rPr>
          <w:color w:val="000000"/>
          <w:sz w:val="22"/>
          <w:szCs w:val="22"/>
          <w:rPrChange w:id="13476" w:author="Chen Liao" w:date="2021-03-29T18:57:00Z">
            <w:rPr>
              <w:color w:val="000000"/>
              <w:sz w:val="20"/>
              <w:szCs w:val="20"/>
            </w:rPr>
          </w:rPrChange>
        </w:rPr>
        <w:tab/>
      </w:r>
      <w:bookmarkStart w:id="13477" w:name="_nebAA9DF939_477C_4D99_A7D1_327C5254F00F"/>
      <w:r w:rsidRPr="002B6EEC">
        <w:rPr>
          <w:color w:val="000000"/>
          <w:sz w:val="22"/>
          <w:szCs w:val="22"/>
          <w:rPrChange w:id="13478" w:author="Chen Liao" w:date="2021-03-29T18:57:00Z">
            <w:rPr>
              <w:color w:val="000000"/>
              <w:sz w:val="20"/>
              <w:szCs w:val="20"/>
            </w:rPr>
          </w:rPrChange>
        </w:rPr>
        <w:t>Fu, L., et al., CD-HIT: accelerated for clustering the next-generation sequencing data. Bioinformatics, 2012. 28(23): p. 3150-2.</w:t>
      </w:r>
      <w:bookmarkEnd w:id="13477"/>
    </w:p>
    <w:p w14:paraId="402D6800" w14:textId="77777777" w:rsidR="00ED3422" w:rsidRPr="002B6EEC" w:rsidRDefault="00ED3422" w:rsidP="00235E3B">
      <w:pPr>
        <w:widowControl w:val="0"/>
        <w:autoSpaceDE w:val="0"/>
        <w:autoSpaceDN w:val="0"/>
        <w:adjustRightInd w:val="0"/>
        <w:jc w:val="both"/>
        <w:rPr>
          <w:sz w:val="22"/>
          <w:szCs w:val="22"/>
          <w:rPrChange w:id="13479" w:author="Chen Liao" w:date="2021-03-29T18:57:00Z">
            <w:rPr/>
          </w:rPrChange>
        </w:rPr>
      </w:pPr>
      <w:r w:rsidRPr="002B6EEC">
        <w:rPr>
          <w:color w:val="000000"/>
          <w:sz w:val="22"/>
          <w:szCs w:val="22"/>
          <w:rPrChange w:id="13480" w:author="Chen Liao" w:date="2021-03-29T18:57:00Z">
            <w:rPr>
              <w:color w:val="000000"/>
              <w:sz w:val="20"/>
              <w:szCs w:val="20"/>
            </w:rPr>
          </w:rPrChange>
        </w:rPr>
        <w:t>[53].</w:t>
      </w:r>
      <w:r w:rsidRPr="002B6EEC">
        <w:rPr>
          <w:color w:val="000000"/>
          <w:sz w:val="22"/>
          <w:szCs w:val="22"/>
          <w:rPrChange w:id="13481" w:author="Chen Liao" w:date="2021-03-29T18:57:00Z">
            <w:rPr>
              <w:color w:val="000000"/>
              <w:sz w:val="20"/>
              <w:szCs w:val="20"/>
            </w:rPr>
          </w:rPrChange>
        </w:rPr>
        <w:tab/>
      </w:r>
      <w:bookmarkStart w:id="13482" w:name="_neb23A8ED41_BFDA_40DC_A97F_5C4635ED51E0"/>
      <w:r w:rsidRPr="002B6EEC">
        <w:rPr>
          <w:color w:val="000000"/>
          <w:sz w:val="22"/>
          <w:szCs w:val="22"/>
          <w:rPrChange w:id="13483" w:author="Chen Liao" w:date="2021-03-29T18:57:00Z">
            <w:rPr>
              <w:color w:val="000000"/>
              <w:sz w:val="20"/>
              <w:szCs w:val="20"/>
            </w:rPr>
          </w:rPrChange>
        </w:rPr>
        <w:t>Clausen, P.T.L.C., F.M. Aarestrup and O. Lund, Rapid and precise alignment of raw reads against redundant databases with KMA. BMC Bioinformatics, 2018. 19(1).</w:t>
      </w:r>
      <w:bookmarkEnd w:id="13482"/>
    </w:p>
    <w:p w14:paraId="28FB95B4" w14:textId="77777777" w:rsidR="00ED3422" w:rsidRPr="002B6EEC" w:rsidRDefault="00ED3422" w:rsidP="00235E3B">
      <w:pPr>
        <w:widowControl w:val="0"/>
        <w:autoSpaceDE w:val="0"/>
        <w:autoSpaceDN w:val="0"/>
        <w:adjustRightInd w:val="0"/>
        <w:jc w:val="both"/>
        <w:rPr>
          <w:sz w:val="22"/>
          <w:szCs w:val="22"/>
          <w:rPrChange w:id="13484" w:author="Chen Liao" w:date="2021-03-29T18:57:00Z">
            <w:rPr/>
          </w:rPrChange>
        </w:rPr>
      </w:pPr>
      <w:r w:rsidRPr="002B6EEC">
        <w:rPr>
          <w:color w:val="000000"/>
          <w:sz w:val="22"/>
          <w:szCs w:val="22"/>
          <w:rPrChange w:id="13485" w:author="Chen Liao" w:date="2021-03-29T18:57:00Z">
            <w:rPr>
              <w:color w:val="000000"/>
              <w:sz w:val="20"/>
              <w:szCs w:val="20"/>
            </w:rPr>
          </w:rPrChange>
        </w:rPr>
        <w:t>[54].</w:t>
      </w:r>
      <w:r w:rsidRPr="002B6EEC">
        <w:rPr>
          <w:color w:val="000000"/>
          <w:sz w:val="22"/>
          <w:szCs w:val="22"/>
          <w:rPrChange w:id="13486" w:author="Chen Liao" w:date="2021-03-29T18:57:00Z">
            <w:rPr>
              <w:color w:val="000000"/>
              <w:sz w:val="20"/>
              <w:szCs w:val="20"/>
            </w:rPr>
          </w:rPrChange>
        </w:rPr>
        <w:tab/>
        <w:t>Zhang, H., et al., dbCAN2: a meta server for automated carbohydrate-active enzyme annotation. Nucleic Acids Research, 2018. 46(W1): p. W95-W101.</w:t>
      </w:r>
    </w:p>
    <w:p w14:paraId="56AADBBA" w14:textId="77777777" w:rsidR="00ED3422" w:rsidRPr="002B6EEC" w:rsidRDefault="00ED3422" w:rsidP="00235E3B">
      <w:pPr>
        <w:widowControl w:val="0"/>
        <w:autoSpaceDE w:val="0"/>
        <w:autoSpaceDN w:val="0"/>
        <w:adjustRightInd w:val="0"/>
        <w:jc w:val="both"/>
        <w:rPr>
          <w:sz w:val="22"/>
          <w:szCs w:val="22"/>
          <w:rPrChange w:id="13487" w:author="Chen Liao" w:date="2021-03-29T18:57:00Z">
            <w:rPr/>
          </w:rPrChange>
        </w:rPr>
      </w:pPr>
      <w:r w:rsidRPr="002B6EEC">
        <w:rPr>
          <w:color w:val="000000"/>
          <w:sz w:val="22"/>
          <w:szCs w:val="22"/>
          <w:rPrChange w:id="13488" w:author="Chen Liao" w:date="2021-03-29T18:57:00Z">
            <w:rPr>
              <w:color w:val="000000"/>
              <w:sz w:val="20"/>
              <w:szCs w:val="20"/>
            </w:rPr>
          </w:rPrChange>
        </w:rPr>
        <w:t>[55].</w:t>
      </w:r>
      <w:r w:rsidRPr="002B6EEC">
        <w:rPr>
          <w:color w:val="000000"/>
          <w:sz w:val="22"/>
          <w:szCs w:val="22"/>
          <w:rPrChange w:id="13489" w:author="Chen Liao" w:date="2021-03-29T18:57:00Z">
            <w:rPr>
              <w:color w:val="000000"/>
              <w:sz w:val="20"/>
              <w:szCs w:val="20"/>
            </w:rPr>
          </w:rPrChange>
        </w:rPr>
        <w:tab/>
      </w:r>
      <w:bookmarkStart w:id="13490" w:name="_neb3102899A_AA36_4420_BB31_23C4220CB19D"/>
      <w:r w:rsidRPr="002B6EEC">
        <w:rPr>
          <w:color w:val="000000"/>
          <w:sz w:val="22"/>
          <w:szCs w:val="22"/>
          <w:rPrChange w:id="13491" w:author="Chen Liao" w:date="2021-03-29T18:57:00Z">
            <w:rPr>
              <w:color w:val="000000"/>
              <w:sz w:val="20"/>
              <w:szCs w:val="20"/>
            </w:rPr>
          </w:rPrChange>
        </w:rPr>
        <w:t>Nissen, J.N., et al., Improved metagenome binning and assembly using deep variational autoencoders. Nature Biotechnology, 2021.</w:t>
      </w:r>
      <w:bookmarkEnd w:id="13490"/>
    </w:p>
    <w:p w14:paraId="73BC5764" w14:textId="77777777" w:rsidR="00ED3422" w:rsidRPr="002B6EEC" w:rsidRDefault="00ED3422" w:rsidP="00235E3B">
      <w:pPr>
        <w:widowControl w:val="0"/>
        <w:autoSpaceDE w:val="0"/>
        <w:autoSpaceDN w:val="0"/>
        <w:adjustRightInd w:val="0"/>
        <w:jc w:val="both"/>
        <w:rPr>
          <w:sz w:val="22"/>
          <w:szCs w:val="22"/>
          <w:rPrChange w:id="13492" w:author="Chen Liao" w:date="2021-03-29T18:57:00Z">
            <w:rPr/>
          </w:rPrChange>
        </w:rPr>
      </w:pPr>
      <w:r w:rsidRPr="002B6EEC">
        <w:rPr>
          <w:color w:val="000000"/>
          <w:sz w:val="22"/>
          <w:szCs w:val="22"/>
          <w:rPrChange w:id="13493" w:author="Chen Liao" w:date="2021-03-29T18:57:00Z">
            <w:rPr>
              <w:color w:val="000000"/>
              <w:sz w:val="20"/>
              <w:szCs w:val="20"/>
            </w:rPr>
          </w:rPrChange>
        </w:rPr>
        <w:t>[56].</w:t>
      </w:r>
      <w:r w:rsidRPr="002B6EEC">
        <w:rPr>
          <w:color w:val="000000"/>
          <w:sz w:val="22"/>
          <w:szCs w:val="22"/>
          <w:rPrChange w:id="13494" w:author="Chen Liao" w:date="2021-03-29T18:57:00Z">
            <w:rPr>
              <w:color w:val="000000"/>
              <w:sz w:val="20"/>
              <w:szCs w:val="20"/>
            </w:rPr>
          </w:rPrChange>
        </w:rPr>
        <w:tab/>
        <w:t>Parks, D.H., et al., CheckM: assessing the quality of microbial genomes recovered from isolates, single cells, and metagenomes. Genome Res, 2015. 25(7): p. 1043-55.</w:t>
      </w:r>
    </w:p>
    <w:p w14:paraId="1B719BF4" w14:textId="77777777" w:rsidR="00ED3422" w:rsidRPr="002B6EEC" w:rsidRDefault="00ED3422" w:rsidP="00235E3B">
      <w:pPr>
        <w:widowControl w:val="0"/>
        <w:autoSpaceDE w:val="0"/>
        <w:autoSpaceDN w:val="0"/>
        <w:adjustRightInd w:val="0"/>
        <w:jc w:val="both"/>
        <w:rPr>
          <w:sz w:val="22"/>
          <w:szCs w:val="22"/>
          <w:rPrChange w:id="13495" w:author="Chen Liao" w:date="2021-03-29T18:57:00Z">
            <w:rPr/>
          </w:rPrChange>
        </w:rPr>
      </w:pPr>
      <w:r w:rsidRPr="002B6EEC">
        <w:rPr>
          <w:color w:val="000000"/>
          <w:sz w:val="22"/>
          <w:szCs w:val="22"/>
          <w:rPrChange w:id="13496" w:author="Chen Liao" w:date="2021-03-29T18:57:00Z">
            <w:rPr>
              <w:color w:val="000000"/>
              <w:sz w:val="20"/>
              <w:szCs w:val="20"/>
            </w:rPr>
          </w:rPrChange>
        </w:rPr>
        <w:t>[57].</w:t>
      </w:r>
      <w:r w:rsidRPr="002B6EEC">
        <w:rPr>
          <w:color w:val="000000"/>
          <w:sz w:val="22"/>
          <w:szCs w:val="22"/>
          <w:rPrChange w:id="13497" w:author="Chen Liao" w:date="2021-03-29T18:57:00Z">
            <w:rPr>
              <w:color w:val="000000"/>
              <w:sz w:val="20"/>
              <w:szCs w:val="20"/>
            </w:rPr>
          </w:rPrChange>
        </w:rPr>
        <w:tab/>
      </w:r>
      <w:bookmarkStart w:id="13498" w:name="_neb3C16B855_B8D2_472E_B241_9B7E644B392E"/>
      <w:r w:rsidRPr="002B6EEC">
        <w:rPr>
          <w:color w:val="000000"/>
          <w:sz w:val="22"/>
          <w:szCs w:val="22"/>
          <w:rPrChange w:id="13499" w:author="Chen Liao" w:date="2021-03-29T18:57:00Z">
            <w:rPr>
              <w:color w:val="000000"/>
              <w:sz w:val="20"/>
              <w:szCs w:val="20"/>
            </w:rPr>
          </w:rPrChange>
        </w:rPr>
        <w:t>Chaumeil, P.A., et al., GTDB-Tk: a toolkit to classify genomes with the Genome Taxonomy Database. Bioinformatics, 2019.</w:t>
      </w:r>
      <w:bookmarkEnd w:id="13498"/>
    </w:p>
    <w:p w14:paraId="7078A698" w14:textId="77777777" w:rsidR="00ED3422" w:rsidRPr="002B6EEC" w:rsidRDefault="00ED3422" w:rsidP="00235E3B">
      <w:pPr>
        <w:widowControl w:val="0"/>
        <w:autoSpaceDE w:val="0"/>
        <w:autoSpaceDN w:val="0"/>
        <w:adjustRightInd w:val="0"/>
        <w:jc w:val="both"/>
        <w:rPr>
          <w:sz w:val="22"/>
          <w:szCs w:val="22"/>
          <w:rPrChange w:id="13500" w:author="Chen Liao" w:date="2021-03-29T18:57:00Z">
            <w:rPr/>
          </w:rPrChange>
        </w:rPr>
      </w:pPr>
      <w:r w:rsidRPr="002B6EEC">
        <w:rPr>
          <w:color w:val="000000"/>
          <w:sz w:val="22"/>
          <w:szCs w:val="22"/>
          <w:rPrChange w:id="13501" w:author="Chen Liao" w:date="2021-03-29T18:57:00Z">
            <w:rPr>
              <w:color w:val="000000"/>
              <w:sz w:val="20"/>
              <w:szCs w:val="20"/>
            </w:rPr>
          </w:rPrChange>
        </w:rPr>
        <w:t>[58].</w:t>
      </w:r>
      <w:r w:rsidRPr="002B6EEC">
        <w:rPr>
          <w:color w:val="000000"/>
          <w:sz w:val="22"/>
          <w:szCs w:val="22"/>
          <w:rPrChange w:id="13502" w:author="Chen Liao" w:date="2021-03-29T18:57:00Z">
            <w:rPr>
              <w:color w:val="000000"/>
              <w:sz w:val="20"/>
              <w:szCs w:val="20"/>
            </w:rPr>
          </w:rPrChange>
        </w:rPr>
        <w:tab/>
        <w:t>Stewart, R.D., et al., Open prediction of polysaccharide utilisation loci (PUL) in 5414 public Bacteroidetes genomes using PULpy. bioRxiv, 2018: p. 421024.</w:t>
      </w:r>
    </w:p>
    <w:p w14:paraId="0A6D09CF" w14:textId="77777777" w:rsidR="00ED3422" w:rsidRPr="002B6EEC" w:rsidRDefault="00434C87">
      <w:pPr>
        <w:widowControl w:val="0"/>
        <w:autoSpaceDE w:val="0"/>
        <w:autoSpaceDN w:val="0"/>
        <w:adjustRightInd w:val="0"/>
        <w:jc w:val="both"/>
        <w:rPr>
          <w:sz w:val="22"/>
          <w:szCs w:val="22"/>
          <w:rPrChange w:id="13503" w:author="Chen Liao" w:date="2021-03-29T18:57:00Z">
            <w:rPr/>
          </w:rPrChange>
        </w:rPr>
        <w:pPrChange w:id="13504" w:author="Chen Liao" w:date="2021-03-24T10:44:00Z">
          <w:pPr>
            <w:widowControl w:val="0"/>
            <w:autoSpaceDE w:val="0"/>
            <w:autoSpaceDN w:val="0"/>
            <w:adjustRightInd w:val="0"/>
          </w:pPr>
        </w:pPrChange>
      </w:pPr>
      <w:r w:rsidRPr="002B6EEC">
        <w:rPr>
          <w:color w:val="000000"/>
          <w:sz w:val="22"/>
          <w:szCs w:val="22"/>
          <w:rPrChange w:id="13505" w:author="Chen Liao" w:date="2021-03-29T18:57:00Z">
            <w:rPr>
              <w:color w:val="000000"/>
            </w:rPr>
          </w:rPrChange>
        </w:rPr>
        <w:fldChar w:fldCharType="end"/>
      </w:r>
      <w:r w:rsidRPr="002B6EEC">
        <w:rPr>
          <w:color w:val="000000"/>
          <w:sz w:val="22"/>
          <w:szCs w:val="22"/>
          <w:rPrChange w:id="13506" w:author="Chen Liao" w:date="2021-03-29T18:57:00Z">
            <w:rPr>
              <w:color w:val="000000"/>
            </w:rPr>
          </w:rPrChange>
        </w:rPr>
        <w:fldChar w:fldCharType="begin"/>
      </w:r>
      <w:r w:rsidRPr="002B6EEC">
        <w:rPr>
          <w:color w:val="000000"/>
          <w:sz w:val="22"/>
          <w:szCs w:val="22"/>
          <w:rPrChange w:id="13507" w:author="Chen Liao" w:date="2021-03-29T18:57:00Z">
            <w:rPr>
              <w:color w:val="000000"/>
            </w:rPr>
          </w:rPrChange>
        </w:rPr>
        <w:instrText xml:space="preserve"> ADDIN NE.Rep</w:instrText>
      </w:r>
      <w:r w:rsidRPr="002B6EEC">
        <w:rPr>
          <w:color w:val="000000"/>
          <w:sz w:val="22"/>
          <w:szCs w:val="22"/>
          <w:rPrChange w:id="13508" w:author="Chen Liao" w:date="2021-03-29T18:57:00Z">
            <w:rPr>
              <w:color w:val="000000"/>
            </w:rPr>
          </w:rPrChange>
        </w:rPr>
        <w:fldChar w:fldCharType="separate"/>
      </w:r>
    </w:p>
    <w:p w14:paraId="141DFE6D" w14:textId="77777777" w:rsidR="00ED3422" w:rsidRPr="002B6EEC" w:rsidRDefault="00ED3422">
      <w:pPr>
        <w:widowControl w:val="0"/>
        <w:autoSpaceDE w:val="0"/>
        <w:autoSpaceDN w:val="0"/>
        <w:adjustRightInd w:val="0"/>
        <w:jc w:val="both"/>
        <w:rPr>
          <w:color w:val="000000"/>
          <w:sz w:val="22"/>
          <w:szCs w:val="22"/>
          <w:rPrChange w:id="13509" w:author="Chen Liao" w:date="2021-03-29T18:57:00Z">
            <w:rPr>
              <w:color w:val="000000"/>
            </w:rPr>
          </w:rPrChange>
        </w:rPr>
        <w:pPrChange w:id="13510" w:author="Chen Liao" w:date="2021-03-24T10:44:00Z">
          <w:pPr>
            <w:widowControl w:val="0"/>
            <w:autoSpaceDE w:val="0"/>
            <w:autoSpaceDN w:val="0"/>
            <w:adjustRightInd w:val="0"/>
            <w:jc w:val="center"/>
          </w:pPr>
        </w:pPrChange>
      </w:pPr>
      <w:r w:rsidRPr="002B6EEC">
        <w:rPr>
          <w:b/>
          <w:bCs/>
          <w:color w:val="FF0000"/>
          <w:sz w:val="22"/>
          <w:szCs w:val="22"/>
          <w:rPrChange w:id="13511" w:author="Chen Liao" w:date="2021-03-29T18:57:00Z">
            <w:rPr>
              <w:b/>
              <w:bCs/>
              <w:color w:val="FF0000"/>
            </w:rPr>
          </w:rPrChange>
        </w:rPr>
        <w:t>校对报告</w:t>
      </w:r>
    </w:p>
    <w:p w14:paraId="5DB6663A" w14:textId="77777777" w:rsidR="00ED3422" w:rsidRPr="002B6EEC" w:rsidRDefault="00ED3422">
      <w:pPr>
        <w:widowControl w:val="0"/>
        <w:autoSpaceDE w:val="0"/>
        <w:autoSpaceDN w:val="0"/>
        <w:adjustRightInd w:val="0"/>
        <w:jc w:val="both"/>
        <w:rPr>
          <w:sz w:val="22"/>
          <w:szCs w:val="22"/>
          <w:rPrChange w:id="13512" w:author="Chen Liao" w:date="2021-03-29T18:57:00Z">
            <w:rPr/>
          </w:rPrChange>
        </w:rPr>
        <w:pPrChange w:id="13513" w:author="Chen Liao" w:date="2021-03-24T10:44:00Z">
          <w:pPr>
            <w:widowControl w:val="0"/>
            <w:autoSpaceDE w:val="0"/>
            <w:autoSpaceDN w:val="0"/>
            <w:adjustRightInd w:val="0"/>
            <w:jc w:val="center"/>
          </w:pPr>
        </w:pPrChange>
      </w:pPr>
    </w:p>
    <w:p w14:paraId="397C959D" w14:textId="77777777" w:rsidR="00ED3422" w:rsidRPr="002B6EEC" w:rsidRDefault="00ED3422">
      <w:pPr>
        <w:widowControl w:val="0"/>
        <w:autoSpaceDE w:val="0"/>
        <w:autoSpaceDN w:val="0"/>
        <w:adjustRightInd w:val="0"/>
        <w:jc w:val="both"/>
        <w:rPr>
          <w:color w:val="000000"/>
          <w:sz w:val="22"/>
          <w:szCs w:val="22"/>
          <w:rPrChange w:id="13514" w:author="Chen Liao" w:date="2021-03-29T18:57:00Z">
            <w:rPr>
              <w:color w:val="000000"/>
            </w:rPr>
          </w:rPrChange>
        </w:rPr>
        <w:pPrChange w:id="13515" w:author="Chen Liao" w:date="2021-03-24T10:44:00Z">
          <w:pPr>
            <w:widowControl w:val="0"/>
            <w:autoSpaceDE w:val="0"/>
            <w:autoSpaceDN w:val="0"/>
            <w:adjustRightInd w:val="0"/>
          </w:pPr>
        </w:pPrChange>
      </w:pPr>
      <w:r w:rsidRPr="002B6EEC">
        <w:rPr>
          <w:rFonts w:hint="eastAsia"/>
          <w:color w:val="000000"/>
          <w:sz w:val="22"/>
          <w:szCs w:val="22"/>
          <w:rPrChange w:id="13516" w:author="Chen Liao" w:date="2021-03-29T18:57:00Z">
            <w:rPr>
              <w:rFonts w:hint="eastAsia"/>
              <w:color w:val="000000"/>
            </w:rPr>
          </w:rPrChange>
        </w:rPr>
        <w:t>当前使用的样式是</w:t>
      </w:r>
      <w:r w:rsidRPr="002B6EEC">
        <w:rPr>
          <w:color w:val="000000"/>
          <w:sz w:val="22"/>
          <w:szCs w:val="22"/>
          <w:rPrChange w:id="13517" w:author="Chen Liao" w:date="2021-03-29T18:57:00Z">
            <w:rPr>
              <w:color w:val="000000"/>
            </w:rPr>
          </w:rPrChange>
        </w:rPr>
        <w:t xml:space="preserve"> [Numbered(Multilingual)]</w:t>
      </w:r>
    </w:p>
    <w:p w14:paraId="7B847A01" w14:textId="77777777" w:rsidR="00ED3422" w:rsidRPr="002B6EEC" w:rsidRDefault="00ED3422">
      <w:pPr>
        <w:widowControl w:val="0"/>
        <w:autoSpaceDE w:val="0"/>
        <w:autoSpaceDN w:val="0"/>
        <w:adjustRightInd w:val="0"/>
        <w:jc w:val="both"/>
        <w:rPr>
          <w:color w:val="000000"/>
          <w:sz w:val="22"/>
          <w:szCs w:val="22"/>
          <w:rPrChange w:id="13518" w:author="Chen Liao" w:date="2021-03-29T18:57:00Z">
            <w:rPr>
              <w:color w:val="000000"/>
            </w:rPr>
          </w:rPrChange>
        </w:rPr>
        <w:pPrChange w:id="13519" w:author="Chen Liao" w:date="2021-03-24T10:44:00Z">
          <w:pPr>
            <w:widowControl w:val="0"/>
            <w:autoSpaceDE w:val="0"/>
            <w:autoSpaceDN w:val="0"/>
            <w:adjustRightInd w:val="0"/>
          </w:pPr>
        </w:pPrChange>
      </w:pPr>
      <w:r w:rsidRPr="002B6EEC">
        <w:rPr>
          <w:rFonts w:hint="eastAsia"/>
          <w:color w:val="000000"/>
          <w:sz w:val="22"/>
          <w:szCs w:val="22"/>
          <w:rPrChange w:id="13520" w:author="Chen Liao" w:date="2021-03-29T18:57:00Z">
            <w:rPr>
              <w:rFonts w:hint="eastAsia"/>
              <w:color w:val="000000"/>
            </w:rPr>
          </w:rPrChange>
        </w:rPr>
        <w:t>当前文档包含的题录共</w:t>
      </w:r>
      <w:r w:rsidRPr="002B6EEC">
        <w:rPr>
          <w:color w:val="000000"/>
          <w:sz w:val="22"/>
          <w:szCs w:val="22"/>
          <w:rPrChange w:id="13521" w:author="Chen Liao" w:date="2021-03-29T18:57:00Z">
            <w:rPr>
              <w:color w:val="000000"/>
            </w:rPr>
          </w:rPrChange>
        </w:rPr>
        <w:t>68</w:t>
      </w:r>
      <w:r w:rsidRPr="002B6EEC">
        <w:rPr>
          <w:rFonts w:hint="eastAsia"/>
          <w:color w:val="000000"/>
          <w:sz w:val="22"/>
          <w:szCs w:val="22"/>
          <w:rPrChange w:id="13522" w:author="Chen Liao" w:date="2021-03-29T18:57:00Z">
            <w:rPr>
              <w:rFonts w:hint="eastAsia"/>
              <w:color w:val="000000"/>
            </w:rPr>
          </w:rPrChange>
        </w:rPr>
        <w:t>条</w:t>
      </w:r>
    </w:p>
    <w:p w14:paraId="24496DA1" w14:textId="77777777" w:rsidR="00ED3422" w:rsidRPr="002B6EEC" w:rsidRDefault="00ED3422">
      <w:pPr>
        <w:widowControl w:val="0"/>
        <w:autoSpaceDE w:val="0"/>
        <w:autoSpaceDN w:val="0"/>
        <w:adjustRightInd w:val="0"/>
        <w:jc w:val="both"/>
        <w:rPr>
          <w:color w:val="000000"/>
          <w:sz w:val="22"/>
          <w:szCs w:val="22"/>
          <w:rPrChange w:id="13523" w:author="Chen Liao" w:date="2021-03-29T18:57:00Z">
            <w:rPr>
              <w:color w:val="000000"/>
            </w:rPr>
          </w:rPrChange>
        </w:rPr>
        <w:pPrChange w:id="13524" w:author="Chen Liao" w:date="2021-03-24T10:44:00Z">
          <w:pPr>
            <w:widowControl w:val="0"/>
            <w:autoSpaceDE w:val="0"/>
            <w:autoSpaceDN w:val="0"/>
            <w:adjustRightInd w:val="0"/>
          </w:pPr>
        </w:pPrChange>
      </w:pPr>
      <w:r w:rsidRPr="002B6EEC">
        <w:rPr>
          <w:rFonts w:hint="eastAsia"/>
          <w:color w:val="000000"/>
          <w:sz w:val="22"/>
          <w:szCs w:val="22"/>
          <w:rPrChange w:id="13525" w:author="Chen Liao" w:date="2021-03-29T18:57:00Z">
            <w:rPr>
              <w:rFonts w:hint="eastAsia"/>
              <w:color w:val="000000"/>
            </w:rPr>
          </w:rPrChange>
        </w:rPr>
        <w:t>有</w:t>
      </w:r>
      <w:r w:rsidRPr="002B6EEC">
        <w:rPr>
          <w:color w:val="000000"/>
          <w:sz w:val="22"/>
          <w:szCs w:val="22"/>
          <w:rPrChange w:id="13526" w:author="Chen Liao" w:date="2021-03-29T18:57:00Z">
            <w:rPr>
              <w:color w:val="000000"/>
            </w:rPr>
          </w:rPrChange>
        </w:rPr>
        <w:t>23</w:t>
      </w:r>
      <w:r w:rsidRPr="002B6EEC">
        <w:rPr>
          <w:rFonts w:hint="eastAsia"/>
          <w:color w:val="000000"/>
          <w:sz w:val="22"/>
          <w:szCs w:val="22"/>
          <w:rPrChange w:id="13527" w:author="Chen Liao" w:date="2021-03-29T18:57:00Z">
            <w:rPr>
              <w:rFonts w:hint="eastAsia"/>
              <w:color w:val="000000"/>
            </w:rPr>
          </w:rPrChange>
        </w:rPr>
        <w:t>条题录存在必填字段内容缺失的问题</w:t>
      </w:r>
    </w:p>
    <w:p w14:paraId="2FFF774E" w14:textId="77777777" w:rsidR="00ED3422" w:rsidRPr="002B6EEC" w:rsidRDefault="00ED3422">
      <w:pPr>
        <w:widowControl w:val="0"/>
        <w:autoSpaceDE w:val="0"/>
        <w:autoSpaceDN w:val="0"/>
        <w:adjustRightInd w:val="0"/>
        <w:jc w:val="both"/>
        <w:rPr>
          <w:color w:val="000000"/>
          <w:sz w:val="22"/>
          <w:szCs w:val="22"/>
          <w:rPrChange w:id="13528" w:author="Chen Liao" w:date="2021-03-29T18:57:00Z">
            <w:rPr>
              <w:color w:val="000000"/>
            </w:rPr>
          </w:rPrChange>
        </w:rPr>
        <w:pPrChange w:id="13529" w:author="Chen Liao" w:date="2021-03-24T10:44:00Z">
          <w:pPr>
            <w:widowControl w:val="0"/>
            <w:autoSpaceDE w:val="0"/>
            <w:autoSpaceDN w:val="0"/>
            <w:adjustRightInd w:val="0"/>
          </w:pPr>
        </w:pPrChange>
      </w:pPr>
      <w:r w:rsidRPr="002B6EEC">
        <w:rPr>
          <w:rFonts w:hint="eastAsia"/>
          <w:color w:val="000000"/>
          <w:sz w:val="22"/>
          <w:szCs w:val="22"/>
          <w:rPrChange w:id="13530" w:author="Chen Liao" w:date="2021-03-29T18:57:00Z">
            <w:rPr>
              <w:rFonts w:hint="eastAsia"/>
              <w:color w:val="000000"/>
            </w:rPr>
          </w:rPrChange>
        </w:rPr>
        <w:t>参考文献</w:t>
      </w:r>
      <w:r w:rsidRPr="002B6EEC">
        <w:rPr>
          <w:color w:val="000000"/>
          <w:sz w:val="22"/>
          <w:szCs w:val="22"/>
          <w:rPrChange w:id="13531" w:author="Chen Liao" w:date="2021-03-29T18:57:00Z">
            <w:rPr>
              <w:color w:val="000000"/>
            </w:rPr>
          </w:rPrChange>
        </w:rPr>
        <w:t xml:space="preserve"> [1] </w:t>
      </w:r>
      <w:r w:rsidRPr="002B6EEC">
        <w:rPr>
          <w:rFonts w:hint="eastAsia"/>
          <w:color w:val="000000"/>
          <w:sz w:val="22"/>
          <w:szCs w:val="22"/>
          <w:rPrChange w:id="13532" w:author="Chen Liao" w:date="2021-03-29T18:57:00Z">
            <w:rPr>
              <w:rFonts w:hint="eastAsia"/>
              <w:color w:val="000000"/>
            </w:rPr>
          </w:rPrChange>
        </w:rPr>
        <w:t>：字段</w:t>
      </w:r>
      <w:r w:rsidRPr="002B6EEC">
        <w:rPr>
          <w:color w:val="000000"/>
          <w:sz w:val="22"/>
          <w:szCs w:val="22"/>
          <w:rPrChange w:id="13533" w:author="Chen Liao" w:date="2021-03-29T18:57:00Z">
            <w:rPr>
              <w:color w:val="000000"/>
            </w:rPr>
          </w:rPrChange>
        </w:rPr>
        <w:t>(</w:t>
      </w:r>
      <w:r w:rsidRPr="002B6EEC">
        <w:rPr>
          <w:rFonts w:hint="eastAsia"/>
          <w:color w:val="000000"/>
          <w:sz w:val="22"/>
          <w:szCs w:val="22"/>
          <w:rPrChange w:id="13534" w:author="Chen Liao" w:date="2021-03-29T18:57:00Z">
            <w:rPr>
              <w:rFonts w:hint="eastAsia"/>
              <w:color w:val="000000"/>
            </w:rPr>
          </w:rPrChange>
        </w:rPr>
        <w:t>卷</w:t>
      </w:r>
      <w:r w:rsidRPr="002B6EEC">
        <w:rPr>
          <w:color w:val="000000"/>
          <w:sz w:val="22"/>
          <w:szCs w:val="22"/>
          <w:rPrChange w:id="13535" w:author="Chen Liao" w:date="2021-03-29T18:57:00Z">
            <w:rPr>
              <w:color w:val="000000"/>
            </w:rPr>
          </w:rPrChange>
        </w:rPr>
        <w:t>)</w:t>
      </w:r>
      <w:r w:rsidRPr="002B6EEC">
        <w:rPr>
          <w:rFonts w:hint="eastAsia"/>
          <w:color w:val="000000"/>
          <w:sz w:val="22"/>
          <w:szCs w:val="22"/>
          <w:rPrChange w:id="13536" w:author="Chen Liao" w:date="2021-03-29T18:57:00Z">
            <w:rPr>
              <w:rFonts w:hint="eastAsia"/>
              <w:color w:val="000000"/>
            </w:rPr>
          </w:rPrChange>
        </w:rPr>
        <w:t>内容缺失</w:t>
      </w:r>
      <w:r w:rsidRPr="002B6EEC">
        <w:rPr>
          <w:color w:val="000000"/>
          <w:sz w:val="22"/>
          <w:szCs w:val="22"/>
          <w:rPrChange w:id="13537" w:author="Chen Liao" w:date="2021-03-29T18:57:00Z">
            <w:rPr>
              <w:color w:val="000000"/>
            </w:rPr>
          </w:rPrChange>
        </w:rPr>
        <w:t xml:space="preserve">; </w:t>
      </w:r>
    </w:p>
    <w:p w14:paraId="7690BF8D" w14:textId="77777777" w:rsidR="00ED3422" w:rsidRPr="002B6EEC" w:rsidRDefault="00ED3422">
      <w:pPr>
        <w:widowControl w:val="0"/>
        <w:autoSpaceDE w:val="0"/>
        <w:autoSpaceDN w:val="0"/>
        <w:adjustRightInd w:val="0"/>
        <w:jc w:val="both"/>
        <w:rPr>
          <w:color w:val="000000"/>
          <w:sz w:val="22"/>
          <w:szCs w:val="22"/>
          <w:rPrChange w:id="13538" w:author="Chen Liao" w:date="2021-03-29T18:57:00Z">
            <w:rPr>
              <w:color w:val="000000"/>
            </w:rPr>
          </w:rPrChange>
        </w:rPr>
        <w:pPrChange w:id="13539" w:author="Chen Liao" w:date="2021-03-24T10:44:00Z">
          <w:pPr>
            <w:widowControl w:val="0"/>
            <w:autoSpaceDE w:val="0"/>
            <w:autoSpaceDN w:val="0"/>
            <w:adjustRightInd w:val="0"/>
          </w:pPr>
        </w:pPrChange>
      </w:pPr>
      <w:r w:rsidRPr="002B6EEC">
        <w:rPr>
          <w:rFonts w:hint="eastAsia"/>
          <w:color w:val="000000"/>
          <w:sz w:val="22"/>
          <w:szCs w:val="22"/>
          <w:rPrChange w:id="13540" w:author="Chen Liao" w:date="2021-03-29T18:57:00Z">
            <w:rPr>
              <w:rFonts w:hint="eastAsia"/>
              <w:color w:val="000000"/>
            </w:rPr>
          </w:rPrChange>
        </w:rPr>
        <w:t>字段</w:t>
      </w:r>
      <w:r w:rsidRPr="002B6EEC">
        <w:rPr>
          <w:color w:val="000000"/>
          <w:sz w:val="22"/>
          <w:szCs w:val="22"/>
          <w:rPrChange w:id="13541" w:author="Chen Liao" w:date="2021-03-29T18:57:00Z">
            <w:rPr>
              <w:color w:val="000000"/>
            </w:rPr>
          </w:rPrChange>
        </w:rPr>
        <w:t>(</w:t>
      </w:r>
      <w:r w:rsidRPr="002B6EEC">
        <w:rPr>
          <w:rFonts w:hint="eastAsia"/>
          <w:color w:val="000000"/>
          <w:sz w:val="22"/>
          <w:szCs w:val="22"/>
          <w:rPrChange w:id="13542" w:author="Chen Liao" w:date="2021-03-29T18:57:00Z">
            <w:rPr>
              <w:rFonts w:hint="eastAsia"/>
              <w:color w:val="000000"/>
            </w:rPr>
          </w:rPrChange>
        </w:rPr>
        <w:t>期</w:t>
      </w:r>
      <w:r w:rsidRPr="002B6EEC">
        <w:rPr>
          <w:color w:val="000000"/>
          <w:sz w:val="22"/>
          <w:szCs w:val="22"/>
          <w:rPrChange w:id="13543" w:author="Chen Liao" w:date="2021-03-29T18:57:00Z">
            <w:rPr>
              <w:color w:val="000000"/>
            </w:rPr>
          </w:rPrChange>
        </w:rPr>
        <w:t>)</w:t>
      </w:r>
      <w:r w:rsidRPr="002B6EEC">
        <w:rPr>
          <w:rFonts w:hint="eastAsia"/>
          <w:color w:val="000000"/>
          <w:sz w:val="22"/>
          <w:szCs w:val="22"/>
          <w:rPrChange w:id="13544" w:author="Chen Liao" w:date="2021-03-29T18:57:00Z">
            <w:rPr>
              <w:rFonts w:hint="eastAsia"/>
              <w:color w:val="000000"/>
            </w:rPr>
          </w:rPrChange>
        </w:rPr>
        <w:t>内容缺失</w:t>
      </w:r>
      <w:r w:rsidRPr="002B6EEC">
        <w:rPr>
          <w:color w:val="000000"/>
          <w:sz w:val="22"/>
          <w:szCs w:val="22"/>
          <w:rPrChange w:id="13545" w:author="Chen Liao" w:date="2021-03-29T18:57:00Z">
            <w:rPr>
              <w:color w:val="000000"/>
            </w:rPr>
          </w:rPrChange>
        </w:rPr>
        <w:t xml:space="preserve">; </w:t>
      </w:r>
    </w:p>
    <w:p w14:paraId="2A118AB8" w14:textId="77777777" w:rsidR="00ED3422" w:rsidRPr="002B6EEC" w:rsidRDefault="00ED3422">
      <w:pPr>
        <w:widowControl w:val="0"/>
        <w:autoSpaceDE w:val="0"/>
        <w:autoSpaceDN w:val="0"/>
        <w:adjustRightInd w:val="0"/>
        <w:jc w:val="both"/>
        <w:rPr>
          <w:color w:val="000000"/>
          <w:sz w:val="22"/>
          <w:szCs w:val="22"/>
          <w:rPrChange w:id="13546" w:author="Chen Liao" w:date="2021-03-29T18:57:00Z">
            <w:rPr>
              <w:color w:val="000000"/>
            </w:rPr>
          </w:rPrChange>
        </w:rPr>
        <w:pPrChange w:id="13547" w:author="Chen Liao" w:date="2021-03-24T10:44:00Z">
          <w:pPr>
            <w:widowControl w:val="0"/>
            <w:autoSpaceDE w:val="0"/>
            <w:autoSpaceDN w:val="0"/>
            <w:adjustRightInd w:val="0"/>
          </w:pPr>
        </w:pPrChange>
      </w:pPr>
      <w:r w:rsidRPr="002B6EEC">
        <w:rPr>
          <w:rFonts w:hint="eastAsia"/>
          <w:color w:val="000000"/>
          <w:sz w:val="22"/>
          <w:szCs w:val="22"/>
          <w:rPrChange w:id="13548" w:author="Chen Liao" w:date="2021-03-29T18:57:00Z">
            <w:rPr>
              <w:rFonts w:hint="eastAsia"/>
              <w:color w:val="000000"/>
            </w:rPr>
          </w:rPrChange>
        </w:rPr>
        <w:lastRenderedPageBreak/>
        <w:t>字段</w:t>
      </w:r>
      <w:r w:rsidRPr="002B6EEC">
        <w:rPr>
          <w:color w:val="000000"/>
          <w:sz w:val="22"/>
          <w:szCs w:val="22"/>
          <w:rPrChange w:id="13549" w:author="Chen Liao" w:date="2021-03-29T18:57:00Z">
            <w:rPr>
              <w:color w:val="000000"/>
            </w:rPr>
          </w:rPrChange>
        </w:rPr>
        <w:t>(</w:t>
      </w:r>
      <w:r w:rsidRPr="002B6EEC">
        <w:rPr>
          <w:rFonts w:hint="eastAsia"/>
          <w:color w:val="000000"/>
          <w:sz w:val="22"/>
          <w:szCs w:val="22"/>
          <w:rPrChange w:id="13550" w:author="Chen Liao" w:date="2021-03-29T18:57:00Z">
            <w:rPr>
              <w:rFonts w:hint="eastAsia"/>
              <w:color w:val="000000"/>
            </w:rPr>
          </w:rPrChange>
        </w:rPr>
        <w:t>页码</w:t>
      </w:r>
      <w:r w:rsidRPr="002B6EEC">
        <w:rPr>
          <w:color w:val="000000"/>
          <w:sz w:val="22"/>
          <w:szCs w:val="22"/>
          <w:rPrChange w:id="13551" w:author="Chen Liao" w:date="2021-03-29T18:57:00Z">
            <w:rPr>
              <w:color w:val="000000"/>
            </w:rPr>
          </w:rPrChange>
        </w:rPr>
        <w:t>)</w:t>
      </w:r>
      <w:r w:rsidRPr="002B6EEC">
        <w:rPr>
          <w:rFonts w:hint="eastAsia"/>
          <w:color w:val="000000"/>
          <w:sz w:val="22"/>
          <w:szCs w:val="22"/>
          <w:rPrChange w:id="13552" w:author="Chen Liao" w:date="2021-03-29T18:57:00Z">
            <w:rPr>
              <w:rFonts w:hint="eastAsia"/>
              <w:color w:val="000000"/>
            </w:rPr>
          </w:rPrChange>
        </w:rPr>
        <w:t>内容缺失</w:t>
      </w:r>
      <w:r w:rsidRPr="002B6EEC">
        <w:rPr>
          <w:color w:val="000000"/>
          <w:sz w:val="22"/>
          <w:szCs w:val="22"/>
          <w:rPrChange w:id="13553" w:author="Chen Liao" w:date="2021-03-29T18:57:00Z">
            <w:rPr>
              <w:color w:val="000000"/>
            </w:rPr>
          </w:rPrChange>
        </w:rPr>
        <w:t xml:space="preserve">; </w:t>
      </w:r>
    </w:p>
    <w:p w14:paraId="7E03907A" w14:textId="77777777" w:rsidR="00ED3422" w:rsidRPr="002B6EEC" w:rsidRDefault="00ED3422">
      <w:pPr>
        <w:widowControl w:val="0"/>
        <w:autoSpaceDE w:val="0"/>
        <w:autoSpaceDN w:val="0"/>
        <w:adjustRightInd w:val="0"/>
        <w:jc w:val="both"/>
        <w:rPr>
          <w:color w:val="000000"/>
          <w:sz w:val="22"/>
          <w:szCs w:val="22"/>
          <w:rPrChange w:id="13554" w:author="Chen Liao" w:date="2021-03-29T18:57:00Z">
            <w:rPr>
              <w:color w:val="000000"/>
            </w:rPr>
          </w:rPrChange>
        </w:rPr>
        <w:pPrChange w:id="13555" w:author="Chen Liao" w:date="2021-03-24T10:44:00Z">
          <w:pPr>
            <w:widowControl w:val="0"/>
            <w:autoSpaceDE w:val="0"/>
            <w:autoSpaceDN w:val="0"/>
            <w:adjustRightInd w:val="0"/>
          </w:pPr>
        </w:pPrChange>
      </w:pPr>
      <w:r w:rsidRPr="002B6EEC">
        <w:rPr>
          <w:rFonts w:hint="eastAsia"/>
          <w:color w:val="000000"/>
          <w:sz w:val="22"/>
          <w:szCs w:val="22"/>
          <w:rPrChange w:id="13556" w:author="Chen Liao" w:date="2021-03-29T18:57:00Z">
            <w:rPr>
              <w:rFonts w:hint="eastAsia"/>
              <w:color w:val="000000"/>
            </w:rPr>
          </w:rPrChange>
        </w:rPr>
        <w:t>参考文献</w:t>
      </w:r>
      <w:r w:rsidRPr="002B6EEC">
        <w:rPr>
          <w:color w:val="000000"/>
          <w:sz w:val="22"/>
          <w:szCs w:val="22"/>
          <w:rPrChange w:id="13557" w:author="Chen Liao" w:date="2021-03-29T18:57:00Z">
            <w:rPr>
              <w:color w:val="000000"/>
            </w:rPr>
          </w:rPrChange>
        </w:rPr>
        <w:t xml:space="preserve"> [13] </w:t>
      </w:r>
      <w:r w:rsidRPr="002B6EEC">
        <w:rPr>
          <w:rFonts w:hint="eastAsia"/>
          <w:color w:val="000000"/>
          <w:sz w:val="22"/>
          <w:szCs w:val="22"/>
          <w:rPrChange w:id="13558" w:author="Chen Liao" w:date="2021-03-29T18:57:00Z">
            <w:rPr>
              <w:rFonts w:hint="eastAsia"/>
              <w:color w:val="000000"/>
            </w:rPr>
          </w:rPrChange>
        </w:rPr>
        <w:t>：字段</w:t>
      </w:r>
      <w:r w:rsidRPr="002B6EEC">
        <w:rPr>
          <w:color w:val="000000"/>
          <w:sz w:val="22"/>
          <w:szCs w:val="22"/>
          <w:rPrChange w:id="13559" w:author="Chen Liao" w:date="2021-03-29T18:57:00Z">
            <w:rPr>
              <w:color w:val="000000"/>
            </w:rPr>
          </w:rPrChange>
        </w:rPr>
        <w:t>(</w:t>
      </w:r>
      <w:r w:rsidRPr="002B6EEC">
        <w:rPr>
          <w:rFonts w:hint="eastAsia"/>
          <w:color w:val="000000"/>
          <w:sz w:val="22"/>
          <w:szCs w:val="22"/>
          <w:rPrChange w:id="13560" w:author="Chen Liao" w:date="2021-03-29T18:57:00Z">
            <w:rPr>
              <w:rFonts w:hint="eastAsia"/>
              <w:color w:val="000000"/>
            </w:rPr>
          </w:rPrChange>
        </w:rPr>
        <w:t>页码</w:t>
      </w:r>
      <w:r w:rsidRPr="002B6EEC">
        <w:rPr>
          <w:color w:val="000000"/>
          <w:sz w:val="22"/>
          <w:szCs w:val="22"/>
          <w:rPrChange w:id="13561" w:author="Chen Liao" w:date="2021-03-29T18:57:00Z">
            <w:rPr>
              <w:color w:val="000000"/>
            </w:rPr>
          </w:rPrChange>
        </w:rPr>
        <w:t>)</w:t>
      </w:r>
      <w:r w:rsidRPr="002B6EEC">
        <w:rPr>
          <w:rFonts w:hint="eastAsia"/>
          <w:color w:val="000000"/>
          <w:sz w:val="22"/>
          <w:szCs w:val="22"/>
          <w:rPrChange w:id="13562" w:author="Chen Liao" w:date="2021-03-29T18:57:00Z">
            <w:rPr>
              <w:rFonts w:hint="eastAsia"/>
              <w:color w:val="000000"/>
            </w:rPr>
          </w:rPrChange>
        </w:rPr>
        <w:t>内容缺失</w:t>
      </w:r>
      <w:r w:rsidRPr="002B6EEC">
        <w:rPr>
          <w:color w:val="000000"/>
          <w:sz w:val="22"/>
          <w:szCs w:val="22"/>
          <w:rPrChange w:id="13563" w:author="Chen Liao" w:date="2021-03-29T18:57:00Z">
            <w:rPr>
              <w:color w:val="000000"/>
            </w:rPr>
          </w:rPrChange>
        </w:rPr>
        <w:t xml:space="preserve">; </w:t>
      </w:r>
    </w:p>
    <w:p w14:paraId="69CA9E24" w14:textId="77777777" w:rsidR="00ED3422" w:rsidRPr="002B6EEC" w:rsidRDefault="00ED3422">
      <w:pPr>
        <w:widowControl w:val="0"/>
        <w:autoSpaceDE w:val="0"/>
        <w:autoSpaceDN w:val="0"/>
        <w:adjustRightInd w:val="0"/>
        <w:jc w:val="both"/>
        <w:rPr>
          <w:color w:val="000000"/>
          <w:sz w:val="22"/>
          <w:szCs w:val="22"/>
          <w:rPrChange w:id="13564" w:author="Chen Liao" w:date="2021-03-29T18:57:00Z">
            <w:rPr>
              <w:color w:val="000000"/>
            </w:rPr>
          </w:rPrChange>
        </w:rPr>
        <w:pPrChange w:id="13565" w:author="Chen Liao" w:date="2021-03-24T10:44:00Z">
          <w:pPr>
            <w:widowControl w:val="0"/>
            <w:autoSpaceDE w:val="0"/>
            <w:autoSpaceDN w:val="0"/>
            <w:adjustRightInd w:val="0"/>
          </w:pPr>
        </w:pPrChange>
      </w:pPr>
      <w:r w:rsidRPr="002B6EEC">
        <w:rPr>
          <w:rFonts w:hint="eastAsia"/>
          <w:color w:val="000000"/>
          <w:sz w:val="22"/>
          <w:szCs w:val="22"/>
          <w:rPrChange w:id="13566" w:author="Chen Liao" w:date="2021-03-29T18:57:00Z">
            <w:rPr>
              <w:rFonts w:hint="eastAsia"/>
              <w:color w:val="000000"/>
            </w:rPr>
          </w:rPrChange>
        </w:rPr>
        <w:t>参考文献</w:t>
      </w:r>
      <w:r w:rsidRPr="002B6EEC">
        <w:rPr>
          <w:color w:val="000000"/>
          <w:sz w:val="22"/>
          <w:szCs w:val="22"/>
          <w:rPrChange w:id="13567" w:author="Chen Liao" w:date="2021-03-29T18:57:00Z">
            <w:rPr>
              <w:color w:val="000000"/>
            </w:rPr>
          </w:rPrChange>
        </w:rPr>
        <w:t xml:space="preserve"> [19] </w:t>
      </w:r>
      <w:r w:rsidRPr="002B6EEC">
        <w:rPr>
          <w:rFonts w:hint="eastAsia"/>
          <w:color w:val="000000"/>
          <w:sz w:val="22"/>
          <w:szCs w:val="22"/>
          <w:rPrChange w:id="13568" w:author="Chen Liao" w:date="2021-03-29T18:57:00Z">
            <w:rPr>
              <w:rFonts w:hint="eastAsia"/>
              <w:color w:val="000000"/>
            </w:rPr>
          </w:rPrChange>
        </w:rPr>
        <w:t>：字段</w:t>
      </w:r>
      <w:r w:rsidRPr="002B6EEC">
        <w:rPr>
          <w:color w:val="000000"/>
          <w:sz w:val="22"/>
          <w:szCs w:val="22"/>
          <w:rPrChange w:id="13569" w:author="Chen Liao" w:date="2021-03-29T18:57:00Z">
            <w:rPr>
              <w:color w:val="000000"/>
            </w:rPr>
          </w:rPrChange>
        </w:rPr>
        <w:t>(</w:t>
      </w:r>
      <w:r w:rsidRPr="002B6EEC">
        <w:rPr>
          <w:rFonts w:hint="eastAsia"/>
          <w:color w:val="000000"/>
          <w:sz w:val="22"/>
          <w:szCs w:val="22"/>
          <w:rPrChange w:id="13570" w:author="Chen Liao" w:date="2021-03-29T18:57:00Z">
            <w:rPr>
              <w:rFonts w:hint="eastAsia"/>
              <w:color w:val="000000"/>
            </w:rPr>
          </w:rPrChange>
        </w:rPr>
        <w:t>卷</w:t>
      </w:r>
      <w:r w:rsidRPr="002B6EEC">
        <w:rPr>
          <w:color w:val="000000"/>
          <w:sz w:val="22"/>
          <w:szCs w:val="22"/>
          <w:rPrChange w:id="13571" w:author="Chen Liao" w:date="2021-03-29T18:57:00Z">
            <w:rPr>
              <w:color w:val="000000"/>
            </w:rPr>
          </w:rPrChange>
        </w:rPr>
        <w:t>)</w:t>
      </w:r>
      <w:r w:rsidRPr="002B6EEC">
        <w:rPr>
          <w:rFonts w:hint="eastAsia"/>
          <w:color w:val="000000"/>
          <w:sz w:val="22"/>
          <w:szCs w:val="22"/>
          <w:rPrChange w:id="13572" w:author="Chen Liao" w:date="2021-03-29T18:57:00Z">
            <w:rPr>
              <w:rFonts w:hint="eastAsia"/>
              <w:color w:val="000000"/>
            </w:rPr>
          </w:rPrChange>
        </w:rPr>
        <w:t>内容缺失</w:t>
      </w:r>
      <w:r w:rsidRPr="002B6EEC">
        <w:rPr>
          <w:color w:val="000000"/>
          <w:sz w:val="22"/>
          <w:szCs w:val="22"/>
          <w:rPrChange w:id="13573" w:author="Chen Liao" w:date="2021-03-29T18:57:00Z">
            <w:rPr>
              <w:color w:val="000000"/>
            </w:rPr>
          </w:rPrChange>
        </w:rPr>
        <w:t xml:space="preserve">; </w:t>
      </w:r>
    </w:p>
    <w:p w14:paraId="1D21B4CE" w14:textId="77777777" w:rsidR="00ED3422" w:rsidRPr="002B6EEC" w:rsidRDefault="00ED3422">
      <w:pPr>
        <w:widowControl w:val="0"/>
        <w:autoSpaceDE w:val="0"/>
        <w:autoSpaceDN w:val="0"/>
        <w:adjustRightInd w:val="0"/>
        <w:jc w:val="both"/>
        <w:rPr>
          <w:color w:val="000000"/>
          <w:sz w:val="22"/>
          <w:szCs w:val="22"/>
          <w:rPrChange w:id="13574" w:author="Chen Liao" w:date="2021-03-29T18:57:00Z">
            <w:rPr>
              <w:color w:val="000000"/>
            </w:rPr>
          </w:rPrChange>
        </w:rPr>
        <w:pPrChange w:id="13575" w:author="Chen Liao" w:date="2021-03-24T10:44:00Z">
          <w:pPr>
            <w:widowControl w:val="0"/>
            <w:autoSpaceDE w:val="0"/>
            <w:autoSpaceDN w:val="0"/>
            <w:adjustRightInd w:val="0"/>
          </w:pPr>
        </w:pPrChange>
      </w:pPr>
      <w:r w:rsidRPr="002B6EEC">
        <w:rPr>
          <w:rFonts w:hint="eastAsia"/>
          <w:color w:val="000000"/>
          <w:sz w:val="22"/>
          <w:szCs w:val="22"/>
          <w:rPrChange w:id="13576" w:author="Chen Liao" w:date="2021-03-29T18:57:00Z">
            <w:rPr>
              <w:rFonts w:hint="eastAsia"/>
              <w:color w:val="000000"/>
            </w:rPr>
          </w:rPrChange>
        </w:rPr>
        <w:t>字段</w:t>
      </w:r>
      <w:r w:rsidRPr="002B6EEC">
        <w:rPr>
          <w:color w:val="000000"/>
          <w:sz w:val="22"/>
          <w:szCs w:val="22"/>
          <w:rPrChange w:id="13577" w:author="Chen Liao" w:date="2021-03-29T18:57:00Z">
            <w:rPr>
              <w:color w:val="000000"/>
            </w:rPr>
          </w:rPrChange>
        </w:rPr>
        <w:t>(</w:t>
      </w:r>
      <w:r w:rsidRPr="002B6EEC">
        <w:rPr>
          <w:rFonts w:hint="eastAsia"/>
          <w:color w:val="000000"/>
          <w:sz w:val="22"/>
          <w:szCs w:val="22"/>
          <w:rPrChange w:id="13578" w:author="Chen Liao" w:date="2021-03-29T18:57:00Z">
            <w:rPr>
              <w:rFonts w:hint="eastAsia"/>
              <w:color w:val="000000"/>
            </w:rPr>
          </w:rPrChange>
        </w:rPr>
        <w:t>期</w:t>
      </w:r>
      <w:r w:rsidRPr="002B6EEC">
        <w:rPr>
          <w:color w:val="000000"/>
          <w:sz w:val="22"/>
          <w:szCs w:val="22"/>
          <w:rPrChange w:id="13579" w:author="Chen Liao" w:date="2021-03-29T18:57:00Z">
            <w:rPr>
              <w:color w:val="000000"/>
            </w:rPr>
          </w:rPrChange>
        </w:rPr>
        <w:t>)</w:t>
      </w:r>
      <w:r w:rsidRPr="002B6EEC">
        <w:rPr>
          <w:rFonts w:hint="eastAsia"/>
          <w:color w:val="000000"/>
          <w:sz w:val="22"/>
          <w:szCs w:val="22"/>
          <w:rPrChange w:id="13580" w:author="Chen Liao" w:date="2021-03-29T18:57:00Z">
            <w:rPr>
              <w:rFonts w:hint="eastAsia"/>
              <w:color w:val="000000"/>
            </w:rPr>
          </w:rPrChange>
        </w:rPr>
        <w:t>内容缺失</w:t>
      </w:r>
      <w:r w:rsidRPr="002B6EEC">
        <w:rPr>
          <w:color w:val="000000"/>
          <w:sz w:val="22"/>
          <w:szCs w:val="22"/>
          <w:rPrChange w:id="13581" w:author="Chen Liao" w:date="2021-03-29T18:57:00Z">
            <w:rPr>
              <w:color w:val="000000"/>
            </w:rPr>
          </w:rPrChange>
        </w:rPr>
        <w:t xml:space="preserve">; </w:t>
      </w:r>
    </w:p>
    <w:p w14:paraId="312201A1" w14:textId="77777777" w:rsidR="00ED3422" w:rsidRPr="002B6EEC" w:rsidRDefault="00ED3422">
      <w:pPr>
        <w:widowControl w:val="0"/>
        <w:autoSpaceDE w:val="0"/>
        <w:autoSpaceDN w:val="0"/>
        <w:adjustRightInd w:val="0"/>
        <w:jc w:val="both"/>
        <w:rPr>
          <w:color w:val="000000"/>
          <w:sz w:val="22"/>
          <w:szCs w:val="22"/>
          <w:rPrChange w:id="13582" w:author="Chen Liao" w:date="2021-03-29T18:57:00Z">
            <w:rPr>
              <w:color w:val="000000"/>
            </w:rPr>
          </w:rPrChange>
        </w:rPr>
        <w:pPrChange w:id="13583" w:author="Chen Liao" w:date="2021-03-24T10:44:00Z">
          <w:pPr>
            <w:widowControl w:val="0"/>
            <w:autoSpaceDE w:val="0"/>
            <w:autoSpaceDN w:val="0"/>
            <w:adjustRightInd w:val="0"/>
          </w:pPr>
        </w:pPrChange>
      </w:pPr>
      <w:r w:rsidRPr="002B6EEC">
        <w:rPr>
          <w:rFonts w:hint="eastAsia"/>
          <w:color w:val="000000"/>
          <w:sz w:val="22"/>
          <w:szCs w:val="22"/>
          <w:rPrChange w:id="13584" w:author="Chen Liao" w:date="2021-03-29T18:57:00Z">
            <w:rPr>
              <w:rFonts w:hint="eastAsia"/>
              <w:color w:val="000000"/>
            </w:rPr>
          </w:rPrChange>
        </w:rPr>
        <w:t>字段</w:t>
      </w:r>
      <w:r w:rsidRPr="002B6EEC">
        <w:rPr>
          <w:color w:val="000000"/>
          <w:sz w:val="22"/>
          <w:szCs w:val="22"/>
          <w:rPrChange w:id="13585" w:author="Chen Liao" w:date="2021-03-29T18:57:00Z">
            <w:rPr>
              <w:color w:val="000000"/>
            </w:rPr>
          </w:rPrChange>
        </w:rPr>
        <w:t>(</w:t>
      </w:r>
      <w:r w:rsidRPr="002B6EEC">
        <w:rPr>
          <w:rFonts w:hint="eastAsia"/>
          <w:color w:val="000000"/>
          <w:sz w:val="22"/>
          <w:szCs w:val="22"/>
          <w:rPrChange w:id="13586" w:author="Chen Liao" w:date="2021-03-29T18:57:00Z">
            <w:rPr>
              <w:rFonts w:hint="eastAsia"/>
              <w:color w:val="000000"/>
            </w:rPr>
          </w:rPrChange>
        </w:rPr>
        <w:t>页码</w:t>
      </w:r>
      <w:r w:rsidRPr="002B6EEC">
        <w:rPr>
          <w:color w:val="000000"/>
          <w:sz w:val="22"/>
          <w:szCs w:val="22"/>
          <w:rPrChange w:id="13587" w:author="Chen Liao" w:date="2021-03-29T18:57:00Z">
            <w:rPr>
              <w:color w:val="000000"/>
            </w:rPr>
          </w:rPrChange>
        </w:rPr>
        <w:t>)</w:t>
      </w:r>
      <w:r w:rsidRPr="002B6EEC">
        <w:rPr>
          <w:rFonts w:hint="eastAsia"/>
          <w:color w:val="000000"/>
          <w:sz w:val="22"/>
          <w:szCs w:val="22"/>
          <w:rPrChange w:id="13588" w:author="Chen Liao" w:date="2021-03-29T18:57:00Z">
            <w:rPr>
              <w:rFonts w:hint="eastAsia"/>
              <w:color w:val="000000"/>
            </w:rPr>
          </w:rPrChange>
        </w:rPr>
        <w:t>内容缺失</w:t>
      </w:r>
      <w:r w:rsidRPr="002B6EEC">
        <w:rPr>
          <w:color w:val="000000"/>
          <w:sz w:val="22"/>
          <w:szCs w:val="22"/>
          <w:rPrChange w:id="13589" w:author="Chen Liao" w:date="2021-03-29T18:57:00Z">
            <w:rPr>
              <w:color w:val="000000"/>
            </w:rPr>
          </w:rPrChange>
        </w:rPr>
        <w:t xml:space="preserve">; </w:t>
      </w:r>
    </w:p>
    <w:p w14:paraId="00A53936" w14:textId="77777777" w:rsidR="00ED3422" w:rsidRPr="002B6EEC" w:rsidRDefault="00ED3422">
      <w:pPr>
        <w:widowControl w:val="0"/>
        <w:autoSpaceDE w:val="0"/>
        <w:autoSpaceDN w:val="0"/>
        <w:adjustRightInd w:val="0"/>
        <w:jc w:val="both"/>
        <w:rPr>
          <w:color w:val="000000"/>
          <w:sz w:val="22"/>
          <w:szCs w:val="22"/>
          <w:rPrChange w:id="13590" w:author="Chen Liao" w:date="2021-03-29T18:57:00Z">
            <w:rPr>
              <w:color w:val="000000"/>
            </w:rPr>
          </w:rPrChange>
        </w:rPr>
        <w:pPrChange w:id="13591" w:author="Chen Liao" w:date="2021-03-24T10:44:00Z">
          <w:pPr>
            <w:widowControl w:val="0"/>
            <w:autoSpaceDE w:val="0"/>
            <w:autoSpaceDN w:val="0"/>
            <w:adjustRightInd w:val="0"/>
          </w:pPr>
        </w:pPrChange>
      </w:pPr>
      <w:r w:rsidRPr="002B6EEC">
        <w:rPr>
          <w:rFonts w:hint="eastAsia"/>
          <w:color w:val="000000"/>
          <w:sz w:val="22"/>
          <w:szCs w:val="22"/>
          <w:rPrChange w:id="13592" w:author="Chen Liao" w:date="2021-03-29T18:57:00Z">
            <w:rPr>
              <w:rFonts w:hint="eastAsia"/>
              <w:color w:val="000000"/>
            </w:rPr>
          </w:rPrChange>
        </w:rPr>
        <w:t>参考文献</w:t>
      </w:r>
      <w:r w:rsidRPr="002B6EEC">
        <w:rPr>
          <w:color w:val="000000"/>
          <w:sz w:val="22"/>
          <w:szCs w:val="22"/>
          <w:rPrChange w:id="13593" w:author="Chen Liao" w:date="2021-03-29T18:57:00Z">
            <w:rPr>
              <w:color w:val="000000"/>
            </w:rPr>
          </w:rPrChange>
        </w:rPr>
        <w:t xml:space="preserve"> [21] </w:t>
      </w:r>
      <w:r w:rsidRPr="002B6EEC">
        <w:rPr>
          <w:rFonts w:hint="eastAsia"/>
          <w:color w:val="000000"/>
          <w:sz w:val="22"/>
          <w:szCs w:val="22"/>
          <w:rPrChange w:id="13594" w:author="Chen Liao" w:date="2021-03-29T18:57:00Z">
            <w:rPr>
              <w:rFonts w:hint="eastAsia"/>
              <w:color w:val="000000"/>
            </w:rPr>
          </w:rPrChange>
        </w:rPr>
        <w:t>：字段</w:t>
      </w:r>
      <w:r w:rsidRPr="002B6EEC">
        <w:rPr>
          <w:color w:val="000000"/>
          <w:sz w:val="22"/>
          <w:szCs w:val="22"/>
          <w:rPrChange w:id="13595" w:author="Chen Liao" w:date="2021-03-29T18:57:00Z">
            <w:rPr>
              <w:color w:val="000000"/>
            </w:rPr>
          </w:rPrChange>
        </w:rPr>
        <w:t>(</w:t>
      </w:r>
      <w:r w:rsidRPr="002B6EEC">
        <w:rPr>
          <w:rFonts w:hint="eastAsia"/>
          <w:color w:val="000000"/>
          <w:sz w:val="22"/>
          <w:szCs w:val="22"/>
          <w:rPrChange w:id="13596" w:author="Chen Liao" w:date="2021-03-29T18:57:00Z">
            <w:rPr>
              <w:rFonts w:hint="eastAsia"/>
              <w:color w:val="000000"/>
            </w:rPr>
          </w:rPrChange>
        </w:rPr>
        <w:t>页码</w:t>
      </w:r>
      <w:r w:rsidRPr="002B6EEC">
        <w:rPr>
          <w:color w:val="000000"/>
          <w:sz w:val="22"/>
          <w:szCs w:val="22"/>
          <w:rPrChange w:id="13597" w:author="Chen Liao" w:date="2021-03-29T18:57:00Z">
            <w:rPr>
              <w:color w:val="000000"/>
            </w:rPr>
          </w:rPrChange>
        </w:rPr>
        <w:t>)</w:t>
      </w:r>
      <w:r w:rsidRPr="002B6EEC">
        <w:rPr>
          <w:rFonts w:hint="eastAsia"/>
          <w:color w:val="000000"/>
          <w:sz w:val="22"/>
          <w:szCs w:val="22"/>
          <w:rPrChange w:id="13598" w:author="Chen Liao" w:date="2021-03-29T18:57:00Z">
            <w:rPr>
              <w:rFonts w:hint="eastAsia"/>
              <w:color w:val="000000"/>
            </w:rPr>
          </w:rPrChange>
        </w:rPr>
        <w:t>内容缺失</w:t>
      </w:r>
      <w:r w:rsidRPr="002B6EEC">
        <w:rPr>
          <w:color w:val="000000"/>
          <w:sz w:val="22"/>
          <w:szCs w:val="22"/>
          <w:rPrChange w:id="13599" w:author="Chen Liao" w:date="2021-03-29T18:57:00Z">
            <w:rPr>
              <w:color w:val="000000"/>
            </w:rPr>
          </w:rPrChange>
        </w:rPr>
        <w:t xml:space="preserve">; </w:t>
      </w:r>
    </w:p>
    <w:p w14:paraId="5D90772D" w14:textId="77777777" w:rsidR="00ED3422" w:rsidRPr="002B6EEC" w:rsidRDefault="00ED3422">
      <w:pPr>
        <w:widowControl w:val="0"/>
        <w:autoSpaceDE w:val="0"/>
        <w:autoSpaceDN w:val="0"/>
        <w:adjustRightInd w:val="0"/>
        <w:jc w:val="both"/>
        <w:rPr>
          <w:color w:val="000000"/>
          <w:sz w:val="22"/>
          <w:szCs w:val="22"/>
          <w:rPrChange w:id="13600" w:author="Chen Liao" w:date="2021-03-29T18:57:00Z">
            <w:rPr>
              <w:color w:val="000000"/>
            </w:rPr>
          </w:rPrChange>
        </w:rPr>
        <w:pPrChange w:id="13601" w:author="Chen Liao" w:date="2021-03-24T10:44:00Z">
          <w:pPr>
            <w:widowControl w:val="0"/>
            <w:autoSpaceDE w:val="0"/>
            <w:autoSpaceDN w:val="0"/>
            <w:adjustRightInd w:val="0"/>
          </w:pPr>
        </w:pPrChange>
      </w:pPr>
      <w:r w:rsidRPr="002B6EEC">
        <w:rPr>
          <w:rFonts w:hint="eastAsia"/>
          <w:color w:val="000000"/>
          <w:sz w:val="22"/>
          <w:szCs w:val="22"/>
          <w:rPrChange w:id="13602" w:author="Chen Liao" w:date="2021-03-29T18:57:00Z">
            <w:rPr>
              <w:rFonts w:hint="eastAsia"/>
              <w:color w:val="000000"/>
            </w:rPr>
          </w:rPrChange>
        </w:rPr>
        <w:t>参考文献</w:t>
      </w:r>
      <w:r w:rsidRPr="002B6EEC">
        <w:rPr>
          <w:color w:val="000000"/>
          <w:sz w:val="22"/>
          <w:szCs w:val="22"/>
          <w:rPrChange w:id="13603" w:author="Chen Liao" w:date="2021-03-29T18:57:00Z">
            <w:rPr>
              <w:color w:val="000000"/>
            </w:rPr>
          </w:rPrChange>
        </w:rPr>
        <w:t xml:space="preserve"> [25] </w:t>
      </w:r>
      <w:r w:rsidRPr="002B6EEC">
        <w:rPr>
          <w:rFonts w:hint="eastAsia"/>
          <w:color w:val="000000"/>
          <w:sz w:val="22"/>
          <w:szCs w:val="22"/>
          <w:rPrChange w:id="13604" w:author="Chen Liao" w:date="2021-03-29T18:57:00Z">
            <w:rPr>
              <w:rFonts w:hint="eastAsia"/>
              <w:color w:val="000000"/>
            </w:rPr>
          </w:rPrChange>
        </w:rPr>
        <w:t>：字段</w:t>
      </w:r>
      <w:r w:rsidRPr="002B6EEC">
        <w:rPr>
          <w:color w:val="000000"/>
          <w:sz w:val="22"/>
          <w:szCs w:val="22"/>
          <w:rPrChange w:id="13605" w:author="Chen Liao" w:date="2021-03-29T18:57:00Z">
            <w:rPr>
              <w:color w:val="000000"/>
            </w:rPr>
          </w:rPrChange>
        </w:rPr>
        <w:t>(</w:t>
      </w:r>
      <w:r w:rsidRPr="002B6EEC">
        <w:rPr>
          <w:rFonts w:hint="eastAsia"/>
          <w:color w:val="000000"/>
          <w:sz w:val="22"/>
          <w:szCs w:val="22"/>
          <w:rPrChange w:id="13606" w:author="Chen Liao" w:date="2021-03-29T18:57:00Z">
            <w:rPr>
              <w:rFonts w:hint="eastAsia"/>
              <w:color w:val="000000"/>
            </w:rPr>
          </w:rPrChange>
        </w:rPr>
        <w:t>页码</w:t>
      </w:r>
      <w:r w:rsidRPr="002B6EEC">
        <w:rPr>
          <w:color w:val="000000"/>
          <w:sz w:val="22"/>
          <w:szCs w:val="22"/>
          <w:rPrChange w:id="13607" w:author="Chen Liao" w:date="2021-03-29T18:57:00Z">
            <w:rPr>
              <w:color w:val="000000"/>
            </w:rPr>
          </w:rPrChange>
        </w:rPr>
        <w:t>)</w:t>
      </w:r>
      <w:r w:rsidRPr="002B6EEC">
        <w:rPr>
          <w:rFonts w:hint="eastAsia"/>
          <w:color w:val="000000"/>
          <w:sz w:val="22"/>
          <w:szCs w:val="22"/>
          <w:rPrChange w:id="13608" w:author="Chen Liao" w:date="2021-03-29T18:57:00Z">
            <w:rPr>
              <w:rFonts w:hint="eastAsia"/>
              <w:color w:val="000000"/>
            </w:rPr>
          </w:rPrChange>
        </w:rPr>
        <w:t>内容缺失</w:t>
      </w:r>
      <w:r w:rsidRPr="002B6EEC">
        <w:rPr>
          <w:color w:val="000000"/>
          <w:sz w:val="22"/>
          <w:szCs w:val="22"/>
          <w:rPrChange w:id="13609" w:author="Chen Liao" w:date="2021-03-29T18:57:00Z">
            <w:rPr>
              <w:color w:val="000000"/>
            </w:rPr>
          </w:rPrChange>
        </w:rPr>
        <w:t xml:space="preserve">; </w:t>
      </w:r>
    </w:p>
    <w:p w14:paraId="0A38D9C9" w14:textId="77777777" w:rsidR="00ED3422" w:rsidRPr="002B6EEC" w:rsidRDefault="00ED3422">
      <w:pPr>
        <w:widowControl w:val="0"/>
        <w:autoSpaceDE w:val="0"/>
        <w:autoSpaceDN w:val="0"/>
        <w:adjustRightInd w:val="0"/>
        <w:jc w:val="both"/>
        <w:rPr>
          <w:color w:val="000000"/>
          <w:sz w:val="22"/>
          <w:szCs w:val="22"/>
          <w:rPrChange w:id="13610" w:author="Chen Liao" w:date="2021-03-29T18:57:00Z">
            <w:rPr>
              <w:color w:val="000000"/>
            </w:rPr>
          </w:rPrChange>
        </w:rPr>
        <w:pPrChange w:id="13611" w:author="Chen Liao" w:date="2021-03-24T10:44:00Z">
          <w:pPr>
            <w:widowControl w:val="0"/>
            <w:autoSpaceDE w:val="0"/>
            <w:autoSpaceDN w:val="0"/>
            <w:adjustRightInd w:val="0"/>
          </w:pPr>
        </w:pPrChange>
      </w:pPr>
      <w:r w:rsidRPr="002B6EEC">
        <w:rPr>
          <w:rFonts w:hint="eastAsia"/>
          <w:color w:val="000000"/>
          <w:sz w:val="22"/>
          <w:szCs w:val="22"/>
          <w:rPrChange w:id="13612" w:author="Chen Liao" w:date="2021-03-29T18:57:00Z">
            <w:rPr>
              <w:rFonts w:hint="eastAsia"/>
              <w:color w:val="000000"/>
            </w:rPr>
          </w:rPrChange>
        </w:rPr>
        <w:t>参考文献</w:t>
      </w:r>
      <w:r w:rsidRPr="002B6EEC">
        <w:rPr>
          <w:color w:val="000000"/>
          <w:sz w:val="22"/>
          <w:szCs w:val="22"/>
          <w:rPrChange w:id="13613" w:author="Chen Liao" w:date="2021-03-29T18:57:00Z">
            <w:rPr>
              <w:color w:val="000000"/>
            </w:rPr>
          </w:rPrChange>
        </w:rPr>
        <w:t xml:space="preserve"> [31] </w:t>
      </w:r>
      <w:r w:rsidRPr="002B6EEC">
        <w:rPr>
          <w:rFonts w:hint="eastAsia"/>
          <w:color w:val="000000"/>
          <w:sz w:val="22"/>
          <w:szCs w:val="22"/>
          <w:rPrChange w:id="13614" w:author="Chen Liao" w:date="2021-03-29T18:57:00Z">
            <w:rPr>
              <w:rFonts w:hint="eastAsia"/>
              <w:color w:val="000000"/>
            </w:rPr>
          </w:rPrChange>
        </w:rPr>
        <w:t>：字段</w:t>
      </w:r>
      <w:r w:rsidRPr="002B6EEC">
        <w:rPr>
          <w:color w:val="000000"/>
          <w:sz w:val="22"/>
          <w:szCs w:val="22"/>
          <w:rPrChange w:id="13615" w:author="Chen Liao" w:date="2021-03-29T18:57:00Z">
            <w:rPr>
              <w:color w:val="000000"/>
            </w:rPr>
          </w:rPrChange>
        </w:rPr>
        <w:t>(</w:t>
      </w:r>
      <w:r w:rsidRPr="002B6EEC">
        <w:rPr>
          <w:rFonts w:hint="eastAsia"/>
          <w:color w:val="000000"/>
          <w:sz w:val="22"/>
          <w:szCs w:val="22"/>
          <w:rPrChange w:id="13616" w:author="Chen Liao" w:date="2021-03-29T18:57:00Z">
            <w:rPr>
              <w:rFonts w:hint="eastAsia"/>
              <w:color w:val="000000"/>
            </w:rPr>
          </w:rPrChange>
        </w:rPr>
        <w:t>期</w:t>
      </w:r>
      <w:r w:rsidRPr="002B6EEC">
        <w:rPr>
          <w:color w:val="000000"/>
          <w:sz w:val="22"/>
          <w:szCs w:val="22"/>
          <w:rPrChange w:id="13617" w:author="Chen Liao" w:date="2021-03-29T18:57:00Z">
            <w:rPr>
              <w:color w:val="000000"/>
            </w:rPr>
          </w:rPrChange>
        </w:rPr>
        <w:t>)</w:t>
      </w:r>
      <w:r w:rsidRPr="002B6EEC">
        <w:rPr>
          <w:rFonts w:hint="eastAsia"/>
          <w:color w:val="000000"/>
          <w:sz w:val="22"/>
          <w:szCs w:val="22"/>
          <w:rPrChange w:id="13618" w:author="Chen Liao" w:date="2021-03-29T18:57:00Z">
            <w:rPr>
              <w:rFonts w:hint="eastAsia"/>
              <w:color w:val="000000"/>
            </w:rPr>
          </w:rPrChange>
        </w:rPr>
        <w:t>内容缺失</w:t>
      </w:r>
      <w:r w:rsidRPr="002B6EEC">
        <w:rPr>
          <w:color w:val="000000"/>
          <w:sz w:val="22"/>
          <w:szCs w:val="22"/>
          <w:rPrChange w:id="13619" w:author="Chen Liao" w:date="2021-03-29T18:57:00Z">
            <w:rPr>
              <w:color w:val="000000"/>
            </w:rPr>
          </w:rPrChange>
        </w:rPr>
        <w:t xml:space="preserve">; </w:t>
      </w:r>
    </w:p>
    <w:p w14:paraId="4207AA31" w14:textId="77777777" w:rsidR="00ED3422" w:rsidRPr="002B6EEC" w:rsidRDefault="00ED3422">
      <w:pPr>
        <w:widowControl w:val="0"/>
        <w:autoSpaceDE w:val="0"/>
        <w:autoSpaceDN w:val="0"/>
        <w:adjustRightInd w:val="0"/>
        <w:jc w:val="both"/>
        <w:rPr>
          <w:color w:val="000000"/>
          <w:sz w:val="22"/>
          <w:szCs w:val="22"/>
          <w:rPrChange w:id="13620" w:author="Chen Liao" w:date="2021-03-29T18:57:00Z">
            <w:rPr>
              <w:color w:val="000000"/>
            </w:rPr>
          </w:rPrChange>
        </w:rPr>
        <w:pPrChange w:id="13621" w:author="Chen Liao" w:date="2021-03-24T10:44:00Z">
          <w:pPr>
            <w:widowControl w:val="0"/>
            <w:autoSpaceDE w:val="0"/>
            <w:autoSpaceDN w:val="0"/>
            <w:adjustRightInd w:val="0"/>
          </w:pPr>
        </w:pPrChange>
      </w:pPr>
      <w:r w:rsidRPr="002B6EEC">
        <w:rPr>
          <w:rFonts w:hint="eastAsia"/>
          <w:color w:val="000000"/>
          <w:sz w:val="22"/>
          <w:szCs w:val="22"/>
          <w:rPrChange w:id="13622" w:author="Chen Liao" w:date="2021-03-29T18:57:00Z">
            <w:rPr>
              <w:rFonts w:hint="eastAsia"/>
              <w:color w:val="000000"/>
            </w:rPr>
          </w:rPrChange>
        </w:rPr>
        <w:t>字段</w:t>
      </w:r>
      <w:r w:rsidRPr="002B6EEC">
        <w:rPr>
          <w:color w:val="000000"/>
          <w:sz w:val="22"/>
          <w:szCs w:val="22"/>
          <w:rPrChange w:id="13623" w:author="Chen Liao" w:date="2021-03-29T18:57:00Z">
            <w:rPr>
              <w:color w:val="000000"/>
            </w:rPr>
          </w:rPrChange>
        </w:rPr>
        <w:t>(</w:t>
      </w:r>
      <w:r w:rsidRPr="002B6EEC">
        <w:rPr>
          <w:rFonts w:hint="eastAsia"/>
          <w:color w:val="000000"/>
          <w:sz w:val="22"/>
          <w:szCs w:val="22"/>
          <w:rPrChange w:id="13624" w:author="Chen Liao" w:date="2021-03-29T18:57:00Z">
            <w:rPr>
              <w:rFonts w:hint="eastAsia"/>
              <w:color w:val="000000"/>
            </w:rPr>
          </w:rPrChange>
        </w:rPr>
        <w:t>页码</w:t>
      </w:r>
      <w:r w:rsidRPr="002B6EEC">
        <w:rPr>
          <w:color w:val="000000"/>
          <w:sz w:val="22"/>
          <w:szCs w:val="22"/>
          <w:rPrChange w:id="13625" w:author="Chen Liao" w:date="2021-03-29T18:57:00Z">
            <w:rPr>
              <w:color w:val="000000"/>
            </w:rPr>
          </w:rPrChange>
        </w:rPr>
        <w:t>)</w:t>
      </w:r>
      <w:r w:rsidRPr="002B6EEC">
        <w:rPr>
          <w:rFonts w:hint="eastAsia"/>
          <w:color w:val="000000"/>
          <w:sz w:val="22"/>
          <w:szCs w:val="22"/>
          <w:rPrChange w:id="13626" w:author="Chen Liao" w:date="2021-03-29T18:57:00Z">
            <w:rPr>
              <w:rFonts w:hint="eastAsia"/>
              <w:color w:val="000000"/>
            </w:rPr>
          </w:rPrChange>
        </w:rPr>
        <w:t>内容缺失</w:t>
      </w:r>
      <w:r w:rsidRPr="002B6EEC">
        <w:rPr>
          <w:color w:val="000000"/>
          <w:sz w:val="22"/>
          <w:szCs w:val="22"/>
          <w:rPrChange w:id="13627" w:author="Chen Liao" w:date="2021-03-29T18:57:00Z">
            <w:rPr>
              <w:color w:val="000000"/>
            </w:rPr>
          </w:rPrChange>
        </w:rPr>
        <w:t xml:space="preserve">; </w:t>
      </w:r>
    </w:p>
    <w:p w14:paraId="3B190027" w14:textId="77777777" w:rsidR="00ED3422" w:rsidRPr="002B6EEC" w:rsidRDefault="00ED3422">
      <w:pPr>
        <w:widowControl w:val="0"/>
        <w:autoSpaceDE w:val="0"/>
        <w:autoSpaceDN w:val="0"/>
        <w:adjustRightInd w:val="0"/>
        <w:jc w:val="both"/>
        <w:rPr>
          <w:color w:val="000000"/>
          <w:sz w:val="22"/>
          <w:szCs w:val="22"/>
          <w:rPrChange w:id="13628" w:author="Chen Liao" w:date="2021-03-29T18:57:00Z">
            <w:rPr>
              <w:color w:val="000000"/>
            </w:rPr>
          </w:rPrChange>
        </w:rPr>
        <w:pPrChange w:id="13629" w:author="Chen Liao" w:date="2021-03-24T10:44:00Z">
          <w:pPr>
            <w:widowControl w:val="0"/>
            <w:autoSpaceDE w:val="0"/>
            <w:autoSpaceDN w:val="0"/>
            <w:adjustRightInd w:val="0"/>
          </w:pPr>
        </w:pPrChange>
      </w:pPr>
      <w:r w:rsidRPr="002B6EEC">
        <w:rPr>
          <w:rFonts w:hint="eastAsia"/>
          <w:color w:val="000000"/>
          <w:sz w:val="22"/>
          <w:szCs w:val="22"/>
          <w:rPrChange w:id="13630" w:author="Chen Liao" w:date="2021-03-29T18:57:00Z">
            <w:rPr>
              <w:rFonts w:hint="eastAsia"/>
              <w:color w:val="000000"/>
            </w:rPr>
          </w:rPrChange>
        </w:rPr>
        <w:t>参考文献</w:t>
      </w:r>
      <w:r w:rsidRPr="002B6EEC">
        <w:rPr>
          <w:color w:val="000000"/>
          <w:sz w:val="22"/>
          <w:szCs w:val="22"/>
          <w:rPrChange w:id="13631" w:author="Chen Liao" w:date="2021-03-29T18:57:00Z">
            <w:rPr>
              <w:color w:val="000000"/>
            </w:rPr>
          </w:rPrChange>
        </w:rPr>
        <w:t xml:space="preserve"> [32] </w:t>
      </w:r>
      <w:r w:rsidRPr="002B6EEC">
        <w:rPr>
          <w:rFonts w:hint="eastAsia"/>
          <w:color w:val="000000"/>
          <w:sz w:val="22"/>
          <w:szCs w:val="22"/>
          <w:rPrChange w:id="13632" w:author="Chen Liao" w:date="2021-03-29T18:57:00Z">
            <w:rPr>
              <w:rFonts w:hint="eastAsia"/>
              <w:color w:val="000000"/>
            </w:rPr>
          </w:rPrChange>
        </w:rPr>
        <w:t>：字段</w:t>
      </w:r>
      <w:r w:rsidRPr="002B6EEC">
        <w:rPr>
          <w:color w:val="000000"/>
          <w:sz w:val="22"/>
          <w:szCs w:val="22"/>
          <w:rPrChange w:id="13633" w:author="Chen Liao" w:date="2021-03-29T18:57:00Z">
            <w:rPr>
              <w:color w:val="000000"/>
            </w:rPr>
          </w:rPrChange>
        </w:rPr>
        <w:t>(</w:t>
      </w:r>
      <w:r w:rsidRPr="002B6EEC">
        <w:rPr>
          <w:rFonts w:hint="eastAsia"/>
          <w:color w:val="000000"/>
          <w:sz w:val="22"/>
          <w:szCs w:val="22"/>
          <w:rPrChange w:id="13634" w:author="Chen Liao" w:date="2021-03-29T18:57:00Z">
            <w:rPr>
              <w:rFonts w:hint="eastAsia"/>
              <w:color w:val="000000"/>
            </w:rPr>
          </w:rPrChange>
        </w:rPr>
        <w:t>卷</w:t>
      </w:r>
      <w:r w:rsidRPr="002B6EEC">
        <w:rPr>
          <w:color w:val="000000"/>
          <w:sz w:val="22"/>
          <w:szCs w:val="22"/>
          <w:rPrChange w:id="13635" w:author="Chen Liao" w:date="2021-03-29T18:57:00Z">
            <w:rPr>
              <w:color w:val="000000"/>
            </w:rPr>
          </w:rPrChange>
        </w:rPr>
        <w:t>)</w:t>
      </w:r>
      <w:r w:rsidRPr="002B6EEC">
        <w:rPr>
          <w:rFonts w:hint="eastAsia"/>
          <w:color w:val="000000"/>
          <w:sz w:val="22"/>
          <w:szCs w:val="22"/>
          <w:rPrChange w:id="13636" w:author="Chen Liao" w:date="2021-03-29T18:57:00Z">
            <w:rPr>
              <w:rFonts w:hint="eastAsia"/>
              <w:color w:val="000000"/>
            </w:rPr>
          </w:rPrChange>
        </w:rPr>
        <w:t>内容缺失</w:t>
      </w:r>
      <w:r w:rsidRPr="002B6EEC">
        <w:rPr>
          <w:color w:val="000000"/>
          <w:sz w:val="22"/>
          <w:szCs w:val="22"/>
          <w:rPrChange w:id="13637" w:author="Chen Liao" w:date="2021-03-29T18:57:00Z">
            <w:rPr>
              <w:color w:val="000000"/>
            </w:rPr>
          </w:rPrChange>
        </w:rPr>
        <w:t xml:space="preserve">; </w:t>
      </w:r>
    </w:p>
    <w:p w14:paraId="4927B6A7" w14:textId="77777777" w:rsidR="00ED3422" w:rsidRPr="002B6EEC" w:rsidRDefault="00ED3422">
      <w:pPr>
        <w:widowControl w:val="0"/>
        <w:autoSpaceDE w:val="0"/>
        <w:autoSpaceDN w:val="0"/>
        <w:adjustRightInd w:val="0"/>
        <w:jc w:val="both"/>
        <w:rPr>
          <w:color w:val="000000"/>
          <w:sz w:val="22"/>
          <w:szCs w:val="22"/>
          <w:rPrChange w:id="13638" w:author="Chen Liao" w:date="2021-03-29T18:57:00Z">
            <w:rPr>
              <w:color w:val="000000"/>
            </w:rPr>
          </w:rPrChange>
        </w:rPr>
        <w:pPrChange w:id="13639" w:author="Chen Liao" w:date="2021-03-24T10:44:00Z">
          <w:pPr>
            <w:widowControl w:val="0"/>
            <w:autoSpaceDE w:val="0"/>
            <w:autoSpaceDN w:val="0"/>
            <w:adjustRightInd w:val="0"/>
          </w:pPr>
        </w:pPrChange>
      </w:pPr>
      <w:r w:rsidRPr="002B6EEC">
        <w:rPr>
          <w:rFonts w:hint="eastAsia"/>
          <w:color w:val="000000"/>
          <w:sz w:val="22"/>
          <w:szCs w:val="22"/>
          <w:rPrChange w:id="13640" w:author="Chen Liao" w:date="2021-03-29T18:57:00Z">
            <w:rPr>
              <w:rFonts w:hint="eastAsia"/>
              <w:color w:val="000000"/>
            </w:rPr>
          </w:rPrChange>
        </w:rPr>
        <w:t>字段</w:t>
      </w:r>
      <w:r w:rsidRPr="002B6EEC">
        <w:rPr>
          <w:color w:val="000000"/>
          <w:sz w:val="22"/>
          <w:szCs w:val="22"/>
          <w:rPrChange w:id="13641" w:author="Chen Liao" w:date="2021-03-29T18:57:00Z">
            <w:rPr>
              <w:color w:val="000000"/>
            </w:rPr>
          </w:rPrChange>
        </w:rPr>
        <w:t>(</w:t>
      </w:r>
      <w:r w:rsidRPr="002B6EEC">
        <w:rPr>
          <w:rFonts w:hint="eastAsia"/>
          <w:color w:val="000000"/>
          <w:sz w:val="22"/>
          <w:szCs w:val="22"/>
          <w:rPrChange w:id="13642" w:author="Chen Liao" w:date="2021-03-29T18:57:00Z">
            <w:rPr>
              <w:rFonts w:hint="eastAsia"/>
              <w:color w:val="000000"/>
            </w:rPr>
          </w:rPrChange>
        </w:rPr>
        <w:t>期</w:t>
      </w:r>
      <w:r w:rsidRPr="002B6EEC">
        <w:rPr>
          <w:color w:val="000000"/>
          <w:sz w:val="22"/>
          <w:szCs w:val="22"/>
          <w:rPrChange w:id="13643" w:author="Chen Liao" w:date="2021-03-29T18:57:00Z">
            <w:rPr>
              <w:color w:val="000000"/>
            </w:rPr>
          </w:rPrChange>
        </w:rPr>
        <w:t>)</w:t>
      </w:r>
      <w:r w:rsidRPr="002B6EEC">
        <w:rPr>
          <w:rFonts w:hint="eastAsia"/>
          <w:color w:val="000000"/>
          <w:sz w:val="22"/>
          <w:szCs w:val="22"/>
          <w:rPrChange w:id="13644" w:author="Chen Liao" w:date="2021-03-29T18:57:00Z">
            <w:rPr>
              <w:rFonts w:hint="eastAsia"/>
              <w:color w:val="000000"/>
            </w:rPr>
          </w:rPrChange>
        </w:rPr>
        <w:t>内容缺失</w:t>
      </w:r>
      <w:r w:rsidRPr="002B6EEC">
        <w:rPr>
          <w:color w:val="000000"/>
          <w:sz w:val="22"/>
          <w:szCs w:val="22"/>
          <w:rPrChange w:id="13645" w:author="Chen Liao" w:date="2021-03-29T18:57:00Z">
            <w:rPr>
              <w:color w:val="000000"/>
            </w:rPr>
          </w:rPrChange>
        </w:rPr>
        <w:t xml:space="preserve">; </w:t>
      </w:r>
    </w:p>
    <w:p w14:paraId="13970062" w14:textId="77777777" w:rsidR="00ED3422" w:rsidRPr="002B6EEC" w:rsidRDefault="00ED3422">
      <w:pPr>
        <w:widowControl w:val="0"/>
        <w:autoSpaceDE w:val="0"/>
        <w:autoSpaceDN w:val="0"/>
        <w:adjustRightInd w:val="0"/>
        <w:jc w:val="both"/>
        <w:rPr>
          <w:color w:val="000000"/>
          <w:sz w:val="22"/>
          <w:szCs w:val="22"/>
          <w:rPrChange w:id="13646" w:author="Chen Liao" w:date="2021-03-29T18:57:00Z">
            <w:rPr>
              <w:color w:val="000000"/>
            </w:rPr>
          </w:rPrChange>
        </w:rPr>
        <w:pPrChange w:id="13647" w:author="Chen Liao" w:date="2021-03-24T10:44:00Z">
          <w:pPr>
            <w:widowControl w:val="0"/>
            <w:autoSpaceDE w:val="0"/>
            <w:autoSpaceDN w:val="0"/>
            <w:adjustRightInd w:val="0"/>
          </w:pPr>
        </w:pPrChange>
      </w:pPr>
      <w:r w:rsidRPr="002B6EEC">
        <w:rPr>
          <w:rFonts w:hint="eastAsia"/>
          <w:color w:val="000000"/>
          <w:sz w:val="22"/>
          <w:szCs w:val="22"/>
          <w:rPrChange w:id="13648" w:author="Chen Liao" w:date="2021-03-29T18:57:00Z">
            <w:rPr>
              <w:rFonts w:hint="eastAsia"/>
              <w:color w:val="000000"/>
            </w:rPr>
          </w:rPrChange>
        </w:rPr>
        <w:t>字段</w:t>
      </w:r>
      <w:r w:rsidRPr="002B6EEC">
        <w:rPr>
          <w:color w:val="000000"/>
          <w:sz w:val="22"/>
          <w:szCs w:val="22"/>
          <w:rPrChange w:id="13649" w:author="Chen Liao" w:date="2021-03-29T18:57:00Z">
            <w:rPr>
              <w:color w:val="000000"/>
            </w:rPr>
          </w:rPrChange>
        </w:rPr>
        <w:t>(</w:t>
      </w:r>
      <w:r w:rsidRPr="002B6EEC">
        <w:rPr>
          <w:rFonts w:hint="eastAsia"/>
          <w:color w:val="000000"/>
          <w:sz w:val="22"/>
          <w:szCs w:val="22"/>
          <w:rPrChange w:id="13650" w:author="Chen Liao" w:date="2021-03-29T18:57:00Z">
            <w:rPr>
              <w:rFonts w:hint="eastAsia"/>
              <w:color w:val="000000"/>
            </w:rPr>
          </w:rPrChange>
        </w:rPr>
        <w:t>页码</w:t>
      </w:r>
      <w:r w:rsidRPr="002B6EEC">
        <w:rPr>
          <w:color w:val="000000"/>
          <w:sz w:val="22"/>
          <w:szCs w:val="22"/>
          <w:rPrChange w:id="13651" w:author="Chen Liao" w:date="2021-03-29T18:57:00Z">
            <w:rPr>
              <w:color w:val="000000"/>
            </w:rPr>
          </w:rPrChange>
        </w:rPr>
        <w:t>)</w:t>
      </w:r>
      <w:r w:rsidRPr="002B6EEC">
        <w:rPr>
          <w:rFonts w:hint="eastAsia"/>
          <w:color w:val="000000"/>
          <w:sz w:val="22"/>
          <w:szCs w:val="22"/>
          <w:rPrChange w:id="13652" w:author="Chen Liao" w:date="2021-03-29T18:57:00Z">
            <w:rPr>
              <w:rFonts w:hint="eastAsia"/>
              <w:color w:val="000000"/>
            </w:rPr>
          </w:rPrChange>
        </w:rPr>
        <w:t>内容缺失</w:t>
      </w:r>
      <w:r w:rsidRPr="002B6EEC">
        <w:rPr>
          <w:color w:val="000000"/>
          <w:sz w:val="22"/>
          <w:szCs w:val="22"/>
          <w:rPrChange w:id="13653" w:author="Chen Liao" w:date="2021-03-29T18:57:00Z">
            <w:rPr>
              <w:color w:val="000000"/>
            </w:rPr>
          </w:rPrChange>
        </w:rPr>
        <w:t xml:space="preserve">; </w:t>
      </w:r>
    </w:p>
    <w:p w14:paraId="22F66FAB" w14:textId="77777777" w:rsidR="00ED3422" w:rsidRPr="002B6EEC" w:rsidRDefault="00ED3422">
      <w:pPr>
        <w:widowControl w:val="0"/>
        <w:autoSpaceDE w:val="0"/>
        <w:autoSpaceDN w:val="0"/>
        <w:adjustRightInd w:val="0"/>
        <w:jc w:val="both"/>
        <w:rPr>
          <w:color w:val="000000"/>
          <w:sz w:val="22"/>
          <w:szCs w:val="22"/>
          <w:rPrChange w:id="13654" w:author="Chen Liao" w:date="2021-03-29T18:57:00Z">
            <w:rPr>
              <w:color w:val="000000"/>
            </w:rPr>
          </w:rPrChange>
        </w:rPr>
        <w:pPrChange w:id="13655" w:author="Chen Liao" w:date="2021-03-24T10:44:00Z">
          <w:pPr>
            <w:widowControl w:val="0"/>
            <w:autoSpaceDE w:val="0"/>
            <w:autoSpaceDN w:val="0"/>
            <w:adjustRightInd w:val="0"/>
          </w:pPr>
        </w:pPrChange>
      </w:pPr>
      <w:r w:rsidRPr="002B6EEC">
        <w:rPr>
          <w:rFonts w:hint="eastAsia"/>
          <w:color w:val="000000"/>
          <w:sz w:val="22"/>
          <w:szCs w:val="22"/>
          <w:rPrChange w:id="13656" w:author="Chen Liao" w:date="2021-03-29T18:57:00Z">
            <w:rPr>
              <w:rFonts w:hint="eastAsia"/>
              <w:color w:val="000000"/>
            </w:rPr>
          </w:rPrChange>
        </w:rPr>
        <w:t>参考文献</w:t>
      </w:r>
      <w:r w:rsidRPr="002B6EEC">
        <w:rPr>
          <w:color w:val="000000"/>
          <w:sz w:val="22"/>
          <w:szCs w:val="22"/>
          <w:rPrChange w:id="13657" w:author="Chen Liao" w:date="2021-03-29T18:57:00Z">
            <w:rPr>
              <w:color w:val="000000"/>
            </w:rPr>
          </w:rPrChange>
        </w:rPr>
        <w:t xml:space="preserve"> [34] </w:t>
      </w:r>
      <w:r w:rsidRPr="002B6EEC">
        <w:rPr>
          <w:rFonts w:hint="eastAsia"/>
          <w:color w:val="000000"/>
          <w:sz w:val="22"/>
          <w:szCs w:val="22"/>
          <w:rPrChange w:id="13658" w:author="Chen Liao" w:date="2021-03-29T18:57:00Z">
            <w:rPr>
              <w:rFonts w:hint="eastAsia"/>
              <w:color w:val="000000"/>
            </w:rPr>
          </w:rPrChange>
        </w:rPr>
        <w:t>：字段</w:t>
      </w:r>
      <w:r w:rsidRPr="002B6EEC">
        <w:rPr>
          <w:color w:val="000000"/>
          <w:sz w:val="22"/>
          <w:szCs w:val="22"/>
          <w:rPrChange w:id="13659" w:author="Chen Liao" w:date="2021-03-29T18:57:00Z">
            <w:rPr>
              <w:color w:val="000000"/>
            </w:rPr>
          </w:rPrChange>
        </w:rPr>
        <w:t>(</w:t>
      </w:r>
      <w:r w:rsidRPr="002B6EEC">
        <w:rPr>
          <w:rFonts w:hint="eastAsia"/>
          <w:color w:val="000000"/>
          <w:sz w:val="22"/>
          <w:szCs w:val="22"/>
          <w:rPrChange w:id="13660" w:author="Chen Liao" w:date="2021-03-29T18:57:00Z">
            <w:rPr>
              <w:rFonts w:hint="eastAsia"/>
              <w:color w:val="000000"/>
            </w:rPr>
          </w:rPrChange>
        </w:rPr>
        <w:t>页码</w:t>
      </w:r>
      <w:r w:rsidRPr="002B6EEC">
        <w:rPr>
          <w:color w:val="000000"/>
          <w:sz w:val="22"/>
          <w:szCs w:val="22"/>
          <w:rPrChange w:id="13661" w:author="Chen Liao" w:date="2021-03-29T18:57:00Z">
            <w:rPr>
              <w:color w:val="000000"/>
            </w:rPr>
          </w:rPrChange>
        </w:rPr>
        <w:t>)</w:t>
      </w:r>
      <w:r w:rsidRPr="002B6EEC">
        <w:rPr>
          <w:rFonts w:hint="eastAsia"/>
          <w:color w:val="000000"/>
          <w:sz w:val="22"/>
          <w:szCs w:val="22"/>
          <w:rPrChange w:id="13662" w:author="Chen Liao" w:date="2021-03-29T18:57:00Z">
            <w:rPr>
              <w:rFonts w:hint="eastAsia"/>
              <w:color w:val="000000"/>
            </w:rPr>
          </w:rPrChange>
        </w:rPr>
        <w:t>内容缺失</w:t>
      </w:r>
      <w:r w:rsidRPr="002B6EEC">
        <w:rPr>
          <w:color w:val="000000"/>
          <w:sz w:val="22"/>
          <w:szCs w:val="22"/>
          <w:rPrChange w:id="13663" w:author="Chen Liao" w:date="2021-03-29T18:57:00Z">
            <w:rPr>
              <w:color w:val="000000"/>
            </w:rPr>
          </w:rPrChange>
        </w:rPr>
        <w:t xml:space="preserve">; </w:t>
      </w:r>
    </w:p>
    <w:p w14:paraId="6326B235" w14:textId="77777777" w:rsidR="00ED3422" w:rsidRPr="002B6EEC" w:rsidRDefault="00ED3422">
      <w:pPr>
        <w:widowControl w:val="0"/>
        <w:autoSpaceDE w:val="0"/>
        <w:autoSpaceDN w:val="0"/>
        <w:adjustRightInd w:val="0"/>
        <w:jc w:val="both"/>
        <w:rPr>
          <w:color w:val="000000"/>
          <w:sz w:val="22"/>
          <w:szCs w:val="22"/>
          <w:rPrChange w:id="13664" w:author="Chen Liao" w:date="2021-03-29T18:57:00Z">
            <w:rPr>
              <w:color w:val="000000"/>
            </w:rPr>
          </w:rPrChange>
        </w:rPr>
        <w:pPrChange w:id="13665" w:author="Chen Liao" w:date="2021-03-24T10:44:00Z">
          <w:pPr>
            <w:widowControl w:val="0"/>
            <w:autoSpaceDE w:val="0"/>
            <w:autoSpaceDN w:val="0"/>
            <w:adjustRightInd w:val="0"/>
          </w:pPr>
        </w:pPrChange>
      </w:pPr>
      <w:r w:rsidRPr="002B6EEC">
        <w:rPr>
          <w:rFonts w:hint="eastAsia"/>
          <w:color w:val="000000"/>
          <w:sz w:val="22"/>
          <w:szCs w:val="22"/>
          <w:rPrChange w:id="13666" w:author="Chen Liao" w:date="2021-03-29T18:57:00Z">
            <w:rPr>
              <w:rFonts w:hint="eastAsia"/>
              <w:color w:val="000000"/>
            </w:rPr>
          </w:rPrChange>
        </w:rPr>
        <w:t>参考文献</w:t>
      </w:r>
      <w:r w:rsidRPr="002B6EEC">
        <w:rPr>
          <w:color w:val="000000"/>
          <w:sz w:val="22"/>
          <w:szCs w:val="22"/>
          <w:rPrChange w:id="13667" w:author="Chen Liao" w:date="2021-03-29T18:57:00Z">
            <w:rPr>
              <w:color w:val="000000"/>
            </w:rPr>
          </w:rPrChange>
        </w:rPr>
        <w:t xml:space="preserve"> [36] </w:t>
      </w:r>
      <w:r w:rsidRPr="002B6EEC">
        <w:rPr>
          <w:rFonts w:hint="eastAsia"/>
          <w:color w:val="000000"/>
          <w:sz w:val="22"/>
          <w:szCs w:val="22"/>
          <w:rPrChange w:id="13668" w:author="Chen Liao" w:date="2021-03-29T18:57:00Z">
            <w:rPr>
              <w:rFonts w:hint="eastAsia"/>
              <w:color w:val="000000"/>
            </w:rPr>
          </w:rPrChange>
        </w:rPr>
        <w:t>：字段</w:t>
      </w:r>
      <w:r w:rsidRPr="002B6EEC">
        <w:rPr>
          <w:color w:val="000000"/>
          <w:sz w:val="22"/>
          <w:szCs w:val="22"/>
          <w:rPrChange w:id="13669" w:author="Chen Liao" w:date="2021-03-29T18:57:00Z">
            <w:rPr>
              <w:color w:val="000000"/>
            </w:rPr>
          </w:rPrChange>
        </w:rPr>
        <w:t>(</w:t>
      </w:r>
      <w:r w:rsidRPr="002B6EEC">
        <w:rPr>
          <w:rFonts w:hint="eastAsia"/>
          <w:color w:val="000000"/>
          <w:sz w:val="22"/>
          <w:szCs w:val="22"/>
          <w:rPrChange w:id="13670" w:author="Chen Liao" w:date="2021-03-29T18:57:00Z">
            <w:rPr>
              <w:rFonts w:hint="eastAsia"/>
              <w:color w:val="000000"/>
            </w:rPr>
          </w:rPrChange>
        </w:rPr>
        <w:t>页码</w:t>
      </w:r>
      <w:r w:rsidRPr="002B6EEC">
        <w:rPr>
          <w:color w:val="000000"/>
          <w:sz w:val="22"/>
          <w:szCs w:val="22"/>
          <w:rPrChange w:id="13671" w:author="Chen Liao" w:date="2021-03-29T18:57:00Z">
            <w:rPr>
              <w:color w:val="000000"/>
            </w:rPr>
          </w:rPrChange>
        </w:rPr>
        <w:t>)</w:t>
      </w:r>
      <w:r w:rsidRPr="002B6EEC">
        <w:rPr>
          <w:rFonts w:hint="eastAsia"/>
          <w:color w:val="000000"/>
          <w:sz w:val="22"/>
          <w:szCs w:val="22"/>
          <w:rPrChange w:id="13672" w:author="Chen Liao" w:date="2021-03-29T18:57:00Z">
            <w:rPr>
              <w:rFonts w:hint="eastAsia"/>
              <w:color w:val="000000"/>
            </w:rPr>
          </w:rPrChange>
        </w:rPr>
        <w:t>内容缺失</w:t>
      </w:r>
      <w:r w:rsidRPr="002B6EEC">
        <w:rPr>
          <w:color w:val="000000"/>
          <w:sz w:val="22"/>
          <w:szCs w:val="22"/>
          <w:rPrChange w:id="13673" w:author="Chen Liao" w:date="2021-03-29T18:57:00Z">
            <w:rPr>
              <w:color w:val="000000"/>
            </w:rPr>
          </w:rPrChange>
        </w:rPr>
        <w:t xml:space="preserve">; </w:t>
      </w:r>
    </w:p>
    <w:p w14:paraId="5E8F9935" w14:textId="77777777" w:rsidR="00ED3422" w:rsidRPr="002B6EEC" w:rsidRDefault="00ED3422">
      <w:pPr>
        <w:widowControl w:val="0"/>
        <w:autoSpaceDE w:val="0"/>
        <w:autoSpaceDN w:val="0"/>
        <w:adjustRightInd w:val="0"/>
        <w:jc w:val="both"/>
        <w:rPr>
          <w:color w:val="000000"/>
          <w:sz w:val="22"/>
          <w:szCs w:val="22"/>
          <w:rPrChange w:id="13674" w:author="Chen Liao" w:date="2021-03-29T18:57:00Z">
            <w:rPr>
              <w:color w:val="000000"/>
            </w:rPr>
          </w:rPrChange>
        </w:rPr>
        <w:pPrChange w:id="13675" w:author="Chen Liao" w:date="2021-03-24T10:44:00Z">
          <w:pPr>
            <w:widowControl w:val="0"/>
            <w:autoSpaceDE w:val="0"/>
            <w:autoSpaceDN w:val="0"/>
            <w:adjustRightInd w:val="0"/>
          </w:pPr>
        </w:pPrChange>
      </w:pPr>
      <w:r w:rsidRPr="002B6EEC">
        <w:rPr>
          <w:rFonts w:hint="eastAsia"/>
          <w:color w:val="000000"/>
          <w:sz w:val="22"/>
          <w:szCs w:val="22"/>
          <w:rPrChange w:id="13676" w:author="Chen Liao" w:date="2021-03-29T18:57:00Z">
            <w:rPr>
              <w:rFonts w:hint="eastAsia"/>
              <w:color w:val="000000"/>
            </w:rPr>
          </w:rPrChange>
        </w:rPr>
        <w:t>参考文献</w:t>
      </w:r>
      <w:r w:rsidRPr="002B6EEC">
        <w:rPr>
          <w:color w:val="000000"/>
          <w:sz w:val="22"/>
          <w:szCs w:val="22"/>
          <w:rPrChange w:id="13677" w:author="Chen Liao" w:date="2021-03-29T18:57:00Z">
            <w:rPr>
              <w:color w:val="000000"/>
            </w:rPr>
          </w:rPrChange>
        </w:rPr>
        <w:t xml:space="preserve"> [37] </w:t>
      </w:r>
      <w:r w:rsidRPr="002B6EEC">
        <w:rPr>
          <w:rFonts w:hint="eastAsia"/>
          <w:color w:val="000000"/>
          <w:sz w:val="22"/>
          <w:szCs w:val="22"/>
          <w:rPrChange w:id="13678" w:author="Chen Liao" w:date="2021-03-29T18:57:00Z">
            <w:rPr>
              <w:rFonts w:hint="eastAsia"/>
              <w:color w:val="000000"/>
            </w:rPr>
          </w:rPrChange>
        </w:rPr>
        <w:t>：字段</w:t>
      </w:r>
      <w:r w:rsidRPr="002B6EEC">
        <w:rPr>
          <w:color w:val="000000"/>
          <w:sz w:val="22"/>
          <w:szCs w:val="22"/>
          <w:rPrChange w:id="13679" w:author="Chen Liao" w:date="2021-03-29T18:57:00Z">
            <w:rPr>
              <w:color w:val="000000"/>
            </w:rPr>
          </w:rPrChange>
        </w:rPr>
        <w:t>(</w:t>
      </w:r>
      <w:r w:rsidRPr="002B6EEC">
        <w:rPr>
          <w:rFonts w:hint="eastAsia"/>
          <w:color w:val="000000"/>
          <w:sz w:val="22"/>
          <w:szCs w:val="22"/>
          <w:rPrChange w:id="13680" w:author="Chen Liao" w:date="2021-03-29T18:57:00Z">
            <w:rPr>
              <w:rFonts w:hint="eastAsia"/>
              <w:color w:val="000000"/>
            </w:rPr>
          </w:rPrChange>
        </w:rPr>
        <w:t>卷</w:t>
      </w:r>
      <w:r w:rsidRPr="002B6EEC">
        <w:rPr>
          <w:color w:val="000000"/>
          <w:sz w:val="22"/>
          <w:szCs w:val="22"/>
          <w:rPrChange w:id="13681" w:author="Chen Liao" w:date="2021-03-29T18:57:00Z">
            <w:rPr>
              <w:color w:val="000000"/>
            </w:rPr>
          </w:rPrChange>
        </w:rPr>
        <w:t>)</w:t>
      </w:r>
      <w:r w:rsidRPr="002B6EEC">
        <w:rPr>
          <w:rFonts w:hint="eastAsia"/>
          <w:color w:val="000000"/>
          <w:sz w:val="22"/>
          <w:szCs w:val="22"/>
          <w:rPrChange w:id="13682" w:author="Chen Liao" w:date="2021-03-29T18:57:00Z">
            <w:rPr>
              <w:rFonts w:hint="eastAsia"/>
              <w:color w:val="000000"/>
            </w:rPr>
          </w:rPrChange>
        </w:rPr>
        <w:t>内容缺失</w:t>
      </w:r>
      <w:r w:rsidRPr="002B6EEC">
        <w:rPr>
          <w:color w:val="000000"/>
          <w:sz w:val="22"/>
          <w:szCs w:val="22"/>
          <w:rPrChange w:id="13683" w:author="Chen Liao" w:date="2021-03-29T18:57:00Z">
            <w:rPr>
              <w:color w:val="000000"/>
            </w:rPr>
          </w:rPrChange>
        </w:rPr>
        <w:t xml:space="preserve">; </w:t>
      </w:r>
    </w:p>
    <w:p w14:paraId="45F56D0E" w14:textId="77777777" w:rsidR="00ED3422" w:rsidRPr="002B6EEC" w:rsidRDefault="00ED3422">
      <w:pPr>
        <w:widowControl w:val="0"/>
        <w:autoSpaceDE w:val="0"/>
        <w:autoSpaceDN w:val="0"/>
        <w:adjustRightInd w:val="0"/>
        <w:jc w:val="both"/>
        <w:rPr>
          <w:color w:val="000000"/>
          <w:sz w:val="22"/>
          <w:szCs w:val="22"/>
          <w:rPrChange w:id="13684" w:author="Chen Liao" w:date="2021-03-29T18:57:00Z">
            <w:rPr>
              <w:color w:val="000000"/>
            </w:rPr>
          </w:rPrChange>
        </w:rPr>
        <w:pPrChange w:id="13685" w:author="Chen Liao" w:date="2021-03-24T10:44:00Z">
          <w:pPr>
            <w:widowControl w:val="0"/>
            <w:autoSpaceDE w:val="0"/>
            <w:autoSpaceDN w:val="0"/>
            <w:adjustRightInd w:val="0"/>
          </w:pPr>
        </w:pPrChange>
      </w:pPr>
      <w:r w:rsidRPr="002B6EEC">
        <w:rPr>
          <w:rFonts w:hint="eastAsia"/>
          <w:color w:val="000000"/>
          <w:sz w:val="22"/>
          <w:szCs w:val="22"/>
          <w:rPrChange w:id="13686" w:author="Chen Liao" w:date="2021-03-29T18:57:00Z">
            <w:rPr>
              <w:rFonts w:hint="eastAsia"/>
              <w:color w:val="000000"/>
            </w:rPr>
          </w:rPrChange>
        </w:rPr>
        <w:t>字段</w:t>
      </w:r>
      <w:r w:rsidRPr="002B6EEC">
        <w:rPr>
          <w:color w:val="000000"/>
          <w:sz w:val="22"/>
          <w:szCs w:val="22"/>
          <w:rPrChange w:id="13687" w:author="Chen Liao" w:date="2021-03-29T18:57:00Z">
            <w:rPr>
              <w:color w:val="000000"/>
            </w:rPr>
          </w:rPrChange>
        </w:rPr>
        <w:t>(</w:t>
      </w:r>
      <w:r w:rsidRPr="002B6EEC">
        <w:rPr>
          <w:rFonts w:hint="eastAsia"/>
          <w:color w:val="000000"/>
          <w:sz w:val="22"/>
          <w:szCs w:val="22"/>
          <w:rPrChange w:id="13688" w:author="Chen Liao" w:date="2021-03-29T18:57:00Z">
            <w:rPr>
              <w:rFonts w:hint="eastAsia"/>
              <w:color w:val="000000"/>
            </w:rPr>
          </w:rPrChange>
        </w:rPr>
        <w:t>期</w:t>
      </w:r>
      <w:r w:rsidRPr="002B6EEC">
        <w:rPr>
          <w:color w:val="000000"/>
          <w:sz w:val="22"/>
          <w:szCs w:val="22"/>
          <w:rPrChange w:id="13689" w:author="Chen Liao" w:date="2021-03-29T18:57:00Z">
            <w:rPr>
              <w:color w:val="000000"/>
            </w:rPr>
          </w:rPrChange>
        </w:rPr>
        <w:t>)</w:t>
      </w:r>
      <w:r w:rsidRPr="002B6EEC">
        <w:rPr>
          <w:rFonts w:hint="eastAsia"/>
          <w:color w:val="000000"/>
          <w:sz w:val="22"/>
          <w:szCs w:val="22"/>
          <w:rPrChange w:id="13690" w:author="Chen Liao" w:date="2021-03-29T18:57:00Z">
            <w:rPr>
              <w:rFonts w:hint="eastAsia"/>
              <w:color w:val="000000"/>
            </w:rPr>
          </w:rPrChange>
        </w:rPr>
        <w:t>内容缺失</w:t>
      </w:r>
      <w:r w:rsidRPr="002B6EEC">
        <w:rPr>
          <w:color w:val="000000"/>
          <w:sz w:val="22"/>
          <w:szCs w:val="22"/>
          <w:rPrChange w:id="13691" w:author="Chen Liao" w:date="2021-03-29T18:57:00Z">
            <w:rPr>
              <w:color w:val="000000"/>
            </w:rPr>
          </w:rPrChange>
        </w:rPr>
        <w:t xml:space="preserve">; </w:t>
      </w:r>
    </w:p>
    <w:p w14:paraId="73659404" w14:textId="77777777" w:rsidR="00ED3422" w:rsidRPr="002B6EEC" w:rsidRDefault="00ED3422">
      <w:pPr>
        <w:widowControl w:val="0"/>
        <w:autoSpaceDE w:val="0"/>
        <w:autoSpaceDN w:val="0"/>
        <w:adjustRightInd w:val="0"/>
        <w:jc w:val="both"/>
        <w:rPr>
          <w:color w:val="000000"/>
          <w:sz w:val="22"/>
          <w:szCs w:val="22"/>
          <w:rPrChange w:id="13692" w:author="Chen Liao" w:date="2021-03-29T18:57:00Z">
            <w:rPr>
              <w:color w:val="000000"/>
            </w:rPr>
          </w:rPrChange>
        </w:rPr>
        <w:pPrChange w:id="13693" w:author="Chen Liao" w:date="2021-03-24T10:44:00Z">
          <w:pPr>
            <w:widowControl w:val="0"/>
            <w:autoSpaceDE w:val="0"/>
            <w:autoSpaceDN w:val="0"/>
            <w:adjustRightInd w:val="0"/>
          </w:pPr>
        </w:pPrChange>
      </w:pPr>
      <w:r w:rsidRPr="002B6EEC">
        <w:rPr>
          <w:rFonts w:hint="eastAsia"/>
          <w:color w:val="000000"/>
          <w:sz w:val="22"/>
          <w:szCs w:val="22"/>
          <w:rPrChange w:id="13694" w:author="Chen Liao" w:date="2021-03-29T18:57:00Z">
            <w:rPr>
              <w:rFonts w:hint="eastAsia"/>
              <w:color w:val="000000"/>
            </w:rPr>
          </w:rPrChange>
        </w:rPr>
        <w:t>字段</w:t>
      </w:r>
      <w:r w:rsidRPr="002B6EEC">
        <w:rPr>
          <w:color w:val="000000"/>
          <w:sz w:val="22"/>
          <w:szCs w:val="22"/>
          <w:rPrChange w:id="13695" w:author="Chen Liao" w:date="2021-03-29T18:57:00Z">
            <w:rPr>
              <w:color w:val="000000"/>
            </w:rPr>
          </w:rPrChange>
        </w:rPr>
        <w:t>(</w:t>
      </w:r>
      <w:r w:rsidRPr="002B6EEC">
        <w:rPr>
          <w:rFonts w:hint="eastAsia"/>
          <w:color w:val="000000"/>
          <w:sz w:val="22"/>
          <w:szCs w:val="22"/>
          <w:rPrChange w:id="13696" w:author="Chen Liao" w:date="2021-03-29T18:57:00Z">
            <w:rPr>
              <w:rFonts w:hint="eastAsia"/>
              <w:color w:val="000000"/>
            </w:rPr>
          </w:rPrChange>
        </w:rPr>
        <w:t>页码</w:t>
      </w:r>
      <w:r w:rsidRPr="002B6EEC">
        <w:rPr>
          <w:color w:val="000000"/>
          <w:sz w:val="22"/>
          <w:szCs w:val="22"/>
          <w:rPrChange w:id="13697" w:author="Chen Liao" w:date="2021-03-29T18:57:00Z">
            <w:rPr>
              <w:color w:val="000000"/>
            </w:rPr>
          </w:rPrChange>
        </w:rPr>
        <w:t>)</w:t>
      </w:r>
      <w:r w:rsidRPr="002B6EEC">
        <w:rPr>
          <w:rFonts w:hint="eastAsia"/>
          <w:color w:val="000000"/>
          <w:sz w:val="22"/>
          <w:szCs w:val="22"/>
          <w:rPrChange w:id="13698" w:author="Chen Liao" w:date="2021-03-29T18:57:00Z">
            <w:rPr>
              <w:rFonts w:hint="eastAsia"/>
              <w:color w:val="000000"/>
            </w:rPr>
          </w:rPrChange>
        </w:rPr>
        <w:t>内容缺失</w:t>
      </w:r>
      <w:r w:rsidRPr="002B6EEC">
        <w:rPr>
          <w:color w:val="000000"/>
          <w:sz w:val="22"/>
          <w:szCs w:val="22"/>
          <w:rPrChange w:id="13699" w:author="Chen Liao" w:date="2021-03-29T18:57:00Z">
            <w:rPr>
              <w:color w:val="000000"/>
            </w:rPr>
          </w:rPrChange>
        </w:rPr>
        <w:t xml:space="preserve">; </w:t>
      </w:r>
    </w:p>
    <w:p w14:paraId="1AEC46CE" w14:textId="77777777" w:rsidR="00ED3422" w:rsidRPr="002B6EEC" w:rsidRDefault="00ED3422">
      <w:pPr>
        <w:widowControl w:val="0"/>
        <w:autoSpaceDE w:val="0"/>
        <w:autoSpaceDN w:val="0"/>
        <w:adjustRightInd w:val="0"/>
        <w:jc w:val="both"/>
        <w:rPr>
          <w:color w:val="000000"/>
          <w:sz w:val="22"/>
          <w:szCs w:val="22"/>
          <w:rPrChange w:id="13700" w:author="Chen Liao" w:date="2021-03-29T18:57:00Z">
            <w:rPr>
              <w:color w:val="000000"/>
            </w:rPr>
          </w:rPrChange>
        </w:rPr>
        <w:pPrChange w:id="13701" w:author="Chen Liao" w:date="2021-03-24T10:44:00Z">
          <w:pPr>
            <w:widowControl w:val="0"/>
            <w:autoSpaceDE w:val="0"/>
            <w:autoSpaceDN w:val="0"/>
            <w:adjustRightInd w:val="0"/>
          </w:pPr>
        </w:pPrChange>
      </w:pPr>
      <w:r w:rsidRPr="002B6EEC">
        <w:rPr>
          <w:rFonts w:hint="eastAsia"/>
          <w:color w:val="000000"/>
          <w:sz w:val="22"/>
          <w:szCs w:val="22"/>
          <w:rPrChange w:id="13702" w:author="Chen Liao" w:date="2021-03-29T18:57:00Z">
            <w:rPr>
              <w:rFonts w:hint="eastAsia"/>
              <w:color w:val="000000"/>
            </w:rPr>
          </w:rPrChange>
        </w:rPr>
        <w:t>参考文献</w:t>
      </w:r>
      <w:r w:rsidRPr="002B6EEC">
        <w:rPr>
          <w:color w:val="000000"/>
          <w:sz w:val="22"/>
          <w:szCs w:val="22"/>
          <w:rPrChange w:id="13703" w:author="Chen Liao" w:date="2021-03-29T18:57:00Z">
            <w:rPr>
              <w:color w:val="000000"/>
            </w:rPr>
          </w:rPrChange>
        </w:rPr>
        <w:t xml:space="preserve"> [39] </w:t>
      </w:r>
      <w:r w:rsidRPr="002B6EEC">
        <w:rPr>
          <w:rFonts w:hint="eastAsia"/>
          <w:color w:val="000000"/>
          <w:sz w:val="22"/>
          <w:szCs w:val="22"/>
          <w:rPrChange w:id="13704" w:author="Chen Liao" w:date="2021-03-29T18:57:00Z">
            <w:rPr>
              <w:rFonts w:hint="eastAsia"/>
              <w:color w:val="000000"/>
            </w:rPr>
          </w:rPrChange>
        </w:rPr>
        <w:t>：字段</w:t>
      </w:r>
      <w:r w:rsidRPr="002B6EEC">
        <w:rPr>
          <w:color w:val="000000"/>
          <w:sz w:val="22"/>
          <w:szCs w:val="22"/>
          <w:rPrChange w:id="13705" w:author="Chen Liao" w:date="2021-03-29T18:57:00Z">
            <w:rPr>
              <w:color w:val="000000"/>
            </w:rPr>
          </w:rPrChange>
        </w:rPr>
        <w:t>(</w:t>
      </w:r>
      <w:r w:rsidRPr="002B6EEC">
        <w:rPr>
          <w:rFonts w:hint="eastAsia"/>
          <w:color w:val="000000"/>
          <w:sz w:val="22"/>
          <w:szCs w:val="22"/>
          <w:rPrChange w:id="13706" w:author="Chen Liao" w:date="2021-03-29T18:57:00Z">
            <w:rPr>
              <w:rFonts w:hint="eastAsia"/>
              <w:color w:val="000000"/>
            </w:rPr>
          </w:rPrChange>
        </w:rPr>
        <w:t>卷</w:t>
      </w:r>
      <w:r w:rsidRPr="002B6EEC">
        <w:rPr>
          <w:color w:val="000000"/>
          <w:sz w:val="22"/>
          <w:szCs w:val="22"/>
          <w:rPrChange w:id="13707" w:author="Chen Liao" w:date="2021-03-29T18:57:00Z">
            <w:rPr>
              <w:color w:val="000000"/>
            </w:rPr>
          </w:rPrChange>
        </w:rPr>
        <w:t>)</w:t>
      </w:r>
      <w:r w:rsidRPr="002B6EEC">
        <w:rPr>
          <w:rFonts w:hint="eastAsia"/>
          <w:color w:val="000000"/>
          <w:sz w:val="22"/>
          <w:szCs w:val="22"/>
          <w:rPrChange w:id="13708" w:author="Chen Liao" w:date="2021-03-29T18:57:00Z">
            <w:rPr>
              <w:rFonts w:hint="eastAsia"/>
              <w:color w:val="000000"/>
            </w:rPr>
          </w:rPrChange>
        </w:rPr>
        <w:t>内容缺失</w:t>
      </w:r>
      <w:r w:rsidRPr="002B6EEC">
        <w:rPr>
          <w:color w:val="000000"/>
          <w:sz w:val="22"/>
          <w:szCs w:val="22"/>
          <w:rPrChange w:id="13709" w:author="Chen Liao" w:date="2021-03-29T18:57:00Z">
            <w:rPr>
              <w:color w:val="000000"/>
            </w:rPr>
          </w:rPrChange>
        </w:rPr>
        <w:t xml:space="preserve">; </w:t>
      </w:r>
    </w:p>
    <w:p w14:paraId="75650F4B" w14:textId="77777777" w:rsidR="00ED3422" w:rsidRPr="002B6EEC" w:rsidRDefault="00ED3422">
      <w:pPr>
        <w:widowControl w:val="0"/>
        <w:autoSpaceDE w:val="0"/>
        <w:autoSpaceDN w:val="0"/>
        <w:adjustRightInd w:val="0"/>
        <w:jc w:val="both"/>
        <w:rPr>
          <w:color w:val="000000"/>
          <w:sz w:val="22"/>
          <w:szCs w:val="22"/>
          <w:rPrChange w:id="13710" w:author="Chen Liao" w:date="2021-03-29T18:57:00Z">
            <w:rPr>
              <w:color w:val="000000"/>
            </w:rPr>
          </w:rPrChange>
        </w:rPr>
        <w:pPrChange w:id="13711" w:author="Chen Liao" w:date="2021-03-24T10:44:00Z">
          <w:pPr>
            <w:widowControl w:val="0"/>
            <w:autoSpaceDE w:val="0"/>
            <w:autoSpaceDN w:val="0"/>
            <w:adjustRightInd w:val="0"/>
          </w:pPr>
        </w:pPrChange>
      </w:pPr>
      <w:r w:rsidRPr="002B6EEC">
        <w:rPr>
          <w:rFonts w:hint="eastAsia"/>
          <w:color w:val="000000"/>
          <w:sz w:val="22"/>
          <w:szCs w:val="22"/>
          <w:rPrChange w:id="13712" w:author="Chen Liao" w:date="2021-03-29T18:57:00Z">
            <w:rPr>
              <w:rFonts w:hint="eastAsia"/>
              <w:color w:val="000000"/>
            </w:rPr>
          </w:rPrChange>
        </w:rPr>
        <w:t>字段</w:t>
      </w:r>
      <w:r w:rsidRPr="002B6EEC">
        <w:rPr>
          <w:color w:val="000000"/>
          <w:sz w:val="22"/>
          <w:szCs w:val="22"/>
          <w:rPrChange w:id="13713" w:author="Chen Liao" w:date="2021-03-29T18:57:00Z">
            <w:rPr>
              <w:color w:val="000000"/>
            </w:rPr>
          </w:rPrChange>
        </w:rPr>
        <w:t>(</w:t>
      </w:r>
      <w:r w:rsidRPr="002B6EEC">
        <w:rPr>
          <w:rFonts w:hint="eastAsia"/>
          <w:color w:val="000000"/>
          <w:sz w:val="22"/>
          <w:szCs w:val="22"/>
          <w:rPrChange w:id="13714" w:author="Chen Liao" w:date="2021-03-29T18:57:00Z">
            <w:rPr>
              <w:rFonts w:hint="eastAsia"/>
              <w:color w:val="000000"/>
            </w:rPr>
          </w:rPrChange>
        </w:rPr>
        <w:t>期</w:t>
      </w:r>
      <w:r w:rsidRPr="002B6EEC">
        <w:rPr>
          <w:color w:val="000000"/>
          <w:sz w:val="22"/>
          <w:szCs w:val="22"/>
          <w:rPrChange w:id="13715" w:author="Chen Liao" w:date="2021-03-29T18:57:00Z">
            <w:rPr>
              <w:color w:val="000000"/>
            </w:rPr>
          </w:rPrChange>
        </w:rPr>
        <w:t>)</w:t>
      </w:r>
      <w:r w:rsidRPr="002B6EEC">
        <w:rPr>
          <w:rFonts w:hint="eastAsia"/>
          <w:color w:val="000000"/>
          <w:sz w:val="22"/>
          <w:szCs w:val="22"/>
          <w:rPrChange w:id="13716" w:author="Chen Liao" w:date="2021-03-29T18:57:00Z">
            <w:rPr>
              <w:rFonts w:hint="eastAsia"/>
              <w:color w:val="000000"/>
            </w:rPr>
          </w:rPrChange>
        </w:rPr>
        <w:t>内容缺失</w:t>
      </w:r>
      <w:r w:rsidRPr="002B6EEC">
        <w:rPr>
          <w:color w:val="000000"/>
          <w:sz w:val="22"/>
          <w:szCs w:val="22"/>
          <w:rPrChange w:id="13717" w:author="Chen Liao" w:date="2021-03-29T18:57:00Z">
            <w:rPr>
              <w:color w:val="000000"/>
            </w:rPr>
          </w:rPrChange>
        </w:rPr>
        <w:t xml:space="preserve">; </w:t>
      </w:r>
    </w:p>
    <w:p w14:paraId="4108B4DF" w14:textId="77777777" w:rsidR="00ED3422" w:rsidRPr="002B6EEC" w:rsidRDefault="00ED3422">
      <w:pPr>
        <w:widowControl w:val="0"/>
        <w:autoSpaceDE w:val="0"/>
        <w:autoSpaceDN w:val="0"/>
        <w:adjustRightInd w:val="0"/>
        <w:jc w:val="both"/>
        <w:rPr>
          <w:color w:val="000000"/>
          <w:sz w:val="22"/>
          <w:szCs w:val="22"/>
          <w:rPrChange w:id="13718" w:author="Chen Liao" w:date="2021-03-29T18:57:00Z">
            <w:rPr>
              <w:color w:val="000000"/>
            </w:rPr>
          </w:rPrChange>
        </w:rPr>
        <w:pPrChange w:id="13719" w:author="Chen Liao" w:date="2021-03-24T10:44:00Z">
          <w:pPr>
            <w:widowControl w:val="0"/>
            <w:autoSpaceDE w:val="0"/>
            <w:autoSpaceDN w:val="0"/>
            <w:adjustRightInd w:val="0"/>
          </w:pPr>
        </w:pPrChange>
      </w:pPr>
      <w:r w:rsidRPr="002B6EEC">
        <w:rPr>
          <w:rFonts w:hint="eastAsia"/>
          <w:color w:val="000000"/>
          <w:sz w:val="22"/>
          <w:szCs w:val="22"/>
          <w:rPrChange w:id="13720" w:author="Chen Liao" w:date="2021-03-29T18:57:00Z">
            <w:rPr>
              <w:rFonts w:hint="eastAsia"/>
              <w:color w:val="000000"/>
            </w:rPr>
          </w:rPrChange>
        </w:rPr>
        <w:t>字段</w:t>
      </w:r>
      <w:r w:rsidRPr="002B6EEC">
        <w:rPr>
          <w:color w:val="000000"/>
          <w:sz w:val="22"/>
          <w:szCs w:val="22"/>
          <w:rPrChange w:id="13721" w:author="Chen Liao" w:date="2021-03-29T18:57:00Z">
            <w:rPr>
              <w:color w:val="000000"/>
            </w:rPr>
          </w:rPrChange>
        </w:rPr>
        <w:t>(</w:t>
      </w:r>
      <w:r w:rsidRPr="002B6EEC">
        <w:rPr>
          <w:rFonts w:hint="eastAsia"/>
          <w:color w:val="000000"/>
          <w:sz w:val="22"/>
          <w:szCs w:val="22"/>
          <w:rPrChange w:id="13722" w:author="Chen Liao" w:date="2021-03-29T18:57:00Z">
            <w:rPr>
              <w:rFonts w:hint="eastAsia"/>
              <w:color w:val="000000"/>
            </w:rPr>
          </w:rPrChange>
        </w:rPr>
        <w:t>页码</w:t>
      </w:r>
      <w:r w:rsidRPr="002B6EEC">
        <w:rPr>
          <w:color w:val="000000"/>
          <w:sz w:val="22"/>
          <w:szCs w:val="22"/>
          <w:rPrChange w:id="13723" w:author="Chen Liao" w:date="2021-03-29T18:57:00Z">
            <w:rPr>
              <w:color w:val="000000"/>
            </w:rPr>
          </w:rPrChange>
        </w:rPr>
        <w:t>)</w:t>
      </w:r>
      <w:r w:rsidRPr="002B6EEC">
        <w:rPr>
          <w:rFonts w:hint="eastAsia"/>
          <w:color w:val="000000"/>
          <w:sz w:val="22"/>
          <w:szCs w:val="22"/>
          <w:rPrChange w:id="13724" w:author="Chen Liao" w:date="2021-03-29T18:57:00Z">
            <w:rPr>
              <w:rFonts w:hint="eastAsia"/>
              <w:color w:val="000000"/>
            </w:rPr>
          </w:rPrChange>
        </w:rPr>
        <w:t>内容缺失</w:t>
      </w:r>
      <w:r w:rsidRPr="002B6EEC">
        <w:rPr>
          <w:color w:val="000000"/>
          <w:sz w:val="22"/>
          <w:szCs w:val="22"/>
          <w:rPrChange w:id="13725" w:author="Chen Liao" w:date="2021-03-29T18:57:00Z">
            <w:rPr>
              <w:color w:val="000000"/>
            </w:rPr>
          </w:rPrChange>
        </w:rPr>
        <w:t xml:space="preserve">; </w:t>
      </w:r>
    </w:p>
    <w:p w14:paraId="060F95F9" w14:textId="77777777" w:rsidR="00ED3422" w:rsidRPr="002B6EEC" w:rsidRDefault="00ED3422">
      <w:pPr>
        <w:widowControl w:val="0"/>
        <w:autoSpaceDE w:val="0"/>
        <w:autoSpaceDN w:val="0"/>
        <w:adjustRightInd w:val="0"/>
        <w:jc w:val="both"/>
        <w:rPr>
          <w:color w:val="000000"/>
          <w:sz w:val="22"/>
          <w:szCs w:val="22"/>
          <w:rPrChange w:id="13726" w:author="Chen Liao" w:date="2021-03-29T18:57:00Z">
            <w:rPr>
              <w:color w:val="000000"/>
            </w:rPr>
          </w:rPrChange>
        </w:rPr>
        <w:pPrChange w:id="13727" w:author="Chen Liao" w:date="2021-03-24T10:44:00Z">
          <w:pPr>
            <w:widowControl w:val="0"/>
            <w:autoSpaceDE w:val="0"/>
            <w:autoSpaceDN w:val="0"/>
            <w:adjustRightInd w:val="0"/>
          </w:pPr>
        </w:pPrChange>
      </w:pPr>
      <w:r w:rsidRPr="002B6EEC">
        <w:rPr>
          <w:rFonts w:hint="eastAsia"/>
          <w:color w:val="000000"/>
          <w:sz w:val="22"/>
          <w:szCs w:val="22"/>
          <w:rPrChange w:id="13728" w:author="Chen Liao" w:date="2021-03-29T18:57:00Z">
            <w:rPr>
              <w:rFonts w:hint="eastAsia"/>
              <w:color w:val="000000"/>
            </w:rPr>
          </w:rPrChange>
        </w:rPr>
        <w:t>参考文献</w:t>
      </w:r>
      <w:r w:rsidRPr="002B6EEC">
        <w:rPr>
          <w:color w:val="000000"/>
          <w:sz w:val="22"/>
          <w:szCs w:val="22"/>
          <w:rPrChange w:id="13729" w:author="Chen Liao" w:date="2021-03-29T18:57:00Z">
            <w:rPr>
              <w:color w:val="000000"/>
            </w:rPr>
          </w:rPrChange>
        </w:rPr>
        <w:t xml:space="preserve"> [40] </w:t>
      </w:r>
      <w:r w:rsidRPr="002B6EEC">
        <w:rPr>
          <w:rFonts w:hint="eastAsia"/>
          <w:color w:val="000000"/>
          <w:sz w:val="22"/>
          <w:szCs w:val="22"/>
          <w:rPrChange w:id="13730" w:author="Chen Liao" w:date="2021-03-29T18:57:00Z">
            <w:rPr>
              <w:rFonts w:hint="eastAsia"/>
              <w:color w:val="000000"/>
            </w:rPr>
          </w:rPrChange>
        </w:rPr>
        <w:t>：字段</w:t>
      </w:r>
      <w:r w:rsidRPr="002B6EEC">
        <w:rPr>
          <w:color w:val="000000"/>
          <w:sz w:val="22"/>
          <w:szCs w:val="22"/>
          <w:rPrChange w:id="13731" w:author="Chen Liao" w:date="2021-03-29T18:57:00Z">
            <w:rPr>
              <w:color w:val="000000"/>
            </w:rPr>
          </w:rPrChange>
        </w:rPr>
        <w:t>(</w:t>
      </w:r>
      <w:r w:rsidRPr="002B6EEC">
        <w:rPr>
          <w:rFonts w:hint="eastAsia"/>
          <w:color w:val="000000"/>
          <w:sz w:val="22"/>
          <w:szCs w:val="22"/>
          <w:rPrChange w:id="13732" w:author="Chen Liao" w:date="2021-03-29T18:57:00Z">
            <w:rPr>
              <w:rFonts w:hint="eastAsia"/>
              <w:color w:val="000000"/>
            </w:rPr>
          </w:rPrChange>
        </w:rPr>
        <w:t>页码</w:t>
      </w:r>
      <w:r w:rsidRPr="002B6EEC">
        <w:rPr>
          <w:color w:val="000000"/>
          <w:sz w:val="22"/>
          <w:szCs w:val="22"/>
          <w:rPrChange w:id="13733" w:author="Chen Liao" w:date="2021-03-29T18:57:00Z">
            <w:rPr>
              <w:color w:val="000000"/>
            </w:rPr>
          </w:rPrChange>
        </w:rPr>
        <w:t>)</w:t>
      </w:r>
      <w:r w:rsidRPr="002B6EEC">
        <w:rPr>
          <w:rFonts w:hint="eastAsia"/>
          <w:color w:val="000000"/>
          <w:sz w:val="22"/>
          <w:szCs w:val="22"/>
          <w:rPrChange w:id="13734" w:author="Chen Liao" w:date="2021-03-29T18:57:00Z">
            <w:rPr>
              <w:rFonts w:hint="eastAsia"/>
              <w:color w:val="000000"/>
            </w:rPr>
          </w:rPrChange>
        </w:rPr>
        <w:t>内容缺失</w:t>
      </w:r>
      <w:r w:rsidRPr="002B6EEC">
        <w:rPr>
          <w:color w:val="000000"/>
          <w:sz w:val="22"/>
          <w:szCs w:val="22"/>
          <w:rPrChange w:id="13735" w:author="Chen Liao" w:date="2021-03-29T18:57:00Z">
            <w:rPr>
              <w:color w:val="000000"/>
            </w:rPr>
          </w:rPrChange>
        </w:rPr>
        <w:t xml:space="preserve">; </w:t>
      </w:r>
    </w:p>
    <w:p w14:paraId="1EF92576" w14:textId="77777777" w:rsidR="00ED3422" w:rsidRPr="002B6EEC" w:rsidRDefault="00ED3422">
      <w:pPr>
        <w:widowControl w:val="0"/>
        <w:autoSpaceDE w:val="0"/>
        <w:autoSpaceDN w:val="0"/>
        <w:adjustRightInd w:val="0"/>
        <w:jc w:val="both"/>
        <w:rPr>
          <w:color w:val="000000"/>
          <w:sz w:val="22"/>
          <w:szCs w:val="22"/>
          <w:rPrChange w:id="13736" w:author="Chen Liao" w:date="2021-03-29T18:57:00Z">
            <w:rPr>
              <w:color w:val="000000"/>
            </w:rPr>
          </w:rPrChange>
        </w:rPr>
        <w:pPrChange w:id="13737" w:author="Chen Liao" w:date="2021-03-24T10:44:00Z">
          <w:pPr>
            <w:widowControl w:val="0"/>
            <w:autoSpaceDE w:val="0"/>
            <w:autoSpaceDN w:val="0"/>
            <w:adjustRightInd w:val="0"/>
          </w:pPr>
        </w:pPrChange>
      </w:pPr>
      <w:r w:rsidRPr="002B6EEC">
        <w:rPr>
          <w:rFonts w:hint="eastAsia"/>
          <w:color w:val="000000"/>
          <w:sz w:val="22"/>
          <w:szCs w:val="22"/>
          <w:rPrChange w:id="13738" w:author="Chen Liao" w:date="2021-03-29T18:57:00Z">
            <w:rPr>
              <w:rFonts w:hint="eastAsia"/>
              <w:color w:val="000000"/>
            </w:rPr>
          </w:rPrChange>
        </w:rPr>
        <w:t>参考文献</w:t>
      </w:r>
      <w:r w:rsidRPr="002B6EEC">
        <w:rPr>
          <w:color w:val="000000"/>
          <w:sz w:val="22"/>
          <w:szCs w:val="22"/>
          <w:rPrChange w:id="13739" w:author="Chen Liao" w:date="2021-03-29T18:57:00Z">
            <w:rPr>
              <w:color w:val="000000"/>
            </w:rPr>
          </w:rPrChange>
        </w:rPr>
        <w:t xml:space="preserve"> [41] </w:t>
      </w:r>
      <w:r w:rsidRPr="002B6EEC">
        <w:rPr>
          <w:rFonts w:hint="eastAsia"/>
          <w:color w:val="000000"/>
          <w:sz w:val="22"/>
          <w:szCs w:val="22"/>
          <w:rPrChange w:id="13740" w:author="Chen Liao" w:date="2021-03-29T18:57:00Z">
            <w:rPr>
              <w:rFonts w:hint="eastAsia"/>
              <w:color w:val="000000"/>
            </w:rPr>
          </w:rPrChange>
        </w:rPr>
        <w:t>：字段</w:t>
      </w:r>
      <w:r w:rsidRPr="002B6EEC">
        <w:rPr>
          <w:color w:val="000000"/>
          <w:sz w:val="22"/>
          <w:szCs w:val="22"/>
          <w:rPrChange w:id="13741" w:author="Chen Liao" w:date="2021-03-29T18:57:00Z">
            <w:rPr>
              <w:color w:val="000000"/>
            </w:rPr>
          </w:rPrChange>
        </w:rPr>
        <w:t>(</w:t>
      </w:r>
      <w:r w:rsidRPr="002B6EEC">
        <w:rPr>
          <w:rFonts w:hint="eastAsia"/>
          <w:color w:val="000000"/>
          <w:sz w:val="22"/>
          <w:szCs w:val="22"/>
          <w:rPrChange w:id="13742" w:author="Chen Liao" w:date="2021-03-29T18:57:00Z">
            <w:rPr>
              <w:rFonts w:hint="eastAsia"/>
              <w:color w:val="000000"/>
            </w:rPr>
          </w:rPrChange>
        </w:rPr>
        <w:t>页码</w:t>
      </w:r>
      <w:r w:rsidRPr="002B6EEC">
        <w:rPr>
          <w:color w:val="000000"/>
          <w:sz w:val="22"/>
          <w:szCs w:val="22"/>
          <w:rPrChange w:id="13743" w:author="Chen Liao" w:date="2021-03-29T18:57:00Z">
            <w:rPr>
              <w:color w:val="000000"/>
            </w:rPr>
          </w:rPrChange>
        </w:rPr>
        <w:t>)</w:t>
      </w:r>
      <w:r w:rsidRPr="002B6EEC">
        <w:rPr>
          <w:rFonts w:hint="eastAsia"/>
          <w:color w:val="000000"/>
          <w:sz w:val="22"/>
          <w:szCs w:val="22"/>
          <w:rPrChange w:id="13744" w:author="Chen Liao" w:date="2021-03-29T18:57:00Z">
            <w:rPr>
              <w:rFonts w:hint="eastAsia"/>
              <w:color w:val="000000"/>
            </w:rPr>
          </w:rPrChange>
        </w:rPr>
        <w:t>内容缺失</w:t>
      </w:r>
      <w:r w:rsidRPr="002B6EEC">
        <w:rPr>
          <w:color w:val="000000"/>
          <w:sz w:val="22"/>
          <w:szCs w:val="22"/>
          <w:rPrChange w:id="13745" w:author="Chen Liao" w:date="2021-03-29T18:57:00Z">
            <w:rPr>
              <w:color w:val="000000"/>
            </w:rPr>
          </w:rPrChange>
        </w:rPr>
        <w:t xml:space="preserve">; </w:t>
      </w:r>
    </w:p>
    <w:p w14:paraId="571ED597" w14:textId="77777777" w:rsidR="00ED3422" w:rsidRPr="002B6EEC" w:rsidRDefault="00ED3422">
      <w:pPr>
        <w:widowControl w:val="0"/>
        <w:autoSpaceDE w:val="0"/>
        <w:autoSpaceDN w:val="0"/>
        <w:adjustRightInd w:val="0"/>
        <w:jc w:val="both"/>
        <w:rPr>
          <w:color w:val="000000"/>
          <w:sz w:val="22"/>
          <w:szCs w:val="22"/>
          <w:rPrChange w:id="13746" w:author="Chen Liao" w:date="2021-03-29T18:57:00Z">
            <w:rPr>
              <w:color w:val="000000"/>
            </w:rPr>
          </w:rPrChange>
        </w:rPr>
        <w:pPrChange w:id="13747" w:author="Chen Liao" w:date="2021-03-24T10:44:00Z">
          <w:pPr>
            <w:widowControl w:val="0"/>
            <w:autoSpaceDE w:val="0"/>
            <w:autoSpaceDN w:val="0"/>
            <w:adjustRightInd w:val="0"/>
          </w:pPr>
        </w:pPrChange>
      </w:pPr>
      <w:r w:rsidRPr="002B6EEC">
        <w:rPr>
          <w:rFonts w:hint="eastAsia"/>
          <w:color w:val="000000"/>
          <w:sz w:val="22"/>
          <w:szCs w:val="22"/>
          <w:rPrChange w:id="13748" w:author="Chen Liao" w:date="2021-03-29T18:57:00Z">
            <w:rPr>
              <w:rFonts w:hint="eastAsia"/>
              <w:color w:val="000000"/>
            </w:rPr>
          </w:rPrChange>
        </w:rPr>
        <w:t>参考文献</w:t>
      </w:r>
      <w:r w:rsidRPr="002B6EEC">
        <w:rPr>
          <w:color w:val="000000"/>
          <w:sz w:val="22"/>
          <w:szCs w:val="22"/>
          <w:rPrChange w:id="13749" w:author="Chen Liao" w:date="2021-03-29T18:57:00Z">
            <w:rPr>
              <w:color w:val="000000"/>
            </w:rPr>
          </w:rPrChange>
        </w:rPr>
        <w:t xml:space="preserve"> [42] </w:t>
      </w:r>
      <w:r w:rsidRPr="002B6EEC">
        <w:rPr>
          <w:rFonts w:hint="eastAsia"/>
          <w:color w:val="000000"/>
          <w:sz w:val="22"/>
          <w:szCs w:val="22"/>
          <w:rPrChange w:id="13750" w:author="Chen Liao" w:date="2021-03-29T18:57:00Z">
            <w:rPr>
              <w:rFonts w:hint="eastAsia"/>
              <w:color w:val="000000"/>
            </w:rPr>
          </w:rPrChange>
        </w:rPr>
        <w:t>：字段</w:t>
      </w:r>
      <w:r w:rsidRPr="002B6EEC">
        <w:rPr>
          <w:color w:val="000000"/>
          <w:sz w:val="22"/>
          <w:szCs w:val="22"/>
          <w:rPrChange w:id="13751" w:author="Chen Liao" w:date="2021-03-29T18:57:00Z">
            <w:rPr>
              <w:color w:val="000000"/>
            </w:rPr>
          </w:rPrChange>
        </w:rPr>
        <w:t>(</w:t>
      </w:r>
      <w:r w:rsidRPr="002B6EEC">
        <w:rPr>
          <w:rFonts w:hint="eastAsia"/>
          <w:color w:val="000000"/>
          <w:sz w:val="22"/>
          <w:szCs w:val="22"/>
          <w:rPrChange w:id="13752" w:author="Chen Liao" w:date="2021-03-29T18:57:00Z">
            <w:rPr>
              <w:rFonts w:hint="eastAsia"/>
              <w:color w:val="000000"/>
            </w:rPr>
          </w:rPrChange>
        </w:rPr>
        <w:t>期</w:t>
      </w:r>
      <w:r w:rsidRPr="002B6EEC">
        <w:rPr>
          <w:color w:val="000000"/>
          <w:sz w:val="22"/>
          <w:szCs w:val="22"/>
          <w:rPrChange w:id="13753" w:author="Chen Liao" w:date="2021-03-29T18:57:00Z">
            <w:rPr>
              <w:color w:val="000000"/>
            </w:rPr>
          </w:rPrChange>
        </w:rPr>
        <w:t>)</w:t>
      </w:r>
      <w:r w:rsidRPr="002B6EEC">
        <w:rPr>
          <w:rFonts w:hint="eastAsia"/>
          <w:color w:val="000000"/>
          <w:sz w:val="22"/>
          <w:szCs w:val="22"/>
          <w:rPrChange w:id="13754" w:author="Chen Liao" w:date="2021-03-29T18:57:00Z">
            <w:rPr>
              <w:rFonts w:hint="eastAsia"/>
              <w:color w:val="000000"/>
            </w:rPr>
          </w:rPrChange>
        </w:rPr>
        <w:t>内容缺失</w:t>
      </w:r>
      <w:r w:rsidRPr="002B6EEC">
        <w:rPr>
          <w:color w:val="000000"/>
          <w:sz w:val="22"/>
          <w:szCs w:val="22"/>
          <w:rPrChange w:id="13755" w:author="Chen Liao" w:date="2021-03-29T18:57:00Z">
            <w:rPr>
              <w:color w:val="000000"/>
            </w:rPr>
          </w:rPrChange>
        </w:rPr>
        <w:t xml:space="preserve">; </w:t>
      </w:r>
    </w:p>
    <w:p w14:paraId="54F4E4C3" w14:textId="77777777" w:rsidR="00ED3422" w:rsidRPr="002B6EEC" w:rsidRDefault="00ED3422">
      <w:pPr>
        <w:widowControl w:val="0"/>
        <w:autoSpaceDE w:val="0"/>
        <w:autoSpaceDN w:val="0"/>
        <w:adjustRightInd w:val="0"/>
        <w:jc w:val="both"/>
        <w:rPr>
          <w:color w:val="000000"/>
          <w:sz w:val="22"/>
          <w:szCs w:val="22"/>
          <w:rPrChange w:id="13756" w:author="Chen Liao" w:date="2021-03-29T18:57:00Z">
            <w:rPr>
              <w:color w:val="000000"/>
            </w:rPr>
          </w:rPrChange>
        </w:rPr>
        <w:pPrChange w:id="13757" w:author="Chen Liao" w:date="2021-03-24T10:44:00Z">
          <w:pPr>
            <w:widowControl w:val="0"/>
            <w:autoSpaceDE w:val="0"/>
            <w:autoSpaceDN w:val="0"/>
            <w:adjustRightInd w:val="0"/>
          </w:pPr>
        </w:pPrChange>
      </w:pPr>
      <w:r w:rsidRPr="002B6EEC">
        <w:rPr>
          <w:rFonts w:hint="eastAsia"/>
          <w:color w:val="000000"/>
          <w:sz w:val="22"/>
          <w:szCs w:val="22"/>
          <w:rPrChange w:id="13758" w:author="Chen Liao" w:date="2021-03-29T18:57:00Z">
            <w:rPr>
              <w:rFonts w:hint="eastAsia"/>
              <w:color w:val="000000"/>
            </w:rPr>
          </w:rPrChange>
        </w:rPr>
        <w:t>参考文献</w:t>
      </w:r>
      <w:r w:rsidRPr="002B6EEC">
        <w:rPr>
          <w:color w:val="000000"/>
          <w:sz w:val="22"/>
          <w:szCs w:val="22"/>
          <w:rPrChange w:id="13759" w:author="Chen Liao" w:date="2021-03-29T18:57:00Z">
            <w:rPr>
              <w:color w:val="000000"/>
            </w:rPr>
          </w:rPrChange>
        </w:rPr>
        <w:t xml:space="preserve"> [46] </w:t>
      </w:r>
      <w:r w:rsidRPr="002B6EEC">
        <w:rPr>
          <w:rFonts w:hint="eastAsia"/>
          <w:color w:val="000000"/>
          <w:sz w:val="22"/>
          <w:szCs w:val="22"/>
          <w:rPrChange w:id="13760" w:author="Chen Liao" w:date="2021-03-29T18:57:00Z">
            <w:rPr>
              <w:rFonts w:hint="eastAsia"/>
              <w:color w:val="000000"/>
            </w:rPr>
          </w:rPrChange>
        </w:rPr>
        <w:t>：字段</w:t>
      </w:r>
      <w:r w:rsidRPr="002B6EEC">
        <w:rPr>
          <w:color w:val="000000"/>
          <w:sz w:val="22"/>
          <w:szCs w:val="22"/>
          <w:rPrChange w:id="13761" w:author="Chen Liao" w:date="2021-03-29T18:57:00Z">
            <w:rPr>
              <w:color w:val="000000"/>
            </w:rPr>
          </w:rPrChange>
        </w:rPr>
        <w:t>(</w:t>
      </w:r>
      <w:r w:rsidRPr="002B6EEC">
        <w:rPr>
          <w:rFonts w:hint="eastAsia"/>
          <w:color w:val="000000"/>
          <w:sz w:val="22"/>
          <w:szCs w:val="22"/>
          <w:rPrChange w:id="13762" w:author="Chen Liao" w:date="2021-03-29T18:57:00Z">
            <w:rPr>
              <w:rFonts w:hint="eastAsia"/>
              <w:color w:val="000000"/>
            </w:rPr>
          </w:rPrChange>
        </w:rPr>
        <w:t>页码</w:t>
      </w:r>
      <w:r w:rsidRPr="002B6EEC">
        <w:rPr>
          <w:color w:val="000000"/>
          <w:sz w:val="22"/>
          <w:szCs w:val="22"/>
          <w:rPrChange w:id="13763" w:author="Chen Liao" w:date="2021-03-29T18:57:00Z">
            <w:rPr>
              <w:color w:val="000000"/>
            </w:rPr>
          </w:rPrChange>
        </w:rPr>
        <w:t>)</w:t>
      </w:r>
      <w:r w:rsidRPr="002B6EEC">
        <w:rPr>
          <w:rFonts w:hint="eastAsia"/>
          <w:color w:val="000000"/>
          <w:sz w:val="22"/>
          <w:szCs w:val="22"/>
          <w:rPrChange w:id="13764" w:author="Chen Liao" w:date="2021-03-29T18:57:00Z">
            <w:rPr>
              <w:rFonts w:hint="eastAsia"/>
              <w:color w:val="000000"/>
            </w:rPr>
          </w:rPrChange>
        </w:rPr>
        <w:t>内容缺失</w:t>
      </w:r>
      <w:r w:rsidRPr="002B6EEC">
        <w:rPr>
          <w:color w:val="000000"/>
          <w:sz w:val="22"/>
          <w:szCs w:val="22"/>
          <w:rPrChange w:id="13765" w:author="Chen Liao" w:date="2021-03-29T18:57:00Z">
            <w:rPr>
              <w:color w:val="000000"/>
            </w:rPr>
          </w:rPrChange>
        </w:rPr>
        <w:t xml:space="preserve">; </w:t>
      </w:r>
    </w:p>
    <w:p w14:paraId="51F8DDB0" w14:textId="77777777" w:rsidR="00ED3422" w:rsidRPr="002B6EEC" w:rsidRDefault="00ED3422">
      <w:pPr>
        <w:widowControl w:val="0"/>
        <w:autoSpaceDE w:val="0"/>
        <w:autoSpaceDN w:val="0"/>
        <w:adjustRightInd w:val="0"/>
        <w:jc w:val="both"/>
        <w:rPr>
          <w:color w:val="000000"/>
          <w:sz w:val="22"/>
          <w:szCs w:val="22"/>
          <w:rPrChange w:id="13766" w:author="Chen Liao" w:date="2021-03-29T18:57:00Z">
            <w:rPr>
              <w:color w:val="000000"/>
            </w:rPr>
          </w:rPrChange>
        </w:rPr>
        <w:pPrChange w:id="13767" w:author="Chen Liao" w:date="2021-03-24T10:44:00Z">
          <w:pPr>
            <w:widowControl w:val="0"/>
            <w:autoSpaceDE w:val="0"/>
            <w:autoSpaceDN w:val="0"/>
            <w:adjustRightInd w:val="0"/>
          </w:pPr>
        </w:pPrChange>
      </w:pPr>
      <w:r w:rsidRPr="002B6EEC">
        <w:rPr>
          <w:rFonts w:hint="eastAsia"/>
          <w:color w:val="000000"/>
          <w:sz w:val="22"/>
          <w:szCs w:val="22"/>
          <w:rPrChange w:id="13768" w:author="Chen Liao" w:date="2021-03-29T18:57:00Z">
            <w:rPr>
              <w:rFonts w:hint="eastAsia"/>
              <w:color w:val="000000"/>
            </w:rPr>
          </w:rPrChange>
        </w:rPr>
        <w:t>参考文献</w:t>
      </w:r>
      <w:r w:rsidRPr="002B6EEC">
        <w:rPr>
          <w:color w:val="000000"/>
          <w:sz w:val="22"/>
          <w:szCs w:val="22"/>
          <w:rPrChange w:id="13769" w:author="Chen Liao" w:date="2021-03-29T18:57:00Z">
            <w:rPr>
              <w:color w:val="000000"/>
            </w:rPr>
          </w:rPrChange>
        </w:rPr>
        <w:t xml:space="preserve"> [20] </w:t>
      </w:r>
      <w:r w:rsidRPr="002B6EEC">
        <w:rPr>
          <w:rFonts w:hint="eastAsia"/>
          <w:color w:val="000000"/>
          <w:sz w:val="22"/>
          <w:szCs w:val="22"/>
          <w:rPrChange w:id="13770" w:author="Chen Liao" w:date="2021-03-29T18:57:00Z">
            <w:rPr>
              <w:rFonts w:hint="eastAsia"/>
              <w:color w:val="000000"/>
            </w:rPr>
          </w:rPrChange>
        </w:rPr>
        <w:t>：字段</w:t>
      </w:r>
      <w:r w:rsidRPr="002B6EEC">
        <w:rPr>
          <w:color w:val="000000"/>
          <w:sz w:val="22"/>
          <w:szCs w:val="22"/>
          <w:rPrChange w:id="13771" w:author="Chen Liao" w:date="2021-03-29T18:57:00Z">
            <w:rPr>
              <w:color w:val="000000"/>
            </w:rPr>
          </w:rPrChange>
        </w:rPr>
        <w:t>(</w:t>
      </w:r>
      <w:r w:rsidRPr="002B6EEC">
        <w:rPr>
          <w:rFonts w:hint="eastAsia"/>
          <w:color w:val="000000"/>
          <w:sz w:val="22"/>
          <w:szCs w:val="22"/>
          <w:rPrChange w:id="13772" w:author="Chen Liao" w:date="2021-03-29T18:57:00Z">
            <w:rPr>
              <w:rFonts w:hint="eastAsia"/>
              <w:color w:val="000000"/>
            </w:rPr>
          </w:rPrChange>
        </w:rPr>
        <w:t>页码</w:t>
      </w:r>
      <w:r w:rsidRPr="002B6EEC">
        <w:rPr>
          <w:color w:val="000000"/>
          <w:sz w:val="22"/>
          <w:szCs w:val="22"/>
          <w:rPrChange w:id="13773" w:author="Chen Liao" w:date="2021-03-29T18:57:00Z">
            <w:rPr>
              <w:color w:val="000000"/>
            </w:rPr>
          </w:rPrChange>
        </w:rPr>
        <w:t>)</w:t>
      </w:r>
      <w:r w:rsidRPr="002B6EEC">
        <w:rPr>
          <w:rFonts w:hint="eastAsia"/>
          <w:color w:val="000000"/>
          <w:sz w:val="22"/>
          <w:szCs w:val="22"/>
          <w:rPrChange w:id="13774" w:author="Chen Liao" w:date="2021-03-29T18:57:00Z">
            <w:rPr>
              <w:rFonts w:hint="eastAsia"/>
              <w:color w:val="000000"/>
            </w:rPr>
          </w:rPrChange>
        </w:rPr>
        <w:t>内容缺失</w:t>
      </w:r>
      <w:r w:rsidRPr="002B6EEC">
        <w:rPr>
          <w:color w:val="000000"/>
          <w:sz w:val="22"/>
          <w:szCs w:val="22"/>
          <w:rPrChange w:id="13775" w:author="Chen Liao" w:date="2021-03-29T18:57:00Z">
            <w:rPr>
              <w:color w:val="000000"/>
            </w:rPr>
          </w:rPrChange>
        </w:rPr>
        <w:t xml:space="preserve">; </w:t>
      </w:r>
    </w:p>
    <w:p w14:paraId="535D8267" w14:textId="77777777" w:rsidR="00ED3422" w:rsidRPr="002B6EEC" w:rsidRDefault="00ED3422">
      <w:pPr>
        <w:widowControl w:val="0"/>
        <w:autoSpaceDE w:val="0"/>
        <w:autoSpaceDN w:val="0"/>
        <w:adjustRightInd w:val="0"/>
        <w:jc w:val="both"/>
        <w:rPr>
          <w:color w:val="000000"/>
          <w:sz w:val="22"/>
          <w:szCs w:val="22"/>
          <w:rPrChange w:id="13776" w:author="Chen Liao" w:date="2021-03-29T18:57:00Z">
            <w:rPr>
              <w:color w:val="000000"/>
            </w:rPr>
          </w:rPrChange>
        </w:rPr>
        <w:pPrChange w:id="13777" w:author="Chen Liao" w:date="2021-03-24T10:44:00Z">
          <w:pPr>
            <w:widowControl w:val="0"/>
            <w:autoSpaceDE w:val="0"/>
            <w:autoSpaceDN w:val="0"/>
            <w:adjustRightInd w:val="0"/>
          </w:pPr>
        </w:pPrChange>
      </w:pPr>
      <w:r w:rsidRPr="002B6EEC">
        <w:rPr>
          <w:rFonts w:hint="eastAsia"/>
          <w:color w:val="000000"/>
          <w:sz w:val="22"/>
          <w:szCs w:val="22"/>
          <w:rPrChange w:id="13778" w:author="Chen Liao" w:date="2021-03-29T18:57:00Z">
            <w:rPr>
              <w:rFonts w:hint="eastAsia"/>
              <w:color w:val="000000"/>
            </w:rPr>
          </w:rPrChange>
        </w:rPr>
        <w:t>字段</w:t>
      </w:r>
      <w:r w:rsidRPr="002B6EEC">
        <w:rPr>
          <w:color w:val="000000"/>
          <w:sz w:val="22"/>
          <w:szCs w:val="22"/>
          <w:rPrChange w:id="13779" w:author="Chen Liao" w:date="2021-03-29T18:57:00Z">
            <w:rPr>
              <w:color w:val="000000"/>
            </w:rPr>
          </w:rPrChange>
        </w:rPr>
        <w:t>(</w:t>
      </w:r>
      <w:r w:rsidRPr="002B6EEC">
        <w:rPr>
          <w:rFonts w:hint="eastAsia"/>
          <w:color w:val="000000"/>
          <w:sz w:val="22"/>
          <w:szCs w:val="22"/>
          <w:rPrChange w:id="13780" w:author="Chen Liao" w:date="2021-03-29T18:57:00Z">
            <w:rPr>
              <w:rFonts w:hint="eastAsia"/>
              <w:color w:val="000000"/>
            </w:rPr>
          </w:rPrChange>
        </w:rPr>
        <w:t>页码</w:t>
      </w:r>
      <w:r w:rsidRPr="002B6EEC">
        <w:rPr>
          <w:color w:val="000000"/>
          <w:sz w:val="22"/>
          <w:szCs w:val="22"/>
          <w:rPrChange w:id="13781" w:author="Chen Liao" w:date="2021-03-29T18:57:00Z">
            <w:rPr>
              <w:color w:val="000000"/>
            </w:rPr>
          </w:rPrChange>
        </w:rPr>
        <w:t>)</w:t>
      </w:r>
      <w:r w:rsidRPr="002B6EEC">
        <w:rPr>
          <w:rFonts w:hint="eastAsia"/>
          <w:color w:val="000000"/>
          <w:sz w:val="22"/>
          <w:szCs w:val="22"/>
          <w:rPrChange w:id="13782" w:author="Chen Liao" w:date="2021-03-29T18:57:00Z">
            <w:rPr>
              <w:rFonts w:hint="eastAsia"/>
              <w:color w:val="000000"/>
            </w:rPr>
          </w:rPrChange>
        </w:rPr>
        <w:t>内容缺失</w:t>
      </w:r>
      <w:r w:rsidRPr="002B6EEC">
        <w:rPr>
          <w:color w:val="000000"/>
          <w:sz w:val="22"/>
          <w:szCs w:val="22"/>
          <w:rPrChange w:id="13783" w:author="Chen Liao" w:date="2021-03-29T18:57:00Z">
            <w:rPr>
              <w:color w:val="000000"/>
            </w:rPr>
          </w:rPrChange>
        </w:rPr>
        <w:t xml:space="preserve">; </w:t>
      </w:r>
    </w:p>
    <w:p w14:paraId="45607E9D" w14:textId="77777777" w:rsidR="00ED3422" w:rsidRPr="002B6EEC" w:rsidRDefault="00ED3422">
      <w:pPr>
        <w:widowControl w:val="0"/>
        <w:autoSpaceDE w:val="0"/>
        <w:autoSpaceDN w:val="0"/>
        <w:adjustRightInd w:val="0"/>
        <w:jc w:val="both"/>
        <w:rPr>
          <w:color w:val="000000"/>
          <w:sz w:val="22"/>
          <w:szCs w:val="22"/>
          <w:rPrChange w:id="13784" w:author="Chen Liao" w:date="2021-03-29T18:57:00Z">
            <w:rPr>
              <w:color w:val="000000"/>
            </w:rPr>
          </w:rPrChange>
        </w:rPr>
        <w:pPrChange w:id="13785" w:author="Chen Liao" w:date="2021-03-24T10:44:00Z">
          <w:pPr>
            <w:widowControl w:val="0"/>
            <w:autoSpaceDE w:val="0"/>
            <w:autoSpaceDN w:val="0"/>
            <w:adjustRightInd w:val="0"/>
          </w:pPr>
        </w:pPrChange>
      </w:pPr>
      <w:r w:rsidRPr="002B6EEC">
        <w:rPr>
          <w:rFonts w:hint="eastAsia"/>
          <w:color w:val="000000"/>
          <w:sz w:val="22"/>
          <w:szCs w:val="22"/>
          <w:rPrChange w:id="13786" w:author="Chen Liao" w:date="2021-03-29T18:57:00Z">
            <w:rPr>
              <w:rFonts w:hint="eastAsia"/>
              <w:color w:val="000000"/>
            </w:rPr>
          </w:rPrChange>
        </w:rPr>
        <w:t>参考文献</w:t>
      </w:r>
      <w:r w:rsidRPr="002B6EEC">
        <w:rPr>
          <w:color w:val="000000"/>
          <w:sz w:val="22"/>
          <w:szCs w:val="22"/>
          <w:rPrChange w:id="13787" w:author="Chen Liao" w:date="2021-03-29T18:57:00Z">
            <w:rPr>
              <w:color w:val="000000"/>
            </w:rPr>
          </w:rPrChange>
        </w:rPr>
        <w:t xml:space="preserve"> [48] </w:t>
      </w:r>
      <w:r w:rsidRPr="002B6EEC">
        <w:rPr>
          <w:rFonts w:hint="eastAsia"/>
          <w:color w:val="000000"/>
          <w:sz w:val="22"/>
          <w:szCs w:val="22"/>
          <w:rPrChange w:id="13788" w:author="Chen Liao" w:date="2021-03-29T18:57:00Z">
            <w:rPr>
              <w:rFonts w:hint="eastAsia"/>
              <w:color w:val="000000"/>
            </w:rPr>
          </w:rPrChange>
        </w:rPr>
        <w:t>：字段</w:t>
      </w:r>
      <w:r w:rsidRPr="002B6EEC">
        <w:rPr>
          <w:color w:val="000000"/>
          <w:sz w:val="22"/>
          <w:szCs w:val="22"/>
          <w:rPrChange w:id="13789" w:author="Chen Liao" w:date="2021-03-29T18:57:00Z">
            <w:rPr>
              <w:color w:val="000000"/>
            </w:rPr>
          </w:rPrChange>
        </w:rPr>
        <w:t>(</w:t>
      </w:r>
      <w:r w:rsidRPr="002B6EEC">
        <w:rPr>
          <w:rFonts w:hint="eastAsia"/>
          <w:color w:val="000000"/>
          <w:sz w:val="22"/>
          <w:szCs w:val="22"/>
          <w:rPrChange w:id="13790" w:author="Chen Liao" w:date="2021-03-29T18:57:00Z">
            <w:rPr>
              <w:rFonts w:hint="eastAsia"/>
              <w:color w:val="000000"/>
            </w:rPr>
          </w:rPrChange>
        </w:rPr>
        <w:t>页码</w:t>
      </w:r>
      <w:r w:rsidRPr="002B6EEC">
        <w:rPr>
          <w:color w:val="000000"/>
          <w:sz w:val="22"/>
          <w:szCs w:val="22"/>
          <w:rPrChange w:id="13791" w:author="Chen Liao" w:date="2021-03-29T18:57:00Z">
            <w:rPr>
              <w:color w:val="000000"/>
            </w:rPr>
          </w:rPrChange>
        </w:rPr>
        <w:t>)</w:t>
      </w:r>
      <w:r w:rsidRPr="002B6EEC">
        <w:rPr>
          <w:rFonts w:hint="eastAsia"/>
          <w:color w:val="000000"/>
          <w:sz w:val="22"/>
          <w:szCs w:val="22"/>
          <w:rPrChange w:id="13792" w:author="Chen Liao" w:date="2021-03-29T18:57:00Z">
            <w:rPr>
              <w:rFonts w:hint="eastAsia"/>
              <w:color w:val="000000"/>
            </w:rPr>
          </w:rPrChange>
        </w:rPr>
        <w:t>内容缺失</w:t>
      </w:r>
      <w:r w:rsidRPr="002B6EEC">
        <w:rPr>
          <w:color w:val="000000"/>
          <w:sz w:val="22"/>
          <w:szCs w:val="22"/>
          <w:rPrChange w:id="13793" w:author="Chen Liao" w:date="2021-03-29T18:57:00Z">
            <w:rPr>
              <w:color w:val="000000"/>
            </w:rPr>
          </w:rPrChange>
        </w:rPr>
        <w:t xml:space="preserve">; </w:t>
      </w:r>
    </w:p>
    <w:p w14:paraId="21E614AB" w14:textId="77777777" w:rsidR="00ED3422" w:rsidRPr="002B6EEC" w:rsidRDefault="00ED3422">
      <w:pPr>
        <w:widowControl w:val="0"/>
        <w:autoSpaceDE w:val="0"/>
        <w:autoSpaceDN w:val="0"/>
        <w:adjustRightInd w:val="0"/>
        <w:jc w:val="both"/>
        <w:rPr>
          <w:color w:val="000000"/>
          <w:sz w:val="22"/>
          <w:szCs w:val="22"/>
          <w:rPrChange w:id="13794" w:author="Chen Liao" w:date="2021-03-29T18:57:00Z">
            <w:rPr>
              <w:color w:val="000000"/>
            </w:rPr>
          </w:rPrChange>
        </w:rPr>
        <w:pPrChange w:id="13795" w:author="Chen Liao" w:date="2021-03-24T10:44:00Z">
          <w:pPr>
            <w:widowControl w:val="0"/>
            <w:autoSpaceDE w:val="0"/>
            <w:autoSpaceDN w:val="0"/>
            <w:adjustRightInd w:val="0"/>
          </w:pPr>
        </w:pPrChange>
      </w:pPr>
      <w:r w:rsidRPr="002B6EEC">
        <w:rPr>
          <w:rFonts w:hint="eastAsia"/>
          <w:color w:val="000000"/>
          <w:sz w:val="22"/>
          <w:szCs w:val="22"/>
          <w:rPrChange w:id="13796" w:author="Chen Liao" w:date="2021-03-29T18:57:00Z">
            <w:rPr>
              <w:rFonts w:hint="eastAsia"/>
              <w:color w:val="000000"/>
            </w:rPr>
          </w:rPrChange>
        </w:rPr>
        <w:t>参考文献</w:t>
      </w:r>
      <w:r w:rsidRPr="002B6EEC">
        <w:rPr>
          <w:color w:val="000000"/>
          <w:sz w:val="22"/>
          <w:szCs w:val="22"/>
          <w:rPrChange w:id="13797" w:author="Chen Liao" w:date="2021-03-29T18:57:00Z">
            <w:rPr>
              <w:color w:val="000000"/>
            </w:rPr>
          </w:rPrChange>
        </w:rPr>
        <w:t xml:space="preserve"> [51] </w:t>
      </w:r>
      <w:r w:rsidRPr="002B6EEC">
        <w:rPr>
          <w:rFonts w:hint="eastAsia"/>
          <w:color w:val="000000"/>
          <w:sz w:val="22"/>
          <w:szCs w:val="22"/>
          <w:rPrChange w:id="13798" w:author="Chen Liao" w:date="2021-03-29T18:57:00Z">
            <w:rPr>
              <w:rFonts w:hint="eastAsia"/>
              <w:color w:val="000000"/>
            </w:rPr>
          </w:rPrChange>
        </w:rPr>
        <w:t>：字段</w:t>
      </w:r>
      <w:r w:rsidRPr="002B6EEC">
        <w:rPr>
          <w:color w:val="000000"/>
          <w:sz w:val="22"/>
          <w:szCs w:val="22"/>
          <w:rPrChange w:id="13799" w:author="Chen Liao" w:date="2021-03-29T18:57:00Z">
            <w:rPr>
              <w:color w:val="000000"/>
            </w:rPr>
          </w:rPrChange>
        </w:rPr>
        <w:t>(</w:t>
      </w:r>
      <w:r w:rsidRPr="002B6EEC">
        <w:rPr>
          <w:rFonts w:hint="eastAsia"/>
          <w:color w:val="000000"/>
          <w:sz w:val="22"/>
          <w:szCs w:val="22"/>
          <w:rPrChange w:id="13800" w:author="Chen Liao" w:date="2021-03-29T18:57:00Z">
            <w:rPr>
              <w:rFonts w:hint="eastAsia"/>
              <w:color w:val="000000"/>
            </w:rPr>
          </w:rPrChange>
        </w:rPr>
        <w:t>期</w:t>
      </w:r>
      <w:r w:rsidRPr="002B6EEC">
        <w:rPr>
          <w:color w:val="000000"/>
          <w:sz w:val="22"/>
          <w:szCs w:val="22"/>
          <w:rPrChange w:id="13801" w:author="Chen Liao" w:date="2021-03-29T18:57:00Z">
            <w:rPr>
              <w:color w:val="000000"/>
            </w:rPr>
          </w:rPrChange>
        </w:rPr>
        <w:t>)</w:t>
      </w:r>
      <w:r w:rsidRPr="002B6EEC">
        <w:rPr>
          <w:rFonts w:hint="eastAsia"/>
          <w:color w:val="000000"/>
          <w:sz w:val="22"/>
          <w:szCs w:val="22"/>
          <w:rPrChange w:id="13802" w:author="Chen Liao" w:date="2021-03-29T18:57:00Z">
            <w:rPr>
              <w:rFonts w:hint="eastAsia"/>
              <w:color w:val="000000"/>
            </w:rPr>
          </w:rPrChange>
        </w:rPr>
        <w:t>内容缺失</w:t>
      </w:r>
      <w:r w:rsidRPr="002B6EEC">
        <w:rPr>
          <w:color w:val="000000"/>
          <w:sz w:val="22"/>
          <w:szCs w:val="22"/>
          <w:rPrChange w:id="13803" w:author="Chen Liao" w:date="2021-03-29T18:57:00Z">
            <w:rPr>
              <w:color w:val="000000"/>
            </w:rPr>
          </w:rPrChange>
        </w:rPr>
        <w:t xml:space="preserve">; </w:t>
      </w:r>
    </w:p>
    <w:p w14:paraId="12B3B07A" w14:textId="77777777" w:rsidR="00ED3422" w:rsidRPr="002B6EEC" w:rsidRDefault="00ED3422">
      <w:pPr>
        <w:widowControl w:val="0"/>
        <w:autoSpaceDE w:val="0"/>
        <w:autoSpaceDN w:val="0"/>
        <w:adjustRightInd w:val="0"/>
        <w:jc w:val="both"/>
        <w:rPr>
          <w:color w:val="000000"/>
          <w:sz w:val="22"/>
          <w:szCs w:val="22"/>
          <w:rPrChange w:id="13804" w:author="Chen Liao" w:date="2021-03-29T18:57:00Z">
            <w:rPr>
              <w:color w:val="000000"/>
            </w:rPr>
          </w:rPrChange>
        </w:rPr>
        <w:pPrChange w:id="13805" w:author="Chen Liao" w:date="2021-03-24T10:44:00Z">
          <w:pPr>
            <w:widowControl w:val="0"/>
            <w:autoSpaceDE w:val="0"/>
            <w:autoSpaceDN w:val="0"/>
            <w:adjustRightInd w:val="0"/>
          </w:pPr>
        </w:pPrChange>
      </w:pPr>
      <w:r w:rsidRPr="002B6EEC">
        <w:rPr>
          <w:rFonts w:hint="eastAsia"/>
          <w:color w:val="000000"/>
          <w:sz w:val="22"/>
          <w:szCs w:val="22"/>
          <w:rPrChange w:id="13806" w:author="Chen Liao" w:date="2021-03-29T18:57:00Z">
            <w:rPr>
              <w:rFonts w:hint="eastAsia"/>
              <w:color w:val="000000"/>
            </w:rPr>
          </w:rPrChange>
        </w:rPr>
        <w:t>参考文献</w:t>
      </w:r>
      <w:r w:rsidRPr="002B6EEC">
        <w:rPr>
          <w:color w:val="000000"/>
          <w:sz w:val="22"/>
          <w:szCs w:val="22"/>
          <w:rPrChange w:id="13807" w:author="Chen Liao" w:date="2021-03-29T18:57:00Z">
            <w:rPr>
              <w:color w:val="000000"/>
            </w:rPr>
          </w:rPrChange>
        </w:rPr>
        <w:t xml:space="preserve"> [53] </w:t>
      </w:r>
      <w:r w:rsidRPr="002B6EEC">
        <w:rPr>
          <w:rFonts w:hint="eastAsia"/>
          <w:color w:val="000000"/>
          <w:sz w:val="22"/>
          <w:szCs w:val="22"/>
          <w:rPrChange w:id="13808" w:author="Chen Liao" w:date="2021-03-29T18:57:00Z">
            <w:rPr>
              <w:rFonts w:hint="eastAsia"/>
              <w:color w:val="000000"/>
            </w:rPr>
          </w:rPrChange>
        </w:rPr>
        <w:t>：字段</w:t>
      </w:r>
      <w:r w:rsidRPr="002B6EEC">
        <w:rPr>
          <w:color w:val="000000"/>
          <w:sz w:val="22"/>
          <w:szCs w:val="22"/>
          <w:rPrChange w:id="13809" w:author="Chen Liao" w:date="2021-03-29T18:57:00Z">
            <w:rPr>
              <w:color w:val="000000"/>
            </w:rPr>
          </w:rPrChange>
        </w:rPr>
        <w:t>(</w:t>
      </w:r>
      <w:r w:rsidRPr="002B6EEC">
        <w:rPr>
          <w:rFonts w:hint="eastAsia"/>
          <w:color w:val="000000"/>
          <w:sz w:val="22"/>
          <w:szCs w:val="22"/>
          <w:rPrChange w:id="13810" w:author="Chen Liao" w:date="2021-03-29T18:57:00Z">
            <w:rPr>
              <w:rFonts w:hint="eastAsia"/>
              <w:color w:val="000000"/>
            </w:rPr>
          </w:rPrChange>
        </w:rPr>
        <w:t>页码</w:t>
      </w:r>
      <w:r w:rsidRPr="002B6EEC">
        <w:rPr>
          <w:color w:val="000000"/>
          <w:sz w:val="22"/>
          <w:szCs w:val="22"/>
          <w:rPrChange w:id="13811" w:author="Chen Liao" w:date="2021-03-29T18:57:00Z">
            <w:rPr>
              <w:color w:val="000000"/>
            </w:rPr>
          </w:rPrChange>
        </w:rPr>
        <w:t>)</w:t>
      </w:r>
      <w:r w:rsidRPr="002B6EEC">
        <w:rPr>
          <w:rFonts w:hint="eastAsia"/>
          <w:color w:val="000000"/>
          <w:sz w:val="22"/>
          <w:szCs w:val="22"/>
          <w:rPrChange w:id="13812" w:author="Chen Liao" w:date="2021-03-29T18:57:00Z">
            <w:rPr>
              <w:rFonts w:hint="eastAsia"/>
              <w:color w:val="000000"/>
            </w:rPr>
          </w:rPrChange>
        </w:rPr>
        <w:t>内容缺失</w:t>
      </w:r>
      <w:r w:rsidRPr="002B6EEC">
        <w:rPr>
          <w:color w:val="000000"/>
          <w:sz w:val="22"/>
          <w:szCs w:val="22"/>
          <w:rPrChange w:id="13813" w:author="Chen Liao" w:date="2021-03-29T18:57:00Z">
            <w:rPr>
              <w:color w:val="000000"/>
            </w:rPr>
          </w:rPrChange>
        </w:rPr>
        <w:t xml:space="preserve">; </w:t>
      </w:r>
    </w:p>
    <w:p w14:paraId="1285EF52" w14:textId="77777777" w:rsidR="00ED3422" w:rsidRPr="002B6EEC" w:rsidRDefault="00ED3422">
      <w:pPr>
        <w:widowControl w:val="0"/>
        <w:autoSpaceDE w:val="0"/>
        <w:autoSpaceDN w:val="0"/>
        <w:adjustRightInd w:val="0"/>
        <w:jc w:val="both"/>
        <w:rPr>
          <w:color w:val="000000"/>
          <w:sz w:val="22"/>
          <w:szCs w:val="22"/>
          <w:rPrChange w:id="13814" w:author="Chen Liao" w:date="2021-03-29T18:57:00Z">
            <w:rPr>
              <w:color w:val="000000"/>
            </w:rPr>
          </w:rPrChange>
        </w:rPr>
        <w:pPrChange w:id="13815" w:author="Chen Liao" w:date="2021-03-24T10:44:00Z">
          <w:pPr>
            <w:widowControl w:val="0"/>
            <w:autoSpaceDE w:val="0"/>
            <w:autoSpaceDN w:val="0"/>
            <w:adjustRightInd w:val="0"/>
          </w:pPr>
        </w:pPrChange>
      </w:pPr>
      <w:r w:rsidRPr="002B6EEC">
        <w:rPr>
          <w:rFonts w:hint="eastAsia"/>
          <w:color w:val="000000"/>
          <w:sz w:val="22"/>
          <w:szCs w:val="22"/>
          <w:rPrChange w:id="13816" w:author="Chen Liao" w:date="2021-03-29T18:57:00Z">
            <w:rPr>
              <w:rFonts w:hint="eastAsia"/>
              <w:color w:val="000000"/>
            </w:rPr>
          </w:rPrChange>
        </w:rPr>
        <w:t>参考文献</w:t>
      </w:r>
      <w:r w:rsidRPr="002B6EEC">
        <w:rPr>
          <w:color w:val="000000"/>
          <w:sz w:val="22"/>
          <w:szCs w:val="22"/>
          <w:rPrChange w:id="13817" w:author="Chen Liao" w:date="2021-03-29T18:57:00Z">
            <w:rPr>
              <w:color w:val="000000"/>
            </w:rPr>
          </w:rPrChange>
        </w:rPr>
        <w:t xml:space="preserve"> [55] </w:t>
      </w:r>
      <w:r w:rsidRPr="002B6EEC">
        <w:rPr>
          <w:rFonts w:hint="eastAsia"/>
          <w:color w:val="000000"/>
          <w:sz w:val="22"/>
          <w:szCs w:val="22"/>
          <w:rPrChange w:id="13818" w:author="Chen Liao" w:date="2021-03-29T18:57:00Z">
            <w:rPr>
              <w:rFonts w:hint="eastAsia"/>
              <w:color w:val="000000"/>
            </w:rPr>
          </w:rPrChange>
        </w:rPr>
        <w:t>：字段</w:t>
      </w:r>
      <w:r w:rsidRPr="002B6EEC">
        <w:rPr>
          <w:color w:val="000000"/>
          <w:sz w:val="22"/>
          <w:szCs w:val="22"/>
          <w:rPrChange w:id="13819" w:author="Chen Liao" w:date="2021-03-29T18:57:00Z">
            <w:rPr>
              <w:color w:val="000000"/>
            </w:rPr>
          </w:rPrChange>
        </w:rPr>
        <w:t>(</w:t>
      </w:r>
      <w:r w:rsidRPr="002B6EEC">
        <w:rPr>
          <w:rFonts w:hint="eastAsia"/>
          <w:color w:val="000000"/>
          <w:sz w:val="22"/>
          <w:szCs w:val="22"/>
          <w:rPrChange w:id="13820" w:author="Chen Liao" w:date="2021-03-29T18:57:00Z">
            <w:rPr>
              <w:rFonts w:hint="eastAsia"/>
              <w:color w:val="000000"/>
            </w:rPr>
          </w:rPrChange>
        </w:rPr>
        <w:t>卷</w:t>
      </w:r>
      <w:r w:rsidRPr="002B6EEC">
        <w:rPr>
          <w:color w:val="000000"/>
          <w:sz w:val="22"/>
          <w:szCs w:val="22"/>
          <w:rPrChange w:id="13821" w:author="Chen Liao" w:date="2021-03-29T18:57:00Z">
            <w:rPr>
              <w:color w:val="000000"/>
            </w:rPr>
          </w:rPrChange>
        </w:rPr>
        <w:t>)</w:t>
      </w:r>
      <w:r w:rsidRPr="002B6EEC">
        <w:rPr>
          <w:rFonts w:hint="eastAsia"/>
          <w:color w:val="000000"/>
          <w:sz w:val="22"/>
          <w:szCs w:val="22"/>
          <w:rPrChange w:id="13822" w:author="Chen Liao" w:date="2021-03-29T18:57:00Z">
            <w:rPr>
              <w:rFonts w:hint="eastAsia"/>
              <w:color w:val="000000"/>
            </w:rPr>
          </w:rPrChange>
        </w:rPr>
        <w:t>内容缺失</w:t>
      </w:r>
      <w:r w:rsidRPr="002B6EEC">
        <w:rPr>
          <w:color w:val="000000"/>
          <w:sz w:val="22"/>
          <w:szCs w:val="22"/>
          <w:rPrChange w:id="13823" w:author="Chen Liao" w:date="2021-03-29T18:57:00Z">
            <w:rPr>
              <w:color w:val="000000"/>
            </w:rPr>
          </w:rPrChange>
        </w:rPr>
        <w:t xml:space="preserve">; </w:t>
      </w:r>
    </w:p>
    <w:p w14:paraId="373ADCB4" w14:textId="77777777" w:rsidR="00ED3422" w:rsidRPr="002B6EEC" w:rsidRDefault="00ED3422">
      <w:pPr>
        <w:widowControl w:val="0"/>
        <w:autoSpaceDE w:val="0"/>
        <w:autoSpaceDN w:val="0"/>
        <w:adjustRightInd w:val="0"/>
        <w:jc w:val="both"/>
        <w:rPr>
          <w:color w:val="000000"/>
          <w:sz w:val="22"/>
          <w:szCs w:val="22"/>
          <w:rPrChange w:id="13824" w:author="Chen Liao" w:date="2021-03-29T18:57:00Z">
            <w:rPr>
              <w:color w:val="000000"/>
            </w:rPr>
          </w:rPrChange>
        </w:rPr>
        <w:pPrChange w:id="13825" w:author="Chen Liao" w:date="2021-03-24T10:44:00Z">
          <w:pPr>
            <w:widowControl w:val="0"/>
            <w:autoSpaceDE w:val="0"/>
            <w:autoSpaceDN w:val="0"/>
            <w:adjustRightInd w:val="0"/>
          </w:pPr>
        </w:pPrChange>
      </w:pPr>
      <w:r w:rsidRPr="002B6EEC">
        <w:rPr>
          <w:rFonts w:hint="eastAsia"/>
          <w:color w:val="000000"/>
          <w:sz w:val="22"/>
          <w:szCs w:val="22"/>
          <w:rPrChange w:id="13826" w:author="Chen Liao" w:date="2021-03-29T18:57:00Z">
            <w:rPr>
              <w:rFonts w:hint="eastAsia"/>
              <w:color w:val="000000"/>
            </w:rPr>
          </w:rPrChange>
        </w:rPr>
        <w:t>字段</w:t>
      </w:r>
      <w:r w:rsidRPr="002B6EEC">
        <w:rPr>
          <w:color w:val="000000"/>
          <w:sz w:val="22"/>
          <w:szCs w:val="22"/>
          <w:rPrChange w:id="13827" w:author="Chen Liao" w:date="2021-03-29T18:57:00Z">
            <w:rPr>
              <w:color w:val="000000"/>
            </w:rPr>
          </w:rPrChange>
        </w:rPr>
        <w:t>(</w:t>
      </w:r>
      <w:r w:rsidRPr="002B6EEC">
        <w:rPr>
          <w:rFonts w:hint="eastAsia"/>
          <w:color w:val="000000"/>
          <w:sz w:val="22"/>
          <w:szCs w:val="22"/>
          <w:rPrChange w:id="13828" w:author="Chen Liao" w:date="2021-03-29T18:57:00Z">
            <w:rPr>
              <w:rFonts w:hint="eastAsia"/>
              <w:color w:val="000000"/>
            </w:rPr>
          </w:rPrChange>
        </w:rPr>
        <w:t>期</w:t>
      </w:r>
      <w:r w:rsidRPr="002B6EEC">
        <w:rPr>
          <w:color w:val="000000"/>
          <w:sz w:val="22"/>
          <w:szCs w:val="22"/>
          <w:rPrChange w:id="13829" w:author="Chen Liao" w:date="2021-03-29T18:57:00Z">
            <w:rPr>
              <w:color w:val="000000"/>
            </w:rPr>
          </w:rPrChange>
        </w:rPr>
        <w:t>)</w:t>
      </w:r>
      <w:r w:rsidRPr="002B6EEC">
        <w:rPr>
          <w:rFonts w:hint="eastAsia"/>
          <w:color w:val="000000"/>
          <w:sz w:val="22"/>
          <w:szCs w:val="22"/>
          <w:rPrChange w:id="13830" w:author="Chen Liao" w:date="2021-03-29T18:57:00Z">
            <w:rPr>
              <w:rFonts w:hint="eastAsia"/>
              <w:color w:val="000000"/>
            </w:rPr>
          </w:rPrChange>
        </w:rPr>
        <w:t>内容缺失</w:t>
      </w:r>
      <w:r w:rsidRPr="002B6EEC">
        <w:rPr>
          <w:color w:val="000000"/>
          <w:sz w:val="22"/>
          <w:szCs w:val="22"/>
          <w:rPrChange w:id="13831" w:author="Chen Liao" w:date="2021-03-29T18:57:00Z">
            <w:rPr>
              <w:color w:val="000000"/>
            </w:rPr>
          </w:rPrChange>
        </w:rPr>
        <w:t xml:space="preserve">; </w:t>
      </w:r>
    </w:p>
    <w:p w14:paraId="6831BCE8" w14:textId="77777777" w:rsidR="00ED3422" w:rsidRPr="002B6EEC" w:rsidRDefault="00ED3422">
      <w:pPr>
        <w:widowControl w:val="0"/>
        <w:autoSpaceDE w:val="0"/>
        <w:autoSpaceDN w:val="0"/>
        <w:adjustRightInd w:val="0"/>
        <w:jc w:val="both"/>
        <w:rPr>
          <w:color w:val="000000"/>
          <w:sz w:val="22"/>
          <w:szCs w:val="22"/>
          <w:rPrChange w:id="13832" w:author="Chen Liao" w:date="2021-03-29T18:57:00Z">
            <w:rPr>
              <w:color w:val="000000"/>
            </w:rPr>
          </w:rPrChange>
        </w:rPr>
        <w:pPrChange w:id="13833" w:author="Chen Liao" w:date="2021-03-24T10:44:00Z">
          <w:pPr>
            <w:widowControl w:val="0"/>
            <w:autoSpaceDE w:val="0"/>
            <w:autoSpaceDN w:val="0"/>
            <w:adjustRightInd w:val="0"/>
          </w:pPr>
        </w:pPrChange>
      </w:pPr>
      <w:r w:rsidRPr="002B6EEC">
        <w:rPr>
          <w:rFonts w:hint="eastAsia"/>
          <w:color w:val="000000"/>
          <w:sz w:val="22"/>
          <w:szCs w:val="22"/>
          <w:rPrChange w:id="13834" w:author="Chen Liao" w:date="2021-03-29T18:57:00Z">
            <w:rPr>
              <w:rFonts w:hint="eastAsia"/>
              <w:color w:val="000000"/>
            </w:rPr>
          </w:rPrChange>
        </w:rPr>
        <w:t>字段</w:t>
      </w:r>
      <w:r w:rsidRPr="002B6EEC">
        <w:rPr>
          <w:color w:val="000000"/>
          <w:sz w:val="22"/>
          <w:szCs w:val="22"/>
          <w:rPrChange w:id="13835" w:author="Chen Liao" w:date="2021-03-29T18:57:00Z">
            <w:rPr>
              <w:color w:val="000000"/>
            </w:rPr>
          </w:rPrChange>
        </w:rPr>
        <w:t>(</w:t>
      </w:r>
      <w:r w:rsidRPr="002B6EEC">
        <w:rPr>
          <w:rFonts w:hint="eastAsia"/>
          <w:color w:val="000000"/>
          <w:sz w:val="22"/>
          <w:szCs w:val="22"/>
          <w:rPrChange w:id="13836" w:author="Chen Liao" w:date="2021-03-29T18:57:00Z">
            <w:rPr>
              <w:rFonts w:hint="eastAsia"/>
              <w:color w:val="000000"/>
            </w:rPr>
          </w:rPrChange>
        </w:rPr>
        <w:t>页码</w:t>
      </w:r>
      <w:r w:rsidRPr="002B6EEC">
        <w:rPr>
          <w:color w:val="000000"/>
          <w:sz w:val="22"/>
          <w:szCs w:val="22"/>
          <w:rPrChange w:id="13837" w:author="Chen Liao" w:date="2021-03-29T18:57:00Z">
            <w:rPr>
              <w:color w:val="000000"/>
            </w:rPr>
          </w:rPrChange>
        </w:rPr>
        <w:t>)</w:t>
      </w:r>
      <w:r w:rsidRPr="002B6EEC">
        <w:rPr>
          <w:rFonts w:hint="eastAsia"/>
          <w:color w:val="000000"/>
          <w:sz w:val="22"/>
          <w:szCs w:val="22"/>
          <w:rPrChange w:id="13838" w:author="Chen Liao" w:date="2021-03-29T18:57:00Z">
            <w:rPr>
              <w:rFonts w:hint="eastAsia"/>
              <w:color w:val="000000"/>
            </w:rPr>
          </w:rPrChange>
        </w:rPr>
        <w:t>内容缺失</w:t>
      </w:r>
      <w:r w:rsidRPr="002B6EEC">
        <w:rPr>
          <w:color w:val="000000"/>
          <w:sz w:val="22"/>
          <w:szCs w:val="22"/>
          <w:rPrChange w:id="13839" w:author="Chen Liao" w:date="2021-03-29T18:57:00Z">
            <w:rPr>
              <w:color w:val="000000"/>
            </w:rPr>
          </w:rPrChange>
        </w:rPr>
        <w:t xml:space="preserve">; </w:t>
      </w:r>
    </w:p>
    <w:p w14:paraId="5728F01D" w14:textId="77777777" w:rsidR="00ED3422" w:rsidRPr="002B6EEC" w:rsidRDefault="00ED3422">
      <w:pPr>
        <w:widowControl w:val="0"/>
        <w:autoSpaceDE w:val="0"/>
        <w:autoSpaceDN w:val="0"/>
        <w:adjustRightInd w:val="0"/>
        <w:jc w:val="both"/>
        <w:rPr>
          <w:color w:val="000000"/>
          <w:sz w:val="22"/>
          <w:szCs w:val="22"/>
          <w:rPrChange w:id="13840" w:author="Chen Liao" w:date="2021-03-29T18:57:00Z">
            <w:rPr>
              <w:color w:val="000000"/>
            </w:rPr>
          </w:rPrChange>
        </w:rPr>
        <w:pPrChange w:id="13841" w:author="Chen Liao" w:date="2021-03-24T10:44:00Z">
          <w:pPr>
            <w:widowControl w:val="0"/>
            <w:autoSpaceDE w:val="0"/>
            <w:autoSpaceDN w:val="0"/>
            <w:adjustRightInd w:val="0"/>
          </w:pPr>
        </w:pPrChange>
      </w:pPr>
      <w:r w:rsidRPr="002B6EEC">
        <w:rPr>
          <w:rFonts w:hint="eastAsia"/>
          <w:color w:val="000000"/>
          <w:sz w:val="22"/>
          <w:szCs w:val="22"/>
          <w:rPrChange w:id="13842" w:author="Chen Liao" w:date="2021-03-29T18:57:00Z">
            <w:rPr>
              <w:rFonts w:hint="eastAsia"/>
              <w:color w:val="000000"/>
            </w:rPr>
          </w:rPrChange>
        </w:rPr>
        <w:t>参考文献</w:t>
      </w:r>
      <w:r w:rsidRPr="002B6EEC">
        <w:rPr>
          <w:color w:val="000000"/>
          <w:sz w:val="22"/>
          <w:szCs w:val="22"/>
          <w:rPrChange w:id="13843" w:author="Chen Liao" w:date="2021-03-29T18:57:00Z">
            <w:rPr>
              <w:color w:val="000000"/>
            </w:rPr>
          </w:rPrChange>
        </w:rPr>
        <w:t xml:space="preserve"> [57] </w:t>
      </w:r>
      <w:r w:rsidRPr="002B6EEC">
        <w:rPr>
          <w:rFonts w:hint="eastAsia"/>
          <w:color w:val="000000"/>
          <w:sz w:val="22"/>
          <w:szCs w:val="22"/>
          <w:rPrChange w:id="13844" w:author="Chen Liao" w:date="2021-03-29T18:57:00Z">
            <w:rPr>
              <w:rFonts w:hint="eastAsia"/>
              <w:color w:val="000000"/>
            </w:rPr>
          </w:rPrChange>
        </w:rPr>
        <w:t>：字段</w:t>
      </w:r>
      <w:r w:rsidRPr="002B6EEC">
        <w:rPr>
          <w:color w:val="000000"/>
          <w:sz w:val="22"/>
          <w:szCs w:val="22"/>
          <w:rPrChange w:id="13845" w:author="Chen Liao" w:date="2021-03-29T18:57:00Z">
            <w:rPr>
              <w:color w:val="000000"/>
            </w:rPr>
          </w:rPrChange>
        </w:rPr>
        <w:t>(</w:t>
      </w:r>
      <w:r w:rsidRPr="002B6EEC">
        <w:rPr>
          <w:rFonts w:hint="eastAsia"/>
          <w:color w:val="000000"/>
          <w:sz w:val="22"/>
          <w:szCs w:val="22"/>
          <w:rPrChange w:id="13846" w:author="Chen Liao" w:date="2021-03-29T18:57:00Z">
            <w:rPr>
              <w:rFonts w:hint="eastAsia"/>
              <w:color w:val="000000"/>
            </w:rPr>
          </w:rPrChange>
        </w:rPr>
        <w:t>卷</w:t>
      </w:r>
      <w:r w:rsidRPr="002B6EEC">
        <w:rPr>
          <w:color w:val="000000"/>
          <w:sz w:val="22"/>
          <w:szCs w:val="22"/>
          <w:rPrChange w:id="13847" w:author="Chen Liao" w:date="2021-03-29T18:57:00Z">
            <w:rPr>
              <w:color w:val="000000"/>
            </w:rPr>
          </w:rPrChange>
        </w:rPr>
        <w:t>)</w:t>
      </w:r>
      <w:r w:rsidRPr="002B6EEC">
        <w:rPr>
          <w:rFonts w:hint="eastAsia"/>
          <w:color w:val="000000"/>
          <w:sz w:val="22"/>
          <w:szCs w:val="22"/>
          <w:rPrChange w:id="13848" w:author="Chen Liao" w:date="2021-03-29T18:57:00Z">
            <w:rPr>
              <w:rFonts w:hint="eastAsia"/>
              <w:color w:val="000000"/>
            </w:rPr>
          </w:rPrChange>
        </w:rPr>
        <w:t>内容缺失</w:t>
      </w:r>
      <w:r w:rsidRPr="002B6EEC">
        <w:rPr>
          <w:color w:val="000000"/>
          <w:sz w:val="22"/>
          <w:szCs w:val="22"/>
          <w:rPrChange w:id="13849" w:author="Chen Liao" w:date="2021-03-29T18:57:00Z">
            <w:rPr>
              <w:color w:val="000000"/>
            </w:rPr>
          </w:rPrChange>
        </w:rPr>
        <w:t xml:space="preserve">; </w:t>
      </w:r>
    </w:p>
    <w:p w14:paraId="58906E96" w14:textId="77777777" w:rsidR="00ED3422" w:rsidRPr="002B6EEC" w:rsidRDefault="00ED3422">
      <w:pPr>
        <w:widowControl w:val="0"/>
        <w:autoSpaceDE w:val="0"/>
        <w:autoSpaceDN w:val="0"/>
        <w:adjustRightInd w:val="0"/>
        <w:jc w:val="both"/>
        <w:rPr>
          <w:color w:val="000000"/>
          <w:sz w:val="22"/>
          <w:szCs w:val="22"/>
          <w:rPrChange w:id="13850" w:author="Chen Liao" w:date="2021-03-29T18:57:00Z">
            <w:rPr>
              <w:color w:val="000000"/>
            </w:rPr>
          </w:rPrChange>
        </w:rPr>
        <w:pPrChange w:id="13851" w:author="Chen Liao" w:date="2021-03-24T10:44:00Z">
          <w:pPr>
            <w:widowControl w:val="0"/>
            <w:autoSpaceDE w:val="0"/>
            <w:autoSpaceDN w:val="0"/>
            <w:adjustRightInd w:val="0"/>
          </w:pPr>
        </w:pPrChange>
      </w:pPr>
      <w:r w:rsidRPr="002B6EEC">
        <w:rPr>
          <w:rFonts w:hint="eastAsia"/>
          <w:color w:val="000000"/>
          <w:sz w:val="22"/>
          <w:szCs w:val="22"/>
          <w:rPrChange w:id="13852" w:author="Chen Liao" w:date="2021-03-29T18:57:00Z">
            <w:rPr>
              <w:rFonts w:hint="eastAsia"/>
              <w:color w:val="000000"/>
            </w:rPr>
          </w:rPrChange>
        </w:rPr>
        <w:t>字段</w:t>
      </w:r>
      <w:r w:rsidRPr="002B6EEC">
        <w:rPr>
          <w:color w:val="000000"/>
          <w:sz w:val="22"/>
          <w:szCs w:val="22"/>
          <w:rPrChange w:id="13853" w:author="Chen Liao" w:date="2021-03-29T18:57:00Z">
            <w:rPr>
              <w:color w:val="000000"/>
            </w:rPr>
          </w:rPrChange>
        </w:rPr>
        <w:t>(</w:t>
      </w:r>
      <w:r w:rsidRPr="002B6EEC">
        <w:rPr>
          <w:rFonts w:hint="eastAsia"/>
          <w:color w:val="000000"/>
          <w:sz w:val="22"/>
          <w:szCs w:val="22"/>
          <w:rPrChange w:id="13854" w:author="Chen Liao" w:date="2021-03-29T18:57:00Z">
            <w:rPr>
              <w:rFonts w:hint="eastAsia"/>
              <w:color w:val="000000"/>
            </w:rPr>
          </w:rPrChange>
        </w:rPr>
        <w:t>期</w:t>
      </w:r>
      <w:r w:rsidRPr="002B6EEC">
        <w:rPr>
          <w:color w:val="000000"/>
          <w:sz w:val="22"/>
          <w:szCs w:val="22"/>
          <w:rPrChange w:id="13855" w:author="Chen Liao" w:date="2021-03-29T18:57:00Z">
            <w:rPr>
              <w:color w:val="000000"/>
            </w:rPr>
          </w:rPrChange>
        </w:rPr>
        <w:t>)</w:t>
      </w:r>
      <w:r w:rsidRPr="002B6EEC">
        <w:rPr>
          <w:rFonts w:hint="eastAsia"/>
          <w:color w:val="000000"/>
          <w:sz w:val="22"/>
          <w:szCs w:val="22"/>
          <w:rPrChange w:id="13856" w:author="Chen Liao" w:date="2021-03-29T18:57:00Z">
            <w:rPr>
              <w:rFonts w:hint="eastAsia"/>
              <w:color w:val="000000"/>
            </w:rPr>
          </w:rPrChange>
        </w:rPr>
        <w:t>内容缺失</w:t>
      </w:r>
      <w:r w:rsidRPr="002B6EEC">
        <w:rPr>
          <w:color w:val="000000"/>
          <w:sz w:val="22"/>
          <w:szCs w:val="22"/>
          <w:rPrChange w:id="13857" w:author="Chen Liao" w:date="2021-03-29T18:57:00Z">
            <w:rPr>
              <w:color w:val="000000"/>
            </w:rPr>
          </w:rPrChange>
        </w:rPr>
        <w:t xml:space="preserve">; </w:t>
      </w:r>
    </w:p>
    <w:p w14:paraId="37EF5978" w14:textId="77777777" w:rsidR="00ED3422" w:rsidRPr="002B6EEC" w:rsidRDefault="00ED3422">
      <w:pPr>
        <w:widowControl w:val="0"/>
        <w:autoSpaceDE w:val="0"/>
        <w:autoSpaceDN w:val="0"/>
        <w:adjustRightInd w:val="0"/>
        <w:jc w:val="both"/>
        <w:rPr>
          <w:color w:val="000000"/>
          <w:sz w:val="22"/>
          <w:szCs w:val="22"/>
          <w:rPrChange w:id="13858" w:author="Chen Liao" w:date="2021-03-29T18:57:00Z">
            <w:rPr>
              <w:color w:val="000000"/>
            </w:rPr>
          </w:rPrChange>
        </w:rPr>
        <w:pPrChange w:id="13859" w:author="Chen Liao" w:date="2021-03-24T10:44:00Z">
          <w:pPr>
            <w:widowControl w:val="0"/>
            <w:autoSpaceDE w:val="0"/>
            <w:autoSpaceDN w:val="0"/>
            <w:adjustRightInd w:val="0"/>
          </w:pPr>
        </w:pPrChange>
      </w:pPr>
      <w:r w:rsidRPr="002B6EEC">
        <w:rPr>
          <w:rFonts w:hint="eastAsia"/>
          <w:color w:val="000000"/>
          <w:sz w:val="22"/>
          <w:szCs w:val="22"/>
          <w:rPrChange w:id="13860" w:author="Chen Liao" w:date="2021-03-29T18:57:00Z">
            <w:rPr>
              <w:rFonts w:hint="eastAsia"/>
              <w:color w:val="000000"/>
            </w:rPr>
          </w:rPrChange>
        </w:rPr>
        <w:t>字段</w:t>
      </w:r>
      <w:r w:rsidRPr="002B6EEC">
        <w:rPr>
          <w:color w:val="000000"/>
          <w:sz w:val="22"/>
          <w:szCs w:val="22"/>
          <w:rPrChange w:id="13861" w:author="Chen Liao" w:date="2021-03-29T18:57:00Z">
            <w:rPr>
              <w:color w:val="000000"/>
            </w:rPr>
          </w:rPrChange>
        </w:rPr>
        <w:t>(</w:t>
      </w:r>
      <w:r w:rsidRPr="002B6EEC">
        <w:rPr>
          <w:rFonts w:hint="eastAsia"/>
          <w:color w:val="000000"/>
          <w:sz w:val="22"/>
          <w:szCs w:val="22"/>
          <w:rPrChange w:id="13862" w:author="Chen Liao" w:date="2021-03-29T18:57:00Z">
            <w:rPr>
              <w:rFonts w:hint="eastAsia"/>
              <w:color w:val="000000"/>
            </w:rPr>
          </w:rPrChange>
        </w:rPr>
        <w:t>页码</w:t>
      </w:r>
      <w:r w:rsidRPr="002B6EEC">
        <w:rPr>
          <w:color w:val="000000"/>
          <w:sz w:val="22"/>
          <w:szCs w:val="22"/>
          <w:rPrChange w:id="13863" w:author="Chen Liao" w:date="2021-03-29T18:57:00Z">
            <w:rPr>
              <w:color w:val="000000"/>
            </w:rPr>
          </w:rPrChange>
        </w:rPr>
        <w:t>)</w:t>
      </w:r>
      <w:r w:rsidRPr="002B6EEC">
        <w:rPr>
          <w:rFonts w:hint="eastAsia"/>
          <w:color w:val="000000"/>
          <w:sz w:val="22"/>
          <w:szCs w:val="22"/>
          <w:rPrChange w:id="13864" w:author="Chen Liao" w:date="2021-03-29T18:57:00Z">
            <w:rPr>
              <w:rFonts w:hint="eastAsia"/>
              <w:color w:val="000000"/>
            </w:rPr>
          </w:rPrChange>
        </w:rPr>
        <w:t>内容缺失</w:t>
      </w:r>
      <w:r w:rsidRPr="002B6EEC">
        <w:rPr>
          <w:color w:val="000000"/>
          <w:sz w:val="22"/>
          <w:szCs w:val="22"/>
          <w:rPrChange w:id="13865" w:author="Chen Liao" w:date="2021-03-29T18:57:00Z">
            <w:rPr>
              <w:color w:val="000000"/>
            </w:rPr>
          </w:rPrChange>
        </w:rPr>
        <w:t xml:space="preserve">; </w:t>
      </w:r>
    </w:p>
    <w:p w14:paraId="7448166D" w14:textId="77777777" w:rsidR="00ED3422" w:rsidRPr="002B6EEC" w:rsidRDefault="00ED3422">
      <w:pPr>
        <w:widowControl w:val="0"/>
        <w:autoSpaceDE w:val="0"/>
        <w:autoSpaceDN w:val="0"/>
        <w:adjustRightInd w:val="0"/>
        <w:jc w:val="both"/>
        <w:rPr>
          <w:color w:val="000000"/>
          <w:sz w:val="22"/>
          <w:szCs w:val="22"/>
          <w:rPrChange w:id="13866" w:author="Chen Liao" w:date="2021-03-29T18:57:00Z">
            <w:rPr>
              <w:color w:val="000000"/>
            </w:rPr>
          </w:rPrChange>
        </w:rPr>
        <w:pPrChange w:id="13867" w:author="Chen Liao" w:date="2021-03-24T10:44:00Z">
          <w:pPr>
            <w:widowControl w:val="0"/>
            <w:autoSpaceDE w:val="0"/>
            <w:autoSpaceDN w:val="0"/>
            <w:adjustRightInd w:val="0"/>
          </w:pPr>
        </w:pPrChange>
      </w:pPr>
      <w:r w:rsidRPr="002B6EEC">
        <w:rPr>
          <w:rFonts w:hint="eastAsia"/>
          <w:color w:val="000000"/>
          <w:sz w:val="22"/>
          <w:szCs w:val="22"/>
          <w:rPrChange w:id="13868" w:author="Chen Liao" w:date="2021-03-29T18:57:00Z">
            <w:rPr>
              <w:rFonts w:hint="eastAsia"/>
              <w:color w:val="000000"/>
            </w:rPr>
          </w:rPrChange>
        </w:rPr>
        <w:t>参考文献</w:t>
      </w:r>
      <w:r w:rsidRPr="002B6EEC">
        <w:rPr>
          <w:color w:val="000000"/>
          <w:sz w:val="22"/>
          <w:szCs w:val="22"/>
          <w:rPrChange w:id="13869" w:author="Chen Liao" w:date="2021-03-29T18:57:00Z">
            <w:rPr>
              <w:color w:val="000000"/>
            </w:rPr>
          </w:rPrChange>
        </w:rPr>
        <w:t xml:space="preserve"> [58] </w:t>
      </w:r>
      <w:r w:rsidRPr="002B6EEC">
        <w:rPr>
          <w:rFonts w:hint="eastAsia"/>
          <w:color w:val="000000"/>
          <w:sz w:val="22"/>
          <w:szCs w:val="22"/>
          <w:rPrChange w:id="13870" w:author="Chen Liao" w:date="2021-03-29T18:57:00Z">
            <w:rPr>
              <w:rFonts w:hint="eastAsia"/>
              <w:color w:val="000000"/>
            </w:rPr>
          </w:rPrChange>
        </w:rPr>
        <w:t>：字段</w:t>
      </w:r>
      <w:r w:rsidRPr="002B6EEC">
        <w:rPr>
          <w:color w:val="000000"/>
          <w:sz w:val="22"/>
          <w:szCs w:val="22"/>
          <w:rPrChange w:id="13871" w:author="Chen Liao" w:date="2021-03-29T18:57:00Z">
            <w:rPr>
              <w:color w:val="000000"/>
            </w:rPr>
          </w:rPrChange>
        </w:rPr>
        <w:t>(</w:t>
      </w:r>
      <w:r w:rsidRPr="002B6EEC">
        <w:rPr>
          <w:rFonts w:hint="eastAsia"/>
          <w:color w:val="000000"/>
          <w:sz w:val="22"/>
          <w:szCs w:val="22"/>
          <w:rPrChange w:id="13872" w:author="Chen Liao" w:date="2021-03-29T18:57:00Z">
            <w:rPr>
              <w:rFonts w:hint="eastAsia"/>
              <w:color w:val="000000"/>
            </w:rPr>
          </w:rPrChange>
        </w:rPr>
        <w:t>卷</w:t>
      </w:r>
      <w:r w:rsidRPr="002B6EEC">
        <w:rPr>
          <w:color w:val="000000"/>
          <w:sz w:val="22"/>
          <w:szCs w:val="22"/>
          <w:rPrChange w:id="13873" w:author="Chen Liao" w:date="2021-03-29T18:57:00Z">
            <w:rPr>
              <w:color w:val="000000"/>
            </w:rPr>
          </w:rPrChange>
        </w:rPr>
        <w:t>)</w:t>
      </w:r>
      <w:r w:rsidRPr="002B6EEC">
        <w:rPr>
          <w:rFonts w:hint="eastAsia"/>
          <w:color w:val="000000"/>
          <w:sz w:val="22"/>
          <w:szCs w:val="22"/>
          <w:rPrChange w:id="13874" w:author="Chen Liao" w:date="2021-03-29T18:57:00Z">
            <w:rPr>
              <w:rFonts w:hint="eastAsia"/>
              <w:color w:val="000000"/>
            </w:rPr>
          </w:rPrChange>
        </w:rPr>
        <w:t>内容缺失</w:t>
      </w:r>
      <w:r w:rsidRPr="002B6EEC">
        <w:rPr>
          <w:color w:val="000000"/>
          <w:sz w:val="22"/>
          <w:szCs w:val="22"/>
          <w:rPrChange w:id="13875" w:author="Chen Liao" w:date="2021-03-29T18:57:00Z">
            <w:rPr>
              <w:color w:val="000000"/>
            </w:rPr>
          </w:rPrChange>
        </w:rPr>
        <w:t xml:space="preserve">; </w:t>
      </w:r>
    </w:p>
    <w:p w14:paraId="0C913888" w14:textId="77777777" w:rsidR="00ED3422" w:rsidRPr="002B6EEC" w:rsidRDefault="00ED3422">
      <w:pPr>
        <w:widowControl w:val="0"/>
        <w:autoSpaceDE w:val="0"/>
        <w:autoSpaceDN w:val="0"/>
        <w:adjustRightInd w:val="0"/>
        <w:jc w:val="both"/>
        <w:rPr>
          <w:color w:val="000000"/>
          <w:sz w:val="22"/>
          <w:szCs w:val="22"/>
          <w:rPrChange w:id="13876" w:author="Chen Liao" w:date="2021-03-29T18:57:00Z">
            <w:rPr>
              <w:color w:val="000000"/>
            </w:rPr>
          </w:rPrChange>
        </w:rPr>
        <w:pPrChange w:id="13877" w:author="Chen Liao" w:date="2021-03-24T10:44:00Z">
          <w:pPr>
            <w:widowControl w:val="0"/>
            <w:autoSpaceDE w:val="0"/>
            <w:autoSpaceDN w:val="0"/>
            <w:adjustRightInd w:val="0"/>
          </w:pPr>
        </w:pPrChange>
      </w:pPr>
      <w:r w:rsidRPr="002B6EEC">
        <w:rPr>
          <w:rFonts w:hint="eastAsia"/>
          <w:color w:val="000000"/>
          <w:sz w:val="22"/>
          <w:szCs w:val="22"/>
          <w:rPrChange w:id="13878" w:author="Chen Liao" w:date="2021-03-29T18:57:00Z">
            <w:rPr>
              <w:rFonts w:hint="eastAsia"/>
              <w:color w:val="000000"/>
            </w:rPr>
          </w:rPrChange>
        </w:rPr>
        <w:t>字段</w:t>
      </w:r>
      <w:r w:rsidRPr="002B6EEC">
        <w:rPr>
          <w:color w:val="000000"/>
          <w:sz w:val="22"/>
          <w:szCs w:val="22"/>
          <w:rPrChange w:id="13879" w:author="Chen Liao" w:date="2021-03-29T18:57:00Z">
            <w:rPr>
              <w:color w:val="000000"/>
            </w:rPr>
          </w:rPrChange>
        </w:rPr>
        <w:t>(</w:t>
      </w:r>
      <w:r w:rsidRPr="002B6EEC">
        <w:rPr>
          <w:rFonts w:hint="eastAsia"/>
          <w:color w:val="000000"/>
          <w:sz w:val="22"/>
          <w:szCs w:val="22"/>
          <w:rPrChange w:id="13880" w:author="Chen Liao" w:date="2021-03-29T18:57:00Z">
            <w:rPr>
              <w:rFonts w:hint="eastAsia"/>
              <w:color w:val="000000"/>
            </w:rPr>
          </w:rPrChange>
        </w:rPr>
        <w:t>期</w:t>
      </w:r>
      <w:r w:rsidRPr="002B6EEC">
        <w:rPr>
          <w:color w:val="000000"/>
          <w:sz w:val="22"/>
          <w:szCs w:val="22"/>
          <w:rPrChange w:id="13881" w:author="Chen Liao" w:date="2021-03-29T18:57:00Z">
            <w:rPr>
              <w:color w:val="000000"/>
            </w:rPr>
          </w:rPrChange>
        </w:rPr>
        <w:t>)</w:t>
      </w:r>
      <w:r w:rsidRPr="002B6EEC">
        <w:rPr>
          <w:rFonts w:hint="eastAsia"/>
          <w:color w:val="000000"/>
          <w:sz w:val="22"/>
          <w:szCs w:val="22"/>
          <w:rPrChange w:id="13882" w:author="Chen Liao" w:date="2021-03-29T18:57:00Z">
            <w:rPr>
              <w:rFonts w:hint="eastAsia"/>
              <w:color w:val="000000"/>
            </w:rPr>
          </w:rPrChange>
        </w:rPr>
        <w:t>内容缺失</w:t>
      </w:r>
      <w:r w:rsidRPr="002B6EEC">
        <w:rPr>
          <w:color w:val="000000"/>
          <w:sz w:val="22"/>
          <w:szCs w:val="22"/>
          <w:rPrChange w:id="13883" w:author="Chen Liao" w:date="2021-03-29T18:57:00Z">
            <w:rPr>
              <w:color w:val="000000"/>
            </w:rPr>
          </w:rPrChange>
        </w:rPr>
        <w:t xml:space="preserve">; </w:t>
      </w:r>
    </w:p>
    <w:p w14:paraId="72917647" w14:textId="4E66913C" w:rsidR="008E0CF9" w:rsidRPr="002B6EEC" w:rsidRDefault="00434C87" w:rsidP="00C3619E">
      <w:pPr>
        <w:jc w:val="both"/>
        <w:rPr>
          <w:color w:val="000000"/>
          <w:sz w:val="22"/>
          <w:szCs w:val="22"/>
          <w:rPrChange w:id="13884" w:author="Chen Liao" w:date="2021-03-29T18:57:00Z">
            <w:rPr>
              <w:color w:val="000000"/>
            </w:rPr>
          </w:rPrChange>
        </w:rPr>
      </w:pPr>
      <w:r w:rsidRPr="002B6EEC">
        <w:rPr>
          <w:color w:val="000000"/>
          <w:sz w:val="22"/>
          <w:szCs w:val="22"/>
          <w:rPrChange w:id="13885" w:author="Chen Liao" w:date="2021-03-29T18:57:00Z">
            <w:rPr>
              <w:color w:val="000000"/>
            </w:rPr>
          </w:rPrChange>
        </w:rPr>
        <w:fldChar w:fldCharType="end"/>
      </w:r>
    </w:p>
    <w:sectPr w:rsidR="008E0CF9" w:rsidRPr="002B6EEC"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21" w:author="Chen Liao" w:date="2021-03-26T18:13:00Z" w:initials="MOU">
    <w:p w14:paraId="3DDD2EC3" w14:textId="77777777" w:rsidR="002B6EEC" w:rsidRDefault="002B6EEC" w:rsidP="00AD5629">
      <w:pPr>
        <w:pStyle w:val="CommentText"/>
      </w:pPr>
      <w:r>
        <w:rPr>
          <w:rStyle w:val="CommentReference"/>
        </w:rPr>
        <w:annotationRef/>
      </w:r>
      <w:r w:rsidRPr="00235E3B">
        <w:t>https://www.nature.com/articles/s41575-019-0157-3</w:t>
      </w:r>
    </w:p>
  </w:comment>
  <w:comment w:id="623" w:author="Chen Liao" w:date="2021-03-26T18:13:00Z" w:initials="MOU">
    <w:p w14:paraId="6957D677" w14:textId="77777777" w:rsidR="002B6EEC" w:rsidRDefault="002B6EEC" w:rsidP="00AD5629">
      <w:pPr>
        <w:pStyle w:val="CommentText"/>
      </w:pPr>
      <w:r>
        <w:rPr>
          <w:rStyle w:val="CommentReference"/>
        </w:rPr>
        <w:annotationRef/>
      </w:r>
      <w:r w:rsidRPr="00235E3B">
        <w:t>https://www.nature.com/articles/s41575-019-0157-3</w:t>
      </w:r>
    </w:p>
  </w:comment>
  <w:comment w:id="736" w:author="Chen Liao" w:date="2021-03-24T05:28:00Z" w:initials="MOU">
    <w:p w14:paraId="582D5518" w14:textId="57D9E741" w:rsidR="002B6EEC" w:rsidRDefault="002B6EEC">
      <w:pPr>
        <w:pStyle w:val="CommentText"/>
      </w:pPr>
      <w:r>
        <w:rPr>
          <w:rStyle w:val="CommentReference"/>
        </w:rPr>
        <w:annotationRef/>
      </w:r>
      <w:r w:rsidRPr="00C012F6">
        <w:t>https://ashpublications.org/blood/article-abstract/136/1/130/456031/The-microbe-derived-short-chain-fatty-acids?redirectedFrom=fulltext</w:t>
      </w:r>
    </w:p>
  </w:comment>
  <w:comment w:id="878" w:author="Chen Liao" w:date="2021-03-26T21:22:00Z" w:initials="MOU">
    <w:p w14:paraId="0A26D2B4" w14:textId="7A0BF4FA" w:rsidR="002B6EEC" w:rsidRDefault="002B6EEC">
      <w:pPr>
        <w:pStyle w:val="CommentText"/>
      </w:pPr>
      <w:r>
        <w:rPr>
          <w:rStyle w:val="CommentReference"/>
        </w:rPr>
        <w:annotationRef/>
      </w:r>
      <w:hyperlink r:id="rId1" w:history="1">
        <w:r w:rsidRPr="00B11D68">
          <w:rPr>
            <w:rStyle w:val="Hyperlink"/>
          </w:rPr>
          <w:t>https://www.ncbi.nlm.nih.gov/pmc/articles/PMC143671/</w:t>
        </w:r>
      </w:hyperlink>
    </w:p>
    <w:p w14:paraId="121E2D3F" w14:textId="7805FE47" w:rsidR="002B6EEC" w:rsidRDefault="002B6EEC">
      <w:pPr>
        <w:pStyle w:val="CommentText"/>
      </w:pPr>
      <w:r w:rsidRPr="00F501CC">
        <w:t>https://pubmed.ncbi.nlm.nih.gov/11502244/</w:t>
      </w:r>
    </w:p>
  </w:comment>
  <w:comment w:id="991" w:author="Chen Liao" w:date="2021-03-24T10:41:00Z" w:initials="MOU">
    <w:p w14:paraId="06592BAA" w14:textId="1A55D661" w:rsidR="002B6EEC" w:rsidRDefault="002B6EEC">
      <w:pPr>
        <w:pStyle w:val="CommentText"/>
      </w:pPr>
      <w:r>
        <w:rPr>
          <w:rStyle w:val="CommentReference"/>
        </w:rPr>
        <w:annotationRef/>
      </w:r>
      <w:r w:rsidRPr="00227B03">
        <w:t>https://www.cell.com/cell/fulltext/S0092-8674(16)30592-X?_returnURL=https%3A%2F%2Flinkinghub.elsevier.com%2Fretrieve%2Fpii%2FS009286741630592X%3Fshowall%3Dtrue</w:t>
      </w:r>
    </w:p>
  </w:comment>
  <w:comment w:id="1187" w:author="Chen Liao" w:date="2021-03-26T22:17:00Z" w:initials="MOU">
    <w:p w14:paraId="116ABA1F" w14:textId="456E8F3F" w:rsidR="002B6EEC" w:rsidRDefault="002B6EEC">
      <w:pPr>
        <w:pStyle w:val="CommentText"/>
      </w:pPr>
      <w:r>
        <w:rPr>
          <w:rStyle w:val="CommentReference"/>
        </w:rPr>
        <w:annotationRef/>
      </w:r>
      <w:r w:rsidRPr="00875484">
        <w:t>https://aem.asm.org/content/71/7/3692</w:t>
      </w:r>
    </w:p>
  </w:comment>
  <w:comment w:id="1278" w:author="Chen Liao" w:date="2021-03-24T11:41:00Z" w:initials="MOU">
    <w:p w14:paraId="7196610F" w14:textId="04046C3F" w:rsidR="002B6EEC" w:rsidRDefault="002B6EEC">
      <w:pPr>
        <w:pStyle w:val="CommentText"/>
      </w:pPr>
      <w:r>
        <w:rPr>
          <w:rStyle w:val="CommentReference"/>
        </w:rPr>
        <w:annotationRef/>
      </w:r>
      <w:hyperlink r:id="rId2" w:history="1">
        <w:r w:rsidRPr="00B11D68">
          <w:rPr>
            <w:rStyle w:val="Hyperlink"/>
          </w:rPr>
          <w:t>https://www.nature.com/articles/nrmicro2746</w:t>
        </w:r>
      </w:hyperlink>
    </w:p>
    <w:p w14:paraId="6A33C319" w14:textId="40219ACE" w:rsidR="002B6EEC" w:rsidRDefault="002B6EEC">
      <w:pPr>
        <w:pStyle w:val="CommentText"/>
      </w:pPr>
      <w:hyperlink r:id="rId3" w:history="1">
        <w:r w:rsidRPr="00B11D68">
          <w:rPr>
            <w:rStyle w:val="Hyperlink"/>
          </w:rPr>
          <w:t>https://mbio.asm.org/content/10/1/e02566-18</w:t>
        </w:r>
      </w:hyperlink>
    </w:p>
    <w:p w14:paraId="7A49D59D" w14:textId="75A69225" w:rsidR="002B6EEC" w:rsidRDefault="002B6EEC">
      <w:pPr>
        <w:pStyle w:val="CommentText"/>
      </w:pPr>
      <w:r w:rsidRPr="00A25313">
        <w:t>https://www.sciencedirect.com/science/article/pii/S1931312820300457?casa_token=rvuoEkj-MpIAAAAA:bUzc8ZRQI3AQ6lsgD4QsqQsMJ_seCF2hnhLQEQ8Ss8QbsBtOdoMfofyXmmtGfixq_HjyKiBTXw</w:t>
      </w:r>
    </w:p>
  </w:comment>
  <w:comment w:id="1292" w:author="Chen Liao" w:date="2021-03-24T11:48:00Z" w:initials="MOU">
    <w:p w14:paraId="2207A421" w14:textId="406C1E55" w:rsidR="002B6EEC" w:rsidRDefault="002B6EEC">
      <w:pPr>
        <w:pStyle w:val="CommentText"/>
      </w:pPr>
      <w:r>
        <w:rPr>
          <w:rStyle w:val="CommentReference"/>
        </w:rPr>
        <w:annotationRef/>
      </w:r>
      <w:r w:rsidRPr="00185E69">
        <w:t>https://mbio.asm.org/content/10/1/e02566-18.abstract</w:t>
      </w:r>
    </w:p>
  </w:comment>
  <w:comment w:id="1296" w:author="Chen Liao" w:date="2021-03-25T08:24:00Z" w:initials="MOU">
    <w:p w14:paraId="4A97CB1C" w14:textId="3E180D1C" w:rsidR="002B6EEC" w:rsidRDefault="002B6EEC">
      <w:pPr>
        <w:pStyle w:val="CommentText"/>
      </w:pPr>
      <w:r>
        <w:rPr>
          <w:rStyle w:val="CommentReference"/>
        </w:rPr>
        <w:annotationRef/>
      </w:r>
      <w:r w:rsidRPr="003E57AA">
        <w:t>https://mbio.asm.org/content/10/1/e02566-18</w:t>
      </w:r>
    </w:p>
  </w:comment>
  <w:comment w:id="1341" w:author="Chen Liao" w:date="2021-03-27T07:43:00Z" w:initials="MOU">
    <w:p w14:paraId="235DE5CF" w14:textId="046E182C" w:rsidR="002B6EEC" w:rsidRDefault="002B6EEC">
      <w:pPr>
        <w:pStyle w:val="CommentText"/>
      </w:pPr>
      <w:r>
        <w:rPr>
          <w:rStyle w:val="CommentReference"/>
        </w:rPr>
        <w:annotationRef/>
      </w:r>
      <w:r>
        <w:t>reference needed</w:t>
      </w:r>
    </w:p>
  </w:comment>
  <w:comment w:id="1484" w:author="Chen Liao" w:date="2021-03-28T03:23:00Z" w:initials="MOU">
    <w:p w14:paraId="1777A1CC" w14:textId="41F96BE2" w:rsidR="002B6EEC" w:rsidRDefault="002B6EEC">
      <w:pPr>
        <w:pStyle w:val="CommentText"/>
      </w:pPr>
      <w:r>
        <w:rPr>
          <w:rStyle w:val="CommentReference"/>
        </w:rPr>
        <w:annotationRef/>
      </w:r>
      <w:r>
        <w:t>references needed</w:t>
      </w:r>
    </w:p>
  </w:comment>
  <w:comment w:id="1545" w:author="Chen Liao" w:date="2021-03-27T07:38:00Z" w:initials="MOU">
    <w:p w14:paraId="0C9807AF" w14:textId="5EEAF7D6" w:rsidR="002B6EEC" w:rsidRDefault="002B6EEC">
      <w:pPr>
        <w:pStyle w:val="CommentText"/>
      </w:pPr>
      <w:r>
        <w:rPr>
          <w:rStyle w:val="CommentReference"/>
        </w:rPr>
        <w:annotationRef/>
      </w:r>
      <w:r w:rsidRPr="00773D33">
        <w:t>https://journals.plos.org/ploscompbiol/article?id=10.1371/journal.pcbi.1003388</w:t>
      </w:r>
    </w:p>
  </w:comment>
  <w:comment w:id="1804" w:author="Chen Liao" w:date="2021-03-27T07:46:00Z" w:initials="MOU">
    <w:p w14:paraId="336C4217" w14:textId="631AAF44" w:rsidR="002B6EEC" w:rsidRDefault="002B6EEC">
      <w:pPr>
        <w:pStyle w:val="CommentText"/>
      </w:pPr>
      <w:r>
        <w:rPr>
          <w:rStyle w:val="CommentReference"/>
        </w:rPr>
        <w:annotationRef/>
      </w:r>
      <w:r w:rsidRPr="007B01B7">
        <w:t>https://www.jci.org/articles/view/43918</w:t>
      </w:r>
    </w:p>
  </w:comment>
  <w:comment w:id="1855" w:author="Chen Liao" w:date="2021-03-27T07:47:00Z" w:initials="MOU">
    <w:p w14:paraId="50C80F84" w14:textId="20AAAF0E" w:rsidR="002B6EEC" w:rsidRDefault="002B6EEC">
      <w:pPr>
        <w:pStyle w:val="CommentText"/>
      </w:pPr>
      <w:r>
        <w:rPr>
          <w:rStyle w:val="CommentReference"/>
        </w:rPr>
        <w:annotationRef/>
      </w:r>
      <w:r w:rsidRPr="00B36917">
        <w:t>https://www.sciencedirect.com/science/article/pii/S0271531720305017</w:t>
      </w:r>
    </w:p>
  </w:comment>
  <w:comment w:id="1985" w:author="Chen Liao" w:date="2021-03-27T07:52:00Z" w:initials="MOU">
    <w:p w14:paraId="5DB722F9" w14:textId="176832A7" w:rsidR="002B6EEC" w:rsidRDefault="002B6EEC">
      <w:pPr>
        <w:pStyle w:val="CommentText"/>
      </w:pPr>
      <w:r>
        <w:rPr>
          <w:rStyle w:val="CommentReference"/>
        </w:rPr>
        <w:annotationRef/>
      </w:r>
      <w:r w:rsidRPr="00227B03">
        <w:t>https://www.cell.com/cell/fulltext/S0092-8674(16)30592-X?_returnURL=https%3A%2F%2Flinkinghub.elsevier.com%2Fretrieve%2Fpii%2FS009286741630592X%3Fshowall%3Dtrue</w:t>
      </w:r>
    </w:p>
  </w:comment>
  <w:comment w:id="2336" w:author="Chen Liao" w:date="2021-03-27T07:55:00Z" w:initials="MOU">
    <w:p w14:paraId="7499461F" w14:textId="77777777" w:rsidR="002B6EEC" w:rsidRDefault="002B6EEC" w:rsidP="00F777C7">
      <w:pPr>
        <w:pStyle w:val="CommentText"/>
      </w:pPr>
      <w:r>
        <w:rPr>
          <w:rStyle w:val="CommentReference"/>
        </w:rPr>
        <w:annotationRef/>
      </w:r>
      <w:r w:rsidRPr="00113299">
        <w:t>https://msystems.asm.org/content/4/1/e00016-19</w:t>
      </w:r>
    </w:p>
    <w:p w14:paraId="13B4B936" w14:textId="3723FE1C" w:rsidR="002B6EEC" w:rsidRDefault="002B6EEC">
      <w:pPr>
        <w:pStyle w:val="CommentText"/>
      </w:pPr>
    </w:p>
  </w:comment>
  <w:comment w:id="2380" w:author="Chen Liao" w:date="2021-03-27T07:56:00Z" w:initials="MOU">
    <w:p w14:paraId="49687073" w14:textId="77777777" w:rsidR="002B6EEC" w:rsidRDefault="002B6EEC" w:rsidP="004A7B3B">
      <w:pPr>
        <w:pStyle w:val="CommentText"/>
      </w:pPr>
      <w:r>
        <w:rPr>
          <w:rStyle w:val="CommentReference"/>
        </w:rPr>
        <w:annotationRef/>
      </w:r>
      <w:r>
        <w:rPr>
          <w:rStyle w:val="CommentReference"/>
        </w:rPr>
        <w:annotationRef/>
      </w:r>
      <w:r w:rsidRPr="00633CF2">
        <w:t>https://www.nature.com/articles/s41467-020-18928-1</w:t>
      </w:r>
    </w:p>
    <w:p w14:paraId="022EB7D3" w14:textId="46AEC684" w:rsidR="002B6EEC" w:rsidRDefault="002B6EEC">
      <w:pPr>
        <w:pStyle w:val="CommentText"/>
      </w:pPr>
    </w:p>
  </w:comment>
  <w:comment w:id="2927" w:author="Chen Liao" w:date="2021-03-18T22:36:00Z" w:initials="MOU">
    <w:p w14:paraId="4E130348" w14:textId="7D5A29B6" w:rsidR="002B6EEC" w:rsidRDefault="002B6EEC">
      <w:pPr>
        <w:pStyle w:val="CommentText"/>
      </w:pPr>
      <w:r>
        <w:rPr>
          <w:rStyle w:val="CommentReference"/>
        </w:rPr>
        <w:annotationRef/>
      </w:r>
      <w:r w:rsidRPr="000445F9">
        <w:t>https://dx.doi.org/10.1038%2Fejcn.2016.248</w:t>
      </w:r>
    </w:p>
    <w:p w14:paraId="6B4031F5" w14:textId="487AC700" w:rsidR="002B6EEC" w:rsidRDefault="002B6EEC">
      <w:pPr>
        <w:pStyle w:val="CommentText"/>
      </w:pPr>
      <w:r w:rsidRPr="000445F9">
        <w:t>https://mbio.asm.org/content/10/1/e02566-18.long</w:t>
      </w:r>
    </w:p>
  </w:comment>
  <w:comment w:id="3425" w:author="Chen Liao" w:date="2021-03-28T20:33:00Z" w:initials="MOU">
    <w:p w14:paraId="6CF45DD1" w14:textId="77777777" w:rsidR="002B6EEC" w:rsidRDefault="002B6EEC" w:rsidP="00CA019D">
      <w:pPr>
        <w:pStyle w:val="CommentText"/>
      </w:pPr>
      <w:r>
        <w:rPr>
          <w:rStyle w:val="CommentReference"/>
        </w:rPr>
        <w:annotationRef/>
      </w:r>
      <w:hyperlink r:id="rId4" w:history="1">
        <w:r w:rsidRPr="00B11D68">
          <w:rPr>
            <w:rStyle w:val="Hyperlink"/>
          </w:rPr>
          <w:t>https://science.sciencemag.org/content/334/6052/105</w:t>
        </w:r>
      </w:hyperlink>
    </w:p>
    <w:p w14:paraId="675BE659" w14:textId="75C00326" w:rsidR="002B6EEC" w:rsidRDefault="002B6EEC" w:rsidP="00CA019D">
      <w:pPr>
        <w:pStyle w:val="CommentText"/>
      </w:pPr>
      <w:r w:rsidRPr="00B50544">
        <w:t>https://genomemedicine.biomedcentral.com/articles/10.1186/s13073-020-00758-x</w:t>
      </w:r>
    </w:p>
  </w:comment>
  <w:comment w:id="4072" w:author="Chen Liao" w:date="2021-03-22T21:26:00Z" w:initials="MOU">
    <w:p w14:paraId="37D08104" w14:textId="77777777" w:rsidR="002B6EEC" w:rsidRDefault="002B6EEC" w:rsidP="0056716A">
      <w:pPr>
        <w:pStyle w:val="CommentText"/>
      </w:pPr>
      <w:r>
        <w:rPr>
          <w:rStyle w:val="CommentReference"/>
        </w:rPr>
        <w:annotationRef/>
      </w:r>
      <w:r w:rsidRPr="00334618">
        <w:t>https://www.nature.com/articles/s41396-019-0392-1</w:t>
      </w:r>
    </w:p>
  </w:comment>
  <w:comment w:id="4886" w:author="Chen Liao" w:date="2021-03-22T15:32:00Z" w:initials="MOU">
    <w:p w14:paraId="6107824F" w14:textId="6CEEE4E7" w:rsidR="002B6EEC" w:rsidRDefault="002B6EEC">
      <w:pPr>
        <w:pStyle w:val="CommentText"/>
      </w:pPr>
      <w:r>
        <w:rPr>
          <w:rStyle w:val="CommentReference"/>
        </w:rPr>
        <w:annotationRef/>
      </w:r>
      <w:r w:rsidRPr="0079721C">
        <w:t>https://microbiomejournal.biomedcentral.com/articles/10.1186/s40168-019-0779-2</w:t>
      </w:r>
    </w:p>
  </w:comment>
  <w:comment w:id="4869" w:author="Chen Liao" w:date="2021-03-27T13:00:00Z" w:initials="MOU">
    <w:p w14:paraId="1D044617" w14:textId="1605FAA7" w:rsidR="002B6EEC" w:rsidRDefault="002B6EEC">
      <w:pPr>
        <w:pStyle w:val="CommentText"/>
      </w:pPr>
      <w:r>
        <w:rPr>
          <w:rStyle w:val="CommentReference"/>
        </w:rPr>
        <w:annotationRef/>
      </w:r>
      <w:r w:rsidRPr="00E35376">
        <w:t>https://microbiomejournal.biomedcentral.com/articles/10.1186/s40168-019-0779-2</w:t>
      </w:r>
    </w:p>
  </w:comment>
  <w:comment w:id="5315" w:author="Chen Liao" w:date="2021-03-27T13:24:00Z" w:initials="MOU">
    <w:p w14:paraId="181D3E56" w14:textId="1D0B5688" w:rsidR="002B6EEC" w:rsidRDefault="002B6EEC">
      <w:pPr>
        <w:pStyle w:val="CommentText"/>
      </w:pPr>
      <w:r>
        <w:rPr>
          <w:rStyle w:val="CommentReference"/>
        </w:rPr>
        <w:annotationRef/>
      </w:r>
      <w:r w:rsidRPr="00295445">
        <w:t>https://www.nature.com/articles/nature18301</w:t>
      </w:r>
    </w:p>
  </w:comment>
  <w:comment w:id="5776" w:author="Chen Liao" w:date="2021-03-23T08:57:00Z" w:initials="MOU">
    <w:p w14:paraId="77AEC32C" w14:textId="3BA854A3" w:rsidR="002B6EEC" w:rsidRDefault="002B6EEC">
      <w:pPr>
        <w:pStyle w:val="CommentText"/>
      </w:pPr>
      <w:r>
        <w:rPr>
          <w:rStyle w:val="CommentReference"/>
        </w:rPr>
        <w:annotationRef/>
      </w:r>
      <w:hyperlink r:id="rId5" w:history="1">
        <w:r w:rsidRPr="00B11D68">
          <w:rPr>
            <w:rStyle w:val="Hyperlink"/>
          </w:rPr>
          <w:t>https://science.sciencemag.org/content/361/6401/469.long</w:t>
        </w:r>
      </w:hyperlink>
    </w:p>
    <w:p w14:paraId="4D55560E" w14:textId="13CFDFBD" w:rsidR="002B6EEC" w:rsidRDefault="002B6EEC">
      <w:pPr>
        <w:pStyle w:val="CommentText"/>
      </w:pPr>
      <w:hyperlink r:id="rId6" w:history="1">
        <w:r w:rsidRPr="00B11D68">
          <w:rPr>
            <w:rStyle w:val="Hyperlink"/>
          </w:rPr>
          <w:t>https://genomemedicine.biomedcentral.com/articles/10.1186/s13073-021-00840-y</w:t>
        </w:r>
      </w:hyperlink>
    </w:p>
    <w:p w14:paraId="53883C0B" w14:textId="59E8A6D6" w:rsidR="002B6EEC" w:rsidRDefault="002B6EEC">
      <w:pPr>
        <w:pStyle w:val="CommentText"/>
      </w:pPr>
    </w:p>
  </w:comment>
  <w:comment w:id="5750" w:author="Chen Liao" w:date="2021-03-28T02:00:00Z" w:initials="MOU">
    <w:p w14:paraId="1918D714" w14:textId="0126CBEE" w:rsidR="002B6EEC" w:rsidRDefault="002B6EEC">
      <w:pPr>
        <w:pStyle w:val="CommentText"/>
      </w:pPr>
      <w:r>
        <w:rPr>
          <w:rStyle w:val="CommentReference"/>
        </w:rPr>
        <w:annotationRef/>
      </w:r>
      <w:r w:rsidRPr="00765BD7">
        <w:t>https://genomemedicine.biomedcentral.com/articles/10.1186/s13073-021-00840-y</w:t>
      </w:r>
    </w:p>
  </w:comment>
  <w:comment w:id="6210" w:author="Chen Liao" w:date="2021-03-28T03:02:00Z" w:initials="MOU">
    <w:p w14:paraId="6F71A479" w14:textId="087AE194" w:rsidR="002B6EEC" w:rsidRDefault="002B6EEC">
      <w:pPr>
        <w:pStyle w:val="CommentText"/>
      </w:pPr>
      <w:r>
        <w:rPr>
          <w:rStyle w:val="CommentReference"/>
        </w:rPr>
        <w:annotationRef/>
      </w:r>
      <w:r w:rsidRPr="009A0604">
        <w:t>https://journals.plos.org/plosbiology/article?id=10.1371/journal.pbio.1002540</w:t>
      </w:r>
    </w:p>
  </w:comment>
  <w:comment w:id="6924" w:author="Chen Liao" w:date="2021-03-29T05:40:00Z" w:initials="MOU">
    <w:p w14:paraId="12425090" w14:textId="5C844AF4" w:rsidR="002B6EEC" w:rsidRDefault="002B6EEC">
      <w:pPr>
        <w:pStyle w:val="CommentText"/>
      </w:pPr>
      <w:r>
        <w:rPr>
          <w:rStyle w:val="CommentReference"/>
        </w:rPr>
        <w:annotationRef/>
      </w:r>
      <w:r w:rsidRPr="00524C76">
        <w:t>https://physoc.onlinelibrary.wiley.com/doi/full/10.1113/EP085070</w:t>
      </w:r>
    </w:p>
  </w:comment>
  <w:comment w:id="7669" w:author="Chen Liao" w:date="2021-03-28T10:29:00Z" w:initials="MOU">
    <w:p w14:paraId="10E245BD" w14:textId="2357AFEF" w:rsidR="002B6EEC" w:rsidRDefault="002B6EEC">
      <w:pPr>
        <w:pStyle w:val="CommentText"/>
      </w:pPr>
      <w:r>
        <w:rPr>
          <w:rStyle w:val="CommentReference"/>
        </w:rPr>
        <w:annotationRef/>
      </w:r>
      <w:r>
        <w:t>references needed</w:t>
      </w:r>
    </w:p>
  </w:comment>
  <w:comment w:id="7912" w:author="Chen Liao" w:date="2021-03-28T07:23:00Z" w:initials="MOU">
    <w:p w14:paraId="4F0929FE" w14:textId="2A172591" w:rsidR="002B6EEC" w:rsidRDefault="002B6EEC">
      <w:pPr>
        <w:pStyle w:val="CommentText"/>
      </w:pPr>
      <w:r>
        <w:rPr>
          <w:rStyle w:val="CommentReference"/>
        </w:rPr>
        <w:annotationRef/>
      </w:r>
      <w:r w:rsidRPr="00AE0E57">
        <w:t>https://mbio.asm.org/content/5/2/e00889-14</w:t>
      </w:r>
    </w:p>
  </w:comment>
  <w:comment w:id="8253" w:author="Chen Liao" w:date="2021-03-28T08:39:00Z" w:initials="MOU">
    <w:p w14:paraId="75847F8C" w14:textId="4D3826F4" w:rsidR="002B6EEC" w:rsidRDefault="002B6EEC">
      <w:pPr>
        <w:pStyle w:val="CommentText"/>
      </w:pPr>
      <w:r>
        <w:rPr>
          <w:rStyle w:val="CommentReference"/>
        </w:rPr>
        <w:annotationRef/>
      </w:r>
      <w:r w:rsidRPr="00BD075F">
        <w:t>https://mitpress.mit.edu/books/dataset-shift-machine-learning</w:t>
      </w:r>
    </w:p>
  </w:comment>
  <w:comment w:id="9072" w:author="Chen Liao" w:date="2021-03-28T21:25:00Z" w:initials="MOU">
    <w:p w14:paraId="30067641" w14:textId="34AF4C9E" w:rsidR="002B6EEC" w:rsidRDefault="002B6EEC" w:rsidP="00CF0DAC">
      <w:r>
        <w:rPr>
          <w:rStyle w:val="CommentReference"/>
        </w:rPr>
        <w:annotationRef/>
      </w:r>
      <w:r w:rsidRPr="00CF0DAC">
        <w:t>https://www.pnas.org/content/112/27/8505.short</w:t>
      </w:r>
    </w:p>
  </w:comment>
  <w:comment w:id="9135" w:author="Chen Liao" w:date="2021-03-28T21:55:00Z" w:initials="MOU">
    <w:p w14:paraId="2EE84A25" w14:textId="2C77BCB0" w:rsidR="002B6EEC" w:rsidRDefault="002B6EEC">
      <w:pPr>
        <w:pStyle w:val="CommentText"/>
      </w:pPr>
      <w:r>
        <w:rPr>
          <w:rStyle w:val="CommentReference"/>
        </w:rPr>
        <w:annotationRef/>
      </w:r>
      <w:r w:rsidRPr="004B11D5">
        <w:t>https://journals.physiology.org/doi/full/10.1152/physrev.2001.81.3.1031?rfr_dat=cr_pub++0pubmed&amp;url_ver=Z39.88-2003&amp;rfr_id=ori%3Arid%3Acrossref.org</w:t>
      </w:r>
    </w:p>
  </w:comment>
  <w:comment w:id="9189" w:author="Chen Liao" w:date="2021-03-29T04:47:00Z" w:initials="MOU">
    <w:p w14:paraId="4CFE9925" w14:textId="77777777" w:rsidR="002B6EEC" w:rsidRDefault="002B6EEC" w:rsidP="002D3468">
      <w:pPr>
        <w:pStyle w:val="CommentText"/>
      </w:pPr>
      <w:r>
        <w:rPr>
          <w:rStyle w:val="CommentReference"/>
        </w:rPr>
        <w:annotationRef/>
      </w:r>
      <w:r w:rsidRPr="009318BA">
        <w:t>https://www.ncbi.nlm.nih.gov/pmc/articles/PMC5989067/</w:t>
      </w:r>
    </w:p>
  </w:comment>
  <w:comment w:id="9238" w:author="Chen Liao" w:date="2021-03-29T04:42:00Z" w:initials="MOU">
    <w:p w14:paraId="7CE17F44" w14:textId="358FE528" w:rsidR="002B6EEC" w:rsidRDefault="002B6EEC">
      <w:pPr>
        <w:pStyle w:val="CommentText"/>
      </w:pPr>
      <w:r>
        <w:rPr>
          <w:rStyle w:val="CommentReference"/>
        </w:rPr>
        <w:annotationRef/>
      </w:r>
      <w:r w:rsidRPr="007A7B36">
        <w:t>https://www.nature.com/articles/nature18301</w:t>
      </w:r>
    </w:p>
  </w:comment>
  <w:comment w:id="9279" w:author="Chen Liao" w:date="2021-03-29T04:49:00Z" w:initials="MOU">
    <w:p w14:paraId="78BE684E" w14:textId="54B911C6" w:rsidR="002B6EEC" w:rsidRDefault="002B6EEC">
      <w:pPr>
        <w:pStyle w:val="CommentText"/>
      </w:pPr>
      <w:r>
        <w:rPr>
          <w:rStyle w:val="CommentReference"/>
        </w:rPr>
        <w:annotationRef/>
      </w:r>
      <w:r w:rsidRPr="005163BC">
        <w:t>https://microbiomejournal.biomedcentral.com/articles/10.1186/s40168-019-0779-2</w:t>
      </w:r>
    </w:p>
  </w:comment>
  <w:comment w:id="9309" w:author="Chen Liao" w:date="2021-03-29T04:57:00Z" w:initials="MOU">
    <w:p w14:paraId="6198338F" w14:textId="7B51738D" w:rsidR="002B6EEC" w:rsidRDefault="002B6EEC">
      <w:pPr>
        <w:pStyle w:val="CommentText"/>
      </w:pPr>
      <w:r>
        <w:rPr>
          <w:rStyle w:val="CommentReference"/>
        </w:rPr>
        <w:annotationRef/>
      </w:r>
      <w:r w:rsidRPr="00BD1FA3">
        <w:t>https://bmcbiol.biomedcentral.com/articles/10.1186/s12915-020-00836-x</w:t>
      </w:r>
    </w:p>
  </w:comment>
  <w:comment w:id="9886" w:author="Chen Liao" w:date="2021-03-29T05:50:00Z" w:initials="MOU">
    <w:p w14:paraId="005AEFB6" w14:textId="2D5C79FF" w:rsidR="002B6EEC" w:rsidRDefault="002B6EEC">
      <w:pPr>
        <w:pStyle w:val="CommentText"/>
      </w:pPr>
      <w:r>
        <w:rPr>
          <w:rStyle w:val="CommentReference"/>
        </w:rPr>
        <w:annotationRef/>
      </w:r>
      <w:r w:rsidRPr="00E73151">
        <w:t>https://www.nature.com/articles/s41467-019-10927-1</w:t>
      </w:r>
    </w:p>
  </w:comment>
  <w:comment w:id="9922" w:author="Chen Liao" w:date="2021-03-29T05:50:00Z" w:initials="MOU">
    <w:p w14:paraId="45D4CB09" w14:textId="7AE72740" w:rsidR="002B6EEC" w:rsidRDefault="002B6EEC">
      <w:pPr>
        <w:pStyle w:val="CommentText"/>
      </w:pPr>
      <w:r>
        <w:rPr>
          <w:rStyle w:val="CommentReference"/>
        </w:rPr>
        <w:annotationRef/>
      </w:r>
      <w:r w:rsidRPr="00864222">
        <w:t>https://mbio.asm.org/content/10/4/e01454-19</w:t>
      </w:r>
    </w:p>
  </w:comment>
  <w:comment w:id="10264" w:author="Chen Liao" w:date="2021-03-29T06:56:00Z" w:initials="MOU">
    <w:p w14:paraId="3183DD5B" w14:textId="77777777" w:rsidR="002B6EEC" w:rsidRDefault="002B6EEC" w:rsidP="00E3674C">
      <w:pPr>
        <w:pStyle w:val="CommentText"/>
      </w:pPr>
      <w:r>
        <w:rPr>
          <w:rStyle w:val="CommentReference"/>
        </w:rPr>
        <w:annotationRef/>
      </w:r>
      <w:r w:rsidRPr="006F3D34">
        <w:t>https://www.biorxiv.org/content/10.1101/2020.01.17.910638v1</w:t>
      </w:r>
    </w:p>
  </w:comment>
  <w:comment w:id="10317" w:author="Chen Liao" w:date="2021-03-29T06:58:00Z" w:initials="MOU">
    <w:p w14:paraId="44606A57" w14:textId="4F251EAE" w:rsidR="002B6EEC" w:rsidRDefault="002B6EEC">
      <w:pPr>
        <w:pStyle w:val="CommentText"/>
      </w:pPr>
      <w:r>
        <w:rPr>
          <w:rStyle w:val="CommentReference"/>
        </w:rPr>
        <w:annotationRef/>
      </w:r>
      <w:r>
        <w:t>reference needed</w:t>
      </w:r>
    </w:p>
  </w:comment>
  <w:comment w:id="10538" w:author="Chen Liao" w:date="2021-03-29T06:43:00Z" w:initials="MOU">
    <w:p w14:paraId="7016FB6D" w14:textId="1821F8C3" w:rsidR="002B6EEC" w:rsidRDefault="002B6EEC">
      <w:pPr>
        <w:pStyle w:val="CommentText"/>
      </w:pPr>
      <w:r>
        <w:rPr>
          <w:rStyle w:val="CommentReference"/>
        </w:rPr>
        <w:annotationRef/>
      </w:r>
      <w:r w:rsidRPr="00F16E83">
        <w:t>https://www.frontiersin.org/articles/10.3389/fmicb.2018.02897/full</w:t>
      </w:r>
    </w:p>
  </w:comment>
  <w:comment w:id="10606" w:author="Chen Liao" w:date="2021-03-29T06:45:00Z" w:initials="MOU">
    <w:p w14:paraId="7A9E3421" w14:textId="4A581252" w:rsidR="002B6EEC" w:rsidRDefault="002B6EEC">
      <w:pPr>
        <w:pStyle w:val="CommentText"/>
      </w:pPr>
      <w:r>
        <w:rPr>
          <w:rStyle w:val="CommentReference"/>
        </w:rPr>
        <w:annotationRef/>
      </w:r>
      <w:r w:rsidRPr="005F4CEE">
        <w:t>https://dx.doi.org/10.1038%2Fnature09944</w:t>
      </w:r>
    </w:p>
  </w:comment>
  <w:comment w:id="10694" w:author="Chen Liao" w:date="2021-03-29T06:47:00Z" w:initials="MOU">
    <w:p w14:paraId="3D83E5F1" w14:textId="4F3C67AF" w:rsidR="002B6EEC" w:rsidRDefault="002B6EEC">
      <w:pPr>
        <w:pStyle w:val="CommentText"/>
      </w:pPr>
      <w:r>
        <w:rPr>
          <w:rStyle w:val="CommentReference"/>
        </w:rPr>
        <w:annotationRef/>
      </w:r>
      <w:r w:rsidRPr="006B3144">
        <w:t>https://www.pnas.org/content/102/31/11070</w:t>
      </w:r>
    </w:p>
  </w:comment>
  <w:comment w:id="10725" w:author="Chen Liao" w:date="2021-03-29T06:46:00Z" w:initials="MOU">
    <w:p w14:paraId="7095C953" w14:textId="453F775C" w:rsidR="002B6EEC" w:rsidRDefault="002B6EEC">
      <w:pPr>
        <w:pStyle w:val="CommentText"/>
      </w:pPr>
      <w:r>
        <w:rPr>
          <w:rStyle w:val="CommentReference"/>
        </w:rPr>
        <w:annotationRef/>
      </w:r>
      <w:r w:rsidRPr="006B3144">
        <w:t>https://www.nature.com/articles/nmicrobiol2016131</w:t>
      </w:r>
    </w:p>
  </w:comment>
  <w:comment w:id="11395" w:author="Chen Liao" w:date="2021-03-29T09:03:00Z" w:initials="MOU">
    <w:p w14:paraId="3E38CA7E" w14:textId="77777777" w:rsidR="002B6EEC" w:rsidRDefault="002B6EEC" w:rsidP="00B72635">
      <w:pPr>
        <w:pStyle w:val="CommentText"/>
      </w:pPr>
      <w:r>
        <w:rPr>
          <w:rStyle w:val="CommentReference"/>
        </w:rPr>
        <w:annotationRef/>
      </w:r>
      <w:r w:rsidRPr="00B72635">
        <w:t>https://iai.asm.org/content/87/9/e00206-19</w:t>
      </w:r>
    </w:p>
  </w:comment>
  <w:comment w:id="12460" w:author="Chen Liao" w:date="2021-03-29T08:37:00Z" w:initials="MOU">
    <w:p w14:paraId="18ED15CA" w14:textId="1ECBBA23" w:rsidR="002B6EEC" w:rsidRDefault="002B6EEC">
      <w:pPr>
        <w:pStyle w:val="CommentText"/>
      </w:pPr>
      <w:r>
        <w:rPr>
          <w:rStyle w:val="CommentReference"/>
        </w:rPr>
        <w:annotationRef/>
      </w:r>
      <w:r w:rsidRPr="000660EF">
        <w:t>https://elifesciences.org/articles/38471</w:t>
      </w:r>
    </w:p>
  </w:comment>
  <w:comment w:id="12621" w:author="戴 磊" w:date="2021-02-19T21:33:00Z" w:initials="戴">
    <w:p w14:paraId="0422045F" w14:textId="7570B37B" w:rsidR="002B6EEC" w:rsidRDefault="002B6EEC">
      <w:pPr>
        <w:pStyle w:val="CommentText"/>
      </w:pPr>
      <w:r>
        <w:rPr>
          <w:rStyle w:val="CommentReference"/>
        </w:rPr>
        <w:annotationRef/>
      </w:r>
      <w:r>
        <w:t xml:space="preserve">What is the index used for </w:t>
      </w:r>
      <w:proofErr w:type="gramStart"/>
      <w:r>
        <w:rPr>
          <w:rFonts w:hint="eastAsia"/>
        </w:rPr>
        <w:t>even</w:t>
      </w:r>
      <w:r>
        <w:t>ness</w:t>
      </w:r>
      <w:proofErr w:type="gramEnd"/>
    </w:p>
    <w:p w14:paraId="52BAC986" w14:textId="77777777" w:rsidR="002B6EEC" w:rsidRDefault="002B6EEC">
      <w:pPr>
        <w:pStyle w:val="CommentText"/>
      </w:pPr>
    </w:p>
    <w:p w14:paraId="6B23C895" w14:textId="0AC96884" w:rsidR="002B6EEC" w:rsidRDefault="002B6EEC">
      <w:pPr>
        <w:pStyle w:val="CommentText"/>
      </w:pPr>
      <w:r>
        <w:t>Bifidobacterium: if this is a point that we want to emphasize (known inulin degrader), make it a separate figure?</w:t>
      </w:r>
    </w:p>
    <w:p w14:paraId="77101BA8" w14:textId="77777777" w:rsidR="002B6EEC" w:rsidRDefault="002B6EEC">
      <w:pPr>
        <w:pStyle w:val="CommentText"/>
      </w:pPr>
    </w:p>
    <w:p w14:paraId="2470347D" w14:textId="22A8FEA0" w:rsidR="002B6EEC" w:rsidRDefault="002B6EEC">
      <w:pPr>
        <w:pStyle w:val="CommentText"/>
      </w:pPr>
      <w:r>
        <w:t>How are we going to discuss E?</w:t>
      </w:r>
    </w:p>
  </w:comment>
  <w:comment w:id="12740" w:author="戴 磊" w:date="2021-02-19T21:41:00Z" w:initials="戴">
    <w:p w14:paraId="34C15BC1" w14:textId="5995B70F" w:rsidR="002B6EEC" w:rsidRDefault="002B6EEC">
      <w:pPr>
        <w:pStyle w:val="CommentText"/>
      </w:pPr>
      <w:r>
        <w:rPr>
          <w:rStyle w:val="CommentReference"/>
        </w:rPr>
        <w:annotationRef/>
      </w:r>
      <w:r>
        <w:rPr>
          <w:rFonts w:hint="eastAsia"/>
        </w:rPr>
        <w:t>C</w:t>
      </w:r>
      <w:r>
        <w:t>:  Not clear what others mean; no need to show blue curve?</w:t>
      </w:r>
    </w:p>
  </w:comment>
  <w:comment w:id="12830" w:author="戴 磊" w:date="2021-02-19T21:46:00Z" w:initials="戴">
    <w:p w14:paraId="3367D924" w14:textId="1F56CFA1" w:rsidR="002B6EEC" w:rsidRDefault="002B6EEC">
      <w:pPr>
        <w:pStyle w:val="CommentText"/>
      </w:pPr>
      <w:r>
        <w:rPr>
          <w:rStyle w:val="CommentReference"/>
        </w:rPr>
        <w:annotationRef/>
      </w:r>
      <w:r>
        <w:t>Panel C: what is *? Is this connected to supp table on validated inulin degraders?</w:t>
      </w:r>
    </w:p>
  </w:comment>
  <w:comment w:id="12893" w:author="戴 磊" w:date="2021-02-19T23:30:00Z" w:initials="戴">
    <w:p w14:paraId="3EB58548" w14:textId="054CEA4A" w:rsidR="002B6EEC" w:rsidRDefault="002B6EEC">
      <w:pPr>
        <w:pStyle w:val="CommentText"/>
      </w:pPr>
      <w:r>
        <w:rPr>
          <w:rStyle w:val="CommentReference"/>
        </w:rPr>
        <w:annotationRef/>
      </w:r>
      <w:r>
        <w:t>Not necessary</w:t>
      </w:r>
      <w:r>
        <w:rPr>
          <w:rFonts w:hint="eastAsia"/>
        </w:rPr>
        <w:t>?</w:t>
      </w:r>
    </w:p>
  </w:comment>
  <w:comment w:id="12905" w:author="戴 磊" w:date="2021-02-19T23:30:00Z" w:initials="戴">
    <w:p w14:paraId="000A5C11" w14:textId="0D635E23" w:rsidR="002B6EEC" w:rsidRDefault="002B6EEC">
      <w:pPr>
        <w:pStyle w:val="CommentText"/>
      </w:pPr>
      <w:r>
        <w:rPr>
          <w:rStyle w:val="CommentReference"/>
        </w:rPr>
        <w:annotationRef/>
      </w:r>
      <w:r>
        <w:t>Same problem as figure 4</w:t>
      </w:r>
    </w:p>
  </w:comment>
  <w:comment w:id="12925" w:author="戴 磊" w:date="2021-02-19T23:31:00Z" w:initials="戴">
    <w:p w14:paraId="491F03F7" w14:textId="4F83DA72" w:rsidR="002B6EEC" w:rsidRDefault="002B6EEC">
      <w:pPr>
        <w:pStyle w:val="CommentText"/>
      </w:pPr>
      <w:r>
        <w:rPr>
          <w:rStyle w:val="CommentReference"/>
        </w:rPr>
        <w:annotationRef/>
      </w:r>
      <w:r>
        <w:t xml:space="preserve">What is the point of this </w:t>
      </w:r>
      <w:proofErr w:type="gramStart"/>
      <w:r>
        <w:t>analysis</w:t>
      </w:r>
      <w:proofErr w:type="gramEnd"/>
    </w:p>
  </w:comment>
  <w:comment w:id="13106" w:author="戴 磊" w:date="2021-02-19T23:35:00Z" w:initials="戴">
    <w:p w14:paraId="4E56025C" w14:textId="2C0FB8D4" w:rsidR="002B6EEC" w:rsidRDefault="002B6EEC" w:rsidP="00B3696D">
      <w:pPr>
        <w:pStyle w:val="CommentText"/>
        <w:numPr>
          <w:ilvl w:val="0"/>
          <w:numId w:val="8"/>
        </w:numPr>
      </w:pPr>
      <w:r>
        <w:rPr>
          <w:rStyle w:val="CommentReference"/>
        </w:rPr>
        <w:annotationRef/>
      </w:r>
      <w:r>
        <w:t>What are the approaches being compared?</w:t>
      </w:r>
    </w:p>
    <w:p w14:paraId="7D80150E" w14:textId="40482DBE" w:rsidR="002B6EEC" w:rsidRDefault="002B6EEC" w:rsidP="00B3696D">
      <w:pPr>
        <w:pStyle w:val="CommentText"/>
        <w:numPr>
          <w:ilvl w:val="0"/>
          <w:numId w:val="8"/>
        </w:numPr>
      </w:pPr>
      <w:r>
        <w:t xml:space="preserve">Same approach (RF), different choice of response variable (SCFA, </w:t>
      </w:r>
      <w:proofErr w:type="spellStart"/>
      <w:r>
        <w:t>dSCFA</w:t>
      </w:r>
      <w:proofErr w:type="spellEnd"/>
      <w:r>
        <w:t>/dt, etc.)?</w:t>
      </w:r>
    </w:p>
  </w:comment>
  <w:comment w:id="13116" w:author="戴 磊" w:date="2021-02-19T23:33:00Z" w:initials="戴">
    <w:p w14:paraId="0B39B1FD" w14:textId="2B8F07FB" w:rsidR="002B6EEC" w:rsidRDefault="002B6EEC">
      <w:pPr>
        <w:pStyle w:val="CommentText"/>
      </w:pPr>
      <w:r>
        <w:rPr>
          <w:rStyle w:val="CommentReference"/>
        </w:rPr>
        <w:annotationRef/>
      </w:r>
      <w:r>
        <w:t>What is prevalence (mouse), prevalence (vendor)</w:t>
      </w:r>
    </w:p>
  </w:comment>
  <w:comment w:id="13240" w:author="戴 磊" w:date="2021-02-19T22:12:00Z" w:initials="戴">
    <w:p w14:paraId="50AFA6F5" w14:textId="77777777" w:rsidR="002B6EEC" w:rsidRDefault="002B6EEC" w:rsidP="00ED01D3">
      <w:pPr>
        <w:pStyle w:val="CommentText"/>
      </w:pPr>
      <w:r>
        <w:rPr>
          <w:rStyle w:val="CommentReference"/>
        </w:rPr>
        <w:annotationRef/>
      </w:r>
      <w:r>
        <w:t>Let’s discuss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DDD2EC3" w15:done="0"/>
  <w15:commentEx w15:paraId="6957D677" w15:done="0"/>
  <w15:commentEx w15:paraId="582D5518" w15:done="0"/>
  <w15:commentEx w15:paraId="121E2D3F" w15:done="0"/>
  <w15:commentEx w15:paraId="06592BAA" w15:done="0"/>
  <w15:commentEx w15:paraId="116ABA1F" w15:done="0"/>
  <w15:commentEx w15:paraId="7A49D59D" w15:done="0"/>
  <w15:commentEx w15:paraId="2207A421" w15:done="0"/>
  <w15:commentEx w15:paraId="4A97CB1C" w15:done="0"/>
  <w15:commentEx w15:paraId="235DE5CF" w15:done="0"/>
  <w15:commentEx w15:paraId="1777A1CC" w15:done="0"/>
  <w15:commentEx w15:paraId="0C9807AF" w15:done="0"/>
  <w15:commentEx w15:paraId="336C4217" w15:done="0"/>
  <w15:commentEx w15:paraId="50C80F84" w15:done="0"/>
  <w15:commentEx w15:paraId="5DB722F9" w15:done="0"/>
  <w15:commentEx w15:paraId="13B4B936" w15:done="0"/>
  <w15:commentEx w15:paraId="022EB7D3" w15:done="0"/>
  <w15:commentEx w15:paraId="6B4031F5" w15:done="0"/>
  <w15:commentEx w15:paraId="675BE659" w15:done="0"/>
  <w15:commentEx w15:paraId="37D08104" w15:done="0"/>
  <w15:commentEx w15:paraId="6107824F" w15:done="0"/>
  <w15:commentEx w15:paraId="1D044617" w15:done="0"/>
  <w15:commentEx w15:paraId="181D3E56" w15:done="0"/>
  <w15:commentEx w15:paraId="53883C0B" w15:done="0"/>
  <w15:commentEx w15:paraId="1918D714" w15:done="0"/>
  <w15:commentEx w15:paraId="6F71A479" w15:done="0"/>
  <w15:commentEx w15:paraId="12425090" w15:done="0"/>
  <w15:commentEx w15:paraId="10E245BD" w15:done="0"/>
  <w15:commentEx w15:paraId="4F0929FE" w15:done="0"/>
  <w15:commentEx w15:paraId="75847F8C" w15:done="0"/>
  <w15:commentEx w15:paraId="30067641" w15:done="0"/>
  <w15:commentEx w15:paraId="2EE84A25" w15:done="0"/>
  <w15:commentEx w15:paraId="4CFE9925" w15:done="0"/>
  <w15:commentEx w15:paraId="7CE17F44" w15:done="0"/>
  <w15:commentEx w15:paraId="78BE684E" w15:done="0"/>
  <w15:commentEx w15:paraId="6198338F" w15:done="0"/>
  <w15:commentEx w15:paraId="005AEFB6" w15:done="0"/>
  <w15:commentEx w15:paraId="45D4CB09" w15:done="0"/>
  <w15:commentEx w15:paraId="3183DD5B" w15:done="0"/>
  <w15:commentEx w15:paraId="44606A57" w15:done="0"/>
  <w15:commentEx w15:paraId="7016FB6D" w15:done="0"/>
  <w15:commentEx w15:paraId="7A9E3421" w15:done="0"/>
  <w15:commentEx w15:paraId="3D83E5F1" w15:done="0"/>
  <w15:commentEx w15:paraId="7095C953" w15:done="0"/>
  <w15:commentEx w15:paraId="3E38CA7E" w15:done="0"/>
  <w15:commentEx w15:paraId="18ED15CA" w15:done="0"/>
  <w15:commentEx w15:paraId="2470347D" w15:done="0"/>
  <w15:commentEx w15:paraId="34C15BC1" w15:done="0"/>
  <w15:commentEx w15:paraId="3367D924" w15:done="0"/>
  <w15:commentEx w15:paraId="3EB58548" w15:done="0"/>
  <w15:commentEx w15:paraId="000A5C11" w15:done="0"/>
  <w15:commentEx w15:paraId="491F03F7" w15:done="0"/>
  <w15:commentEx w15:paraId="7D80150E" w15:done="0"/>
  <w15:commentEx w15:paraId="0B39B1FD" w15:done="0"/>
  <w15:commentEx w15:paraId="50AFA6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8DBFA" w16cex:dateUtc="2021-03-27T02:17:00Z"/>
  <w16cex:commentExtensible w16cex:durableId="24096090" w16cex:dateUtc="2021-03-27T11:43:00Z"/>
  <w16cex:commentExtensible w16cex:durableId="240A753B" w16cex:dateUtc="2021-03-28T07:23:00Z"/>
  <w16cex:commentExtensible w16cex:durableId="24095F6F" w16cex:dateUtc="2021-03-27T11:38:00Z"/>
  <w16cex:commentExtensible w16cex:durableId="24096169" w16cex:dateUtc="2021-03-27T11:46:00Z"/>
  <w16cex:commentExtensible w16cex:durableId="24096178" w16cex:dateUtc="2021-03-27T11:47:00Z"/>
  <w16cex:commentExtensible w16cex:durableId="240962C8" w16cex:dateUtc="2021-03-27T11:52:00Z"/>
  <w16cex:commentExtensible w16cex:durableId="2409637A" w16cex:dateUtc="2021-03-27T11:55:00Z"/>
  <w16cex:commentExtensible w16cex:durableId="24096395" w16cex:dateUtc="2021-03-27T11:56:00Z"/>
  <w16cex:commentExtensible w16cex:durableId="23FE5483" w16cex:dateUtc="2021-03-19T02:36:00Z"/>
  <w16cex:commentExtensible w16cex:durableId="240B66B0" w16cex:dateUtc="2021-03-29T00:33:00Z"/>
  <w16cex:commentExtensible w16cex:durableId="24038A14" w16cex:dateUtc="2021-03-23T01:26:00Z"/>
  <w16cex:commentExtensible w16cex:durableId="2409AB03" w16cex:dateUtc="2021-03-27T17:00:00Z"/>
  <w16cex:commentExtensible w16cex:durableId="2409B094" w16cex:dateUtc="2021-03-27T17:24:00Z"/>
  <w16cex:commentExtensible w16cex:durableId="240A61CC" w16cex:dateUtc="2021-03-28T06:00:00Z"/>
  <w16cex:commentExtensible w16cex:durableId="240A7045" w16cex:dateUtc="2021-03-28T07:02:00Z"/>
  <w16cex:commentExtensible w16cex:durableId="240BE6B2" w16cex:dateUtc="2021-03-29T09:40:00Z"/>
  <w16cex:commentExtensible w16cex:durableId="240AD915" w16cex:dateUtc="2021-03-28T14:29:00Z"/>
  <w16cex:commentExtensible w16cex:durableId="240AAD8B" w16cex:dateUtc="2021-03-28T11:23:00Z"/>
  <w16cex:commentExtensible w16cex:durableId="240ABF4C" w16cex:dateUtc="2021-03-28T12:39:00Z"/>
  <w16cex:commentExtensible w16cex:durableId="240B72B5" w16cex:dateUtc="2021-03-29T01:25:00Z"/>
  <w16cex:commentExtensible w16cex:durableId="240B79E8" w16cex:dateUtc="2021-03-29T01:55:00Z"/>
  <w16cex:commentExtensible w16cex:durableId="240BDA54" w16cex:dateUtc="2021-03-29T08:47:00Z"/>
  <w16cex:commentExtensible w16cex:durableId="240BD950" w16cex:dateUtc="2021-03-29T08:42:00Z"/>
  <w16cex:commentExtensible w16cex:durableId="240BDAF4" w16cex:dateUtc="2021-03-29T08:49:00Z"/>
  <w16cex:commentExtensible w16cex:durableId="240BDCD4" w16cex:dateUtc="2021-03-29T08:57:00Z"/>
  <w16cex:commentExtensible w16cex:durableId="240BE914" w16cex:dateUtc="2021-03-29T09:50:00Z"/>
  <w16cex:commentExtensible w16cex:durableId="240BE93B" w16cex:dateUtc="2021-03-29T09:50:00Z"/>
  <w16cex:commentExtensible w16cex:durableId="240BF8A6" w16cex:dateUtc="2021-03-29T10:56:00Z"/>
  <w16cex:commentExtensible w16cex:durableId="240BF922" w16cex:dateUtc="2021-03-29T10:58:00Z"/>
  <w16cex:commentExtensible w16cex:durableId="240BF5A7" w16cex:dateUtc="2021-03-29T10:43:00Z"/>
  <w16cex:commentExtensible w16cex:durableId="240BF5EF" w16cex:dateUtc="2021-03-29T10:45:00Z"/>
  <w16cex:commentExtensible w16cex:durableId="240BF66A" w16cex:dateUtc="2021-03-29T10:47:00Z"/>
  <w16cex:commentExtensible w16cex:durableId="240BF654" w16cex:dateUtc="2021-03-29T10:46:00Z"/>
  <w16cex:commentExtensible w16cex:durableId="240C165D" w16cex:dateUtc="2021-03-29T13:03:00Z"/>
  <w16cex:commentExtensible w16cex:durableId="240C1042" w16cex:dateUtc="2021-03-29T12:37:00Z"/>
  <w16cex:commentExtensible w16cex:durableId="23DAAD1E" w16cex:dateUtc="2021-02-19T13:33:00Z"/>
  <w16cex:commentExtensible w16cex:durableId="23DAAF1D" w16cex:dateUtc="2021-02-19T13:41:00Z"/>
  <w16cex:commentExtensible w16cex:durableId="23DAB03A" w16cex:dateUtc="2021-02-19T13:46:00Z"/>
  <w16cex:commentExtensible w16cex:durableId="23DAC87F" w16cex:dateUtc="2021-02-19T15:30:00Z"/>
  <w16cex:commentExtensible w16cex:durableId="23DAC89E" w16cex:dateUtc="2021-02-19T15:30:00Z"/>
  <w16cex:commentExtensible w16cex:durableId="23DAC8CD" w16cex:dateUtc="2021-02-19T15:31:00Z"/>
  <w16cex:commentExtensible w16cex:durableId="23DAC9C6" w16cex:dateUtc="2021-02-19T15:35:00Z"/>
  <w16cex:commentExtensible w16cex:durableId="23DAC95F" w16cex:dateUtc="2021-02-19T15:33:00Z"/>
  <w16cex:commentExtensible w16cex:durableId="23E1EE24" w16cex:dateUtc="2021-02-19T14: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6ABA1F" w16cid:durableId="2408DBFA"/>
  <w16cid:commentId w16cid:paraId="235DE5CF" w16cid:durableId="24096090"/>
  <w16cid:commentId w16cid:paraId="1777A1CC" w16cid:durableId="240A753B"/>
  <w16cid:commentId w16cid:paraId="0C9807AF" w16cid:durableId="24095F6F"/>
  <w16cid:commentId w16cid:paraId="336C4217" w16cid:durableId="24096169"/>
  <w16cid:commentId w16cid:paraId="50C80F84" w16cid:durableId="24096178"/>
  <w16cid:commentId w16cid:paraId="5DB722F9" w16cid:durableId="240962C8"/>
  <w16cid:commentId w16cid:paraId="13B4B936" w16cid:durableId="2409637A"/>
  <w16cid:commentId w16cid:paraId="022EB7D3" w16cid:durableId="24096395"/>
  <w16cid:commentId w16cid:paraId="6B4031F5" w16cid:durableId="23FE5483"/>
  <w16cid:commentId w16cid:paraId="675BE659" w16cid:durableId="240B66B0"/>
  <w16cid:commentId w16cid:paraId="37D08104" w16cid:durableId="24038A14"/>
  <w16cid:commentId w16cid:paraId="1D044617" w16cid:durableId="2409AB03"/>
  <w16cid:commentId w16cid:paraId="181D3E56" w16cid:durableId="2409B094"/>
  <w16cid:commentId w16cid:paraId="1918D714" w16cid:durableId="240A61CC"/>
  <w16cid:commentId w16cid:paraId="6F71A479" w16cid:durableId="240A7045"/>
  <w16cid:commentId w16cid:paraId="12425090" w16cid:durableId="240BE6B2"/>
  <w16cid:commentId w16cid:paraId="10E245BD" w16cid:durableId="240AD915"/>
  <w16cid:commentId w16cid:paraId="4F0929FE" w16cid:durableId="240AAD8B"/>
  <w16cid:commentId w16cid:paraId="75847F8C" w16cid:durableId="240ABF4C"/>
  <w16cid:commentId w16cid:paraId="30067641" w16cid:durableId="240B72B5"/>
  <w16cid:commentId w16cid:paraId="2EE84A25" w16cid:durableId="240B79E8"/>
  <w16cid:commentId w16cid:paraId="4CFE9925" w16cid:durableId="240BDA54"/>
  <w16cid:commentId w16cid:paraId="7CE17F44" w16cid:durableId="240BD950"/>
  <w16cid:commentId w16cid:paraId="78BE684E" w16cid:durableId="240BDAF4"/>
  <w16cid:commentId w16cid:paraId="6198338F" w16cid:durableId="240BDCD4"/>
  <w16cid:commentId w16cid:paraId="005AEFB6" w16cid:durableId="240BE914"/>
  <w16cid:commentId w16cid:paraId="45D4CB09" w16cid:durableId="240BE93B"/>
  <w16cid:commentId w16cid:paraId="3183DD5B" w16cid:durableId="240BF8A6"/>
  <w16cid:commentId w16cid:paraId="44606A57" w16cid:durableId="240BF922"/>
  <w16cid:commentId w16cid:paraId="7016FB6D" w16cid:durableId="240BF5A7"/>
  <w16cid:commentId w16cid:paraId="7A9E3421" w16cid:durableId="240BF5EF"/>
  <w16cid:commentId w16cid:paraId="3D83E5F1" w16cid:durableId="240BF66A"/>
  <w16cid:commentId w16cid:paraId="7095C953" w16cid:durableId="240BF654"/>
  <w16cid:commentId w16cid:paraId="3E38CA7E" w16cid:durableId="240C165D"/>
  <w16cid:commentId w16cid:paraId="18ED15CA" w16cid:durableId="240C1042"/>
  <w16cid:commentId w16cid:paraId="2470347D" w16cid:durableId="23DAAD1E"/>
  <w16cid:commentId w16cid:paraId="34C15BC1" w16cid:durableId="23DAAF1D"/>
  <w16cid:commentId w16cid:paraId="3367D924" w16cid:durableId="23DAB03A"/>
  <w16cid:commentId w16cid:paraId="3EB58548" w16cid:durableId="23DAC87F"/>
  <w16cid:commentId w16cid:paraId="000A5C11" w16cid:durableId="23DAC89E"/>
  <w16cid:commentId w16cid:paraId="491F03F7" w16cid:durableId="23DAC8CD"/>
  <w16cid:commentId w16cid:paraId="7D80150E" w16cid:durableId="23DAC9C6"/>
  <w16cid:commentId w16cid:paraId="0B39B1FD" w16cid:durableId="23DAC95F"/>
  <w16cid:commentId w16cid:paraId="50AFA6F5" w16cid:durableId="23E1EE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CC3C57" w14:textId="77777777" w:rsidR="00261ACD" w:rsidRDefault="00261ACD" w:rsidP="00B02F26">
      <w:r>
        <w:separator/>
      </w:r>
    </w:p>
  </w:endnote>
  <w:endnote w:type="continuationSeparator" w:id="0">
    <w:p w14:paraId="3600A184" w14:textId="77777777" w:rsidR="00261ACD" w:rsidRDefault="00261ACD"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pitch w:val="default"/>
  </w:font>
  <w:font w:name="MyriadPro">
    <w:altName w:val="Cambria"/>
    <w:panose1 w:val="020B0604020202020204"/>
    <w:charset w:val="00"/>
    <w:family w:val="roman"/>
    <w:notTrueType/>
    <w:pitch w:val="default"/>
  </w:font>
  <w:font w:name="TimesNewRomanPSMT">
    <w:altName w:val="Times New Roman"/>
    <w:panose1 w:val="020B0604020202020204"/>
    <w:charset w:val="00"/>
    <w:family w:val="auto"/>
    <w:pitch w:val="default"/>
    <w:sig w:usb0="00002A87" w:usb1="080E0000" w:usb2="00000010" w:usb3="00000000" w:csb0="000401FF" w:csb1="00000000"/>
  </w:font>
  <w:font w:name="Cambria Math">
    <w:panose1 w:val="02040503050406030204"/>
    <w:charset w:val="00"/>
    <w:family w:val="roman"/>
    <w:pitch w:val="variable"/>
    <w:sig w:usb0="E00002FF" w:usb1="420024FF" w:usb2="00000000" w:usb3="00000000" w:csb0="0000019F" w:csb1="00000000"/>
  </w:font>
  <w:font w:name="PsbhxkAdvTT86d47313">
    <w:altName w:val="Cambria"/>
    <w:panose1 w:val="020B0604020202020204"/>
    <w:charset w:val="00"/>
    <w:family w:val="roman"/>
    <w:notTrueType/>
    <w:pitch w:val="default"/>
  </w:font>
  <w:font w:name="Helvetica Neue">
    <w:altName w:val="Helvetica Neue"/>
    <w:panose1 w:val="02000503000000020004"/>
    <w:charset w:val="00"/>
    <w:family w:val="auto"/>
    <w:pitch w:val="variable"/>
    <w:sig w:usb0="E50002FF" w:usb1="500079DB" w:usb2="00000010" w:usb3="00000000" w:csb0="00000001" w:csb1="00000000"/>
  </w:font>
  <w:font w:name="AdvMelior-R">
    <w:altName w:val="Cambria"/>
    <w:panose1 w:val="020B0604020202020204"/>
    <w:charset w:val="00"/>
    <w:family w:val="roman"/>
    <w:notTrueType/>
    <w:pitch w:val="default"/>
  </w:font>
  <w:font w:name="Palatino">
    <w:altName w:val="Palatino"/>
    <w:panose1 w:val="00000000000000000000"/>
    <w:charset w:val="4D"/>
    <w:family w:val="auto"/>
    <w:pitch w:val="variable"/>
    <w:sig w:usb0="A00002FF" w:usb1="7800205A" w:usb2="14600000" w:usb3="00000000" w:csb0="0000019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4F4E5B" w14:textId="77777777" w:rsidR="00261ACD" w:rsidRDefault="00261ACD" w:rsidP="00B02F26">
      <w:r>
        <w:separator/>
      </w:r>
    </w:p>
  </w:footnote>
  <w:footnote w:type="continuationSeparator" w:id="0">
    <w:p w14:paraId="52134796" w14:textId="77777777" w:rsidR="00261ACD" w:rsidRDefault="00261ACD"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9"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3"/>
  </w:num>
  <w:num w:numId="2">
    <w:abstractNumId w:val="2"/>
  </w:num>
  <w:num w:numId="3">
    <w:abstractNumId w:val="0"/>
  </w:num>
  <w:num w:numId="4">
    <w:abstractNumId w:val="7"/>
  </w:num>
  <w:num w:numId="5">
    <w:abstractNumId w:val="4"/>
  </w:num>
  <w:num w:numId="6">
    <w:abstractNumId w:val="8"/>
  </w:num>
  <w:num w:numId="7">
    <w:abstractNumId w:val="9"/>
  </w:num>
  <w:num w:numId="8">
    <w:abstractNumId w:val="1"/>
  </w:num>
  <w:num w:numId="9">
    <w:abstractNumId w:val="5"/>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iao, Chen/Sloan Kettering Institute">
    <w15:presenceInfo w15:providerId="AD" w15:userId="S::liaoc@mskcc.org::7274cb96-2a8c-445f-b28a-f2a341c0dd3a"/>
  </w15:person>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bordersDoNotSurroundHeader/>
  <w:bordersDoNotSurroundFooter/>
  <w:hideSpellingErrors/>
  <w:hideGrammaticalErrors/>
  <w:activeWritingStyle w:appName="MSWord" w:lang="en-US" w:vendorID="64" w:dllVersion="4096" w:nlCheck="1" w:checkStyle="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qgUAPwCgjywAAAA="/>
    <w:docVar w:name="ne_docsoft" w:val="MSWord"/>
    <w:docVar w:name="ne_docversion" w:val="NoteExpress 2.0"/>
    <w:docVar w:name="ne_stylename" w:val="Numbered(multilingual)"/>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journal&gt;bioRxiv&lt;/_journal&gt;&lt;_pages&gt;421024&lt;/_pages&gt;&lt;_created&gt;63726418&lt;/_created&gt;&lt;_modified&gt;63726418&lt;/_modified&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date_display&gt;2012 Dec 1&lt;/_date_display&gt;&lt;_date&gt;2012-12-01&lt;/_date&gt;&lt;_doi&gt;10.1093/bioinformatics/bts565&lt;/_doi&gt;&lt;_isbn&gt;1367-4811 (Electronic); 1367-4803 (Linking)&lt;/_isbn&gt;&lt;_issue&gt;23&lt;/_issue&gt;&lt;_journal&gt;Bioinformatics&lt;/_journal&gt;&lt;_language&gt;eng&lt;/_language&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_created&gt;63726395&lt;/_created&gt;&lt;_modified&gt;63726395&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174204&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497801&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date_display&gt;2010 Mar 8&lt;/_date_display&gt;&lt;_date&gt;2010-03-08&lt;/_date&gt;&lt;_doi&gt;10.1186/1471-2105-11-119&lt;/_doi&gt;&lt;_isbn&gt;1471-2105 (Electronic); 1471-2105 (Linking)&lt;/_isbn&gt;&lt;_journal&gt;BMC Bioinformatics&lt;/_journal&gt;&lt;_language&gt;eng&lt;/_language&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_created&gt;63726393&lt;/_created&gt;&lt;_modified&gt;63726393&lt;/_modified&gt;&lt;_db_updated&gt;PubMed&lt;/_db_updated&gt;&lt;_impact_factor&gt;   3.242&lt;/_impact_factor&gt;&lt;_collection_scope&gt;SCIE;EI&lt;/_collection_scop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date_display&gt;2015 Jul&lt;/_date_display&gt;&lt;_date&gt;2015-07-01&lt;/_date&gt;&lt;_doi&gt;10.1101/gr.186072.114&lt;/_doi&gt;&lt;_isbn&gt;1549-5469 (Electronic); 1088-9051 (Linking)&lt;/_isbn&gt;&lt;_issue&gt;7&lt;/_issue&gt;&lt;_journal&gt;Genome Res&lt;/_journal&gt;&lt;_language&gt;eng&lt;/_language&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_created&gt;63726415&lt;/_created&gt;&lt;_modified&gt;63726415&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2841375&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date_display&gt;2017 May&lt;/_date_display&gt;&lt;_date&gt;2017-05-01&lt;/_date&gt;&lt;_doi&gt;10.1101/gr.213959.116&lt;/_doi&gt;&lt;_isbn&gt;1549-5469 (Electronic); 1088-9051 (Linking)&lt;/_isbn&gt;&lt;_issue&gt;5&lt;/_issue&gt;&lt;_journal&gt;Genome Res&lt;/_journal&gt;&lt;_language&gt;eng&lt;/_language&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_created&gt;63726392&lt;/_created&gt;&lt;_modified&gt;63726392&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isbn&gt;2041-210X&lt;/_isbn&gt;&lt;_issue&gt;12&lt;/_issue&gt;&lt;_journal&gt;Methods in Ecology and Evolution&lt;/_journal&gt;&lt;_pages&gt;1451-1456&lt;/_pages&gt;&lt;_volume&gt;7&lt;/_volume&gt;&lt;_created&gt;63726389&lt;/_created&gt;&lt;_modified&gt;63726389&lt;/_modified&gt;&lt;_impact_factor&gt;   6.511&lt;/_impact_factor&gt;&lt;_collection_scope&gt;SCIE&lt;/_collection_scop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date_display&gt;2019 Nov 15&lt;/_date_display&gt;&lt;_date&gt;2019-11-15&lt;/_date&gt;&lt;_doi&gt;10.1093/bioinformatics/btz848&lt;/_doi&gt;&lt;_isbn&gt;1367-4811 (Electronic); 1367-4803 (Linking)&lt;/_isbn&gt;&lt;_journal&gt;Bioinformatics&lt;/_journal&gt;&lt;_language&gt;eng&lt;/_language&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_created&gt;63726416&lt;/_created&gt;&lt;_modified&gt;63726416&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288446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404263&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2497959&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581311&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s>
  <w:rsids>
    <w:rsidRoot w:val="00326554"/>
    <w:rsid w:val="00001148"/>
    <w:rsid w:val="0000229F"/>
    <w:rsid w:val="000025B4"/>
    <w:rsid w:val="0000308F"/>
    <w:rsid w:val="0000314D"/>
    <w:rsid w:val="00003411"/>
    <w:rsid w:val="00003D04"/>
    <w:rsid w:val="00004971"/>
    <w:rsid w:val="00004E42"/>
    <w:rsid w:val="000056C3"/>
    <w:rsid w:val="00006A9E"/>
    <w:rsid w:val="0000736C"/>
    <w:rsid w:val="00007834"/>
    <w:rsid w:val="00007D08"/>
    <w:rsid w:val="00010D0F"/>
    <w:rsid w:val="000117BD"/>
    <w:rsid w:val="00011EF7"/>
    <w:rsid w:val="00012833"/>
    <w:rsid w:val="000130D4"/>
    <w:rsid w:val="000133B7"/>
    <w:rsid w:val="0001346E"/>
    <w:rsid w:val="000137BC"/>
    <w:rsid w:val="00013ECF"/>
    <w:rsid w:val="000140C8"/>
    <w:rsid w:val="000140ED"/>
    <w:rsid w:val="0001485E"/>
    <w:rsid w:val="00015BA8"/>
    <w:rsid w:val="000166CE"/>
    <w:rsid w:val="00016864"/>
    <w:rsid w:val="000172CA"/>
    <w:rsid w:val="00017D3A"/>
    <w:rsid w:val="000200CB"/>
    <w:rsid w:val="00020713"/>
    <w:rsid w:val="000212B2"/>
    <w:rsid w:val="000223CE"/>
    <w:rsid w:val="0002299E"/>
    <w:rsid w:val="0002304F"/>
    <w:rsid w:val="00023805"/>
    <w:rsid w:val="00023DF3"/>
    <w:rsid w:val="00023E1D"/>
    <w:rsid w:val="00024397"/>
    <w:rsid w:val="00024DB3"/>
    <w:rsid w:val="00026B9B"/>
    <w:rsid w:val="00027B70"/>
    <w:rsid w:val="00030F79"/>
    <w:rsid w:val="00031299"/>
    <w:rsid w:val="00031629"/>
    <w:rsid w:val="0003189C"/>
    <w:rsid w:val="000318CE"/>
    <w:rsid w:val="000324D5"/>
    <w:rsid w:val="000325ED"/>
    <w:rsid w:val="00032706"/>
    <w:rsid w:val="000328CC"/>
    <w:rsid w:val="00032952"/>
    <w:rsid w:val="00032B89"/>
    <w:rsid w:val="00033229"/>
    <w:rsid w:val="00034744"/>
    <w:rsid w:val="00034F34"/>
    <w:rsid w:val="00035865"/>
    <w:rsid w:val="00035995"/>
    <w:rsid w:val="00035B3D"/>
    <w:rsid w:val="00036477"/>
    <w:rsid w:val="00036948"/>
    <w:rsid w:val="00037072"/>
    <w:rsid w:val="0003720C"/>
    <w:rsid w:val="00041A70"/>
    <w:rsid w:val="00041FF9"/>
    <w:rsid w:val="00044299"/>
    <w:rsid w:val="000445F9"/>
    <w:rsid w:val="00044EFB"/>
    <w:rsid w:val="00044FD3"/>
    <w:rsid w:val="00045561"/>
    <w:rsid w:val="00045B20"/>
    <w:rsid w:val="00045CE4"/>
    <w:rsid w:val="00046002"/>
    <w:rsid w:val="000462DC"/>
    <w:rsid w:val="0004635E"/>
    <w:rsid w:val="00047788"/>
    <w:rsid w:val="0004782A"/>
    <w:rsid w:val="00047959"/>
    <w:rsid w:val="000479FF"/>
    <w:rsid w:val="00047F2B"/>
    <w:rsid w:val="00051679"/>
    <w:rsid w:val="00052290"/>
    <w:rsid w:val="0005249C"/>
    <w:rsid w:val="00053F0B"/>
    <w:rsid w:val="00053F42"/>
    <w:rsid w:val="000543AD"/>
    <w:rsid w:val="00055148"/>
    <w:rsid w:val="0005592E"/>
    <w:rsid w:val="00056A61"/>
    <w:rsid w:val="00056E74"/>
    <w:rsid w:val="0006011F"/>
    <w:rsid w:val="0006014C"/>
    <w:rsid w:val="00060D82"/>
    <w:rsid w:val="000613DF"/>
    <w:rsid w:val="00061440"/>
    <w:rsid w:val="0006163C"/>
    <w:rsid w:val="00061BA4"/>
    <w:rsid w:val="00061E25"/>
    <w:rsid w:val="00062772"/>
    <w:rsid w:val="00062AA5"/>
    <w:rsid w:val="00063174"/>
    <w:rsid w:val="00063392"/>
    <w:rsid w:val="00063837"/>
    <w:rsid w:val="000639ED"/>
    <w:rsid w:val="000648BA"/>
    <w:rsid w:val="00064ACF"/>
    <w:rsid w:val="00065FB1"/>
    <w:rsid w:val="000660EF"/>
    <w:rsid w:val="00067F9A"/>
    <w:rsid w:val="000710ED"/>
    <w:rsid w:val="00071581"/>
    <w:rsid w:val="000730EC"/>
    <w:rsid w:val="000745EC"/>
    <w:rsid w:val="0007465D"/>
    <w:rsid w:val="00074743"/>
    <w:rsid w:val="0007600A"/>
    <w:rsid w:val="000764AD"/>
    <w:rsid w:val="00080BF2"/>
    <w:rsid w:val="00082050"/>
    <w:rsid w:val="000822E4"/>
    <w:rsid w:val="0008234D"/>
    <w:rsid w:val="00082560"/>
    <w:rsid w:val="00083398"/>
    <w:rsid w:val="00083AA2"/>
    <w:rsid w:val="00083D23"/>
    <w:rsid w:val="00085AC4"/>
    <w:rsid w:val="00087164"/>
    <w:rsid w:val="00087539"/>
    <w:rsid w:val="00090CE8"/>
    <w:rsid w:val="000910D4"/>
    <w:rsid w:val="000914D0"/>
    <w:rsid w:val="0009374C"/>
    <w:rsid w:val="00094BB8"/>
    <w:rsid w:val="00095694"/>
    <w:rsid w:val="0009785B"/>
    <w:rsid w:val="00097A74"/>
    <w:rsid w:val="000A0C75"/>
    <w:rsid w:val="000A1733"/>
    <w:rsid w:val="000A19F5"/>
    <w:rsid w:val="000A20CC"/>
    <w:rsid w:val="000A24AE"/>
    <w:rsid w:val="000A284C"/>
    <w:rsid w:val="000A409B"/>
    <w:rsid w:val="000A4894"/>
    <w:rsid w:val="000A4BE5"/>
    <w:rsid w:val="000A4DB3"/>
    <w:rsid w:val="000A7DBC"/>
    <w:rsid w:val="000B0790"/>
    <w:rsid w:val="000B2CFF"/>
    <w:rsid w:val="000B3983"/>
    <w:rsid w:val="000B3BC8"/>
    <w:rsid w:val="000B5A94"/>
    <w:rsid w:val="000B7349"/>
    <w:rsid w:val="000B75AF"/>
    <w:rsid w:val="000B7654"/>
    <w:rsid w:val="000B76D1"/>
    <w:rsid w:val="000B7B2E"/>
    <w:rsid w:val="000C0D98"/>
    <w:rsid w:val="000C10FA"/>
    <w:rsid w:val="000C11D8"/>
    <w:rsid w:val="000C18A6"/>
    <w:rsid w:val="000C1BCE"/>
    <w:rsid w:val="000C219C"/>
    <w:rsid w:val="000C21DB"/>
    <w:rsid w:val="000C40BE"/>
    <w:rsid w:val="000C419C"/>
    <w:rsid w:val="000C43C7"/>
    <w:rsid w:val="000C483C"/>
    <w:rsid w:val="000C5827"/>
    <w:rsid w:val="000C5A98"/>
    <w:rsid w:val="000C5DEF"/>
    <w:rsid w:val="000C604B"/>
    <w:rsid w:val="000C620A"/>
    <w:rsid w:val="000C6925"/>
    <w:rsid w:val="000C69CC"/>
    <w:rsid w:val="000C6D03"/>
    <w:rsid w:val="000C7522"/>
    <w:rsid w:val="000C76FA"/>
    <w:rsid w:val="000C7F13"/>
    <w:rsid w:val="000D02DB"/>
    <w:rsid w:val="000D04D7"/>
    <w:rsid w:val="000D272D"/>
    <w:rsid w:val="000D3F23"/>
    <w:rsid w:val="000D4D3D"/>
    <w:rsid w:val="000D5C41"/>
    <w:rsid w:val="000D642C"/>
    <w:rsid w:val="000D6594"/>
    <w:rsid w:val="000D78B2"/>
    <w:rsid w:val="000E0766"/>
    <w:rsid w:val="000E1F17"/>
    <w:rsid w:val="000E422C"/>
    <w:rsid w:val="000E5B95"/>
    <w:rsid w:val="000E5E8B"/>
    <w:rsid w:val="000E5EDF"/>
    <w:rsid w:val="000E6429"/>
    <w:rsid w:val="000E67E0"/>
    <w:rsid w:val="000E7B10"/>
    <w:rsid w:val="000E7C1E"/>
    <w:rsid w:val="000F0C44"/>
    <w:rsid w:val="000F0E33"/>
    <w:rsid w:val="000F1959"/>
    <w:rsid w:val="000F1DDD"/>
    <w:rsid w:val="000F22EE"/>
    <w:rsid w:val="000F362D"/>
    <w:rsid w:val="000F44BE"/>
    <w:rsid w:val="000F4714"/>
    <w:rsid w:val="000F4F93"/>
    <w:rsid w:val="000F5073"/>
    <w:rsid w:val="000F55FC"/>
    <w:rsid w:val="000F71F0"/>
    <w:rsid w:val="000F7912"/>
    <w:rsid w:val="001004C5"/>
    <w:rsid w:val="001009CC"/>
    <w:rsid w:val="0010117D"/>
    <w:rsid w:val="00102F41"/>
    <w:rsid w:val="001059B7"/>
    <w:rsid w:val="0010634D"/>
    <w:rsid w:val="00106A30"/>
    <w:rsid w:val="0010779E"/>
    <w:rsid w:val="00110922"/>
    <w:rsid w:val="00110FC6"/>
    <w:rsid w:val="00111F96"/>
    <w:rsid w:val="00113115"/>
    <w:rsid w:val="00113299"/>
    <w:rsid w:val="0011330E"/>
    <w:rsid w:val="0011354D"/>
    <w:rsid w:val="0011358F"/>
    <w:rsid w:val="00114205"/>
    <w:rsid w:val="0011435C"/>
    <w:rsid w:val="001154AB"/>
    <w:rsid w:val="00115540"/>
    <w:rsid w:val="0011568A"/>
    <w:rsid w:val="001159DD"/>
    <w:rsid w:val="0011627F"/>
    <w:rsid w:val="001204B6"/>
    <w:rsid w:val="001204D8"/>
    <w:rsid w:val="00120D40"/>
    <w:rsid w:val="001210A7"/>
    <w:rsid w:val="001214DC"/>
    <w:rsid w:val="00122DA9"/>
    <w:rsid w:val="00122DF0"/>
    <w:rsid w:val="001236D6"/>
    <w:rsid w:val="00123B6A"/>
    <w:rsid w:val="00125C37"/>
    <w:rsid w:val="00126050"/>
    <w:rsid w:val="00126BC9"/>
    <w:rsid w:val="00126C70"/>
    <w:rsid w:val="00127209"/>
    <w:rsid w:val="0013030E"/>
    <w:rsid w:val="0013058C"/>
    <w:rsid w:val="0013075C"/>
    <w:rsid w:val="00131438"/>
    <w:rsid w:val="00131BDC"/>
    <w:rsid w:val="00131BF9"/>
    <w:rsid w:val="00131C67"/>
    <w:rsid w:val="00131E79"/>
    <w:rsid w:val="001321CF"/>
    <w:rsid w:val="0013318D"/>
    <w:rsid w:val="00133618"/>
    <w:rsid w:val="0013405F"/>
    <w:rsid w:val="00134E9E"/>
    <w:rsid w:val="00135732"/>
    <w:rsid w:val="0013660B"/>
    <w:rsid w:val="00136FBE"/>
    <w:rsid w:val="001375F7"/>
    <w:rsid w:val="00137C0C"/>
    <w:rsid w:val="00140176"/>
    <w:rsid w:val="00140875"/>
    <w:rsid w:val="00140B35"/>
    <w:rsid w:val="00142107"/>
    <w:rsid w:val="00142331"/>
    <w:rsid w:val="0014268D"/>
    <w:rsid w:val="00142EEA"/>
    <w:rsid w:val="00143609"/>
    <w:rsid w:val="00143D08"/>
    <w:rsid w:val="00144339"/>
    <w:rsid w:val="00144E48"/>
    <w:rsid w:val="00144E8A"/>
    <w:rsid w:val="00145337"/>
    <w:rsid w:val="00145465"/>
    <w:rsid w:val="0014610C"/>
    <w:rsid w:val="0014620D"/>
    <w:rsid w:val="0014651E"/>
    <w:rsid w:val="00146999"/>
    <w:rsid w:val="001473E2"/>
    <w:rsid w:val="00150511"/>
    <w:rsid w:val="001507F7"/>
    <w:rsid w:val="00150A54"/>
    <w:rsid w:val="00151470"/>
    <w:rsid w:val="00152327"/>
    <w:rsid w:val="00152C8C"/>
    <w:rsid w:val="00153611"/>
    <w:rsid w:val="0015522A"/>
    <w:rsid w:val="001554A7"/>
    <w:rsid w:val="00155B25"/>
    <w:rsid w:val="00155D6F"/>
    <w:rsid w:val="00155F8B"/>
    <w:rsid w:val="00156F94"/>
    <w:rsid w:val="00160093"/>
    <w:rsid w:val="00160330"/>
    <w:rsid w:val="001627DE"/>
    <w:rsid w:val="00162E96"/>
    <w:rsid w:val="00163031"/>
    <w:rsid w:val="001630F7"/>
    <w:rsid w:val="0016312B"/>
    <w:rsid w:val="00165313"/>
    <w:rsid w:val="00165AE1"/>
    <w:rsid w:val="00166D1C"/>
    <w:rsid w:val="00166EBD"/>
    <w:rsid w:val="001677E4"/>
    <w:rsid w:val="001706CB"/>
    <w:rsid w:val="001714B3"/>
    <w:rsid w:val="00172771"/>
    <w:rsid w:val="001727CD"/>
    <w:rsid w:val="00173EF8"/>
    <w:rsid w:val="001741F1"/>
    <w:rsid w:val="0017462C"/>
    <w:rsid w:val="00174D45"/>
    <w:rsid w:val="001755C2"/>
    <w:rsid w:val="00175772"/>
    <w:rsid w:val="00175A42"/>
    <w:rsid w:val="00175AFF"/>
    <w:rsid w:val="001761DF"/>
    <w:rsid w:val="001767C4"/>
    <w:rsid w:val="00176B02"/>
    <w:rsid w:val="00177841"/>
    <w:rsid w:val="00177C28"/>
    <w:rsid w:val="00180503"/>
    <w:rsid w:val="00180748"/>
    <w:rsid w:val="00181B82"/>
    <w:rsid w:val="001828ED"/>
    <w:rsid w:val="00182F4C"/>
    <w:rsid w:val="00183B1E"/>
    <w:rsid w:val="0018407A"/>
    <w:rsid w:val="00184197"/>
    <w:rsid w:val="001843D0"/>
    <w:rsid w:val="00184439"/>
    <w:rsid w:val="00185E69"/>
    <w:rsid w:val="00185EE6"/>
    <w:rsid w:val="001864B8"/>
    <w:rsid w:val="00186FB2"/>
    <w:rsid w:val="001873DF"/>
    <w:rsid w:val="0018791D"/>
    <w:rsid w:val="00190FA2"/>
    <w:rsid w:val="00191453"/>
    <w:rsid w:val="00191DC0"/>
    <w:rsid w:val="00192297"/>
    <w:rsid w:val="00192738"/>
    <w:rsid w:val="00193812"/>
    <w:rsid w:val="00193DA1"/>
    <w:rsid w:val="00193E68"/>
    <w:rsid w:val="001940BD"/>
    <w:rsid w:val="001946A4"/>
    <w:rsid w:val="00194E97"/>
    <w:rsid w:val="001952B8"/>
    <w:rsid w:val="001956EC"/>
    <w:rsid w:val="0019667E"/>
    <w:rsid w:val="00196704"/>
    <w:rsid w:val="001968A4"/>
    <w:rsid w:val="00197BA8"/>
    <w:rsid w:val="00197C50"/>
    <w:rsid w:val="00197FE7"/>
    <w:rsid w:val="001A0D02"/>
    <w:rsid w:val="001A1B9D"/>
    <w:rsid w:val="001A1C69"/>
    <w:rsid w:val="001A260E"/>
    <w:rsid w:val="001A26CF"/>
    <w:rsid w:val="001A2AE8"/>
    <w:rsid w:val="001A3285"/>
    <w:rsid w:val="001A4162"/>
    <w:rsid w:val="001A4223"/>
    <w:rsid w:val="001A4500"/>
    <w:rsid w:val="001A49AA"/>
    <w:rsid w:val="001A4A1E"/>
    <w:rsid w:val="001A5333"/>
    <w:rsid w:val="001A6B4C"/>
    <w:rsid w:val="001A7903"/>
    <w:rsid w:val="001B035D"/>
    <w:rsid w:val="001B058D"/>
    <w:rsid w:val="001B0ED8"/>
    <w:rsid w:val="001B38C1"/>
    <w:rsid w:val="001B4319"/>
    <w:rsid w:val="001B57CB"/>
    <w:rsid w:val="001B6107"/>
    <w:rsid w:val="001B638D"/>
    <w:rsid w:val="001B650F"/>
    <w:rsid w:val="001B65C5"/>
    <w:rsid w:val="001C05C3"/>
    <w:rsid w:val="001C1D10"/>
    <w:rsid w:val="001C1D14"/>
    <w:rsid w:val="001C298C"/>
    <w:rsid w:val="001C3D58"/>
    <w:rsid w:val="001C45BE"/>
    <w:rsid w:val="001C4F38"/>
    <w:rsid w:val="001C54E8"/>
    <w:rsid w:val="001C5737"/>
    <w:rsid w:val="001C6890"/>
    <w:rsid w:val="001C68CC"/>
    <w:rsid w:val="001C6A0D"/>
    <w:rsid w:val="001C70FE"/>
    <w:rsid w:val="001C7B4E"/>
    <w:rsid w:val="001D03AB"/>
    <w:rsid w:val="001D1504"/>
    <w:rsid w:val="001D272F"/>
    <w:rsid w:val="001D2C6C"/>
    <w:rsid w:val="001D5002"/>
    <w:rsid w:val="001D55DC"/>
    <w:rsid w:val="001D5D1F"/>
    <w:rsid w:val="001D6480"/>
    <w:rsid w:val="001D6859"/>
    <w:rsid w:val="001E00A8"/>
    <w:rsid w:val="001E011A"/>
    <w:rsid w:val="001E02A7"/>
    <w:rsid w:val="001E08AE"/>
    <w:rsid w:val="001E0A1B"/>
    <w:rsid w:val="001E0C1B"/>
    <w:rsid w:val="001E0FEF"/>
    <w:rsid w:val="001E1477"/>
    <w:rsid w:val="001E1676"/>
    <w:rsid w:val="001E1F43"/>
    <w:rsid w:val="001E27BE"/>
    <w:rsid w:val="001E2F1A"/>
    <w:rsid w:val="001E359D"/>
    <w:rsid w:val="001E3C9E"/>
    <w:rsid w:val="001E4A3D"/>
    <w:rsid w:val="001E5025"/>
    <w:rsid w:val="001E51A9"/>
    <w:rsid w:val="001E5766"/>
    <w:rsid w:val="001E650C"/>
    <w:rsid w:val="001E6872"/>
    <w:rsid w:val="001E6972"/>
    <w:rsid w:val="001E70A7"/>
    <w:rsid w:val="001E7161"/>
    <w:rsid w:val="001E7E09"/>
    <w:rsid w:val="001F0422"/>
    <w:rsid w:val="001F0513"/>
    <w:rsid w:val="001F0F98"/>
    <w:rsid w:val="001F122F"/>
    <w:rsid w:val="001F26B9"/>
    <w:rsid w:val="001F3454"/>
    <w:rsid w:val="001F4483"/>
    <w:rsid w:val="001F491B"/>
    <w:rsid w:val="001F52DA"/>
    <w:rsid w:val="001F5624"/>
    <w:rsid w:val="001F5BC8"/>
    <w:rsid w:val="001F5EDB"/>
    <w:rsid w:val="001F66D2"/>
    <w:rsid w:val="001F6BC7"/>
    <w:rsid w:val="001F7D27"/>
    <w:rsid w:val="002016D5"/>
    <w:rsid w:val="00201711"/>
    <w:rsid w:val="0020172B"/>
    <w:rsid w:val="002020CB"/>
    <w:rsid w:val="00202363"/>
    <w:rsid w:val="00202E27"/>
    <w:rsid w:val="00203483"/>
    <w:rsid w:val="002038EB"/>
    <w:rsid w:val="00203925"/>
    <w:rsid w:val="00204EFE"/>
    <w:rsid w:val="0020585A"/>
    <w:rsid w:val="00206990"/>
    <w:rsid w:val="00206F84"/>
    <w:rsid w:val="00210130"/>
    <w:rsid w:val="0021014A"/>
    <w:rsid w:val="00210530"/>
    <w:rsid w:val="00210B16"/>
    <w:rsid w:val="00211D90"/>
    <w:rsid w:val="00211FC4"/>
    <w:rsid w:val="002125DC"/>
    <w:rsid w:val="0021303E"/>
    <w:rsid w:val="00213C10"/>
    <w:rsid w:val="00214153"/>
    <w:rsid w:val="00214B29"/>
    <w:rsid w:val="00215C23"/>
    <w:rsid w:val="002161C6"/>
    <w:rsid w:val="00217350"/>
    <w:rsid w:val="00217F4E"/>
    <w:rsid w:val="00220051"/>
    <w:rsid w:val="002207F3"/>
    <w:rsid w:val="00220924"/>
    <w:rsid w:val="00220CB4"/>
    <w:rsid w:val="00221728"/>
    <w:rsid w:val="0022196B"/>
    <w:rsid w:val="00222D6D"/>
    <w:rsid w:val="00223493"/>
    <w:rsid w:val="002236D2"/>
    <w:rsid w:val="00223F56"/>
    <w:rsid w:val="00224ED8"/>
    <w:rsid w:val="00227B03"/>
    <w:rsid w:val="00230132"/>
    <w:rsid w:val="002305E6"/>
    <w:rsid w:val="00230ADC"/>
    <w:rsid w:val="00231728"/>
    <w:rsid w:val="00231FB6"/>
    <w:rsid w:val="002323C9"/>
    <w:rsid w:val="002326D7"/>
    <w:rsid w:val="002327B8"/>
    <w:rsid w:val="00232888"/>
    <w:rsid w:val="00232F70"/>
    <w:rsid w:val="002330CC"/>
    <w:rsid w:val="002335FC"/>
    <w:rsid w:val="00233B03"/>
    <w:rsid w:val="00233E34"/>
    <w:rsid w:val="00234E56"/>
    <w:rsid w:val="0023532A"/>
    <w:rsid w:val="00235E3B"/>
    <w:rsid w:val="002360FD"/>
    <w:rsid w:val="00236B65"/>
    <w:rsid w:val="00236D3E"/>
    <w:rsid w:val="00236D82"/>
    <w:rsid w:val="00237517"/>
    <w:rsid w:val="00237749"/>
    <w:rsid w:val="00237BDD"/>
    <w:rsid w:val="002409E4"/>
    <w:rsid w:val="00240D32"/>
    <w:rsid w:val="00241986"/>
    <w:rsid w:val="00242869"/>
    <w:rsid w:val="002437AC"/>
    <w:rsid w:val="00243ABC"/>
    <w:rsid w:val="00243D6F"/>
    <w:rsid w:val="00244509"/>
    <w:rsid w:val="002452CC"/>
    <w:rsid w:val="00246F3D"/>
    <w:rsid w:val="00250C11"/>
    <w:rsid w:val="00250C45"/>
    <w:rsid w:val="00251255"/>
    <w:rsid w:val="00251333"/>
    <w:rsid w:val="0025146C"/>
    <w:rsid w:val="00251719"/>
    <w:rsid w:val="00252E34"/>
    <w:rsid w:val="00255296"/>
    <w:rsid w:val="00255FCF"/>
    <w:rsid w:val="002570DA"/>
    <w:rsid w:val="00257C19"/>
    <w:rsid w:val="00257E36"/>
    <w:rsid w:val="00260A13"/>
    <w:rsid w:val="002611AE"/>
    <w:rsid w:val="0026176C"/>
    <w:rsid w:val="00261834"/>
    <w:rsid w:val="002618AA"/>
    <w:rsid w:val="00261ACD"/>
    <w:rsid w:val="002621DB"/>
    <w:rsid w:val="002625F6"/>
    <w:rsid w:val="00262E98"/>
    <w:rsid w:val="002646B6"/>
    <w:rsid w:val="00264FE9"/>
    <w:rsid w:val="0026542C"/>
    <w:rsid w:val="00265DBE"/>
    <w:rsid w:val="0026722C"/>
    <w:rsid w:val="00267997"/>
    <w:rsid w:val="00267C0F"/>
    <w:rsid w:val="00271297"/>
    <w:rsid w:val="002713BA"/>
    <w:rsid w:val="002714FC"/>
    <w:rsid w:val="00271F52"/>
    <w:rsid w:val="00272002"/>
    <w:rsid w:val="00272B19"/>
    <w:rsid w:val="00273227"/>
    <w:rsid w:val="0027383A"/>
    <w:rsid w:val="00273B53"/>
    <w:rsid w:val="00276C98"/>
    <w:rsid w:val="00277EBF"/>
    <w:rsid w:val="00280829"/>
    <w:rsid w:val="002809C8"/>
    <w:rsid w:val="00280B66"/>
    <w:rsid w:val="002826B5"/>
    <w:rsid w:val="00282798"/>
    <w:rsid w:val="00282A49"/>
    <w:rsid w:val="0028317E"/>
    <w:rsid w:val="002832FE"/>
    <w:rsid w:val="00284350"/>
    <w:rsid w:val="00284D35"/>
    <w:rsid w:val="00284D55"/>
    <w:rsid w:val="002857B1"/>
    <w:rsid w:val="00287AA2"/>
    <w:rsid w:val="0029079C"/>
    <w:rsid w:val="0029151D"/>
    <w:rsid w:val="002915F1"/>
    <w:rsid w:val="00291B91"/>
    <w:rsid w:val="00292258"/>
    <w:rsid w:val="002922F6"/>
    <w:rsid w:val="00292773"/>
    <w:rsid w:val="00292A77"/>
    <w:rsid w:val="00292CEE"/>
    <w:rsid w:val="0029453C"/>
    <w:rsid w:val="00294E13"/>
    <w:rsid w:val="00295445"/>
    <w:rsid w:val="00295462"/>
    <w:rsid w:val="0029569D"/>
    <w:rsid w:val="00295D8C"/>
    <w:rsid w:val="00296804"/>
    <w:rsid w:val="0029687E"/>
    <w:rsid w:val="0029699E"/>
    <w:rsid w:val="00296BDD"/>
    <w:rsid w:val="002A1F9E"/>
    <w:rsid w:val="002A2666"/>
    <w:rsid w:val="002A2763"/>
    <w:rsid w:val="002A2FEB"/>
    <w:rsid w:val="002A371F"/>
    <w:rsid w:val="002A61FE"/>
    <w:rsid w:val="002B1107"/>
    <w:rsid w:val="002B1E13"/>
    <w:rsid w:val="002B27C3"/>
    <w:rsid w:val="002B28E3"/>
    <w:rsid w:val="002B3155"/>
    <w:rsid w:val="002B3FBC"/>
    <w:rsid w:val="002B4013"/>
    <w:rsid w:val="002B4292"/>
    <w:rsid w:val="002B4E02"/>
    <w:rsid w:val="002B4E6E"/>
    <w:rsid w:val="002B572E"/>
    <w:rsid w:val="002B5950"/>
    <w:rsid w:val="002B6558"/>
    <w:rsid w:val="002B66DF"/>
    <w:rsid w:val="002B6EEC"/>
    <w:rsid w:val="002B7789"/>
    <w:rsid w:val="002C0951"/>
    <w:rsid w:val="002C1132"/>
    <w:rsid w:val="002C14A2"/>
    <w:rsid w:val="002C1EFE"/>
    <w:rsid w:val="002C2665"/>
    <w:rsid w:val="002C3263"/>
    <w:rsid w:val="002C38AA"/>
    <w:rsid w:val="002C3AAF"/>
    <w:rsid w:val="002C3AF1"/>
    <w:rsid w:val="002C3FBC"/>
    <w:rsid w:val="002C41DA"/>
    <w:rsid w:val="002C4295"/>
    <w:rsid w:val="002C48F8"/>
    <w:rsid w:val="002C494F"/>
    <w:rsid w:val="002C5258"/>
    <w:rsid w:val="002C5881"/>
    <w:rsid w:val="002C655C"/>
    <w:rsid w:val="002C65EF"/>
    <w:rsid w:val="002C68CA"/>
    <w:rsid w:val="002C697D"/>
    <w:rsid w:val="002C6ECF"/>
    <w:rsid w:val="002C6F74"/>
    <w:rsid w:val="002C76E2"/>
    <w:rsid w:val="002D0625"/>
    <w:rsid w:val="002D1EF6"/>
    <w:rsid w:val="002D3126"/>
    <w:rsid w:val="002D3468"/>
    <w:rsid w:val="002D40B7"/>
    <w:rsid w:val="002D5A8C"/>
    <w:rsid w:val="002D5EA7"/>
    <w:rsid w:val="002D611A"/>
    <w:rsid w:val="002D658F"/>
    <w:rsid w:val="002D69A6"/>
    <w:rsid w:val="002D6B9A"/>
    <w:rsid w:val="002D6D6A"/>
    <w:rsid w:val="002D70A6"/>
    <w:rsid w:val="002E0916"/>
    <w:rsid w:val="002E1472"/>
    <w:rsid w:val="002E1490"/>
    <w:rsid w:val="002E19D8"/>
    <w:rsid w:val="002E19DD"/>
    <w:rsid w:val="002E2A74"/>
    <w:rsid w:val="002E3514"/>
    <w:rsid w:val="002E4279"/>
    <w:rsid w:val="002E4307"/>
    <w:rsid w:val="002E43AE"/>
    <w:rsid w:val="002E61B7"/>
    <w:rsid w:val="002E6D8C"/>
    <w:rsid w:val="002E7958"/>
    <w:rsid w:val="002E7E63"/>
    <w:rsid w:val="002F0A79"/>
    <w:rsid w:val="002F0BD0"/>
    <w:rsid w:val="002F115A"/>
    <w:rsid w:val="002F12E3"/>
    <w:rsid w:val="002F33E7"/>
    <w:rsid w:val="002F3503"/>
    <w:rsid w:val="002F36A6"/>
    <w:rsid w:val="002F3848"/>
    <w:rsid w:val="002F3DE0"/>
    <w:rsid w:val="002F67E3"/>
    <w:rsid w:val="002F68BA"/>
    <w:rsid w:val="002F7241"/>
    <w:rsid w:val="003009F0"/>
    <w:rsid w:val="00301088"/>
    <w:rsid w:val="00301D0F"/>
    <w:rsid w:val="003035D3"/>
    <w:rsid w:val="00303CC9"/>
    <w:rsid w:val="00303D2A"/>
    <w:rsid w:val="00305132"/>
    <w:rsid w:val="00305F84"/>
    <w:rsid w:val="0030642B"/>
    <w:rsid w:val="00306652"/>
    <w:rsid w:val="00310BEE"/>
    <w:rsid w:val="0031126A"/>
    <w:rsid w:val="003125F8"/>
    <w:rsid w:val="003138CF"/>
    <w:rsid w:val="00314C38"/>
    <w:rsid w:val="0031532B"/>
    <w:rsid w:val="00315C1F"/>
    <w:rsid w:val="003160E4"/>
    <w:rsid w:val="003170E8"/>
    <w:rsid w:val="00320A4A"/>
    <w:rsid w:val="0032146A"/>
    <w:rsid w:val="003227DE"/>
    <w:rsid w:val="003234D7"/>
    <w:rsid w:val="00324CD1"/>
    <w:rsid w:val="00325266"/>
    <w:rsid w:val="003262F3"/>
    <w:rsid w:val="00326554"/>
    <w:rsid w:val="003266E4"/>
    <w:rsid w:val="003271FD"/>
    <w:rsid w:val="003275C7"/>
    <w:rsid w:val="00331C2E"/>
    <w:rsid w:val="00333B1D"/>
    <w:rsid w:val="00334423"/>
    <w:rsid w:val="00334618"/>
    <w:rsid w:val="003358BC"/>
    <w:rsid w:val="00336017"/>
    <w:rsid w:val="00336823"/>
    <w:rsid w:val="00336B08"/>
    <w:rsid w:val="00336C58"/>
    <w:rsid w:val="00336CEF"/>
    <w:rsid w:val="00336DDE"/>
    <w:rsid w:val="0033710D"/>
    <w:rsid w:val="00337263"/>
    <w:rsid w:val="003403D8"/>
    <w:rsid w:val="0034090A"/>
    <w:rsid w:val="00340C43"/>
    <w:rsid w:val="0034121A"/>
    <w:rsid w:val="00341471"/>
    <w:rsid w:val="00341853"/>
    <w:rsid w:val="00343B9B"/>
    <w:rsid w:val="00344057"/>
    <w:rsid w:val="00345455"/>
    <w:rsid w:val="003457AE"/>
    <w:rsid w:val="0034613C"/>
    <w:rsid w:val="003468DF"/>
    <w:rsid w:val="00346A44"/>
    <w:rsid w:val="0034713A"/>
    <w:rsid w:val="00347C96"/>
    <w:rsid w:val="00347E77"/>
    <w:rsid w:val="0035024E"/>
    <w:rsid w:val="0035052A"/>
    <w:rsid w:val="00350574"/>
    <w:rsid w:val="003508FB"/>
    <w:rsid w:val="0035096F"/>
    <w:rsid w:val="00350C40"/>
    <w:rsid w:val="00351917"/>
    <w:rsid w:val="00351CB6"/>
    <w:rsid w:val="00352628"/>
    <w:rsid w:val="00352AFD"/>
    <w:rsid w:val="00352F05"/>
    <w:rsid w:val="00353B71"/>
    <w:rsid w:val="003550C5"/>
    <w:rsid w:val="00355630"/>
    <w:rsid w:val="00355DC5"/>
    <w:rsid w:val="003560A6"/>
    <w:rsid w:val="00356BCE"/>
    <w:rsid w:val="0035704D"/>
    <w:rsid w:val="00360522"/>
    <w:rsid w:val="00360A2B"/>
    <w:rsid w:val="0036285D"/>
    <w:rsid w:val="003635B4"/>
    <w:rsid w:val="00363F7E"/>
    <w:rsid w:val="00364228"/>
    <w:rsid w:val="0036422C"/>
    <w:rsid w:val="003643E5"/>
    <w:rsid w:val="0036441E"/>
    <w:rsid w:val="003644A9"/>
    <w:rsid w:val="00364A46"/>
    <w:rsid w:val="00364C9F"/>
    <w:rsid w:val="00364D24"/>
    <w:rsid w:val="00365DBB"/>
    <w:rsid w:val="003668FE"/>
    <w:rsid w:val="00366C27"/>
    <w:rsid w:val="00367643"/>
    <w:rsid w:val="00370366"/>
    <w:rsid w:val="0037196B"/>
    <w:rsid w:val="00371BD9"/>
    <w:rsid w:val="00371E86"/>
    <w:rsid w:val="0037227B"/>
    <w:rsid w:val="003733FC"/>
    <w:rsid w:val="003737D9"/>
    <w:rsid w:val="00375E36"/>
    <w:rsid w:val="00376178"/>
    <w:rsid w:val="0037672B"/>
    <w:rsid w:val="00377647"/>
    <w:rsid w:val="003804D2"/>
    <w:rsid w:val="003809B0"/>
    <w:rsid w:val="00380A1F"/>
    <w:rsid w:val="00381A05"/>
    <w:rsid w:val="00381A93"/>
    <w:rsid w:val="00382197"/>
    <w:rsid w:val="0038321E"/>
    <w:rsid w:val="0038386D"/>
    <w:rsid w:val="0038483E"/>
    <w:rsid w:val="003854F7"/>
    <w:rsid w:val="00386B38"/>
    <w:rsid w:val="00386F3C"/>
    <w:rsid w:val="00387B9B"/>
    <w:rsid w:val="00387BA9"/>
    <w:rsid w:val="00390344"/>
    <w:rsid w:val="003903A9"/>
    <w:rsid w:val="00390CC2"/>
    <w:rsid w:val="0039150B"/>
    <w:rsid w:val="00391AAD"/>
    <w:rsid w:val="003935CC"/>
    <w:rsid w:val="00393DEF"/>
    <w:rsid w:val="003942D7"/>
    <w:rsid w:val="00394B62"/>
    <w:rsid w:val="003951B2"/>
    <w:rsid w:val="00396655"/>
    <w:rsid w:val="00396D31"/>
    <w:rsid w:val="003971FD"/>
    <w:rsid w:val="003A013C"/>
    <w:rsid w:val="003A0805"/>
    <w:rsid w:val="003A083C"/>
    <w:rsid w:val="003A0B4A"/>
    <w:rsid w:val="003A0C1A"/>
    <w:rsid w:val="003A179D"/>
    <w:rsid w:val="003A24CF"/>
    <w:rsid w:val="003A3609"/>
    <w:rsid w:val="003A47F2"/>
    <w:rsid w:val="003A4882"/>
    <w:rsid w:val="003A4998"/>
    <w:rsid w:val="003A51ED"/>
    <w:rsid w:val="003A5675"/>
    <w:rsid w:val="003A5FB3"/>
    <w:rsid w:val="003A726C"/>
    <w:rsid w:val="003A7F61"/>
    <w:rsid w:val="003B0663"/>
    <w:rsid w:val="003B0FE7"/>
    <w:rsid w:val="003B12D2"/>
    <w:rsid w:val="003B152D"/>
    <w:rsid w:val="003B1CDD"/>
    <w:rsid w:val="003B1FA2"/>
    <w:rsid w:val="003B2332"/>
    <w:rsid w:val="003B2472"/>
    <w:rsid w:val="003B2F9F"/>
    <w:rsid w:val="003B37BA"/>
    <w:rsid w:val="003B3B59"/>
    <w:rsid w:val="003B3D31"/>
    <w:rsid w:val="003B41E8"/>
    <w:rsid w:val="003B4EF0"/>
    <w:rsid w:val="003B54AF"/>
    <w:rsid w:val="003B5580"/>
    <w:rsid w:val="003B6798"/>
    <w:rsid w:val="003B764F"/>
    <w:rsid w:val="003C073B"/>
    <w:rsid w:val="003C16E0"/>
    <w:rsid w:val="003C190A"/>
    <w:rsid w:val="003C1FFC"/>
    <w:rsid w:val="003C203B"/>
    <w:rsid w:val="003C2FD1"/>
    <w:rsid w:val="003C3AAE"/>
    <w:rsid w:val="003C3CC9"/>
    <w:rsid w:val="003C4022"/>
    <w:rsid w:val="003C4F00"/>
    <w:rsid w:val="003C5B5E"/>
    <w:rsid w:val="003C5C1C"/>
    <w:rsid w:val="003C60C7"/>
    <w:rsid w:val="003C6196"/>
    <w:rsid w:val="003C7325"/>
    <w:rsid w:val="003D18F6"/>
    <w:rsid w:val="003D3D55"/>
    <w:rsid w:val="003D4B92"/>
    <w:rsid w:val="003D4D8A"/>
    <w:rsid w:val="003D5E87"/>
    <w:rsid w:val="003D5F8E"/>
    <w:rsid w:val="003D6565"/>
    <w:rsid w:val="003D657B"/>
    <w:rsid w:val="003D7945"/>
    <w:rsid w:val="003E049E"/>
    <w:rsid w:val="003E0CA4"/>
    <w:rsid w:val="003E0FDB"/>
    <w:rsid w:val="003E116F"/>
    <w:rsid w:val="003E14AE"/>
    <w:rsid w:val="003E1FFA"/>
    <w:rsid w:val="003E2543"/>
    <w:rsid w:val="003E260E"/>
    <w:rsid w:val="003E265C"/>
    <w:rsid w:val="003E4481"/>
    <w:rsid w:val="003E44C8"/>
    <w:rsid w:val="003E45F3"/>
    <w:rsid w:val="003E57AA"/>
    <w:rsid w:val="003E5AB4"/>
    <w:rsid w:val="003E5C86"/>
    <w:rsid w:val="003E6A57"/>
    <w:rsid w:val="003E6B25"/>
    <w:rsid w:val="003E72D9"/>
    <w:rsid w:val="003F01B7"/>
    <w:rsid w:val="003F11A9"/>
    <w:rsid w:val="003F12CB"/>
    <w:rsid w:val="003F1C61"/>
    <w:rsid w:val="003F1F13"/>
    <w:rsid w:val="003F202F"/>
    <w:rsid w:val="003F29D2"/>
    <w:rsid w:val="003F3EC2"/>
    <w:rsid w:val="003F474D"/>
    <w:rsid w:val="003F4AE0"/>
    <w:rsid w:val="003F6CBA"/>
    <w:rsid w:val="003F6D54"/>
    <w:rsid w:val="003F6F3C"/>
    <w:rsid w:val="003F7598"/>
    <w:rsid w:val="003F78AE"/>
    <w:rsid w:val="004006CC"/>
    <w:rsid w:val="00400E2D"/>
    <w:rsid w:val="004026CF"/>
    <w:rsid w:val="00402B3C"/>
    <w:rsid w:val="00403073"/>
    <w:rsid w:val="0040312A"/>
    <w:rsid w:val="0040312F"/>
    <w:rsid w:val="00403605"/>
    <w:rsid w:val="004038C4"/>
    <w:rsid w:val="00403BDE"/>
    <w:rsid w:val="00403C2D"/>
    <w:rsid w:val="00404676"/>
    <w:rsid w:val="00404A3D"/>
    <w:rsid w:val="00404EB8"/>
    <w:rsid w:val="00406F31"/>
    <w:rsid w:val="00407B38"/>
    <w:rsid w:val="004105CA"/>
    <w:rsid w:val="0041067E"/>
    <w:rsid w:val="00410A0D"/>
    <w:rsid w:val="00410CE0"/>
    <w:rsid w:val="004119A9"/>
    <w:rsid w:val="004126E5"/>
    <w:rsid w:val="0041292D"/>
    <w:rsid w:val="00412C61"/>
    <w:rsid w:val="00412CB6"/>
    <w:rsid w:val="00412D83"/>
    <w:rsid w:val="00413D3A"/>
    <w:rsid w:val="00414532"/>
    <w:rsid w:val="004147C1"/>
    <w:rsid w:val="004158FF"/>
    <w:rsid w:val="00415A39"/>
    <w:rsid w:val="004167DE"/>
    <w:rsid w:val="00416F12"/>
    <w:rsid w:val="004171B4"/>
    <w:rsid w:val="00420B3B"/>
    <w:rsid w:val="00420BC1"/>
    <w:rsid w:val="004219C7"/>
    <w:rsid w:val="00422799"/>
    <w:rsid w:val="00423A8A"/>
    <w:rsid w:val="00424BF9"/>
    <w:rsid w:val="00424E34"/>
    <w:rsid w:val="004257E7"/>
    <w:rsid w:val="0042582C"/>
    <w:rsid w:val="00425EFB"/>
    <w:rsid w:val="00426AA3"/>
    <w:rsid w:val="0043011A"/>
    <w:rsid w:val="004309BD"/>
    <w:rsid w:val="00430D5D"/>
    <w:rsid w:val="004326A2"/>
    <w:rsid w:val="004327C4"/>
    <w:rsid w:val="004336BA"/>
    <w:rsid w:val="00433706"/>
    <w:rsid w:val="0043386B"/>
    <w:rsid w:val="004341DF"/>
    <w:rsid w:val="0043440F"/>
    <w:rsid w:val="00434C87"/>
    <w:rsid w:val="00434DB3"/>
    <w:rsid w:val="004372A4"/>
    <w:rsid w:val="004377D9"/>
    <w:rsid w:val="00437BF2"/>
    <w:rsid w:val="00437D51"/>
    <w:rsid w:val="00437ED3"/>
    <w:rsid w:val="0044078E"/>
    <w:rsid w:val="004414C3"/>
    <w:rsid w:val="0044164D"/>
    <w:rsid w:val="00441D0E"/>
    <w:rsid w:val="00442695"/>
    <w:rsid w:val="00442785"/>
    <w:rsid w:val="00442D8E"/>
    <w:rsid w:val="00442E4D"/>
    <w:rsid w:val="0044339B"/>
    <w:rsid w:val="00443A61"/>
    <w:rsid w:val="00443BB7"/>
    <w:rsid w:val="00443F3F"/>
    <w:rsid w:val="0044487C"/>
    <w:rsid w:val="00444A06"/>
    <w:rsid w:val="00444C15"/>
    <w:rsid w:val="00444FF5"/>
    <w:rsid w:val="004457B4"/>
    <w:rsid w:val="00450014"/>
    <w:rsid w:val="0045020A"/>
    <w:rsid w:val="004506EE"/>
    <w:rsid w:val="00452613"/>
    <w:rsid w:val="00452A7A"/>
    <w:rsid w:val="00453768"/>
    <w:rsid w:val="004541CE"/>
    <w:rsid w:val="004554BF"/>
    <w:rsid w:val="00455713"/>
    <w:rsid w:val="004559C4"/>
    <w:rsid w:val="00455EE5"/>
    <w:rsid w:val="004561CD"/>
    <w:rsid w:val="004574E4"/>
    <w:rsid w:val="00457749"/>
    <w:rsid w:val="00461B09"/>
    <w:rsid w:val="00461F5E"/>
    <w:rsid w:val="00462E41"/>
    <w:rsid w:val="00463C94"/>
    <w:rsid w:val="004640A8"/>
    <w:rsid w:val="00464316"/>
    <w:rsid w:val="00465A4C"/>
    <w:rsid w:val="00465AAF"/>
    <w:rsid w:val="0046600E"/>
    <w:rsid w:val="004673C3"/>
    <w:rsid w:val="00467CD2"/>
    <w:rsid w:val="004701CF"/>
    <w:rsid w:val="004708ED"/>
    <w:rsid w:val="0047201A"/>
    <w:rsid w:val="00472320"/>
    <w:rsid w:val="00472D60"/>
    <w:rsid w:val="0047410E"/>
    <w:rsid w:val="004743A5"/>
    <w:rsid w:val="004743AC"/>
    <w:rsid w:val="004747B1"/>
    <w:rsid w:val="00474C99"/>
    <w:rsid w:val="00474E8D"/>
    <w:rsid w:val="00475F62"/>
    <w:rsid w:val="004761B9"/>
    <w:rsid w:val="004773D7"/>
    <w:rsid w:val="0047742E"/>
    <w:rsid w:val="00480EC4"/>
    <w:rsid w:val="004822C0"/>
    <w:rsid w:val="00482DC5"/>
    <w:rsid w:val="00482E80"/>
    <w:rsid w:val="00485580"/>
    <w:rsid w:val="00486429"/>
    <w:rsid w:val="00486A15"/>
    <w:rsid w:val="00486C9B"/>
    <w:rsid w:val="00486E18"/>
    <w:rsid w:val="00490046"/>
    <w:rsid w:val="00490E01"/>
    <w:rsid w:val="00494F23"/>
    <w:rsid w:val="0049518C"/>
    <w:rsid w:val="0049531B"/>
    <w:rsid w:val="0049551B"/>
    <w:rsid w:val="004957EF"/>
    <w:rsid w:val="00496081"/>
    <w:rsid w:val="004960FB"/>
    <w:rsid w:val="004976BC"/>
    <w:rsid w:val="00497D97"/>
    <w:rsid w:val="004A00BA"/>
    <w:rsid w:val="004A0800"/>
    <w:rsid w:val="004A08B8"/>
    <w:rsid w:val="004A0A34"/>
    <w:rsid w:val="004A0F91"/>
    <w:rsid w:val="004A18A8"/>
    <w:rsid w:val="004A222F"/>
    <w:rsid w:val="004A238D"/>
    <w:rsid w:val="004A26AF"/>
    <w:rsid w:val="004A29B8"/>
    <w:rsid w:val="004A2E36"/>
    <w:rsid w:val="004A3073"/>
    <w:rsid w:val="004A30D1"/>
    <w:rsid w:val="004A3B7E"/>
    <w:rsid w:val="004A44D6"/>
    <w:rsid w:val="004A6DF1"/>
    <w:rsid w:val="004A7B3B"/>
    <w:rsid w:val="004B11D5"/>
    <w:rsid w:val="004B1279"/>
    <w:rsid w:val="004B1AE7"/>
    <w:rsid w:val="004B1BB4"/>
    <w:rsid w:val="004B1EFF"/>
    <w:rsid w:val="004B204F"/>
    <w:rsid w:val="004B2A81"/>
    <w:rsid w:val="004B36D7"/>
    <w:rsid w:val="004B44DD"/>
    <w:rsid w:val="004B60CF"/>
    <w:rsid w:val="004B615C"/>
    <w:rsid w:val="004B6B90"/>
    <w:rsid w:val="004B6C56"/>
    <w:rsid w:val="004C167C"/>
    <w:rsid w:val="004C1807"/>
    <w:rsid w:val="004C1AB0"/>
    <w:rsid w:val="004C1AFA"/>
    <w:rsid w:val="004C3673"/>
    <w:rsid w:val="004C45C4"/>
    <w:rsid w:val="004C4DA0"/>
    <w:rsid w:val="004C5351"/>
    <w:rsid w:val="004C58B9"/>
    <w:rsid w:val="004C67F8"/>
    <w:rsid w:val="004C7B7A"/>
    <w:rsid w:val="004C7F1D"/>
    <w:rsid w:val="004D0379"/>
    <w:rsid w:val="004D1335"/>
    <w:rsid w:val="004D1ED3"/>
    <w:rsid w:val="004D26A3"/>
    <w:rsid w:val="004D2AAC"/>
    <w:rsid w:val="004D36D5"/>
    <w:rsid w:val="004D4E17"/>
    <w:rsid w:val="004D5814"/>
    <w:rsid w:val="004D5C94"/>
    <w:rsid w:val="004D6F94"/>
    <w:rsid w:val="004D7323"/>
    <w:rsid w:val="004D754F"/>
    <w:rsid w:val="004D7BD4"/>
    <w:rsid w:val="004E06E7"/>
    <w:rsid w:val="004E0E82"/>
    <w:rsid w:val="004E1ACA"/>
    <w:rsid w:val="004E26EC"/>
    <w:rsid w:val="004E2D63"/>
    <w:rsid w:val="004E3344"/>
    <w:rsid w:val="004E4559"/>
    <w:rsid w:val="004E60BC"/>
    <w:rsid w:val="004E64CE"/>
    <w:rsid w:val="004E6AA8"/>
    <w:rsid w:val="004E7153"/>
    <w:rsid w:val="004E746F"/>
    <w:rsid w:val="004F045A"/>
    <w:rsid w:val="004F1354"/>
    <w:rsid w:val="004F1636"/>
    <w:rsid w:val="004F1AFC"/>
    <w:rsid w:val="004F2681"/>
    <w:rsid w:val="004F2E9C"/>
    <w:rsid w:val="004F32B2"/>
    <w:rsid w:val="004F3CF2"/>
    <w:rsid w:val="004F5243"/>
    <w:rsid w:val="004F53A5"/>
    <w:rsid w:val="004F58A1"/>
    <w:rsid w:val="004F69DE"/>
    <w:rsid w:val="004F7473"/>
    <w:rsid w:val="004F7841"/>
    <w:rsid w:val="00500285"/>
    <w:rsid w:val="00500B4A"/>
    <w:rsid w:val="00500E6F"/>
    <w:rsid w:val="005014D6"/>
    <w:rsid w:val="00501DD3"/>
    <w:rsid w:val="00501F20"/>
    <w:rsid w:val="00502805"/>
    <w:rsid w:val="00502B2A"/>
    <w:rsid w:val="00502D4A"/>
    <w:rsid w:val="005047EE"/>
    <w:rsid w:val="00504919"/>
    <w:rsid w:val="00505170"/>
    <w:rsid w:val="00505628"/>
    <w:rsid w:val="00505CED"/>
    <w:rsid w:val="005061D9"/>
    <w:rsid w:val="005067D5"/>
    <w:rsid w:val="0050704E"/>
    <w:rsid w:val="00507569"/>
    <w:rsid w:val="00507787"/>
    <w:rsid w:val="00507DED"/>
    <w:rsid w:val="005105BE"/>
    <w:rsid w:val="00510E82"/>
    <w:rsid w:val="005111CD"/>
    <w:rsid w:val="005111FF"/>
    <w:rsid w:val="005113D2"/>
    <w:rsid w:val="00511951"/>
    <w:rsid w:val="00512CF7"/>
    <w:rsid w:val="005132BA"/>
    <w:rsid w:val="005139BA"/>
    <w:rsid w:val="00513BAB"/>
    <w:rsid w:val="00513BB2"/>
    <w:rsid w:val="005141A3"/>
    <w:rsid w:val="00515060"/>
    <w:rsid w:val="005152D0"/>
    <w:rsid w:val="00515EF9"/>
    <w:rsid w:val="00516364"/>
    <w:rsid w:val="005163BC"/>
    <w:rsid w:val="00516AD9"/>
    <w:rsid w:val="00517203"/>
    <w:rsid w:val="005175A3"/>
    <w:rsid w:val="005176A4"/>
    <w:rsid w:val="00517F37"/>
    <w:rsid w:val="00520645"/>
    <w:rsid w:val="005217F4"/>
    <w:rsid w:val="00521B45"/>
    <w:rsid w:val="00521BBC"/>
    <w:rsid w:val="0052254B"/>
    <w:rsid w:val="00523CCA"/>
    <w:rsid w:val="00524C76"/>
    <w:rsid w:val="0052682B"/>
    <w:rsid w:val="00526915"/>
    <w:rsid w:val="0052760F"/>
    <w:rsid w:val="00530913"/>
    <w:rsid w:val="0053174B"/>
    <w:rsid w:val="00533003"/>
    <w:rsid w:val="0053388F"/>
    <w:rsid w:val="0053435F"/>
    <w:rsid w:val="005344A8"/>
    <w:rsid w:val="00534855"/>
    <w:rsid w:val="005352E0"/>
    <w:rsid w:val="00535A1B"/>
    <w:rsid w:val="00536222"/>
    <w:rsid w:val="00536B5F"/>
    <w:rsid w:val="00537543"/>
    <w:rsid w:val="00537D5D"/>
    <w:rsid w:val="00537D81"/>
    <w:rsid w:val="00541ED0"/>
    <w:rsid w:val="00542974"/>
    <w:rsid w:val="0054346C"/>
    <w:rsid w:val="00544D3D"/>
    <w:rsid w:val="00545E24"/>
    <w:rsid w:val="00546454"/>
    <w:rsid w:val="00546C70"/>
    <w:rsid w:val="00547130"/>
    <w:rsid w:val="005472D0"/>
    <w:rsid w:val="00547F35"/>
    <w:rsid w:val="00551D83"/>
    <w:rsid w:val="00552148"/>
    <w:rsid w:val="00552959"/>
    <w:rsid w:val="00552BE3"/>
    <w:rsid w:val="00552F4D"/>
    <w:rsid w:val="00553EE8"/>
    <w:rsid w:val="00554589"/>
    <w:rsid w:val="005546CE"/>
    <w:rsid w:val="0055475D"/>
    <w:rsid w:val="005549F2"/>
    <w:rsid w:val="00555CA0"/>
    <w:rsid w:val="005565E8"/>
    <w:rsid w:val="00556710"/>
    <w:rsid w:val="00556798"/>
    <w:rsid w:val="00556D01"/>
    <w:rsid w:val="00557D91"/>
    <w:rsid w:val="0056120E"/>
    <w:rsid w:val="00561CBD"/>
    <w:rsid w:val="005629EA"/>
    <w:rsid w:val="00562B9F"/>
    <w:rsid w:val="00562F50"/>
    <w:rsid w:val="005631BB"/>
    <w:rsid w:val="0056367A"/>
    <w:rsid w:val="00563C6D"/>
    <w:rsid w:val="00563FF4"/>
    <w:rsid w:val="005641D7"/>
    <w:rsid w:val="00564DC4"/>
    <w:rsid w:val="00565219"/>
    <w:rsid w:val="00565714"/>
    <w:rsid w:val="0056578C"/>
    <w:rsid w:val="00565AD3"/>
    <w:rsid w:val="00566270"/>
    <w:rsid w:val="0056716A"/>
    <w:rsid w:val="005673F6"/>
    <w:rsid w:val="005706E4"/>
    <w:rsid w:val="00570710"/>
    <w:rsid w:val="00570D97"/>
    <w:rsid w:val="00571BC0"/>
    <w:rsid w:val="00572FA1"/>
    <w:rsid w:val="00573294"/>
    <w:rsid w:val="0057360F"/>
    <w:rsid w:val="00573BA4"/>
    <w:rsid w:val="00573BA6"/>
    <w:rsid w:val="005745BC"/>
    <w:rsid w:val="0057492B"/>
    <w:rsid w:val="00574D98"/>
    <w:rsid w:val="005752F1"/>
    <w:rsid w:val="00576343"/>
    <w:rsid w:val="00576E39"/>
    <w:rsid w:val="00580E5B"/>
    <w:rsid w:val="00582965"/>
    <w:rsid w:val="00583292"/>
    <w:rsid w:val="00583771"/>
    <w:rsid w:val="005837A0"/>
    <w:rsid w:val="0058385D"/>
    <w:rsid w:val="00583EBC"/>
    <w:rsid w:val="00583F5B"/>
    <w:rsid w:val="00584437"/>
    <w:rsid w:val="0058460E"/>
    <w:rsid w:val="00584693"/>
    <w:rsid w:val="005857F1"/>
    <w:rsid w:val="00586D9B"/>
    <w:rsid w:val="00587F96"/>
    <w:rsid w:val="00590DA8"/>
    <w:rsid w:val="0059376E"/>
    <w:rsid w:val="00593AA3"/>
    <w:rsid w:val="00593C9D"/>
    <w:rsid w:val="00593F41"/>
    <w:rsid w:val="0059488D"/>
    <w:rsid w:val="00594DE5"/>
    <w:rsid w:val="00594FB5"/>
    <w:rsid w:val="005957C7"/>
    <w:rsid w:val="00596468"/>
    <w:rsid w:val="00596CB1"/>
    <w:rsid w:val="00596FB8"/>
    <w:rsid w:val="0059730F"/>
    <w:rsid w:val="005974B8"/>
    <w:rsid w:val="00597D50"/>
    <w:rsid w:val="005A03DD"/>
    <w:rsid w:val="005A09D2"/>
    <w:rsid w:val="005A0FB5"/>
    <w:rsid w:val="005A18BA"/>
    <w:rsid w:val="005A1FCA"/>
    <w:rsid w:val="005A23A8"/>
    <w:rsid w:val="005A265A"/>
    <w:rsid w:val="005A3616"/>
    <w:rsid w:val="005A4F45"/>
    <w:rsid w:val="005A5F6B"/>
    <w:rsid w:val="005A5F71"/>
    <w:rsid w:val="005A645A"/>
    <w:rsid w:val="005A6492"/>
    <w:rsid w:val="005A6F9F"/>
    <w:rsid w:val="005B0928"/>
    <w:rsid w:val="005B23AA"/>
    <w:rsid w:val="005B28D0"/>
    <w:rsid w:val="005B3644"/>
    <w:rsid w:val="005B3798"/>
    <w:rsid w:val="005B3C2A"/>
    <w:rsid w:val="005B4C77"/>
    <w:rsid w:val="005B5944"/>
    <w:rsid w:val="005B6540"/>
    <w:rsid w:val="005B776C"/>
    <w:rsid w:val="005C1122"/>
    <w:rsid w:val="005C153D"/>
    <w:rsid w:val="005C1A29"/>
    <w:rsid w:val="005C2697"/>
    <w:rsid w:val="005C2BCD"/>
    <w:rsid w:val="005C4B0A"/>
    <w:rsid w:val="005C5315"/>
    <w:rsid w:val="005C5AED"/>
    <w:rsid w:val="005C5C7A"/>
    <w:rsid w:val="005C5E0A"/>
    <w:rsid w:val="005C6952"/>
    <w:rsid w:val="005C6B57"/>
    <w:rsid w:val="005C71DC"/>
    <w:rsid w:val="005D0A2A"/>
    <w:rsid w:val="005D0A83"/>
    <w:rsid w:val="005D0B1C"/>
    <w:rsid w:val="005D14A9"/>
    <w:rsid w:val="005D1C82"/>
    <w:rsid w:val="005D25E1"/>
    <w:rsid w:val="005D3AD1"/>
    <w:rsid w:val="005D3BFA"/>
    <w:rsid w:val="005D4B36"/>
    <w:rsid w:val="005D5249"/>
    <w:rsid w:val="005D61A4"/>
    <w:rsid w:val="005D644F"/>
    <w:rsid w:val="005D69BC"/>
    <w:rsid w:val="005E04BA"/>
    <w:rsid w:val="005E0AD8"/>
    <w:rsid w:val="005E0E53"/>
    <w:rsid w:val="005E2123"/>
    <w:rsid w:val="005E3ACE"/>
    <w:rsid w:val="005E3B0C"/>
    <w:rsid w:val="005E59F4"/>
    <w:rsid w:val="005E61D1"/>
    <w:rsid w:val="005E69BA"/>
    <w:rsid w:val="005E6E0A"/>
    <w:rsid w:val="005E72C9"/>
    <w:rsid w:val="005E77A1"/>
    <w:rsid w:val="005E7B98"/>
    <w:rsid w:val="005F0779"/>
    <w:rsid w:val="005F09AD"/>
    <w:rsid w:val="005F1118"/>
    <w:rsid w:val="005F46B1"/>
    <w:rsid w:val="005F4932"/>
    <w:rsid w:val="005F4CEE"/>
    <w:rsid w:val="005F7DC7"/>
    <w:rsid w:val="00601085"/>
    <w:rsid w:val="006035EE"/>
    <w:rsid w:val="006039FA"/>
    <w:rsid w:val="00605DAE"/>
    <w:rsid w:val="00605F26"/>
    <w:rsid w:val="006069C9"/>
    <w:rsid w:val="00607676"/>
    <w:rsid w:val="006076FC"/>
    <w:rsid w:val="00611ABF"/>
    <w:rsid w:val="00611B4F"/>
    <w:rsid w:val="00611C71"/>
    <w:rsid w:val="00611FC5"/>
    <w:rsid w:val="0061234B"/>
    <w:rsid w:val="006123DF"/>
    <w:rsid w:val="006147FA"/>
    <w:rsid w:val="00615532"/>
    <w:rsid w:val="006155C1"/>
    <w:rsid w:val="0061605A"/>
    <w:rsid w:val="0061636C"/>
    <w:rsid w:val="006163C9"/>
    <w:rsid w:val="0061792D"/>
    <w:rsid w:val="00620CB8"/>
    <w:rsid w:val="0062266B"/>
    <w:rsid w:val="00623309"/>
    <w:rsid w:val="00623A57"/>
    <w:rsid w:val="00623FD5"/>
    <w:rsid w:val="00624467"/>
    <w:rsid w:val="00625A7A"/>
    <w:rsid w:val="0062642F"/>
    <w:rsid w:val="00626BE9"/>
    <w:rsid w:val="006277A4"/>
    <w:rsid w:val="0062780A"/>
    <w:rsid w:val="00627BB2"/>
    <w:rsid w:val="00630698"/>
    <w:rsid w:val="006308E6"/>
    <w:rsid w:val="00631145"/>
    <w:rsid w:val="00631628"/>
    <w:rsid w:val="00631B6E"/>
    <w:rsid w:val="00632C50"/>
    <w:rsid w:val="00632EFD"/>
    <w:rsid w:val="00633CF2"/>
    <w:rsid w:val="006343DB"/>
    <w:rsid w:val="00635113"/>
    <w:rsid w:val="00635EC2"/>
    <w:rsid w:val="0063650C"/>
    <w:rsid w:val="00636530"/>
    <w:rsid w:val="0063666F"/>
    <w:rsid w:val="00636AA9"/>
    <w:rsid w:val="00637252"/>
    <w:rsid w:val="0063754D"/>
    <w:rsid w:val="00637BA1"/>
    <w:rsid w:val="00640377"/>
    <w:rsid w:val="00640580"/>
    <w:rsid w:val="00641521"/>
    <w:rsid w:val="006427E3"/>
    <w:rsid w:val="006445D8"/>
    <w:rsid w:val="00646576"/>
    <w:rsid w:val="00646942"/>
    <w:rsid w:val="006473D2"/>
    <w:rsid w:val="00647A84"/>
    <w:rsid w:val="0065071F"/>
    <w:rsid w:val="00651ADB"/>
    <w:rsid w:val="00652137"/>
    <w:rsid w:val="00652568"/>
    <w:rsid w:val="006535CD"/>
    <w:rsid w:val="00653779"/>
    <w:rsid w:val="006539C4"/>
    <w:rsid w:val="00653AF5"/>
    <w:rsid w:val="00653ECE"/>
    <w:rsid w:val="006541D5"/>
    <w:rsid w:val="00656097"/>
    <w:rsid w:val="00656099"/>
    <w:rsid w:val="006565CC"/>
    <w:rsid w:val="00656783"/>
    <w:rsid w:val="00656AFF"/>
    <w:rsid w:val="00656B4D"/>
    <w:rsid w:val="00656B96"/>
    <w:rsid w:val="006571A4"/>
    <w:rsid w:val="006577C5"/>
    <w:rsid w:val="006609EB"/>
    <w:rsid w:val="00660C74"/>
    <w:rsid w:val="00660F17"/>
    <w:rsid w:val="00661D41"/>
    <w:rsid w:val="0066389E"/>
    <w:rsid w:val="00663D77"/>
    <w:rsid w:val="0066569D"/>
    <w:rsid w:val="006658AD"/>
    <w:rsid w:val="006659F3"/>
    <w:rsid w:val="00666D04"/>
    <w:rsid w:val="00667285"/>
    <w:rsid w:val="0066776A"/>
    <w:rsid w:val="00667A5D"/>
    <w:rsid w:val="00667E07"/>
    <w:rsid w:val="0067083E"/>
    <w:rsid w:val="0067138E"/>
    <w:rsid w:val="00671B4A"/>
    <w:rsid w:val="00672A4A"/>
    <w:rsid w:val="00673E92"/>
    <w:rsid w:val="00674298"/>
    <w:rsid w:val="0067604A"/>
    <w:rsid w:val="0067695D"/>
    <w:rsid w:val="00677F01"/>
    <w:rsid w:val="00677F29"/>
    <w:rsid w:val="00677F36"/>
    <w:rsid w:val="00680BB0"/>
    <w:rsid w:val="0068210B"/>
    <w:rsid w:val="0068228E"/>
    <w:rsid w:val="006835F4"/>
    <w:rsid w:val="0068398E"/>
    <w:rsid w:val="00684D63"/>
    <w:rsid w:val="00686353"/>
    <w:rsid w:val="006901A2"/>
    <w:rsid w:val="0069186C"/>
    <w:rsid w:val="00692027"/>
    <w:rsid w:val="00692A08"/>
    <w:rsid w:val="00692B18"/>
    <w:rsid w:val="00692E26"/>
    <w:rsid w:val="00693C4D"/>
    <w:rsid w:val="0069445F"/>
    <w:rsid w:val="00694621"/>
    <w:rsid w:val="006946BE"/>
    <w:rsid w:val="006963C3"/>
    <w:rsid w:val="00696C82"/>
    <w:rsid w:val="0069786E"/>
    <w:rsid w:val="00697A34"/>
    <w:rsid w:val="00697A94"/>
    <w:rsid w:val="006A06F7"/>
    <w:rsid w:val="006A155A"/>
    <w:rsid w:val="006A189A"/>
    <w:rsid w:val="006A1995"/>
    <w:rsid w:val="006A1D94"/>
    <w:rsid w:val="006A2125"/>
    <w:rsid w:val="006A25C6"/>
    <w:rsid w:val="006A2B02"/>
    <w:rsid w:val="006A2E46"/>
    <w:rsid w:val="006A4972"/>
    <w:rsid w:val="006A4EAD"/>
    <w:rsid w:val="006A69AD"/>
    <w:rsid w:val="006A7A4E"/>
    <w:rsid w:val="006A7BEB"/>
    <w:rsid w:val="006B0480"/>
    <w:rsid w:val="006B1BAF"/>
    <w:rsid w:val="006B1D90"/>
    <w:rsid w:val="006B1EA2"/>
    <w:rsid w:val="006B20A5"/>
    <w:rsid w:val="006B23E8"/>
    <w:rsid w:val="006B27F1"/>
    <w:rsid w:val="006B2817"/>
    <w:rsid w:val="006B2B11"/>
    <w:rsid w:val="006B2BEC"/>
    <w:rsid w:val="006B2C2F"/>
    <w:rsid w:val="006B2E18"/>
    <w:rsid w:val="006B3144"/>
    <w:rsid w:val="006B38A7"/>
    <w:rsid w:val="006B39A8"/>
    <w:rsid w:val="006B44AC"/>
    <w:rsid w:val="006B44B0"/>
    <w:rsid w:val="006B4CA5"/>
    <w:rsid w:val="006B63AA"/>
    <w:rsid w:val="006B708B"/>
    <w:rsid w:val="006B7F8E"/>
    <w:rsid w:val="006C079E"/>
    <w:rsid w:val="006C0C1B"/>
    <w:rsid w:val="006C1CFF"/>
    <w:rsid w:val="006C24EF"/>
    <w:rsid w:val="006C323B"/>
    <w:rsid w:val="006C4A62"/>
    <w:rsid w:val="006C4D8F"/>
    <w:rsid w:val="006C64F1"/>
    <w:rsid w:val="006C6916"/>
    <w:rsid w:val="006C78F6"/>
    <w:rsid w:val="006D0FBD"/>
    <w:rsid w:val="006D0FE9"/>
    <w:rsid w:val="006D126B"/>
    <w:rsid w:val="006D1502"/>
    <w:rsid w:val="006D17ED"/>
    <w:rsid w:val="006D21C1"/>
    <w:rsid w:val="006D2E97"/>
    <w:rsid w:val="006D30C5"/>
    <w:rsid w:val="006D3144"/>
    <w:rsid w:val="006D42D0"/>
    <w:rsid w:val="006D4304"/>
    <w:rsid w:val="006D47E7"/>
    <w:rsid w:val="006D4A3A"/>
    <w:rsid w:val="006D4DFE"/>
    <w:rsid w:val="006D54F9"/>
    <w:rsid w:val="006D570A"/>
    <w:rsid w:val="006D673E"/>
    <w:rsid w:val="006D6D2E"/>
    <w:rsid w:val="006E0561"/>
    <w:rsid w:val="006E0D81"/>
    <w:rsid w:val="006E0F77"/>
    <w:rsid w:val="006E1E13"/>
    <w:rsid w:val="006E2330"/>
    <w:rsid w:val="006E3325"/>
    <w:rsid w:val="006E40D2"/>
    <w:rsid w:val="006E42B5"/>
    <w:rsid w:val="006E5740"/>
    <w:rsid w:val="006E6044"/>
    <w:rsid w:val="006E68E1"/>
    <w:rsid w:val="006E76CC"/>
    <w:rsid w:val="006E7CE5"/>
    <w:rsid w:val="006E7D1A"/>
    <w:rsid w:val="006F0A17"/>
    <w:rsid w:val="006F19FE"/>
    <w:rsid w:val="006F1A4E"/>
    <w:rsid w:val="006F1FFD"/>
    <w:rsid w:val="006F213D"/>
    <w:rsid w:val="006F219D"/>
    <w:rsid w:val="006F3D34"/>
    <w:rsid w:val="006F4499"/>
    <w:rsid w:val="006F4589"/>
    <w:rsid w:val="006F48A6"/>
    <w:rsid w:val="006F4D87"/>
    <w:rsid w:val="006F5324"/>
    <w:rsid w:val="006F6418"/>
    <w:rsid w:val="006F7A86"/>
    <w:rsid w:val="0070033F"/>
    <w:rsid w:val="00700689"/>
    <w:rsid w:val="00700A7D"/>
    <w:rsid w:val="00702143"/>
    <w:rsid w:val="00702F7F"/>
    <w:rsid w:val="0070546F"/>
    <w:rsid w:val="00705798"/>
    <w:rsid w:val="00705B26"/>
    <w:rsid w:val="0070622D"/>
    <w:rsid w:val="00706530"/>
    <w:rsid w:val="007068E6"/>
    <w:rsid w:val="00706CF3"/>
    <w:rsid w:val="00706DAF"/>
    <w:rsid w:val="00706FBE"/>
    <w:rsid w:val="007077AA"/>
    <w:rsid w:val="0070798A"/>
    <w:rsid w:val="00707ECD"/>
    <w:rsid w:val="00711881"/>
    <w:rsid w:val="00711AB2"/>
    <w:rsid w:val="0071224F"/>
    <w:rsid w:val="007124C3"/>
    <w:rsid w:val="00712CF1"/>
    <w:rsid w:val="00713DA0"/>
    <w:rsid w:val="00714690"/>
    <w:rsid w:val="007155CD"/>
    <w:rsid w:val="00715AF3"/>
    <w:rsid w:val="0071697F"/>
    <w:rsid w:val="00716E60"/>
    <w:rsid w:val="00720226"/>
    <w:rsid w:val="00720E4C"/>
    <w:rsid w:val="007228A0"/>
    <w:rsid w:val="00722BB5"/>
    <w:rsid w:val="00722CF9"/>
    <w:rsid w:val="00723412"/>
    <w:rsid w:val="00723E9F"/>
    <w:rsid w:val="007246C5"/>
    <w:rsid w:val="00724A33"/>
    <w:rsid w:val="00725B9D"/>
    <w:rsid w:val="0072691A"/>
    <w:rsid w:val="007269F3"/>
    <w:rsid w:val="00730EE6"/>
    <w:rsid w:val="00731D1D"/>
    <w:rsid w:val="00731E66"/>
    <w:rsid w:val="00732110"/>
    <w:rsid w:val="007321F4"/>
    <w:rsid w:val="007324E0"/>
    <w:rsid w:val="007332B8"/>
    <w:rsid w:val="007343E6"/>
    <w:rsid w:val="007348B4"/>
    <w:rsid w:val="00734A9B"/>
    <w:rsid w:val="00735873"/>
    <w:rsid w:val="00736031"/>
    <w:rsid w:val="00737417"/>
    <w:rsid w:val="00737575"/>
    <w:rsid w:val="00737A56"/>
    <w:rsid w:val="00740171"/>
    <w:rsid w:val="0074035F"/>
    <w:rsid w:val="00740B34"/>
    <w:rsid w:val="00740C1F"/>
    <w:rsid w:val="0074147F"/>
    <w:rsid w:val="00741995"/>
    <w:rsid w:val="00741AF5"/>
    <w:rsid w:val="00741B55"/>
    <w:rsid w:val="00742D7C"/>
    <w:rsid w:val="00743233"/>
    <w:rsid w:val="00743510"/>
    <w:rsid w:val="00743BA5"/>
    <w:rsid w:val="00743D1A"/>
    <w:rsid w:val="00745147"/>
    <w:rsid w:val="00745922"/>
    <w:rsid w:val="00746109"/>
    <w:rsid w:val="00746270"/>
    <w:rsid w:val="00746FF8"/>
    <w:rsid w:val="007505A0"/>
    <w:rsid w:val="007506E4"/>
    <w:rsid w:val="0075076D"/>
    <w:rsid w:val="007507D8"/>
    <w:rsid w:val="00750D9F"/>
    <w:rsid w:val="0075104A"/>
    <w:rsid w:val="00752B6C"/>
    <w:rsid w:val="0075320A"/>
    <w:rsid w:val="007534C0"/>
    <w:rsid w:val="00755C06"/>
    <w:rsid w:val="00756B5C"/>
    <w:rsid w:val="00760C3C"/>
    <w:rsid w:val="0076252A"/>
    <w:rsid w:val="0076347F"/>
    <w:rsid w:val="0076355D"/>
    <w:rsid w:val="00763D54"/>
    <w:rsid w:val="007647FB"/>
    <w:rsid w:val="00764FD8"/>
    <w:rsid w:val="00765BD7"/>
    <w:rsid w:val="007667DA"/>
    <w:rsid w:val="00770575"/>
    <w:rsid w:val="00770806"/>
    <w:rsid w:val="00770B35"/>
    <w:rsid w:val="00770EBD"/>
    <w:rsid w:val="00771585"/>
    <w:rsid w:val="00773D33"/>
    <w:rsid w:val="007740A5"/>
    <w:rsid w:val="00774FEA"/>
    <w:rsid w:val="00776123"/>
    <w:rsid w:val="0077644C"/>
    <w:rsid w:val="00776DC5"/>
    <w:rsid w:val="007773AA"/>
    <w:rsid w:val="00777F3A"/>
    <w:rsid w:val="0078155B"/>
    <w:rsid w:val="007831B6"/>
    <w:rsid w:val="00783AB6"/>
    <w:rsid w:val="00783C64"/>
    <w:rsid w:val="00784726"/>
    <w:rsid w:val="00784736"/>
    <w:rsid w:val="00784995"/>
    <w:rsid w:val="00785368"/>
    <w:rsid w:val="007853FC"/>
    <w:rsid w:val="00785D54"/>
    <w:rsid w:val="00785EB1"/>
    <w:rsid w:val="00786125"/>
    <w:rsid w:val="00786288"/>
    <w:rsid w:val="00786420"/>
    <w:rsid w:val="00787523"/>
    <w:rsid w:val="00787907"/>
    <w:rsid w:val="00787914"/>
    <w:rsid w:val="00787B66"/>
    <w:rsid w:val="00787D1B"/>
    <w:rsid w:val="0079012B"/>
    <w:rsid w:val="00790B86"/>
    <w:rsid w:val="00790BA2"/>
    <w:rsid w:val="00791628"/>
    <w:rsid w:val="007916DE"/>
    <w:rsid w:val="007918C5"/>
    <w:rsid w:val="00791C6A"/>
    <w:rsid w:val="00792EAB"/>
    <w:rsid w:val="0079317F"/>
    <w:rsid w:val="00793576"/>
    <w:rsid w:val="00794CB4"/>
    <w:rsid w:val="00795FC1"/>
    <w:rsid w:val="0079721C"/>
    <w:rsid w:val="007A0340"/>
    <w:rsid w:val="007A0437"/>
    <w:rsid w:val="007A0C7E"/>
    <w:rsid w:val="007A14EF"/>
    <w:rsid w:val="007A2D4A"/>
    <w:rsid w:val="007A3485"/>
    <w:rsid w:val="007A3AD9"/>
    <w:rsid w:val="007A3E82"/>
    <w:rsid w:val="007A4BCD"/>
    <w:rsid w:val="007A4CEC"/>
    <w:rsid w:val="007A5370"/>
    <w:rsid w:val="007A5B35"/>
    <w:rsid w:val="007A5CE3"/>
    <w:rsid w:val="007A6A3F"/>
    <w:rsid w:val="007A771A"/>
    <w:rsid w:val="007A7B36"/>
    <w:rsid w:val="007B01B7"/>
    <w:rsid w:val="007B113C"/>
    <w:rsid w:val="007B134D"/>
    <w:rsid w:val="007B20C1"/>
    <w:rsid w:val="007B2F3C"/>
    <w:rsid w:val="007B47FD"/>
    <w:rsid w:val="007B4C4D"/>
    <w:rsid w:val="007B5942"/>
    <w:rsid w:val="007B64D2"/>
    <w:rsid w:val="007C01AA"/>
    <w:rsid w:val="007C1090"/>
    <w:rsid w:val="007C152A"/>
    <w:rsid w:val="007C17C4"/>
    <w:rsid w:val="007C2583"/>
    <w:rsid w:val="007C2AE4"/>
    <w:rsid w:val="007C395F"/>
    <w:rsid w:val="007C3B14"/>
    <w:rsid w:val="007C3CD2"/>
    <w:rsid w:val="007C472A"/>
    <w:rsid w:val="007C5B72"/>
    <w:rsid w:val="007C74B2"/>
    <w:rsid w:val="007C7627"/>
    <w:rsid w:val="007D05BD"/>
    <w:rsid w:val="007D06AE"/>
    <w:rsid w:val="007D1269"/>
    <w:rsid w:val="007D1F6D"/>
    <w:rsid w:val="007D24CC"/>
    <w:rsid w:val="007D2926"/>
    <w:rsid w:val="007D438C"/>
    <w:rsid w:val="007D4A83"/>
    <w:rsid w:val="007D4D2E"/>
    <w:rsid w:val="007D6428"/>
    <w:rsid w:val="007D6622"/>
    <w:rsid w:val="007D6877"/>
    <w:rsid w:val="007D6A7B"/>
    <w:rsid w:val="007D6E2A"/>
    <w:rsid w:val="007E0E0E"/>
    <w:rsid w:val="007E1B2D"/>
    <w:rsid w:val="007E1BA9"/>
    <w:rsid w:val="007E28C6"/>
    <w:rsid w:val="007E2988"/>
    <w:rsid w:val="007E4291"/>
    <w:rsid w:val="007E4AAF"/>
    <w:rsid w:val="007E70A9"/>
    <w:rsid w:val="007E7841"/>
    <w:rsid w:val="007E7E69"/>
    <w:rsid w:val="007F0262"/>
    <w:rsid w:val="007F0E09"/>
    <w:rsid w:val="007F157B"/>
    <w:rsid w:val="007F3E0A"/>
    <w:rsid w:val="007F486D"/>
    <w:rsid w:val="007F492F"/>
    <w:rsid w:val="007F4954"/>
    <w:rsid w:val="007F4D6B"/>
    <w:rsid w:val="007F5A1D"/>
    <w:rsid w:val="007F6344"/>
    <w:rsid w:val="007F68B1"/>
    <w:rsid w:val="007F6E8F"/>
    <w:rsid w:val="007F7FCB"/>
    <w:rsid w:val="008000BA"/>
    <w:rsid w:val="00800171"/>
    <w:rsid w:val="008006E2"/>
    <w:rsid w:val="008008E4"/>
    <w:rsid w:val="008012CA"/>
    <w:rsid w:val="00801F56"/>
    <w:rsid w:val="0080243A"/>
    <w:rsid w:val="008026E9"/>
    <w:rsid w:val="00802CC9"/>
    <w:rsid w:val="008036F9"/>
    <w:rsid w:val="0080640E"/>
    <w:rsid w:val="00807D3F"/>
    <w:rsid w:val="00810A6F"/>
    <w:rsid w:val="008114FB"/>
    <w:rsid w:val="00811783"/>
    <w:rsid w:val="00811D64"/>
    <w:rsid w:val="00811D85"/>
    <w:rsid w:val="0081212F"/>
    <w:rsid w:val="008133FD"/>
    <w:rsid w:val="00813BDC"/>
    <w:rsid w:val="0081521F"/>
    <w:rsid w:val="008154DC"/>
    <w:rsid w:val="008155DC"/>
    <w:rsid w:val="00815B5B"/>
    <w:rsid w:val="0081756C"/>
    <w:rsid w:val="008175E0"/>
    <w:rsid w:val="00817825"/>
    <w:rsid w:val="00817BC5"/>
    <w:rsid w:val="0082002C"/>
    <w:rsid w:val="0082069C"/>
    <w:rsid w:val="00822083"/>
    <w:rsid w:val="00822158"/>
    <w:rsid w:val="00822A9F"/>
    <w:rsid w:val="008245DE"/>
    <w:rsid w:val="00824E4C"/>
    <w:rsid w:val="00824FA6"/>
    <w:rsid w:val="00825BDD"/>
    <w:rsid w:val="00825DCA"/>
    <w:rsid w:val="00827586"/>
    <w:rsid w:val="008305F3"/>
    <w:rsid w:val="00830F3E"/>
    <w:rsid w:val="0083201D"/>
    <w:rsid w:val="00832447"/>
    <w:rsid w:val="00833776"/>
    <w:rsid w:val="00834885"/>
    <w:rsid w:val="00834AAA"/>
    <w:rsid w:val="00835855"/>
    <w:rsid w:val="00835F7D"/>
    <w:rsid w:val="00836326"/>
    <w:rsid w:val="00836CE2"/>
    <w:rsid w:val="00837373"/>
    <w:rsid w:val="00837919"/>
    <w:rsid w:val="00837B4A"/>
    <w:rsid w:val="00840269"/>
    <w:rsid w:val="00840CD0"/>
    <w:rsid w:val="00843BD7"/>
    <w:rsid w:val="00844589"/>
    <w:rsid w:val="00844A79"/>
    <w:rsid w:val="008450CF"/>
    <w:rsid w:val="008459BD"/>
    <w:rsid w:val="00846078"/>
    <w:rsid w:val="008464DF"/>
    <w:rsid w:val="00846F4E"/>
    <w:rsid w:val="0084727A"/>
    <w:rsid w:val="008473FA"/>
    <w:rsid w:val="00850378"/>
    <w:rsid w:val="00850A0F"/>
    <w:rsid w:val="008511F7"/>
    <w:rsid w:val="008520E4"/>
    <w:rsid w:val="00852A7B"/>
    <w:rsid w:val="00853CBD"/>
    <w:rsid w:val="00854762"/>
    <w:rsid w:val="008559FA"/>
    <w:rsid w:val="0085600E"/>
    <w:rsid w:val="00857618"/>
    <w:rsid w:val="008578B2"/>
    <w:rsid w:val="0086000D"/>
    <w:rsid w:val="00860ACC"/>
    <w:rsid w:val="00862C72"/>
    <w:rsid w:val="0086395E"/>
    <w:rsid w:val="00863D10"/>
    <w:rsid w:val="00864222"/>
    <w:rsid w:val="00864E52"/>
    <w:rsid w:val="0086512C"/>
    <w:rsid w:val="008654F8"/>
    <w:rsid w:val="00865EDB"/>
    <w:rsid w:val="008666ED"/>
    <w:rsid w:val="00867243"/>
    <w:rsid w:val="008674FB"/>
    <w:rsid w:val="008679EF"/>
    <w:rsid w:val="0087076E"/>
    <w:rsid w:val="00870EBC"/>
    <w:rsid w:val="0087177E"/>
    <w:rsid w:val="00872143"/>
    <w:rsid w:val="0087316E"/>
    <w:rsid w:val="00873F92"/>
    <w:rsid w:val="00874AAF"/>
    <w:rsid w:val="00875301"/>
    <w:rsid w:val="00875484"/>
    <w:rsid w:val="008757CB"/>
    <w:rsid w:val="00875B55"/>
    <w:rsid w:val="00875BAD"/>
    <w:rsid w:val="00876085"/>
    <w:rsid w:val="00876CEB"/>
    <w:rsid w:val="00877EF1"/>
    <w:rsid w:val="00877FD8"/>
    <w:rsid w:val="0088044E"/>
    <w:rsid w:val="00881D20"/>
    <w:rsid w:val="00882032"/>
    <w:rsid w:val="008823E0"/>
    <w:rsid w:val="00883731"/>
    <w:rsid w:val="008837B5"/>
    <w:rsid w:val="00883A59"/>
    <w:rsid w:val="00883BEB"/>
    <w:rsid w:val="00885D3C"/>
    <w:rsid w:val="00885FAD"/>
    <w:rsid w:val="008876EC"/>
    <w:rsid w:val="00887C2E"/>
    <w:rsid w:val="00887DE2"/>
    <w:rsid w:val="00890638"/>
    <w:rsid w:val="00891158"/>
    <w:rsid w:val="008914C1"/>
    <w:rsid w:val="00891CF6"/>
    <w:rsid w:val="00892D59"/>
    <w:rsid w:val="0089301F"/>
    <w:rsid w:val="008936C4"/>
    <w:rsid w:val="0089373F"/>
    <w:rsid w:val="008941E4"/>
    <w:rsid w:val="008959A5"/>
    <w:rsid w:val="00895D20"/>
    <w:rsid w:val="008963B2"/>
    <w:rsid w:val="00896A74"/>
    <w:rsid w:val="008975C5"/>
    <w:rsid w:val="008A053D"/>
    <w:rsid w:val="008A0A3B"/>
    <w:rsid w:val="008A1527"/>
    <w:rsid w:val="008A1DE0"/>
    <w:rsid w:val="008A2D79"/>
    <w:rsid w:val="008A395D"/>
    <w:rsid w:val="008A39AE"/>
    <w:rsid w:val="008A4C3C"/>
    <w:rsid w:val="008A676D"/>
    <w:rsid w:val="008B0A59"/>
    <w:rsid w:val="008B11DF"/>
    <w:rsid w:val="008B2369"/>
    <w:rsid w:val="008B3C33"/>
    <w:rsid w:val="008B46F9"/>
    <w:rsid w:val="008B5D4B"/>
    <w:rsid w:val="008B678C"/>
    <w:rsid w:val="008B7376"/>
    <w:rsid w:val="008B7AEB"/>
    <w:rsid w:val="008C054F"/>
    <w:rsid w:val="008C09B5"/>
    <w:rsid w:val="008C0F90"/>
    <w:rsid w:val="008C1571"/>
    <w:rsid w:val="008C1AAF"/>
    <w:rsid w:val="008C436B"/>
    <w:rsid w:val="008C539E"/>
    <w:rsid w:val="008C5EAB"/>
    <w:rsid w:val="008C600E"/>
    <w:rsid w:val="008C6426"/>
    <w:rsid w:val="008C698D"/>
    <w:rsid w:val="008C6BE1"/>
    <w:rsid w:val="008C6EFA"/>
    <w:rsid w:val="008C7F56"/>
    <w:rsid w:val="008D13CD"/>
    <w:rsid w:val="008D199C"/>
    <w:rsid w:val="008D1DCA"/>
    <w:rsid w:val="008D2C8C"/>
    <w:rsid w:val="008D3BF5"/>
    <w:rsid w:val="008D48B0"/>
    <w:rsid w:val="008D49C0"/>
    <w:rsid w:val="008D4EA3"/>
    <w:rsid w:val="008D577C"/>
    <w:rsid w:val="008D65D8"/>
    <w:rsid w:val="008D6FD7"/>
    <w:rsid w:val="008E0456"/>
    <w:rsid w:val="008E05B7"/>
    <w:rsid w:val="008E09A6"/>
    <w:rsid w:val="008E0CF9"/>
    <w:rsid w:val="008E1B53"/>
    <w:rsid w:val="008E27AC"/>
    <w:rsid w:val="008E2A28"/>
    <w:rsid w:val="008E304E"/>
    <w:rsid w:val="008E3166"/>
    <w:rsid w:val="008E3399"/>
    <w:rsid w:val="008E386A"/>
    <w:rsid w:val="008E3892"/>
    <w:rsid w:val="008E3CBE"/>
    <w:rsid w:val="008E3CF7"/>
    <w:rsid w:val="008E41A7"/>
    <w:rsid w:val="008E4570"/>
    <w:rsid w:val="008E4B62"/>
    <w:rsid w:val="008E53F0"/>
    <w:rsid w:val="008E5A41"/>
    <w:rsid w:val="008E674A"/>
    <w:rsid w:val="008E7B59"/>
    <w:rsid w:val="008E7FFD"/>
    <w:rsid w:val="008F0870"/>
    <w:rsid w:val="008F0981"/>
    <w:rsid w:val="008F0BB4"/>
    <w:rsid w:val="008F13AF"/>
    <w:rsid w:val="008F1716"/>
    <w:rsid w:val="008F21AA"/>
    <w:rsid w:val="008F272C"/>
    <w:rsid w:val="008F2B0C"/>
    <w:rsid w:val="008F2B5A"/>
    <w:rsid w:val="008F3364"/>
    <w:rsid w:val="008F63D1"/>
    <w:rsid w:val="008F6961"/>
    <w:rsid w:val="008F7B81"/>
    <w:rsid w:val="00900AA5"/>
    <w:rsid w:val="00900C3B"/>
    <w:rsid w:val="00900DAF"/>
    <w:rsid w:val="0090187F"/>
    <w:rsid w:val="00901CEF"/>
    <w:rsid w:val="00901F55"/>
    <w:rsid w:val="0090267A"/>
    <w:rsid w:val="00904646"/>
    <w:rsid w:val="00904B18"/>
    <w:rsid w:val="00904F6A"/>
    <w:rsid w:val="00904F90"/>
    <w:rsid w:val="00905053"/>
    <w:rsid w:val="00905B8F"/>
    <w:rsid w:val="00906024"/>
    <w:rsid w:val="009062FE"/>
    <w:rsid w:val="00906665"/>
    <w:rsid w:val="009074B8"/>
    <w:rsid w:val="00907CCF"/>
    <w:rsid w:val="009104F0"/>
    <w:rsid w:val="009125A4"/>
    <w:rsid w:val="00913A05"/>
    <w:rsid w:val="00913E74"/>
    <w:rsid w:val="0091475C"/>
    <w:rsid w:val="00914E65"/>
    <w:rsid w:val="009152A9"/>
    <w:rsid w:val="00915D14"/>
    <w:rsid w:val="0091607B"/>
    <w:rsid w:val="00916494"/>
    <w:rsid w:val="009176DA"/>
    <w:rsid w:val="00920342"/>
    <w:rsid w:val="009208CE"/>
    <w:rsid w:val="00920A0C"/>
    <w:rsid w:val="009210F5"/>
    <w:rsid w:val="00921704"/>
    <w:rsid w:val="009227F3"/>
    <w:rsid w:val="009228F8"/>
    <w:rsid w:val="009229ED"/>
    <w:rsid w:val="0092326F"/>
    <w:rsid w:val="00923BBC"/>
    <w:rsid w:val="00923ED5"/>
    <w:rsid w:val="00924C35"/>
    <w:rsid w:val="00924EDB"/>
    <w:rsid w:val="00925D7F"/>
    <w:rsid w:val="00926C10"/>
    <w:rsid w:val="00926EC4"/>
    <w:rsid w:val="00927433"/>
    <w:rsid w:val="0092746E"/>
    <w:rsid w:val="0092768C"/>
    <w:rsid w:val="009278C9"/>
    <w:rsid w:val="00927B1B"/>
    <w:rsid w:val="00927F5A"/>
    <w:rsid w:val="00930A89"/>
    <w:rsid w:val="0093107D"/>
    <w:rsid w:val="009312AA"/>
    <w:rsid w:val="009318BA"/>
    <w:rsid w:val="009325A6"/>
    <w:rsid w:val="0093265D"/>
    <w:rsid w:val="009335C6"/>
    <w:rsid w:val="00934177"/>
    <w:rsid w:val="0093513E"/>
    <w:rsid w:val="009354C9"/>
    <w:rsid w:val="00935A18"/>
    <w:rsid w:val="00935F9E"/>
    <w:rsid w:val="00940C07"/>
    <w:rsid w:val="00941C1B"/>
    <w:rsid w:val="00941E97"/>
    <w:rsid w:val="009431BF"/>
    <w:rsid w:val="00943344"/>
    <w:rsid w:val="009435BC"/>
    <w:rsid w:val="009436CA"/>
    <w:rsid w:val="00943A99"/>
    <w:rsid w:val="00946103"/>
    <w:rsid w:val="00946722"/>
    <w:rsid w:val="00947003"/>
    <w:rsid w:val="00950044"/>
    <w:rsid w:val="009512FC"/>
    <w:rsid w:val="0095158A"/>
    <w:rsid w:val="009515CF"/>
    <w:rsid w:val="00951EE6"/>
    <w:rsid w:val="009526AE"/>
    <w:rsid w:val="00954935"/>
    <w:rsid w:val="00955546"/>
    <w:rsid w:val="00955AF0"/>
    <w:rsid w:val="00956185"/>
    <w:rsid w:val="00956E15"/>
    <w:rsid w:val="009571EF"/>
    <w:rsid w:val="009573E7"/>
    <w:rsid w:val="0095745B"/>
    <w:rsid w:val="009579DC"/>
    <w:rsid w:val="009605CC"/>
    <w:rsid w:val="0096092D"/>
    <w:rsid w:val="009612A3"/>
    <w:rsid w:val="00961430"/>
    <w:rsid w:val="0096179E"/>
    <w:rsid w:val="009627A3"/>
    <w:rsid w:val="00965B31"/>
    <w:rsid w:val="00965B81"/>
    <w:rsid w:val="00965DA7"/>
    <w:rsid w:val="009664DB"/>
    <w:rsid w:val="00966F83"/>
    <w:rsid w:val="0096744A"/>
    <w:rsid w:val="00967AD4"/>
    <w:rsid w:val="00967B8F"/>
    <w:rsid w:val="009702BD"/>
    <w:rsid w:val="009702EE"/>
    <w:rsid w:val="009703D9"/>
    <w:rsid w:val="00973949"/>
    <w:rsid w:val="00973956"/>
    <w:rsid w:val="00973F20"/>
    <w:rsid w:val="0097453E"/>
    <w:rsid w:val="00974C83"/>
    <w:rsid w:val="0097522A"/>
    <w:rsid w:val="009764D3"/>
    <w:rsid w:val="00976DA0"/>
    <w:rsid w:val="00977E17"/>
    <w:rsid w:val="00981277"/>
    <w:rsid w:val="00981376"/>
    <w:rsid w:val="009816FF"/>
    <w:rsid w:val="009825B9"/>
    <w:rsid w:val="00983540"/>
    <w:rsid w:val="009835D9"/>
    <w:rsid w:val="00983980"/>
    <w:rsid w:val="00983BE7"/>
    <w:rsid w:val="00983F5A"/>
    <w:rsid w:val="00984588"/>
    <w:rsid w:val="00985317"/>
    <w:rsid w:val="00985402"/>
    <w:rsid w:val="00985503"/>
    <w:rsid w:val="0098727B"/>
    <w:rsid w:val="009873F0"/>
    <w:rsid w:val="00987C8F"/>
    <w:rsid w:val="00987CDD"/>
    <w:rsid w:val="0099010C"/>
    <w:rsid w:val="00990397"/>
    <w:rsid w:val="00990479"/>
    <w:rsid w:val="009909F3"/>
    <w:rsid w:val="00991241"/>
    <w:rsid w:val="00991901"/>
    <w:rsid w:val="009926C8"/>
    <w:rsid w:val="0099301B"/>
    <w:rsid w:val="009932DC"/>
    <w:rsid w:val="00993C32"/>
    <w:rsid w:val="00995FC1"/>
    <w:rsid w:val="0099628C"/>
    <w:rsid w:val="00996B72"/>
    <w:rsid w:val="00996BAF"/>
    <w:rsid w:val="00997406"/>
    <w:rsid w:val="009A021E"/>
    <w:rsid w:val="009A02CB"/>
    <w:rsid w:val="009A0604"/>
    <w:rsid w:val="009A089E"/>
    <w:rsid w:val="009A0C4E"/>
    <w:rsid w:val="009A10D1"/>
    <w:rsid w:val="009A2052"/>
    <w:rsid w:val="009A29A8"/>
    <w:rsid w:val="009A32EF"/>
    <w:rsid w:val="009A3C87"/>
    <w:rsid w:val="009A40DB"/>
    <w:rsid w:val="009A4268"/>
    <w:rsid w:val="009A45D4"/>
    <w:rsid w:val="009A47CE"/>
    <w:rsid w:val="009A4C63"/>
    <w:rsid w:val="009A580D"/>
    <w:rsid w:val="009A6642"/>
    <w:rsid w:val="009B1018"/>
    <w:rsid w:val="009B119B"/>
    <w:rsid w:val="009B1848"/>
    <w:rsid w:val="009B19B6"/>
    <w:rsid w:val="009B1C72"/>
    <w:rsid w:val="009B4005"/>
    <w:rsid w:val="009B5AE7"/>
    <w:rsid w:val="009B6E9C"/>
    <w:rsid w:val="009B77BE"/>
    <w:rsid w:val="009B7C6A"/>
    <w:rsid w:val="009B7F6D"/>
    <w:rsid w:val="009C0944"/>
    <w:rsid w:val="009C0B58"/>
    <w:rsid w:val="009C0F51"/>
    <w:rsid w:val="009C1114"/>
    <w:rsid w:val="009C1DA7"/>
    <w:rsid w:val="009C2724"/>
    <w:rsid w:val="009C313A"/>
    <w:rsid w:val="009C3829"/>
    <w:rsid w:val="009C39BE"/>
    <w:rsid w:val="009C5CFD"/>
    <w:rsid w:val="009C73B2"/>
    <w:rsid w:val="009D01C3"/>
    <w:rsid w:val="009D21CA"/>
    <w:rsid w:val="009D2E28"/>
    <w:rsid w:val="009D60CD"/>
    <w:rsid w:val="009D6937"/>
    <w:rsid w:val="009D7BA7"/>
    <w:rsid w:val="009D7CE1"/>
    <w:rsid w:val="009E0252"/>
    <w:rsid w:val="009E0702"/>
    <w:rsid w:val="009E0988"/>
    <w:rsid w:val="009E2731"/>
    <w:rsid w:val="009E31F9"/>
    <w:rsid w:val="009E3DA5"/>
    <w:rsid w:val="009E41ED"/>
    <w:rsid w:val="009E52EA"/>
    <w:rsid w:val="009E5707"/>
    <w:rsid w:val="009E57BB"/>
    <w:rsid w:val="009E5CA9"/>
    <w:rsid w:val="009E5D87"/>
    <w:rsid w:val="009E6516"/>
    <w:rsid w:val="009E6559"/>
    <w:rsid w:val="009F041D"/>
    <w:rsid w:val="009F1A74"/>
    <w:rsid w:val="009F2D07"/>
    <w:rsid w:val="009F39CF"/>
    <w:rsid w:val="009F423A"/>
    <w:rsid w:val="009F42B4"/>
    <w:rsid w:val="009F4EEE"/>
    <w:rsid w:val="009F5181"/>
    <w:rsid w:val="009F5552"/>
    <w:rsid w:val="009F616E"/>
    <w:rsid w:val="009F6D0B"/>
    <w:rsid w:val="009F7A5A"/>
    <w:rsid w:val="009F7C82"/>
    <w:rsid w:val="009F7FC5"/>
    <w:rsid w:val="00A00511"/>
    <w:rsid w:val="00A00780"/>
    <w:rsid w:val="00A00C89"/>
    <w:rsid w:val="00A00FC3"/>
    <w:rsid w:val="00A019D4"/>
    <w:rsid w:val="00A01C8C"/>
    <w:rsid w:val="00A0250C"/>
    <w:rsid w:val="00A02960"/>
    <w:rsid w:val="00A03634"/>
    <w:rsid w:val="00A0466B"/>
    <w:rsid w:val="00A049D0"/>
    <w:rsid w:val="00A057F7"/>
    <w:rsid w:val="00A06850"/>
    <w:rsid w:val="00A1014F"/>
    <w:rsid w:val="00A11D51"/>
    <w:rsid w:val="00A12BD8"/>
    <w:rsid w:val="00A1421C"/>
    <w:rsid w:val="00A15BF6"/>
    <w:rsid w:val="00A15FE9"/>
    <w:rsid w:val="00A16778"/>
    <w:rsid w:val="00A167E3"/>
    <w:rsid w:val="00A17B65"/>
    <w:rsid w:val="00A21233"/>
    <w:rsid w:val="00A228A7"/>
    <w:rsid w:val="00A22C3E"/>
    <w:rsid w:val="00A23224"/>
    <w:rsid w:val="00A23499"/>
    <w:rsid w:val="00A2379E"/>
    <w:rsid w:val="00A23E66"/>
    <w:rsid w:val="00A24720"/>
    <w:rsid w:val="00A24898"/>
    <w:rsid w:val="00A25313"/>
    <w:rsid w:val="00A255B2"/>
    <w:rsid w:val="00A26C34"/>
    <w:rsid w:val="00A26C4B"/>
    <w:rsid w:val="00A27127"/>
    <w:rsid w:val="00A275D4"/>
    <w:rsid w:val="00A308D9"/>
    <w:rsid w:val="00A309D2"/>
    <w:rsid w:val="00A30C3A"/>
    <w:rsid w:val="00A31BA9"/>
    <w:rsid w:val="00A325EE"/>
    <w:rsid w:val="00A32DFB"/>
    <w:rsid w:val="00A32E0C"/>
    <w:rsid w:val="00A3344B"/>
    <w:rsid w:val="00A33B2D"/>
    <w:rsid w:val="00A33E51"/>
    <w:rsid w:val="00A33EFE"/>
    <w:rsid w:val="00A34067"/>
    <w:rsid w:val="00A34C01"/>
    <w:rsid w:val="00A34C3D"/>
    <w:rsid w:val="00A34C7F"/>
    <w:rsid w:val="00A35956"/>
    <w:rsid w:val="00A35B81"/>
    <w:rsid w:val="00A35BBE"/>
    <w:rsid w:val="00A36281"/>
    <w:rsid w:val="00A364EA"/>
    <w:rsid w:val="00A36607"/>
    <w:rsid w:val="00A373F9"/>
    <w:rsid w:val="00A4099A"/>
    <w:rsid w:val="00A41B30"/>
    <w:rsid w:val="00A42337"/>
    <w:rsid w:val="00A42D11"/>
    <w:rsid w:val="00A43291"/>
    <w:rsid w:val="00A45C37"/>
    <w:rsid w:val="00A45D34"/>
    <w:rsid w:val="00A46FCE"/>
    <w:rsid w:val="00A47E9D"/>
    <w:rsid w:val="00A5034A"/>
    <w:rsid w:val="00A5106D"/>
    <w:rsid w:val="00A53535"/>
    <w:rsid w:val="00A5380C"/>
    <w:rsid w:val="00A53DC0"/>
    <w:rsid w:val="00A541A4"/>
    <w:rsid w:val="00A54D03"/>
    <w:rsid w:val="00A550B0"/>
    <w:rsid w:val="00A55227"/>
    <w:rsid w:val="00A5599D"/>
    <w:rsid w:val="00A55AFC"/>
    <w:rsid w:val="00A56262"/>
    <w:rsid w:val="00A563D8"/>
    <w:rsid w:val="00A577AE"/>
    <w:rsid w:val="00A57E2D"/>
    <w:rsid w:val="00A60939"/>
    <w:rsid w:val="00A60D17"/>
    <w:rsid w:val="00A61398"/>
    <w:rsid w:val="00A6295F"/>
    <w:rsid w:val="00A62A4B"/>
    <w:rsid w:val="00A62A9C"/>
    <w:rsid w:val="00A62D8B"/>
    <w:rsid w:val="00A62DFA"/>
    <w:rsid w:val="00A62FD6"/>
    <w:rsid w:val="00A631D7"/>
    <w:rsid w:val="00A6335E"/>
    <w:rsid w:val="00A63678"/>
    <w:rsid w:val="00A636C4"/>
    <w:rsid w:val="00A63D3B"/>
    <w:rsid w:val="00A63EBE"/>
    <w:rsid w:val="00A6432F"/>
    <w:rsid w:val="00A6756B"/>
    <w:rsid w:val="00A67D56"/>
    <w:rsid w:val="00A67F6F"/>
    <w:rsid w:val="00A706A3"/>
    <w:rsid w:val="00A7083F"/>
    <w:rsid w:val="00A71B7A"/>
    <w:rsid w:val="00A71CD4"/>
    <w:rsid w:val="00A721CB"/>
    <w:rsid w:val="00A72402"/>
    <w:rsid w:val="00A726A0"/>
    <w:rsid w:val="00A731BD"/>
    <w:rsid w:val="00A731F6"/>
    <w:rsid w:val="00A73AEF"/>
    <w:rsid w:val="00A73E79"/>
    <w:rsid w:val="00A75AF8"/>
    <w:rsid w:val="00A7629D"/>
    <w:rsid w:val="00A764D7"/>
    <w:rsid w:val="00A764EB"/>
    <w:rsid w:val="00A76B24"/>
    <w:rsid w:val="00A77244"/>
    <w:rsid w:val="00A77384"/>
    <w:rsid w:val="00A80799"/>
    <w:rsid w:val="00A80C90"/>
    <w:rsid w:val="00A80FDA"/>
    <w:rsid w:val="00A814F9"/>
    <w:rsid w:val="00A816D8"/>
    <w:rsid w:val="00A82332"/>
    <w:rsid w:val="00A82518"/>
    <w:rsid w:val="00A8252B"/>
    <w:rsid w:val="00A8289B"/>
    <w:rsid w:val="00A83078"/>
    <w:rsid w:val="00A83394"/>
    <w:rsid w:val="00A83CE0"/>
    <w:rsid w:val="00A840D4"/>
    <w:rsid w:val="00A849CE"/>
    <w:rsid w:val="00A85211"/>
    <w:rsid w:val="00A8536E"/>
    <w:rsid w:val="00A8648B"/>
    <w:rsid w:val="00A87364"/>
    <w:rsid w:val="00A87A32"/>
    <w:rsid w:val="00A87A5C"/>
    <w:rsid w:val="00A87D92"/>
    <w:rsid w:val="00A90786"/>
    <w:rsid w:val="00A90C57"/>
    <w:rsid w:val="00A90E7D"/>
    <w:rsid w:val="00A915FE"/>
    <w:rsid w:val="00A91F16"/>
    <w:rsid w:val="00A91FCE"/>
    <w:rsid w:val="00A922DA"/>
    <w:rsid w:val="00A92D22"/>
    <w:rsid w:val="00A94280"/>
    <w:rsid w:val="00A9555E"/>
    <w:rsid w:val="00A95BFA"/>
    <w:rsid w:val="00A9638D"/>
    <w:rsid w:val="00A96DA3"/>
    <w:rsid w:val="00A97AFB"/>
    <w:rsid w:val="00A97F0B"/>
    <w:rsid w:val="00AA0AD1"/>
    <w:rsid w:val="00AA0B15"/>
    <w:rsid w:val="00AA1207"/>
    <w:rsid w:val="00AA1AA7"/>
    <w:rsid w:val="00AA283C"/>
    <w:rsid w:val="00AA2929"/>
    <w:rsid w:val="00AA3220"/>
    <w:rsid w:val="00AA37D2"/>
    <w:rsid w:val="00AA4671"/>
    <w:rsid w:val="00AA4955"/>
    <w:rsid w:val="00AA5F70"/>
    <w:rsid w:val="00AA6A7E"/>
    <w:rsid w:val="00AA718E"/>
    <w:rsid w:val="00AA7E3F"/>
    <w:rsid w:val="00AB01A4"/>
    <w:rsid w:val="00AB04D4"/>
    <w:rsid w:val="00AB1DB8"/>
    <w:rsid w:val="00AB2587"/>
    <w:rsid w:val="00AB29A3"/>
    <w:rsid w:val="00AB2A37"/>
    <w:rsid w:val="00AB2DFE"/>
    <w:rsid w:val="00AB498E"/>
    <w:rsid w:val="00AB4C84"/>
    <w:rsid w:val="00AB59F7"/>
    <w:rsid w:val="00AB621A"/>
    <w:rsid w:val="00AB6774"/>
    <w:rsid w:val="00AB6B83"/>
    <w:rsid w:val="00AB783A"/>
    <w:rsid w:val="00AC04B3"/>
    <w:rsid w:val="00AC0A58"/>
    <w:rsid w:val="00AC0C03"/>
    <w:rsid w:val="00AC0E36"/>
    <w:rsid w:val="00AC2C2E"/>
    <w:rsid w:val="00AC37AF"/>
    <w:rsid w:val="00AC4B8C"/>
    <w:rsid w:val="00AC4E93"/>
    <w:rsid w:val="00AC539C"/>
    <w:rsid w:val="00AC588A"/>
    <w:rsid w:val="00AC60A7"/>
    <w:rsid w:val="00AC63E8"/>
    <w:rsid w:val="00AC66B0"/>
    <w:rsid w:val="00AC6A99"/>
    <w:rsid w:val="00AD0876"/>
    <w:rsid w:val="00AD0F99"/>
    <w:rsid w:val="00AD2118"/>
    <w:rsid w:val="00AD2680"/>
    <w:rsid w:val="00AD3A43"/>
    <w:rsid w:val="00AD482E"/>
    <w:rsid w:val="00AD4CB9"/>
    <w:rsid w:val="00AD531A"/>
    <w:rsid w:val="00AD5391"/>
    <w:rsid w:val="00AD5534"/>
    <w:rsid w:val="00AD5629"/>
    <w:rsid w:val="00AE060A"/>
    <w:rsid w:val="00AE0E57"/>
    <w:rsid w:val="00AE2F9C"/>
    <w:rsid w:val="00AE3682"/>
    <w:rsid w:val="00AE37B6"/>
    <w:rsid w:val="00AE3AF4"/>
    <w:rsid w:val="00AE3CE2"/>
    <w:rsid w:val="00AE45E2"/>
    <w:rsid w:val="00AE4ADA"/>
    <w:rsid w:val="00AE548B"/>
    <w:rsid w:val="00AE61BA"/>
    <w:rsid w:val="00AE65B2"/>
    <w:rsid w:val="00AE6FC7"/>
    <w:rsid w:val="00AE775C"/>
    <w:rsid w:val="00AE7BC2"/>
    <w:rsid w:val="00AF02CF"/>
    <w:rsid w:val="00AF04A3"/>
    <w:rsid w:val="00AF10CC"/>
    <w:rsid w:val="00AF129A"/>
    <w:rsid w:val="00AF16AD"/>
    <w:rsid w:val="00AF194A"/>
    <w:rsid w:val="00AF22E6"/>
    <w:rsid w:val="00AF278F"/>
    <w:rsid w:val="00AF3A4F"/>
    <w:rsid w:val="00AF3F82"/>
    <w:rsid w:val="00AF4AE3"/>
    <w:rsid w:val="00AF5117"/>
    <w:rsid w:val="00AF536A"/>
    <w:rsid w:val="00AF53E4"/>
    <w:rsid w:val="00AF542F"/>
    <w:rsid w:val="00AF5848"/>
    <w:rsid w:val="00AF5974"/>
    <w:rsid w:val="00AF5D30"/>
    <w:rsid w:val="00AF6182"/>
    <w:rsid w:val="00AF61C5"/>
    <w:rsid w:val="00AF6552"/>
    <w:rsid w:val="00AF658B"/>
    <w:rsid w:val="00AF6C7A"/>
    <w:rsid w:val="00AF71D4"/>
    <w:rsid w:val="00AF7D2F"/>
    <w:rsid w:val="00B00181"/>
    <w:rsid w:val="00B0093C"/>
    <w:rsid w:val="00B018FD"/>
    <w:rsid w:val="00B01CDD"/>
    <w:rsid w:val="00B020ED"/>
    <w:rsid w:val="00B0216E"/>
    <w:rsid w:val="00B022EF"/>
    <w:rsid w:val="00B0271B"/>
    <w:rsid w:val="00B027EB"/>
    <w:rsid w:val="00B02F26"/>
    <w:rsid w:val="00B03297"/>
    <w:rsid w:val="00B03689"/>
    <w:rsid w:val="00B03B8E"/>
    <w:rsid w:val="00B03E36"/>
    <w:rsid w:val="00B051FC"/>
    <w:rsid w:val="00B059CC"/>
    <w:rsid w:val="00B107B8"/>
    <w:rsid w:val="00B111D1"/>
    <w:rsid w:val="00B115E9"/>
    <w:rsid w:val="00B12B3C"/>
    <w:rsid w:val="00B12CD1"/>
    <w:rsid w:val="00B13527"/>
    <w:rsid w:val="00B13C56"/>
    <w:rsid w:val="00B1402B"/>
    <w:rsid w:val="00B14050"/>
    <w:rsid w:val="00B15468"/>
    <w:rsid w:val="00B15539"/>
    <w:rsid w:val="00B155F6"/>
    <w:rsid w:val="00B158E2"/>
    <w:rsid w:val="00B1649C"/>
    <w:rsid w:val="00B167EB"/>
    <w:rsid w:val="00B1735B"/>
    <w:rsid w:val="00B2005E"/>
    <w:rsid w:val="00B200A5"/>
    <w:rsid w:val="00B20E3F"/>
    <w:rsid w:val="00B21340"/>
    <w:rsid w:val="00B21789"/>
    <w:rsid w:val="00B21A57"/>
    <w:rsid w:val="00B235A9"/>
    <w:rsid w:val="00B2424E"/>
    <w:rsid w:val="00B24313"/>
    <w:rsid w:val="00B24A78"/>
    <w:rsid w:val="00B25631"/>
    <w:rsid w:val="00B26B02"/>
    <w:rsid w:val="00B2722D"/>
    <w:rsid w:val="00B27369"/>
    <w:rsid w:val="00B2744D"/>
    <w:rsid w:val="00B30A00"/>
    <w:rsid w:val="00B3132E"/>
    <w:rsid w:val="00B314B4"/>
    <w:rsid w:val="00B318DC"/>
    <w:rsid w:val="00B31BBB"/>
    <w:rsid w:val="00B32B5E"/>
    <w:rsid w:val="00B3381A"/>
    <w:rsid w:val="00B33EE0"/>
    <w:rsid w:val="00B34860"/>
    <w:rsid w:val="00B34CBE"/>
    <w:rsid w:val="00B358D4"/>
    <w:rsid w:val="00B3687C"/>
    <w:rsid w:val="00B36917"/>
    <w:rsid w:val="00B3696D"/>
    <w:rsid w:val="00B36FFF"/>
    <w:rsid w:val="00B37457"/>
    <w:rsid w:val="00B376E6"/>
    <w:rsid w:val="00B378DC"/>
    <w:rsid w:val="00B37BF8"/>
    <w:rsid w:val="00B40A93"/>
    <w:rsid w:val="00B40FA3"/>
    <w:rsid w:val="00B41674"/>
    <w:rsid w:val="00B428A6"/>
    <w:rsid w:val="00B42AD3"/>
    <w:rsid w:val="00B43841"/>
    <w:rsid w:val="00B439D9"/>
    <w:rsid w:val="00B43E16"/>
    <w:rsid w:val="00B45244"/>
    <w:rsid w:val="00B45C6E"/>
    <w:rsid w:val="00B45FF0"/>
    <w:rsid w:val="00B4628D"/>
    <w:rsid w:val="00B46CFF"/>
    <w:rsid w:val="00B47826"/>
    <w:rsid w:val="00B47B05"/>
    <w:rsid w:val="00B50101"/>
    <w:rsid w:val="00B50544"/>
    <w:rsid w:val="00B51A34"/>
    <w:rsid w:val="00B51AFE"/>
    <w:rsid w:val="00B51E98"/>
    <w:rsid w:val="00B52691"/>
    <w:rsid w:val="00B52783"/>
    <w:rsid w:val="00B53116"/>
    <w:rsid w:val="00B549D1"/>
    <w:rsid w:val="00B54BB6"/>
    <w:rsid w:val="00B55B31"/>
    <w:rsid w:val="00B55DE3"/>
    <w:rsid w:val="00B56045"/>
    <w:rsid w:val="00B56EF5"/>
    <w:rsid w:val="00B604E1"/>
    <w:rsid w:val="00B6206D"/>
    <w:rsid w:val="00B63146"/>
    <w:rsid w:val="00B63684"/>
    <w:rsid w:val="00B63CC6"/>
    <w:rsid w:val="00B64920"/>
    <w:rsid w:val="00B65A53"/>
    <w:rsid w:val="00B6638C"/>
    <w:rsid w:val="00B6667D"/>
    <w:rsid w:val="00B66B0B"/>
    <w:rsid w:val="00B66C1D"/>
    <w:rsid w:val="00B677D4"/>
    <w:rsid w:val="00B70295"/>
    <w:rsid w:val="00B7118E"/>
    <w:rsid w:val="00B719B7"/>
    <w:rsid w:val="00B71D4F"/>
    <w:rsid w:val="00B72214"/>
    <w:rsid w:val="00B72377"/>
    <w:rsid w:val="00B72635"/>
    <w:rsid w:val="00B735CB"/>
    <w:rsid w:val="00B74B92"/>
    <w:rsid w:val="00B7543D"/>
    <w:rsid w:val="00B75D97"/>
    <w:rsid w:val="00B75D99"/>
    <w:rsid w:val="00B75DA8"/>
    <w:rsid w:val="00B75EED"/>
    <w:rsid w:val="00B7600C"/>
    <w:rsid w:val="00B762F6"/>
    <w:rsid w:val="00B76665"/>
    <w:rsid w:val="00B806AB"/>
    <w:rsid w:val="00B80797"/>
    <w:rsid w:val="00B811C7"/>
    <w:rsid w:val="00B82201"/>
    <w:rsid w:val="00B8264F"/>
    <w:rsid w:val="00B82C6D"/>
    <w:rsid w:val="00B83C5F"/>
    <w:rsid w:val="00B846E6"/>
    <w:rsid w:val="00B852E4"/>
    <w:rsid w:val="00B85472"/>
    <w:rsid w:val="00B8592B"/>
    <w:rsid w:val="00B86B31"/>
    <w:rsid w:val="00B8713E"/>
    <w:rsid w:val="00B87A48"/>
    <w:rsid w:val="00B87F35"/>
    <w:rsid w:val="00B90478"/>
    <w:rsid w:val="00B90EA2"/>
    <w:rsid w:val="00B92707"/>
    <w:rsid w:val="00B928B3"/>
    <w:rsid w:val="00B92AA1"/>
    <w:rsid w:val="00B92B89"/>
    <w:rsid w:val="00B92FA0"/>
    <w:rsid w:val="00B941A5"/>
    <w:rsid w:val="00B94E34"/>
    <w:rsid w:val="00B952BE"/>
    <w:rsid w:val="00B9597B"/>
    <w:rsid w:val="00B964B1"/>
    <w:rsid w:val="00B964B9"/>
    <w:rsid w:val="00B96BCF"/>
    <w:rsid w:val="00B96CA5"/>
    <w:rsid w:val="00BA003D"/>
    <w:rsid w:val="00BA0E0E"/>
    <w:rsid w:val="00BA16A1"/>
    <w:rsid w:val="00BA3C34"/>
    <w:rsid w:val="00BA3D0C"/>
    <w:rsid w:val="00BA3D0E"/>
    <w:rsid w:val="00BA49AD"/>
    <w:rsid w:val="00BA4E55"/>
    <w:rsid w:val="00BA4EE2"/>
    <w:rsid w:val="00BA538E"/>
    <w:rsid w:val="00BA5E4F"/>
    <w:rsid w:val="00BA686A"/>
    <w:rsid w:val="00BA6AF0"/>
    <w:rsid w:val="00BB0610"/>
    <w:rsid w:val="00BB29C7"/>
    <w:rsid w:val="00BB2C5D"/>
    <w:rsid w:val="00BB366F"/>
    <w:rsid w:val="00BB449B"/>
    <w:rsid w:val="00BB5178"/>
    <w:rsid w:val="00BB7624"/>
    <w:rsid w:val="00BB7D68"/>
    <w:rsid w:val="00BB7FB3"/>
    <w:rsid w:val="00BB7FE5"/>
    <w:rsid w:val="00BC0642"/>
    <w:rsid w:val="00BC06CD"/>
    <w:rsid w:val="00BC13A9"/>
    <w:rsid w:val="00BC2B80"/>
    <w:rsid w:val="00BC3512"/>
    <w:rsid w:val="00BC4E10"/>
    <w:rsid w:val="00BC75EE"/>
    <w:rsid w:val="00BC7803"/>
    <w:rsid w:val="00BC799D"/>
    <w:rsid w:val="00BD05A9"/>
    <w:rsid w:val="00BD075F"/>
    <w:rsid w:val="00BD1FA3"/>
    <w:rsid w:val="00BD2695"/>
    <w:rsid w:val="00BD29AE"/>
    <w:rsid w:val="00BD4A9D"/>
    <w:rsid w:val="00BD5029"/>
    <w:rsid w:val="00BD5365"/>
    <w:rsid w:val="00BD558F"/>
    <w:rsid w:val="00BD6E25"/>
    <w:rsid w:val="00BD7CCE"/>
    <w:rsid w:val="00BD7D04"/>
    <w:rsid w:val="00BE0216"/>
    <w:rsid w:val="00BE0371"/>
    <w:rsid w:val="00BE039F"/>
    <w:rsid w:val="00BE0BD2"/>
    <w:rsid w:val="00BE26BE"/>
    <w:rsid w:val="00BE321A"/>
    <w:rsid w:val="00BE34CD"/>
    <w:rsid w:val="00BE46AA"/>
    <w:rsid w:val="00BE46D6"/>
    <w:rsid w:val="00BE5094"/>
    <w:rsid w:val="00BE5372"/>
    <w:rsid w:val="00BE53A0"/>
    <w:rsid w:val="00BE67F0"/>
    <w:rsid w:val="00BF0092"/>
    <w:rsid w:val="00BF0F08"/>
    <w:rsid w:val="00BF1969"/>
    <w:rsid w:val="00BF1FFF"/>
    <w:rsid w:val="00BF2489"/>
    <w:rsid w:val="00BF24B4"/>
    <w:rsid w:val="00BF2B4B"/>
    <w:rsid w:val="00BF2C9A"/>
    <w:rsid w:val="00BF36AA"/>
    <w:rsid w:val="00BF3DFE"/>
    <w:rsid w:val="00BF3EFA"/>
    <w:rsid w:val="00BF4E0F"/>
    <w:rsid w:val="00BF5C46"/>
    <w:rsid w:val="00BF6A1C"/>
    <w:rsid w:val="00BF6A7B"/>
    <w:rsid w:val="00BF6FD0"/>
    <w:rsid w:val="00BF715A"/>
    <w:rsid w:val="00C0009B"/>
    <w:rsid w:val="00C00496"/>
    <w:rsid w:val="00C012F6"/>
    <w:rsid w:val="00C044C5"/>
    <w:rsid w:val="00C04BDE"/>
    <w:rsid w:val="00C054B6"/>
    <w:rsid w:val="00C0562E"/>
    <w:rsid w:val="00C06106"/>
    <w:rsid w:val="00C06140"/>
    <w:rsid w:val="00C0671D"/>
    <w:rsid w:val="00C06A0B"/>
    <w:rsid w:val="00C07BE7"/>
    <w:rsid w:val="00C1013A"/>
    <w:rsid w:val="00C1015D"/>
    <w:rsid w:val="00C10803"/>
    <w:rsid w:val="00C1184F"/>
    <w:rsid w:val="00C12191"/>
    <w:rsid w:val="00C127EF"/>
    <w:rsid w:val="00C139CF"/>
    <w:rsid w:val="00C14AC0"/>
    <w:rsid w:val="00C14DFE"/>
    <w:rsid w:val="00C14FE0"/>
    <w:rsid w:val="00C15639"/>
    <w:rsid w:val="00C167C1"/>
    <w:rsid w:val="00C16C10"/>
    <w:rsid w:val="00C17A74"/>
    <w:rsid w:val="00C17ECF"/>
    <w:rsid w:val="00C205B6"/>
    <w:rsid w:val="00C20CB6"/>
    <w:rsid w:val="00C23CE0"/>
    <w:rsid w:val="00C246B9"/>
    <w:rsid w:val="00C2552D"/>
    <w:rsid w:val="00C260F5"/>
    <w:rsid w:val="00C26179"/>
    <w:rsid w:val="00C2661E"/>
    <w:rsid w:val="00C2689C"/>
    <w:rsid w:val="00C26D38"/>
    <w:rsid w:val="00C272F5"/>
    <w:rsid w:val="00C30874"/>
    <w:rsid w:val="00C30C3F"/>
    <w:rsid w:val="00C31CA6"/>
    <w:rsid w:val="00C32888"/>
    <w:rsid w:val="00C338E4"/>
    <w:rsid w:val="00C35652"/>
    <w:rsid w:val="00C358F0"/>
    <w:rsid w:val="00C358F1"/>
    <w:rsid w:val="00C3619E"/>
    <w:rsid w:val="00C366D9"/>
    <w:rsid w:val="00C4082C"/>
    <w:rsid w:val="00C414E2"/>
    <w:rsid w:val="00C41A36"/>
    <w:rsid w:val="00C42D2C"/>
    <w:rsid w:val="00C4351B"/>
    <w:rsid w:val="00C4384D"/>
    <w:rsid w:val="00C45206"/>
    <w:rsid w:val="00C4727A"/>
    <w:rsid w:val="00C479D7"/>
    <w:rsid w:val="00C515D8"/>
    <w:rsid w:val="00C52832"/>
    <w:rsid w:val="00C52DAB"/>
    <w:rsid w:val="00C53D2C"/>
    <w:rsid w:val="00C5471B"/>
    <w:rsid w:val="00C5488F"/>
    <w:rsid w:val="00C5505C"/>
    <w:rsid w:val="00C55C19"/>
    <w:rsid w:val="00C56B17"/>
    <w:rsid w:val="00C570D2"/>
    <w:rsid w:val="00C6050C"/>
    <w:rsid w:val="00C6056D"/>
    <w:rsid w:val="00C60947"/>
    <w:rsid w:val="00C61291"/>
    <w:rsid w:val="00C618BA"/>
    <w:rsid w:val="00C61D8F"/>
    <w:rsid w:val="00C620ED"/>
    <w:rsid w:val="00C62BDA"/>
    <w:rsid w:val="00C63462"/>
    <w:rsid w:val="00C6371D"/>
    <w:rsid w:val="00C64AE7"/>
    <w:rsid w:val="00C65097"/>
    <w:rsid w:val="00C66E14"/>
    <w:rsid w:val="00C66E3C"/>
    <w:rsid w:val="00C67807"/>
    <w:rsid w:val="00C705D3"/>
    <w:rsid w:val="00C719AE"/>
    <w:rsid w:val="00C7223A"/>
    <w:rsid w:val="00C724F6"/>
    <w:rsid w:val="00C763E3"/>
    <w:rsid w:val="00C77BBC"/>
    <w:rsid w:val="00C801A1"/>
    <w:rsid w:val="00C8036C"/>
    <w:rsid w:val="00C80411"/>
    <w:rsid w:val="00C80C2E"/>
    <w:rsid w:val="00C810A7"/>
    <w:rsid w:val="00C8201C"/>
    <w:rsid w:val="00C8217D"/>
    <w:rsid w:val="00C82E31"/>
    <w:rsid w:val="00C83011"/>
    <w:rsid w:val="00C835B4"/>
    <w:rsid w:val="00C84CDF"/>
    <w:rsid w:val="00C85020"/>
    <w:rsid w:val="00C859BD"/>
    <w:rsid w:val="00C87C58"/>
    <w:rsid w:val="00C87E96"/>
    <w:rsid w:val="00C900FF"/>
    <w:rsid w:val="00C903CF"/>
    <w:rsid w:val="00C90C78"/>
    <w:rsid w:val="00C91058"/>
    <w:rsid w:val="00C91EC9"/>
    <w:rsid w:val="00C91F39"/>
    <w:rsid w:val="00C92D5E"/>
    <w:rsid w:val="00C92E19"/>
    <w:rsid w:val="00C92E2B"/>
    <w:rsid w:val="00C939A6"/>
    <w:rsid w:val="00C93D78"/>
    <w:rsid w:val="00C942A7"/>
    <w:rsid w:val="00C945EE"/>
    <w:rsid w:val="00C95377"/>
    <w:rsid w:val="00C95F86"/>
    <w:rsid w:val="00C96014"/>
    <w:rsid w:val="00C9657D"/>
    <w:rsid w:val="00C96E08"/>
    <w:rsid w:val="00C96F50"/>
    <w:rsid w:val="00C97DAE"/>
    <w:rsid w:val="00CA019D"/>
    <w:rsid w:val="00CA0EED"/>
    <w:rsid w:val="00CA1334"/>
    <w:rsid w:val="00CA31E4"/>
    <w:rsid w:val="00CA3898"/>
    <w:rsid w:val="00CA3E3A"/>
    <w:rsid w:val="00CA3E8F"/>
    <w:rsid w:val="00CA44B1"/>
    <w:rsid w:val="00CA5F11"/>
    <w:rsid w:val="00CA756F"/>
    <w:rsid w:val="00CB1534"/>
    <w:rsid w:val="00CB24F6"/>
    <w:rsid w:val="00CB2596"/>
    <w:rsid w:val="00CB28DD"/>
    <w:rsid w:val="00CB2CFD"/>
    <w:rsid w:val="00CB3503"/>
    <w:rsid w:val="00CB4787"/>
    <w:rsid w:val="00CB56E9"/>
    <w:rsid w:val="00CB65B1"/>
    <w:rsid w:val="00CB6F3F"/>
    <w:rsid w:val="00CC1176"/>
    <w:rsid w:val="00CC2ACE"/>
    <w:rsid w:val="00CC3996"/>
    <w:rsid w:val="00CC4073"/>
    <w:rsid w:val="00CC4336"/>
    <w:rsid w:val="00CC44B3"/>
    <w:rsid w:val="00CC4575"/>
    <w:rsid w:val="00CC4856"/>
    <w:rsid w:val="00CC4C31"/>
    <w:rsid w:val="00CC4F69"/>
    <w:rsid w:val="00CC5B2D"/>
    <w:rsid w:val="00CC5F02"/>
    <w:rsid w:val="00CC7116"/>
    <w:rsid w:val="00CC7271"/>
    <w:rsid w:val="00CC7F66"/>
    <w:rsid w:val="00CD02E8"/>
    <w:rsid w:val="00CD0C30"/>
    <w:rsid w:val="00CD0F7F"/>
    <w:rsid w:val="00CD162C"/>
    <w:rsid w:val="00CD18F6"/>
    <w:rsid w:val="00CD231D"/>
    <w:rsid w:val="00CD2FFC"/>
    <w:rsid w:val="00CD325B"/>
    <w:rsid w:val="00CD3289"/>
    <w:rsid w:val="00CD37DD"/>
    <w:rsid w:val="00CD5B2E"/>
    <w:rsid w:val="00CD5B68"/>
    <w:rsid w:val="00CD5C3F"/>
    <w:rsid w:val="00CD754C"/>
    <w:rsid w:val="00CD7FA8"/>
    <w:rsid w:val="00CE0547"/>
    <w:rsid w:val="00CE087D"/>
    <w:rsid w:val="00CE1583"/>
    <w:rsid w:val="00CE2E7C"/>
    <w:rsid w:val="00CE325B"/>
    <w:rsid w:val="00CE3773"/>
    <w:rsid w:val="00CE48C6"/>
    <w:rsid w:val="00CE4C2E"/>
    <w:rsid w:val="00CE4D3B"/>
    <w:rsid w:val="00CE5934"/>
    <w:rsid w:val="00CE5B41"/>
    <w:rsid w:val="00CE6FF1"/>
    <w:rsid w:val="00CE7088"/>
    <w:rsid w:val="00CF012D"/>
    <w:rsid w:val="00CF0D3D"/>
    <w:rsid w:val="00CF0D79"/>
    <w:rsid w:val="00CF0DAC"/>
    <w:rsid w:val="00CF16F5"/>
    <w:rsid w:val="00CF1BB1"/>
    <w:rsid w:val="00CF24E0"/>
    <w:rsid w:val="00CF3F4F"/>
    <w:rsid w:val="00CF4136"/>
    <w:rsid w:val="00CF5699"/>
    <w:rsid w:val="00CF575F"/>
    <w:rsid w:val="00CF6AA8"/>
    <w:rsid w:val="00CF6DEA"/>
    <w:rsid w:val="00CF6FA6"/>
    <w:rsid w:val="00CF754D"/>
    <w:rsid w:val="00CF7940"/>
    <w:rsid w:val="00CF7A5E"/>
    <w:rsid w:val="00D00773"/>
    <w:rsid w:val="00D01129"/>
    <w:rsid w:val="00D01681"/>
    <w:rsid w:val="00D02061"/>
    <w:rsid w:val="00D02994"/>
    <w:rsid w:val="00D038D5"/>
    <w:rsid w:val="00D03E02"/>
    <w:rsid w:val="00D048DB"/>
    <w:rsid w:val="00D0544D"/>
    <w:rsid w:val="00D055B5"/>
    <w:rsid w:val="00D05621"/>
    <w:rsid w:val="00D064F9"/>
    <w:rsid w:val="00D07600"/>
    <w:rsid w:val="00D0762B"/>
    <w:rsid w:val="00D103EB"/>
    <w:rsid w:val="00D107D6"/>
    <w:rsid w:val="00D13166"/>
    <w:rsid w:val="00D139B2"/>
    <w:rsid w:val="00D14188"/>
    <w:rsid w:val="00D141A4"/>
    <w:rsid w:val="00D14FA7"/>
    <w:rsid w:val="00D16088"/>
    <w:rsid w:val="00D16B31"/>
    <w:rsid w:val="00D17812"/>
    <w:rsid w:val="00D17F4B"/>
    <w:rsid w:val="00D2097E"/>
    <w:rsid w:val="00D209FC"/>
    <w:rsid w:val="00D215A7"/>
    <w:rsid w:val="00D21F6A"/>
    <w:rsid w:val="00D22A49"/>
    <w:rsid w:val="00D22A60"/>
    <w:rsid w:val="00D242C1"/>
    <w:rsid w:val="00D24B40"/>
    <w:rsid w:val="00D24BAD"/>
    <w:rsid w:val="00D2520F"/>
    <w:rsid w:val="00D25B74"/>
    <w:rsid w:val="00D260DD"/>
    <w:rsid w:val="00D30B1E"/>
    <w:rsid w:val="00D31421"/>
    <w:rsid w:val="00D31950"/>
    <w:rsid w:val="00D325F1"/>
    <w:rsid w:val="00D3284B"/>
    <w:rsid w:val="00D32BD3"/>
    <w:rsid w:val="00D32D40"/>
    <w:rsid w:val="00D3396F"/>
    <w:rsid w:val="00D359EB"/>
    <w:rsid w:val="00D360AB"/>
    <w:rsid w:val="00D37312"/>
    <w:rsid w:val="00D3795C"/>
    <w:rsid w:val="00D4061E"/>
    <w:rsid w:val="00D407AD"/>
    <w:rsid w:val="00D410FA"/>
    <w:rsid w:val="00D41EB5"/>
    <w:rsid w:val="00D42021"/>
    <w:rsid w:val="00D422B9"/>
    <w:rsid w:val="00D43F21"/>
    <w:rsid w:val="00D4650E"/>
    <w:rsid w:val="00D468B2"/>
    <w:rsid w:val="00D46975"/>
    <w:rsid w:val="00D50D70"/>
    <w:rsid w:val="00D5107F"/>
    <w:rsid w:val="00D51357"/>
    <w:rsid w:val="00D51646"/>
    <w:rsid w:val="00D526AB"/>
    <w:rsid w:val="00D52A53"/>
    <w:rsid w:val="00D53175"/>
    <w:rsid w:val="00D53A26"/>
    <w:rsid w:val="00D53CD5"/>
    <w:rsid w:val="00D53D6D"/>
    <w:rsid w:val="00D5400F"/>
    <w:rsid w:val="00D54067"/>
    <w:rsid w:val="00D542E8"/>
    <w:rsid w:val="00D54857"/>
    <w:rsid w:val="00D54A47"/>
    <w:rsid w:val="00D55398"/>
    <w:rsid w:val="00D55A56"/>
    <w:rsid w:val="00D56726"/>
    <w:rsid w:val="00D56A35"/>
    <w:rsid w:val="00D56B92"/>
    <w:rsid w:val="00D56BD8"/>
    <w:rsid w:val="00D613B6"/>
    <w:rsid w:val="00D61A9D"/>
    <w:rsid w:val="00D61C0A"/>
    <w:rsid w:val="00D627B9"/>
    <w:rsid w:val="00D62F2F"/>
    <w:rsid w:val="00D633F3"/>
    <w:rsid w:val="00D6382F"/>
    <w:rsid w:val="00D640CE"/>
    <w:rsid w:val="00D6420D"/>
    <w:rsid w:val="00D647D2"/>
    <w:rsid w:val="00D64A82"/>
    <w:rsid w:val="00D65651"/>
    <w:rsid w:val="00D65919"/>
    <w:rsid w:val="00D66112"/>
    <w:rsid w:val="00D66EC2"/>
    <w:rsid w:val="00D66ED3"/>
    <w:rsid w:val="00D66FD7"/>
    <w:rsid w:val="00D670BF"/>
    <w:rsid w:val="00D73853"/>
    <w:rsid w:val="00D740C1"/>
    <w:rsid w:val="00D743F3"/>
    <w:rsid w:val="00D74A49"/>
    <w:rsid w:val="00D75661"/>
    <w:rsid w:val="00D777E6"/>
    <w:rsid w:val="00D77C9A"/>
    <w:rsid w:val="00D81987"/>
    <w:rsid w:val="00D82685"/>
    <w:rsid w:val="00D826BB"/>
    <w:rsid w:val="00D8395D"/>
    <w:rsid w:val="00D851CD"/>
    <w:rsid w:val="00D8528C"/>
    <w:rsid w:val="00D8553E"/>
    <w:rsid w:val="00D868B7"/>
    <w:rsid w:val="00D86AA2"/>
    <w:rsid w:val="00D871B8"/>
    <w:rsid w:val="00D8739E"/>
    <w:rsid w:val="00D87A75"/>
    <w:rsid w:val="00D917B4"/>
    <w:rsid w:val="00D92A70"/>
    <w:rsid w:val="00D933F8"/>
    <w:rsid w:val="00D93AEB"/>
    <w:rsid w:val="00D940F8"/>
    <w:rsid w:val="00D942AA"/>
    <w:rsid w:val="00D951E6"/>
    <w:rsid w:val="00D95F04"/>
    <w:rsid w:val="00D96FBF"/>
    <w:rsid w:val="00DA094A"/>
    <w:rsid w:val="00DA182E"/>
    <w:rsid w:val="00DA1A5C"/>
    <w:rsid w:val="00DA20D1"/>
    <w:rsid w:val="00DA3685"/>
    <w:rsid w:val="00DA39CE"/>
    <w:rsid w:val="00DA425C"/>
    <w:rsid w:val="00DA60C1"/>
    <w:rsid w:val="00DA6C84"/>
    <w:rsid w:val="00DA734D"/>
    <w:rsid w:val="00DA76CF"/>
    <w:rsid w:val="00DB0286"/>
    <w:rsid w:val="00DB0504"/>
    <w:rsid w:val="00DB05B0"/>
    <w:rsid w:val="00DB1F40"/>
    <w:rsid w:val="00DB2638"/>
    <w:rsid w:val="00DB28A5"/>
    <w:rsid w:val="00DB324E"/>
    <w:rsid w:val="00DB32DF"/>
    <w:rsid w:val="00DB3D01"/>
    <w:rsid w:val="00DB3E92"/>
    <w:rsid w:val="00DB62AF"/>
    <w:rsid w:val="00DB670D"/>
    <w:rsid w:val="00DB7647"/>
    <w:rsid w:val="00DB798A"/>
    <w:rsid w:val="00DB7C21"/>
    <w:rsid w:val="00DC008D"/>
    <w:rsid w:val="00DC02C3"/>
    <w:rsid w:val="00DC16D5"/>
    <w:rsid w:val="00DC1F3C"/>
    <w:rsid w:val="00DC2043"/>
    <w:rsid w:val="00DC218E"/>
    <w:rsid w:val="00DC3358"/>
    <w:rsid w:val="00DC35C3"/>
    <w:rsid w:val="00DC40CB"/>
    <w:rsid w:val="00DC4628"/>
    <w:rsid w:val="00DC5173"/>
    <w:rsid w:val="00DC5675"/>
    <w:rsid w:val="00DC5F89"/>
    <w:rsid w:val="00DC658F"/>
    <w:rsid w:val="00DC685F"/>
    <w:rsid w:val="00DC705E"/>
    <w:rsid w:val="00DC7B47"/>
    <w:rsid w:val="00DD02E5"/>
    <w:rsid w:val="00DD04DF"/>
    <w:rsid w:val="00DD238F"/>
    <w:rsid w:val="00DD32C9"/>
    <w:rsid w:val="00DD3F69"/>
    <w:rsid w:val="00DD4D36"/>
    <w:rsid w:val="00DD57F6"/>
    <w:rsid w:val="00DD5C95"/>
    <w:rsid w:val="00DD62EC"/>
    <w:rsid w:val="00DD6564"/>
    <w:rsid w:val="00DD6624"/>
    <w:rsid w:val="00DD7030"/>
    <w:rsid w:val="00DD76FD"/>
    <w:rsid w:val="00DE0CB6"/>
    <w:rsid w:val="00DE1975"/>
    <w:rsid w:val="00DE2ED2"/>
    <w:rsid w:val="00DE2F8A"/>
    <w:rsid w:val="00DE3185"/>
    <w:rsid w:val="00DE3B59"/>
    <w:rsid w:val="00DE4261"/>
    <w:rsid w:val="00DE555C"/>
    <w:rsid w:val="00DE5D66"/>
    <w:rsid w:val="00DE68A2"/>
    <w:rsid w:val="00DE6CCA"/>
    <w:rsid w:val="00DE7164"/>
    <w:rsid w:val="00DE7862"/>
    <w:rsid w:val="00DE7A30"/>
    <w:rsid w:val="00DE7C83"/>
    <w:rsid w:val="00DF00B8"/>
    <w:rsid w:val="00DF02E4"/>
    <w:rsid w:val="00DF0C62"/>
    <w:rsid w:val="00DF0D30"/>
    <w:rsid w:val="00DF196A"/>
    <w:rsid w:val="00DF22B7"/>
    <w:rsid w:val="00DF259B"/>
    <w:rsid w:val="00DF26A5"/>
    <w:rsid w:val="00DF3B35"/>
    <w:rsid w:val="00DF3D23"/>
    <w:rsid w:val="00DF5555"/>
    <w:rsid w:val="00DF609B"/>
    <w:rsid w:val="00E0119E"/>
    <w:rsid w:val="00E0176A"/>
    <w:rsid w:val="00E02ACF"/>
    <w:rsid w:val="00E03E24"/>
    <w:rsid w:val="00E03E75"/>
    <w:rsid w:val="00E041D2"/>
    <w:rsid w:val="00E04BB0"/>
    <w:rsid w:val="00E04BE0"/>
    <w:rsid w:val="00E04FA5"/>
    <w:rsid w:val="00E07AE1"/>
    <w:rsid w:val="00E101E1"/>
    <w:rsid w:val="00E1193F"/>
    <w:rsid w:val="00E11A04"/>
    <w:rsid w:val="00E11D3F"/>
    <w:rsid w:val="00E12421"/>
    <w:rsid w:val="00E13665"/>
    <w:rsid w:val="00E13C45"/>
    <w:rsid w:val="00E13E6F"/>
    <w:rsid w:val="00E1412B"/>
    <w:rsid w:val="00E14E3D"/>
    <w:rsid w:val="00E14FC3"/>
    <w:rsid w:val="00E15A99"/>
    <w:rsid w:val="00E168F2"/>
    <w:rsid w:val="00E17D4E"/>
    <w:rsid w:val="00E212B0"/>
    <w:rsid w:val="00E21C42"/>
    <w:rsid w:val="00E22295"/>
    <w:rsid w:val="00E22487"/>
    <w:rsid w:val="00E22824"/>
    <w:rsid w:val="00E23271"/>
    <w:rsid w:val="00E2447B"/>
    <w:rsid w:val="00E245F1"/>
    <w:rsid w:val="00E24740"/>
    <w:rsid w:val="00E248B2"/>
    <w:rsid w:val="00E248D2"/>
    <w:rsid w:val="00E26077"/>
    <w:rsid w:val="00E26301"/>
    <w:rsid w:val="00E26AED"/>
    <w:rsid w:val="00E26E1D"/>
    <w:rsid w:val="00E27397"/>
    <w:rsid w:val="00E27F64"/>
    <w:rsid w:val="00E27F9A"/>
    <w:rsid w:val="00E30B83"/>
    <w:rsid w:val="00E3253B"/>
    <w:rsid w:val="00E32D23"/>
    <w:rsid w:val="00E33FA1"/>
    <w:rsid w:val="00E34AFA"/>
    <w:rsid w:val="00E35376"/>
    <w:rsid w:val="00E35433"/>
    <w:rsid w:val="00E356D1"/>
    <w:rsid w:val="00E3631F"/>
    <w:rsid w:val="00E3674C"/>
    <w:rsid w:val="00E36D1E"/>
    <w:rsid w:val="00E3707D"/>
    <w:rsid w:val="00E374A1"/>
    <w:rsid w:val="00E3754C"/>
    <w:rsid w:val="00E37C8B"/>
    <w:rsid w:val="00E40AAA"/>
    <w:rsid w:val="00E41481"/>
    <w:rsid w:val="00E41A28"/>
    <w:rsid w:val="00E42E03"/>
    <w:rsid w:val="00E42F7B"/>
    <w:rsid w:val="00E4302C"/>
    <w:rsid w:val="00E433FA"/>
    <w:rsid w:val="00E435CC"/>
    <w:rsid w:val="00E440D7"/>
    <w:rsid w:val="00E44B37"/>
    <w:rsid w:val="00E44CFE"/>
    <w:rsid w:val="00E46761"/>
    <w:rsid w:val="00E471F0"/>
    <w:rsid w:val="00E5069A"/>
    <w:rsid w:val="00E5072D"/>
    <w:rsid w:val="00E50B96"/>
    <w:rsid w:val="00E5193E"/>
    <w:rsid w:val="00E51F91"/>
    <w:rsid w:val="00E52512"/>
    <w:rsid w:val="00E5274C"/>
    <w:rsid w:val="00E52B4C"/>
    <w:rsid w:val="00E56227"/>
    <w:rsid w:val="00E56341"/>
    <w:rsid w:val="00E5684D"/>
    <w:rsid w:val="00E56B63"/>
    <w:rsid w:val="00E57128"/>
    <w:rsid w:val="00E571C4"/>
    <w:rsid w:val="00E573D0"/>
    <w:rsid w:val="00E60005"/>
    <w:rsid w:val="00E60170"/>
    <w:rsid w:val="00E619C5"/>
    <w:rsid w:val="00E63364"/>
    <w:rsid w:val="00E64977"/>
    <w:rsid w:val="00E64B49"/>
    <w:rsid w:val="00E64B4B"/>
    <w:rsid w:val="00E64B62"/>
    <w:rsid w:val="00E663EB"/>
    <w:rsid w:val="00E673AA"/>
    <w:rsid w:val="00E704BC"/>
    <w:rsid w:val="00E70D1F"/>
    <w:rsid w:val="00E7237F"/>
    <w:rsid w:val="00E723FB"/>
    <w:rsid w:val="00E72C09"/>
    <w:rsid w:val="00E73151"/>
    <w:rsid w:val="00E73715"/>
    <w:rsid w:val="00E74570"/>
    <w:rsid w:val="00E77AEB"/>
    <w:rsid w:val="00E77D15"/>
    <w:rsid w:val="00E80293"/>
    <w:rsid w:val="00E80AD4"/>
    <w:rsid w:val="00E81047"/>
    <w:rsid w:val="00E81D2A"/>
    <w:rsid w:val="00E81E20"/>
    <w:rsid w:val="00E83D98"/>
    <w:rsid w:val="00E83EB2"/>
    <w:rsid w:val="00E83F2B"/>
    <w:rsid w:val="00E83F97"/>
    <w:rsid w:val="00E84517"/>
    <w:rsid w:val="00E84558"/>
    <w:rsid w:val="00E847DD"/>
    <w:rsid w:val="00E8561A"/>
    <w:rsid w:val="00E857B1"/>
    <w:rsid w:val="00E85891"/>
    <w:rsid w:val="00E86076"/>
    <w:rsid w:val="00E864A2"/>
    <w:rsid w:val="00E91A03"/>
    <w:rsid w:val="00E91A5F"/>
    <w:rsid w:val="00E91CFD"/>
    <w:rsid w:val="00E91F10"/>
    <w:rsid w:val="00E92C61"/>
    <w:rsid w:val="00E930CB"/>
    <w:rsid w:val="00E93A79"/>
    <w:rsid w:val="00E93F44"/>
    <w:rsid w:val="00E9418A"/>
    <w:rsid w:val="00E9576F"/>
    <w:rsid w:val="00E96124"/>
    <w:rsid w:val="00EA0F85"/>
    <w:rsid w:val="00EA1966"/>
    <w:rsid w:val="00EA1FFA"/>
    <w:rsid w:val="00EA2338"/>
    <w:rsid w:val="00EA2725"/>
    <w:rsid w:val="00EA2FDD"/>
    <w:rsid w:val="00EA32F4"/>
    <w:rsid w:val="00EA3A08"/>
    <w:rsid w:val="00EA3A7C"/>
    <w:rsid w:val="00EA51D3"/>
    <w:rsid w:val="00EA520F"/>
    <w:rsid w:val="00EA53DA"/>
    <w:rsid w:val="00EA5B7D"/>
    <w:rsid w:val="00EA5C08"/>
    <w:rsid w:val="00EA5FA4"/>
    <w:rsid w:val="00EA6CEA"/>
    <w:rsid w:val="00EA77A7"/>
    <w:rsid w:val="00EA7885"/>
    <w:rsid w:val="00EB07C1"/>
    <w:rsid w:val="00EB12E9"/>
    <w:rsid w:val="00EB13BA"/>
    <w:rsid w:val="00EB2C12"/>
    <w:rsid w:val="00EB33A4"/>
    <w:rsid w:val="00EB369E"/>
    <w:rsid w:val="00EB4DFF"/>
    <w:rsid w:val="00EB501F"/>
    <w:rsid w:val="00EB57FB"/>
    <w:rsid w:val="00EB5C7C"/>
    <w:rsid w:val="00EB73F4"/>
    <w:rsid w:val="00EB7B47"/>
    <w:rsid w:val="00EC04AC"/>
    <w:rsid w:val="00EC0D63"/>
    <w:rsid w:val="00EC1FAE"/>
    <w:rsid w:val="00EC24A3"/>
    <w:rsid w:val="00EC2905"/>
    <w:rsid w:val="00EC2A20"/>
    <w:rsid w:val="00EC2AE7"/>
    <w:rsid w:val="00EC2F24"/>
    <w:rsid w:val="00EC3350"/>
    <w:rsid w:val="00EC3689"/>
    <w:rsid w:val="00EC47D9"/>
    <w:rsid w:val="00EC4C0F"/>
    <w:rsid w:val="00EC6941"/>
    <w:rsid w:val="00EC7452"/>
    <w:rsid w:val="00EC7735"/>
    <w:rsid w:val="00ED01D3"/>
    <w:rsid w:val="00ED0E99"/>
    <w:rsid w:val="00ED2031"/>
    <w:rsid w:val="00ED20D7"/>
    <w:rsid w:val="00ED2965"/>
    <w:rsid w:val="00ED2C9B"/>
    <w:rsid w:val="00ED3422"/>
    <w:rsid w:val="00ED3466"/>
    <w:rsid w:val="00ED4232"/>
    <w:rsid w:val="00ED531E"/>
    <w:rsid w:val="00ED58EE"/>
    <w:rsid w:val="00ED6382"/>
    <w:rsid w:val="00ED6ED0"/>
    <w:rsid w:val="00ED7B2A"/>
    <w:rsid w:val="00ED7B3F"/>
    <w:rsid w:val="00ED7F24"/>
    <w:rsid w:val="00EE0251"/>
    <w:rsid w:val="00EE0293"/>
    <w:rsid w:val="00EE063A"/>
    <w:rsid w:val="00EE0F10"/>
    <w:rsid w:val="00EE175B"/>
    <w:rsid w:val="00EE1928"/>
    <w:rsid w:val="00EE1A1C"/>
    <w:rsid w:val="00EE1EC5"/>
    <w:rsid w:val="00EE274E"/>
    <w:rsid w:val="00EE2B78"/>
    <w:rsid w:val="00EE3A4D"/>
    <w:rsid w:val="00EE3D35"/>
    <w:rsid w:val="00EE447E"/>
    <w:rsid w:val="00EE44D8"/>
    <w:rsid w:val="00EE44EF"/>
    <w:rsid w:val="00EE47F5"/>
    <w:rsid w:val="00EE5B79"/>
    <w:rsid w:val="00EE6173"/>
    <w:rsid w:val="00EE6C10"/>
    <w:rsid w:val="00EF05F5"/>
    <w:rsid w:val="00EF0707"/>
    <w:rsid w:val="00EF0ACE"/>
    <w:rsid w:val="00EF0DE1"/>
    <w:rsid w:val="00EF1C35"/>
    <w:rsid w:val="00EF204E"/>
    <w:rsid w:val="00EF430A"/>
    <w:rsid w:val="00EF4FA7"/>
    <w:rsid w:val="00EF5926"/>
    <w:rsid w:val="00EF5E72"/>
    <w:rsid w:val="00EF5F2E"/>
    <w:rsid w:val="00EF702F"/>
    <w:rsid w:val="00EF782D"/>
    <w:rsid w:val="00EF7CE1"/>
    <w:rsid w:val="00EF7F63"/>
    <w:rsid w:val="00F012AD"/>
    <w:rsid w:val="00F0154C"/>
    <w:rsid w:val="00F02ACD"/>
    <w:rsid w:val="00F038B7"/>
    <w:rsid w:val="00F03C26"/>
    <w:rsid w:val="00F03ED5"/>
    <w:rsid w:val="00F03F83"/>
    <w:rsid w:val="00F048C8"/>
    <w:rsid w:val="00F05A10"/>
    <w:rsid w:val="00F06998"/>
    <w:rsid w:val="00F06B13"/>
    <w:rsid w:val="00F06B9D"/>
    <w:rsid w:val="00F06DF4"/>
    <w:rsid w:val="00F10A79"/>
    <w:rsid w:val="00F10CCE"/>
    <w:rsid w:val="00F110AD"/>
    <w:rsid w:val="00F114BE"/>
    <w:rsid w:val="00F1216B"/>
    <w:rsid w:val="00F125CC"/>
    <w:rsid w:val="00F12EB7"/>
    <w:rsid w:val="00F13C41"/>
    <w:rsid w:val="00F155A3"/>
    <w:rsid w:val="00F16E83"/>
    <w:rsid w:val="00F174E9"/>
    <w:rsid w:val="00F1798A"/>
    <w:rsid w:val="00F2009C"/>
    <w:rsid w:val="00F206E0"/>
    <w:rsid w:val="00F20B31"/>
    <w:rsid w:val="00F20CCD"/>
    <w:rsid w:val="00F213A7"/>
    <w:rsid w:val="00F22635"/>
    <w:rsid w:val="00F22C0A"/>
    <w:rsid w:val="00F22F3A"/>
    <w:rsid w:val="00F23021"/>
    <w:rsid w:val="00F235C0"/>
    <w:rsid w:val="00F23951"/>
    <w:rsid w:val="00F23BDA"/>
    <w:rsid w:val="00F241BB"/>
    <w:rsid w:val="00F26372"/>
    <w:rsid w:val="00F267B0"/>
    <w:rsid w:val="00F269D2"/>
    <w:rsid w:val="00F26FBD"/>
    <w:rsid w:val="00F26FEC"/>
    <w:rsid w:val="00F27E2F"/>
    <w:rsid w:val="00F3007D"/>
    <w:rsid w:val="00F3031E"/>
    <w:rsid w:val="00F308DD"/>
    <w:rsid w:val="00F30CC6"/>
    <w:rsid w:val="00F3193D"/>
    <w:rsid w:val="00F31CCA"/>
    <w:rsid w:val="00F321C8"/>
    <w:rsid w:val="00F32FAC"/>
    <w:rsid w:val="00F3317C"/>
    <w:rsid w:val="00F33907"/>
    <w:rsid w:val="00F33B46"/>
    <w:rsid w:val="00F341E3"/>
    <w:rsid w:val="00F34526"/>
    <w:rsid w:val="00F34AE6"/>
    <w:rsid w:val="00F34F4C"/>
    <w:rsid w:val="00F354D9"/>
    <w:rsid w:val="00F36706"/>
    <w:rsid w:val="00F3678A"/>
    <w:rsid w:val="00F37203"/>
    <w:rsid w:val="00F376D7"/>
    <w:rsid w:val="00F37826"/>
    <w:rsid w:val="00F3787D"/>
    <w:rsid w:val="00F37ED4"/>
    <w:rsid w:val="00F40231"/>
    <w:rsid w:val="00F41842"/>
    <w:rsid w:val="00F42FFF"/>
    <w:rsid w:val="00F431AF"/>
    <w:rsid w:val="00F4351C"/>
    <w:rsid w:val="00F44212"/>
    <w:rsid w:val="00F44A6E"/>
    <w:rsid w:val="00F46126"/>
    <w:rsid w:val="00F479CE"/>
    <w:rsid w:val="00F501CC"/>
    <w:rsid w:val="00F504F4"/>
    <w:rsid w:val="00F514D8"/>
    <w:rsid w:val="00F51E30"/>
    <w:rsid w:val="00F52016"/>
    <w:rsid w:val="00F521E0"/>
    <w:rsid w:val="00F5304E"/>
    <w:rsid w:val="00F542DB"/>
    <w:rsid w:val="00F5440A"/>
    <w:rsid w:val="00F54BFF"/>
    <w:rsid w:val="00F57DC4"/>
    <w:rsid w:val="00F605AD"/>
    <w:rsid w:val="00F61504"/>
    <w:rsid w:val="00F61D7B"/>
    <w:rsid w:val="00F62095"/>
    <w:rsid w:val="00F621D1"/>
    <w:rsid w:val="00F6231E"/>
    <w:rsid w:val="00F6370A"/>
    <w:rsid w:val="00F63FAB"/>
    <w:rsid w:val="00F64527"/>
    <w:rsid w:val="00F64C80"/>
    <w:rsid w:val="00F65610"/>
    <w:rsid w:val="00F65713"/>
    <w:rsid w:val="00F66DFA"/>
    <w:rsid w:val="00F6722D"/>
    <w:rsid w:val="00F67324"/>
    <w:rsid w:val="00F67C78"/>
    <w:rsid w:val="00F67DA8"/>
    <w:rsid w:val="00F67F0C"/>
    <w:rsid w:val="00F70443"/>
    <w:rsid w:val="00F70D23"/>
    <w:rsid w:val="00F72356"/>
    <w:rsid w:val="00F72AF4"/>
    <w:rsid w:val="00F72C37"/>
    <w:rsid w:val="00F73380"/>
    <w:rsid w:val="00F73798"/>
    <w:rsid w:val="00F741A9"/>
    <w:rsid w:val="00F74756"/>
    <w:rsid w:val="00F7487F"/>
    <w:rsid w:val="00F74B3D"/>
    <w:rsid w:val="00F74C2B"/>
    <w:rsid w:val="00F754FB"/>
    <w:rsid w:val="00F75EBB"/>
    <w:rsid w:val="00F76A29"/>
    <w:rsid w:val="00F7717F"/>
    <w:rsid w:val="00F777C7"/>
    <w:rsid w:val="00F8002C"/>
    <w:rsid w:val="00F817DF"/>
    <w:rsid w:val="00F81E79"/>
    <w:rsid w:val="00F81F77"/>
    <w:rsid w:val="00F825A5"/>
    <w:rsid w:val="00F8297B"/>
    <w:rsid w:val="00F82C0B"/>
    <w:rsid w:val="00F83067"/>
    <w:rsid w:val="00F8312C"/>
    <w:rsid w:val="00F84246"/>
    <w:rsid w:val="00F8450B"/>
    <w:rsid w:val="00F862E2"/>
    <w:rsid w:val="00F86C21"/>
    <w:rsid w:val="00F8760D"/>
    <w:rsid w:val="00F90928"/>
    <w:rsid w:val="00F90E2F"/>
    <w:rsid w:val="00F91E0B"/>
    <w:rsid w:val="00F91FC4"/>
    <w:rsid w:val="00F921E7"/>
    <w:rsid w:val="00F922FE"/>
    <w:rsid w:val="00F939D1"/>
    <w:rsid w:val="00F94221"/>
    <w:rsid w:val="00F944CE"/>
    <w:rsid w:val="00F9472B"/>
    <w:rsid w:val="00F9510D"/>
    <w:rsid w:val="00F963F1"/>
    <w:rsid w:val="00F97021"/>
    <w:rsid w:val="00F975B8"/>
    <w:rsid w:val="00F975EA"/>
    <w:rsid w:val="00F976F1"/>
    <w:rsid w:val="00F97A67"/>
    <w:rsid w:val="00FA0D92"/>
    <w:rsid w:val="00FA1758"/>
    <w:rsid w:val="00FA2218"/>
    <w:rsid w:val="00FA233E"/>
    <w:rsid w:val="00FA270E"/>
    <w:rsid w:val="00FA2B7A"/>
    <w:rsid w:val="00FA2F8A"/>
    <w:rsid w:val="00FA34DC"/>
    <w:rsid w:val="00FA3E17"/>
    <w:rsid w:val="00FA4B31"/>
    <w:rsid w:val="00FA572F"/>
    <w:rsid w:val="00FA5AC8"/>
    <w:rsid w:val="00FA6A68"/>
    <w:rsid w:val="00FA6B6C"/>
    <w:rsid w:val="00FB04A4"/>
    <w:rsid w:val="00FB0B24"/>
    <w:rsid w:val="00FB0DCA"/>
    <w:rsid w:val="00FB0ED4"/>
    <w:rsid w:val="00FB1E16"/>
    <w:rsid w:val="00FB1F79"/>
    <w:rsid w:val="00FB352C"/>
    <w:rsid w:val="00FB3828"/>
    <w:rsid w:val="00FB5047"/>
    <w:rsid w:val="00FB5071"/>
    <w:rsid w:val="00FC0ACE"/>
    <w:rsid w:val="00FC2DAD"/>
    <w:rsid w:val="00FC34A3"/>
    <w:rsid w:val="00FC37AE"/>
    <w:rsid w:val="00FC4161"/>
    <w:rsid w:val="00FC41F2"/>
    <w:rsid w:val="00FC50AA"/>
    <w:rsid w:val="00FC517F"/>
    <w:rsid w:val="00FC5BCC"/>
    <w:rsid w:val="00FC68FA"/>
    <w:rsid w:val="00FC69D6"/>
    <w:rsid w:val="00FC6B0B"/>
    <w:rsid w:val="00FC6F64"/>
    <w:rsid w:val="00FD113E"/>
    <w:rsid w:val="00FD13BD"/>
    <w:rsid w:val="00FD2095"/>
    <w:rsid w:val="00FD23F1"/>
    <w:rsid w:val="00FD2434"/>
    <w:rsid w:val="00FD249F"/>
    <w:rsid w:val="00FD2796"/>
    <w:rsid w:val="00FD41FD"/>
    <w:rsid w:val="00FD49F4"/>
    <w:rsid w:val="00FD589D"/>
    <w:rsid w:val="00FD6557"/>
    <w:rsid w:val="00FD71B9"/>
    <w:rsid w:val="00FD751D"/>
    <w:rsid w:val="00FE059E"/>
    <w:rsid w:val="00FE0E8B"/>
    <w:rsid w:val="00FE1800"/>
    <w:rsid w:val="00FE1814"/>
    <w:rsid w:val="00FE193C"/>
    <w:rsid w:val="00FE1EE9"/>
    <w:rsid w:val="00FE33EC"/>
    <w:rsid w:val="00FE44DF"/>
    <w:rsid w:val="00FE47FA"/>
    <w:rsid w:val="00FE5040"/>
    <w:rsid w:val="00FE5F92"/>
    <w:rsid w:val="00FE73B2"/>
    <w:rsid w:val="00FF02BC"/>
    <w:rsid w:val="00FF0437"/>
    <w:rsid w:val="00FF074E"/>
    <w:rsid w:val="00FF17A3"/>
    <w:rsid w:val="00FF2623"/>
    <w:rsid w:val="00FF2F8D"/>
    <w:rsid w:val="00FF3D93"/>
    <w:rsid w:val="00FF43B3"/>
    <w:rsid w:val="00FF44CC"/>
    <w:rsid w:val="00FF476D"/>
    <w:rsid w:val="00FF5BE5"/>
    <w:rsid w:val="00FF64C8"/>
    <w:rsid w:val="00FF6C4C"/>
    <w:rsid w:val="00FF7A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0E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 w:type="character" w:styleId="Emphasis">
    <w:name w:val="Emphasis"/>
    <w:basedOn w:val="DefaultParagraphFont"/>
    <w:uiPriority w:val="20"/>
    <w:qFormat/>
    <w:rsid w:val="001159DD"/>
    <w:rPr>
      <w:i/>
      <w:iCs/>
    </w:rPr>
  </w:style>
  <w:style w:type="table" w:styleId="TableGrid">
    <w:name w:val="Table Grid"/>
    <w:basedOn w:val="TableNormal"/>
    <w:rsid w:val="00EF0ACE"/>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5915389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729422553">
      <w:bodyDiv w:val="1"/>
      <w:marLeft w:val="0"/>
      <w:marRight w:val="0"/>
      <w:marTop w:val="0"/>
      <w:marBottom w:val="0"/>
      <w:divBdr>
        <w:top w:val="none" w:sz="0" w:space="0" w:color="auto"/>
        <w:left w:val="none" w:sz="0" w:space="0" w:color="auto"/>
        <w:bottom w:val="none" w:sz="0" w:space="0" w:color="auto"/>
        <w:right w:val="none" w:sz="0" w:space="0" w:color="auto"/>
      </w:divBdr>
    </w:div>
    <w:div w:id="738402911">
      <w:bodyDiv w:val="1"/>
      <w:marLeft w:val="0"/>
      <w:marRight w:val="0"/>
      <w:marTop w:val="0"/>
      <w:marBottom w:val="0"/>
      <w:divBdr>
        <w:top w:val="none" w:sz="0" w:space="0" w:color="auto"/>
        <w:left w:val="none" w:sz="0" w:space="0" w:color="auto"/>
        <w:bottom w:val="none" w:sz="0" w:space="0" w:color="auto"/>
        <w:right w:val="none" w:sz="0" w:space="0" w:color="auto"/>
      </w:divBdr>
      <w:divsChild>
        <w:div w:id="1260411915">
          <w:marLeft w:val="0"/>
          <w:marRight w:val="0"/>
          <w:marTop w:val="0"/>
          <w:marBottom w:val="0"/>
          <w:divBdr>
            <w:top w:val="none" w:sz="0" w:space="0" w:color="auto"/>
            <w:left w:val="none" w:sz="0" w:space="0" w:color="auto"/>
            <w:bottom w:val="none" w:sz="0" w:space="0" w:color="auto"/>
            <w:right w:val="none" w:sz="0" w:space="0" w:color="auto"/>
          </w:divBdr>
          <w:divsChild>
            <w:div w:id="1108937580">
              <w:marLeft w:val="0"/>
              <w:marRight w:val="0"/>
              <w:marTop w:val="0"/>
              <w:marBottom w:val="0"/>
              <w:divBdr>
                <w:top w:val="none" w:sz="0" w:space="0" w:color="auto"/>
                <w:left w:val="none" w:sz="0" w:space="0" w:color="auto"/>
                <w:bottom w:val="none" w:sz="0" w:space="0" w:color="auto"/>
                <w:right w:val="none" w:sz="0" w:space="0" w:color="auto"/>
              </w:divBdr>
              <w:divsChild>
                <w:div w:id="1894733271">
                  <w:marLeft w:val="0"/>
                  <w:marRight w:val="0"/>
                  <w:marTop w:val="0"/>
                  <w:marBottom w:val="0"/>
                  <w:divBdr>
                    <w:top w:val="none" w:sz="0" w:space="0" w:color="auto"/>
                    <w:left w:val="none" w:sz="0" w:space="0" w:color="auto"/>
                    <w:bottom w:val="none" w:sz="0" w:space="0" w:color="auto"/>
                    <w:right w:val="none" w:sz="0" w:space="0" w:color="auto"/>
                  </w:divBdr>
                  <w:divsChild>
                    <w:div w:id="5298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45435090">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9302">
      <w:bodyDiv w:val="1"/>
      <w:marLeft w:val="0"/>
      <w:marRight w:val="0"/>
      <w:marTop w:val="0"/>
      <w:marBottom w:val="0"/>
      <w:divBdr>
        <w:top w:val="none" w:sz="0" w:space="0" w:color="auto"/>
        <w:left w:val="none" w:sz="0" w:space="0" w:color="auto"/>
        <w:bottom w:val="none" w:sz="0" w:space="0" w:color="auto"/>
        <w:right w:val="none" w:sz="0" w:space="0" w:color="auto"/>
      </w:divBdr>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962615056">
      <w:bodyDiv w:val="1"/>
      <w:marLeft w:val="0"/>
      <w:marRight w:val="0"/>
      <w:marTop w:val="0"/>
      <w:marBottom w:val="0"/>
      <w:divBdr>
        <w:top w:val="none" w:sz="0" w:space="0" w:color="auto"/>
        <w:left w:val="none" w:sz="0" w:space="0" w:color="auto"/>
        <w:bottom w:val="none" w:sz="0" w:space="0" w:color="auto"/>
        <w:right w:val="none" w:sz="0" w:space="0" w:color="auto"/>
      </w:divBdr>
    </w:div>
    <w:div w:id="993265375">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429695226">
      <w:bodyDiv w:val="1"/>
      <w:marLeft w:val="0"/>
      <w:marRight w:val="0"/>
      <w:marTop w:val="0"/>
      <w:marBottom w:val="0"/>
      <w:divBdr>
        <w:top w:val="none" w:sz="0" w:space="0" w:color="auto"/>
        <w:left w:val="none" w:sz="0" w:space="0" w:color="auto"/>
        <w:bottom w:val="none" w:sz="0" w:space="0" w:color="auto"/>
        <w:right w:val="none" w:sz="0" w:space="0" w:color="auto"/>
      </w:divBdr>
      <w:divsChild>
        <w:div w:id="530187386">
          <w:marLeft w:val="0"/>
          <w:marRight w:val="0"/>
          <w:marTop w:val="0"/>
          <w:marBottom w:val="0"/>
          <w:divBdr>
            <w:top w:val="none" w:sz="0" w:space="0" w:color="auto"/>
            <w:left w:val="none" w:sz="0" w:space="0" w:color="auto"/>
            <w:bottom w:val="none" w:sz="0" w:space="0" w:color="auto"/>
            <w:right w:val="none" w:sz="0" w:space="0" w:color="auto"/>
          </w:divBdr>
          <w:divsChild>
            <w:div w:id="1631012029">
              <w:marLeft w:val="0"/>
              <w:marRight w:val="0"/>
              <w:marTop w:val="0"/>
              <w:marBottom w:val="0"/>
              <w:divBdr>
                <w:top w:val="none" w:sz="0" w:space="0" w:color="auto"/>
                <w:left w:val="none" w:sz="0" w:space="0" w:color="auto"/>
                <w:bottom w:val="none" w:sz="0" w:space="0" w:color="auto"/>
                <w:right w:val="none" w:sz="0" w:space="0" w:color="auto"/>
              </w:divBdr>
              <w:divsChild>
                <w:div w:id="370761974">
                  <w:marLeft w:val="0"/>
                  <w:marRight w:val="0"/>
                  <w:marTop w:val="0"/>
                  <w:marBottom w:val="0"/>
                  <w:divBdr>
                    <w:top w:val="none" w:sz="0" w:space="0" w:color="auto"/>
                    <w:left w:val="none" w:sz="0" w:space="0" w:color="auto"/>
                    <w:bottom w:val="none" w:sz="0" w:space="0" w:color="auto"/>
                    <w:right w:val="none" w:sz="0" w:space="0" w:color="auto"/>
                  </w:divBdr>
                  <w:divsChild>
                    <w:div w:id="4262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428530">
      <w:bodyDiv w:val="1"/>
      <w:marLeft w:val="0"/>
      <w:marRight w:val="0"/>
      <w:marTop w:val="0"/>
      <w:marBottom w:val="0"/>
      <w:divBdr>
        <w:top w:val="none" w:sz="0" w:space="0" w:color="auto"/>
        <w:left w:val="none" w:sz="0" w:space="0" w:color="auto"/>
        <w:bottom w:val="none" w:sz="0" w:space="0" w:color="auto"/>
        <w:right w:val="none" w:sz="0" w:space="0" w:color="auto"/>
      </w:divBdr>
    </w:div>
    <w:div w:id="1473520697">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595626322">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mbio.asm.org/content/10/1/e02566-18" TargetMode="External"/><Relationship Id="rId2" Type="http://schemas.openxmlformats.org/officeDocument/2006/relationships/hyperlink" Target="https://www.nature.com/articles/nrmicro2746" TargetMode="External"/><Relationship Id="rId1" Type="http://schemas.openxmlformats.org/officeDocument/2006/relationships/hyperlink" Target="https://www.ncbi.nlm.nih.gov/pmc/articles/PMC143671/" TargetMode="External"/><Relationship Id="rId6" Type="http://schemas.openxmlformats.org/officeDocument/2006/relationships/hyperlink" Target="https://genomemedicine.biomedcentral.com/articles/10.1186/s13073-021-00840-y" TargetMode="External"/><Relationship Id="rId5" Type="http://schemas.openxmlformats.org/officeDocument/2006/relationships/hyperlink" Target="https://science.sciencemag.org/content/361/6401/469.long" TargetMode="External"/><Relationship Id="rId4" Type="http://schemas.openxmlformats.org/officeDocument/2006/relationships/hyperlink" Target="https://science.sciencemag.org/content/334/6052/105"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5559</TotalTime>
  <Pages>1</Pages>
  <Words>19654</Words>
  <Characters>112032</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2490</cp:revision>
  <cp:lastPrinted>2021-03-26T21:25:00Z</cp:lastPrinted>
  <dcterms:created xsi:type="dcterms:W3CDTF">2021-03-09T12:24:00Z</dcterms:created>
  <dcterms:modified xsi:type="dcterms:W3CDTF">2021-03-29T23:00:00Z</dcterms:modified>
</cp:coreProperties>
</file>